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CCE9A" w14:textId="77777777" w:rsidR="005669B2" w:rsidRDefault="005669B2" w:rsidP="005669B2">
      <w:pPr>
        <w:spacing w:after="160" w:line="259" w:lineRule="auto"/>
        <w:jc w:val="center"/>
        <w:rPr>
          <w:ins w:id="0" w:author="Việt Lương" w:date="2024-12-26T17:44:00Z" w16du:dateUtc="2024-12-26T10:44:00Z"/>
          <w:rFonts w:ascii="Times New Roman" w:eastAsia="Times New Roman" w:hAnsi="Times New Roman" w:cs="Times New Roman"/>
          <w:sz w:val="28"/>
          <w:szCs w:val="28"/>
        </w:rPr>
      </w:pPr>
      <w:ins w:id="1" w:author="Việt Lương" w:date="2024-12-26T17:44:00Z" w16du:dateUtc="2024-12-26T10:44:00Z">
        <w:r>
          <w:rPr>
            <w:noProof/>
          </w:rPr>
          <w:drawing>
            <wp:anchor distT="0" distB="0" distL="0" distR="0" simplePos="0" relativeHeight="251658242" behindDoc="1" locked="0" layoutInCell="1" hidden="0" allowOverlap="1" wp14:anchorId="614E6BB2" wp14:editId="18867BC2">
              <wp:simplePos x="0" y="0"/>
              <wp:positionH relativeFrom="column">
                <wp:posOffset>-304799</wp:posOffset>
              </wp:positionH>
              <wp:positionV relativeFrom="paragraph">
                <wp:posOffset>0</wp:posOffset>
              </wp:positionV>
              <wp:extent cx="6484620" cy="8686800"/>
              <wp:effectExtent l="9525" t="9525" r="9525" b="9525"/>
              <wp:wrapNone/>
              <wp:docPr id="187594457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ins>
    </w:p>
    <w:p w14:paraId="5FDE9ED8" w14:textId="77777777" w:rsidR="005669B2" w:rsidRPr="00DD4CA3" w:rsidRDefault="005669B2" w:rsidP="005669B2">
      <w:pPr>
        <w:spacing w:after="160" w:line="259" w:lineRule="auto"/>
        <w:jc w:val="center"/>
        <w:rPr>
          <w:ins w:id="2" w:author="Việt Lương" w:date="2024-12-26T17:44:00Z" w16du:dateUtc="2024-12-26T10:44:00Z"/>
          <w:rFonts w:ascii="Times New Roman" w:eastAsia="Times New Roman" w:hAnsi="Times New Roman" w:cs="Times New Roman"/>
          <w:b/>
          <w:bCs/>
          <w:sz w:val="28"/>
          <w:szCs w:val="28"/>
        </w:rPr>
      </w:pPr>
      <w:ins w:id="3" w:author="Việt Lương" w:date="2024-12-26T17:44:00Z" w16du:dateUtc="2024-12-26T10:44:00Z">
        <w:r w:rsidRPr="00DD4CA3">
          <w:rPr>
            <w:rFonts w:ascii="Times New Roman" w:eastAsia="Times New Roman" w:hAnsi="Times New Roman" w:cs="Times New Roman"/>
            <w:b/>
            <w:bCs/>
            <w:sz w:val="28"/>
            <w:szCs w:val="28"/>
          </w:rPr>
          <w:t>HỌC VIỆN CÔNG NGHỆ BƯU CHÍNH VIỄN THÔNG</w:t>
        </w:r>
      </w:ins>
    </w:p>
    <w:p w14:paraId="7A80A772" w14:textId="77777777" w:rsidR="005669B2" w:rsidRDefault="005669B2" w:rsidP="005669B2">
      <w:pPr>
        <w:spacing w:before="240" w:after="240" w:line="259" w:lineRule="auto"/>
        <w:jc w:val="center"/>
        <w:rPr>
          <w:ins w:id="4" w:author="Việt Lương" w:date="2024-12-26T17:44:00Z" w16du:dateUtc="2024-12-26T10:44:00Z"/>
          <w:rFonts w:ascii="Times New Roman" w:eastAsia="Times New Roman" w:hAnsi="Times New Roman" w:cs="Times New Roman"/>
          <w:b/>
          <w:sz w:val="28"/>
          <w:szCs w:val="28"/>
        </w:rPr>
      </w:pPr>
      <w:ins w:id="5" w:author="Việt Lương" w:date="2024-12-26T17:44:00Z" w16du:dateUtc="2024-12-26T10:44:00Z">
        <w:r>
          <w:rPr>
            <w:rFonts w:ascii="Times New Roman" w:eastAsia="Times New Roman" w:hAnsi="Times New Roman" w:cs="Times New Roman"/>
            <w:b/>
            <w:sz w:val="28"/>
            <w:szCs w:val="28"/>
          </w:rPr>
          <w:t>KHOA CÔNG NGHỆ THÔNG TIN 1</w:t>
        </w:r>
      </w:ins>
    </w:p>
    <w:p w14:paraId="34A4BE98" w14:textId="77777777" w:rsidR="005669B2" w:rsidRDefault="005669B2" w:rsidP="005669B2">
      <w:pPr>
        <w:spacing w:after="160" w:line="259" w:lineRule="auto"/>
        <w:jc w:val="center"/>
        <w:rPr>
          <w:ins w:id="6" w:author="Việt Lương" w:date="2024-12-26T17:44:00Z" w16du:dateUtc="2024-12-26T10:44:00Z"/>
          <w:rFonts w:ascii="Times New Roman" w:eastAsia="Times New Roman" w:hAnsi="Times New Roman" w:cs="Times New Roman"/>
          <w:sz w:val="28"/>
          <w:szCs w:val="28"/>
        </w:rPr>
      </w:pPr>
      <w:ins w:id="7" w:author="Việt Lương" w:date="2024-12-26T17:44:00Z" w16du:dateUtc="2024-12-26T10:44:00Z">
        <w:r>
          <w:rPr>
            <w:noProof/>
          </w:rPr>
          <mc:AlternateContent>
            <mc:Choice Requires="wps">
              <w:drawing>
                <wp:anchor distT="0" distB="0" distL="114300" distR="114300" simplePos="0" relativeHeight="251658243" behindDoc="0" locked="0" layoutInCell="1" hidden="0" allowOverlap="1" wp14:anchorId="7A46911F" wp14:editId="003A55B1">
                  <wp:simplePos x="0" y="0"/>
                  <wp:positionH relativeFrom="column">
                    <wp:posOffset>2044700</wp:posOffset>
                  </wp:positionH>
                  <wp:positionV relativeFrom="paragraph">
                    <wp:posOffset>88900</wp:posOffset>
                  </wp:positionV>
                  <wp:extent cx="1615041" cy="22225"/>
                  <wp:effectExtent l="0" t="0" r="0" b="0"/>
                  <wp:wrapNone/>
                  <wp:docPr id="1553141932" name="Straight Arrow Connector 155314193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3099843C" id="_x0000_t32" coordsize="21600,21600" o:spt="32" o:oned="t" path="m,l21600,21600e" filled="f">
                  <v:path arrowok="t" fillok="f" o:connecttype="none"/>
                  <o:lock v:ext="edit" shapetype="t"/>
                </v:shapetype>
                <v:shape id="Straight Arrow Connector 1553141932" o:spid="_x0000_s1026" type="#_x0000_t32" style="position:absolute;margin-left:161pt;margin-top:7pt;width:127.15pt;height:1.75pt;rotation:180;flip:x;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ins>
    </w:p>
    <w:p w14:paraId="2F30A290" w14:textId="77777777" w:rsidR="005669B2" w:rsidRPr="00DD4CA3" w:rsidRDefault="005669B2" w:rsidP="005669B2">
      <w:pPr>
        <w:spacing w:after="160" w:line="259" w:lineRule="auto"/>
        <w:jc w:val="center"/>
        <w:rPr>
          <w:ins w:id="8" w:author="Việt Lương" w:date="2024-12-26T17:44:00Z" w16du:dateUtc="2024-12-26T10:44:00Z"/>
          <w:rFonts w:ascii="Times New Roman" w:eastAsia="Times New Roman" w:hAnsi="Times New Roman" w:cs="Times New Roman"/>
          <w:b/>
          <w:sz w:val="28"/>
          <w:szCs w:val="28"/>
          <w:lang w:val="en-US"/>
        </w:rPr>
      </w:pPr>
      <w:ins w:id="9" w:author="Việt Lương" w:date="2024-12-26T17:44:00Z" w16du:dateUtc="2024-12-26T10:44:00Z">
        <w:r>
          <w:rPr>
            <w:rFonts w:ascii="Times New Roman" w:eastAsia="Times New Roman" w:hAnsi="Times New Roman" w:cs="Times New Roman"/>
            <w:b/>
            <w:noProof/>
            <w:sz w:val="28"/>
            <w:szCs w:val="28"/>
          </w:rPr>
          <w:drawing>
            <wp:inline distT="0" distB="0" distL="0" distR="0" wp14:anchorId="58F60B7D" wp14:editId="241BF8DE">
              <wp:extent cx="1098713" cy="1429942"/>
              <wp:effectExtent l="0" t="0" r="0" b="0"/>
              <wp:docPr id="1772814592"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772814592"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ins>
    </w:p>
    <w:p w14:paraId="77D943E1" w14:textId="77777777" w:rsidR="005669B2" w:rsidRPr="00DD4CA3" w:rsidRDefault="005669B2" w:rsidP="005669B2">
      <w:pPr>
        <w:spacing w:line="384" w:lineRule="auto"/>
        <w:jc w:val="center"/>
        <w:rPr>
          <w:ins w:id="10" w:author="Việt Lương" w:date="2024-12-26T17:44:00Z" w16du:dateUtc="2024-12-26T10:44:00Z"/>
          <w:rFonts w:ascii="Times New Roman" w:hAnsi="Times New Roman" w:cs="Times New Roman"/>
          <w:b/>
          <w:sz w:val="44"/>
          <w:szCs w:val="44"/>
        </w:rPr>
      </w:pPr>
      <w:ins w:id="11" w:author="Việt Lương" w:date="2024-12-26T17:44:00Z" w16du:dateUtc="2024-12-26T10:44:00Z">
        <w:r w:rsidRPr="00DD4CA3">
          <w:rPr>
            <w:rFonts w:ascii="Times New Roman" w:hAnsi="Times New Roman" w:cs="Times New Roman"/>
            <w:b/>
            <w:sz w:val="44"/>
            <w:szCs w:val="44"/>
          </w:rPr>
          <w:t>ĐỒ ÁN</w:t>
        </w:r>
      </w:ins>
    </w:p>
    <w:p w14:paraId="650DF936" w14:textId="77777777" w:rsidR="005669B2" w:rsidRPr="00DD4CA3" w:rsidRDefault="005669B2" w:rsidP="005669B2">
      <w:pPr>
        <w:spacing w:line="384" w:lineRule="auto"/>
        <w:jc w:val="center"/>
        <w:rPr>
          <w:ins w:id="12" w:author="Việt Lương" w:date="2024-12-26T17:44:00Z" w16du:dateUtc="2024-12-26T10:44:00Z"/>
          <w:rFonts w:ascii="Times New Roman" w:hAnsi="Times New Roman" w:cs="Times New Roman"/>
          <w:b/>
          <w:sz w:val="44"/>
          <w:szCs w:val="44"/>
        </w:rPr>
      </w:pPr>
      <w:ins w:id="13" w:author="Việt Lương" w:date="2024-12-26T17:44:00Z" w16du:dateUtc="2024-12-26T10:44:00Z">
        <w:r w:rsidRPr="00DD4CA3">
          <w:rPr>
            <w:rFonts w:ascii="Times New Roman" w:hAnsi="Times New Roman" w:cs="Times New Roman"/>
            <w:b/>
            <w:sz w:val="44"/>
            <w:szCs w:val="44"/>
          </w:rPr>
          <w:t>TỐT NGHIỆP ĐẠI HỌC</w:t>
        </w:r>
      </w:ins>
    </w:p>
    <w:p w14:paraId="641E6ACD" w14:textId="6681537C" w:rsidR="005669B2" w:rsidRPr="00DD4CA3" w:rsidRDefault="005669B2" w:rsidP="005669B2">
      <w:pPr>
        <w:spacing w:line="384" w:lineRule="auto"/>
        <w:jc w:val="center"/>
        <w:rPr>
          <w:ins w:id="14" w:author="Việt Lương" w:date="2024-12-26T17:44:00Z" w16du:dateUtc="2024-12-26T10:44:00Z"/>
          <w:rFonts w:ascii="Times New Roman" w:hAnsi="Times New Roman" w:cs="Times New Roman"/>
          <w:b/>
          <w:sz w:val="36"/>
          <w:szCs w:val="36"/>
        </w:rPr>
      </w:pPr>
      <w:ins w:id="15" w:author="Việt Lương" w:date="2024-12-26T17:44:00Z" w16du:dateUtc="2024-12-26T10:44:00Z">
        <w:r w:rsidRPr="00DD4CA3">
          <w:rPr>
            <w:rFonts w:ascii="Times New Roman" w:hAnsi="Times New Roman" w:cs="Times New Roman"/>
            <w:b/>
            <w:i/>
            <w:sz w:val="32"/>
            <w:szCs w:val="32"/>
          </w:rPr>
          <w:t>Đề tài:</w:t>
        </w:r>
        <w:r w:rsidRPr="00DD4CA3">
          <w:rPr>
            <w:rFonts w:ascii="Times New Roman" w:hAnsi="Times New Roman" w:cs="Times New Roman"/>
            <w:b/>
            <w:sz w:val="36"/>
            <w:szCs w:val="36"/>
          </w:rPr>
          <w:t xml:space="preserve"> “</w:t>
        </w:r>
      </w:ins>
      <w:r w:rsidR="00AF5293" w:rsidRPr="00AF5293">
        <w:rPr>
          <w:rFonts w:ascii="Times New Roman" w:hAnsi="Times New Roman" w:cs="Times New Roman"/>
          <w:b/>
          <w:sz w:val="36"/>
          <w:szCs w:val="36"/>
        </w:rPr>
        <w:t>Xây dựng website bán đồ điện tử</w:t>
      </w:r>
      <w:ins w:id="16" w:author="Việt Lương" w:date="2024-12-26T17:44:00Z" w16du:dateUtc="2024-12-26T10:44:00Z">
        <w:r w:rsidRPr="00DD4CA3">
          <w:rPr>
            <w:rFonts w:ascii="Times New Roman" w:hAnsi="Times New Roman" w:cs="Times New Roman"/>
            <w:b/>
            <w:sz w:val="36"/>
            <w:szCs w:val="36"/>
          </w:rPr>
          <w:t>”</w:t>
        </w:r>
      </w:ins>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4754C0" w:rsidRPr="00D14AF3" w14:paraId="133167FF" w14:textId="77777777" w:rsidTr="0013365D">
        <w:trPr>
          <w:jc w:val="center"/>
          <w:ins w:id="17" w:author="Việt Lương" w:date="2024-12-26T18:38:00Z" w16du:dateUtc="2024-12-26T11:38:00Z"/>
        </w:trPr>
        <w:tc>
          <w:tcPr>
            <w:tcW w:w="3657" w:type="dxa"/>
            <w:shd w:val="clear" w:color="auto" w:fill="auto"/>
            <w:tcMar>
              <w:top w:w="100" w:type="dxa"/>
              <w:left w:w="100" w:type="dxa"/>
              <w:bottom w:w="100" w:type="dxa"/>
              <w:right w:w="100" w:type="dxa"/>
            </w:tcMar>
          </w:tcPr>
          <w:p w14:paraId="060AA0D5" w14:textId="77777777" w:rsidR="004754C0" w:rsidRPr="00DD4CA3" w:rsidRDefault="004754C0" w:rsidP="0013365D">
            <w:pPr>
              <w:widowControl w:val="0"/>
              <w:pBdr>
                <w:top w:val="nil"/>
                <w:left w:val="nil"/>
                <w:bottom w:val="nil"/>
                <w:right w:val="nil"/>
                <w:between w:val="nil"/>
              </w:pBdr>
              <w:spacing w:line="240" w:lineRule="auto"/>
              <w:ind w:firstLine="567"/>
              <w:rPr>
                <w:ins w:id="18" w:author="Việt Lương" w:date="2024-12-26T18:38:00Z" w16du:dateUtc="2024-12-26T11:38:00Z"/>
                <w:rFonts w:ascii="Times New Roman" w:hAnsi="Times New Roman" w:cs="Times New Roman"/>
                <w:b/>
                <w:sz w:val="28"/>
                <w:szCs w:val="28"/>
              </w:rPr>
            </w:pPr>
            <w:ins w:id="19" w:author="Việt Lương" w:date="2024-12-26T18:38:00Z" w16du:dateUtc="2024-12-26T11:38:00Z">
              <w:r w:rsidRPr="00DD4CA3">
                <w:rPr>
                  <w:rFonts w:ascii="Times New Roman" w:hAnsi="Times New Roman" w:cs="Times New Roman"/>
                  <w:b/>
                  <w:sz w:val="28"/>
                  <w:szCs w:val="28"/>
                </w:rPr>
                <w:t>Giảng viên hướng dẫn</w:t>
              </w:r>
            </w:ins>
          </w:p>
        </w:tc>
        <w:tc>
          <w:tcPr>
            <w:tcW w:w="3363" w:type="dxa"/>
            <w:shd w:val="clear" w:color="auto" w:fill="auto"/>
            <w:tcMar>
              <w:top w:w="100" w:type="dxa"/>
              <w:left w:w="100" w:type="dxa"/>
              <w:bottom w:w="100" w:type="dxa"/>
              <w:right w:w="100" w:type="dxa"/>
            </w:tcMar>
          </w:tcPr>
          <w:p w14:paraId="60C8D21C" w14:textId="77777777" w:rsidR="004754C0" w:rsidRPr="00DD4CA3" w:rsidRDefault="004754C0" w:rsidP="0013365D">
            <w:pPr>
              <w:widowControl w:val="0"/>
              <w:pBdr>
                <w:top w:val="nil"/>
                <w:left w:val="nil"/>
                <w:bottom w:val="nil"/>
                <w:right w:val="nil"/>
                <w:between w:val="nil"/>
              </w:pBdr>
              <w:spacing w:line="240" w:lineRule="auto"/>
              <w:rPr>
                <w:ins w:id="20" w:author="Việt Lương" w:date="2024-12-26T18:38:00Z" w16du:dateUtc="2024-12-26T11:38:00Z"/>
                <w:rFonts w:ascii="Times New Roman" w:hAnsi="Times New Roman" w:cs="Times New Roman"/>
                <w:b/>
                <w:sz w:val="28"/>
                <w:szCs w:val="28"/>
              </w:rPr>
            </w:pPr>
            <w:ins w:id="21" w:author="Việt Lương" w:date="2024-12-26T18:38:00Z" w16du:dateUtc="2024-12-26T11:38:00Z">
              <w:r w:rsidRPr="00DD4CA3">
                <w:rPr>
                  <w:rFonts w:ascii="Times New Roman" w:hAnsi="Times New Roman" w:cs="Times New Roman"/>
                  <w:b/>
                  <w:sz w:val="28"/>
                  <w:szCs w:val="28"/>
                </w:rPr>
                <w:t>: T</w:t>
              </w:r>
              <w:r>
                <w:rPr>
                  <w:rFonts w:ascii="Times New Roman" w:hAnsi="Times New Roman" w:cs="Times New Roman"/>
                  <w:b/>
                  <w:sz w:val="28"/>
                  <w:szCs w:val="28"/>
                  <w:lang w:val="en-US"/>
                </w:rPr>
                <w:t>h</w:t>
              </w:r>
              <w:r w:rsidRPr="00DD4CA3">
                <w:rPr>
                  <w:rFonts w:ascii="Times New Roman" w:hAnsi="Times New Roman" w:cs="Times New Roman"/>
                  <w:b/>
                  <w:sz w:val="28"/>
                  <w:szCs w:val="28"/>
                </w:rPr>
                <w:t>S. BÙI VĂN KIÊN</w:t>
              </w:r>
            </w:ins>
          </w:p>
        </w:tc>
      </w:tr>
      <w:tr w:rsidR="004754C0" w:rsidRPr="00D14AF3" w14:paraId="615A7252" w14:textId="77777777" w:rsidTr="0013365D">
        <w:trPr>
          <w:jc w:val="center"/>
          <w:ins w:id="22" w:author="Việt Lương" w:date="2024-12-26T18:38:00Z" w16du:dateUtc="2024-12-26T11:38:00Z"/>
        </w:trPr>
        <w:tc>
          <w:tcPr>
            <w:tcW w:w="3657" w:type="dxa"/>
            <w:shd w:val="clear" w:color="auto" w:fill="auto"/>
            <w:tcMar>
              <w:top w:w="100" w:type="dxa"/>
              <w:left w:w="100" w:type="dxa"/>
              <w:bottom w:w="100" w:type="dxa"/>
              <w:right w:w="100" w:type="dxa"/>
            </w:tcMar>
          </w:tcPr>
          <w:p w14:paraId="696F63B9" w14:textId="77777777" w:rsidR="004754C0" w:rsidRPr="00DD4CA3" w:rsidRDefault="004754C0" w:rsidP="0013365D">
            <w:pPr>
              <w:widowControl w:val="0"/>
              <w:pBdr>
                <w:top w:val="nil"/>
                <w:left w:val="nil"/>
                <w:bottom w:val="nil"/>
                <w:right w:val="nil"/>
                <w:between w:val="nil"/>
              </w:pBdr>
              <w:spacing w:line="240" w:lineRule="auto"/>
              <w:ind w:firstLine="567"/>
              <w:rPr>
                <w:ins w:id="23" w:author="Việt Lương" w:date="2024-12-26T18:38:00Z" w16du:dateUtc="2024-12-26T11:38:00Z"/>
                <w:rFonts w:ascii="Times New Roman" w:hAnsi="Times New Roman" w:cs="Times New Roman"/>
                <w:b/>
                <w:sz w:val="28"/>
                <w:szCs w:val="28"/>
              </w:rPr>
            </w:pPr>
            <w:ins w:id="24" w:author="Việt Lương" w:date="2024-12-26T18:38:00Z" w16du:dateUtc="2024-12-26T11:38:00Z">
              <w:r w:rsidRPr="00DD4CA3">
                <w:rPr>
                  <w:rFonts w:ascii="Times New Roman" w:hAnsi="Times New Roman" w:cs="Times New Roman"/>
                  <w:b/>
                  <w:sz w:val="28"/>
                  <w:szCs w:val="28"/>
                </w:rPr>
                <w:t>Sinh viên thực hiện</w:t>
              </w:r>
            </w:ins>
          </w:p>
        </w:tc>
        <w:tc>
          <w:tcPr>
            <w:tcW w:w="3363" w:type="dxa"/>
            <w:shd w:val="clear" w:color="auto" w:fill="auto"/>
            <w:tcMar>
              <w:top w:w="100" w:type="dxa"/>
              <w:left w:w="100" w:type="dxa"/>
              <w:bottom w:w="100" w:type="dxa"/>
              <w:right w:w="100" w:type="dxa"/>
            </w:tcMar>
          </w:tcPr>
          <w:p w14:paraId="715191FC" w14:textId="109C0048" w:rsidR="004754C0" w:rsidRPr="00DD4CA3" w:rsidRDefault="004754C0" w:rsidP="0013365D">
            <w:pPr>
              <w:widowControl w:val="0"/>
              <w:pBdr>
                <w:top w:val="nil"/>
                <w:left w:val="nil"/>
                <w:bottom w:val="nil"/>
                <w:right w:val="nil"/>
                <w:between w:val="nil"/>
              </w:pBdr>
              <w:spacing w:line="240" w:lineRule="auto"/>
              <w:rPr>
                <w:ins w:id="25" w:author="Việt Lương" w:date="2024-12-26T18:38:00Z" w16du:dateUtc="2024-12-26T11:38:00Z"/>
                <w:rFonts w:ascii="Times New Roman" w:hAnsi="Times New Roman" w:cs="Times New Roman"/>
                <w:b/>
                <w:sz w:val="28"/>
                <w:szCs w:val="28"/>
                <w:lang w:val="en-US"/>
              </w:rPr>
            </w:pPr>
            <w:ins w:id="26" w:author="Việt Lương" w:date="2024-12-26T18:38:00Z" w16du:dateUtc="2024-12-26T11:38:00Z">
              <w:r w:rsidRPr="00DD4CA3">
                <w:rPr>
                  <w:rFonts w:ascii="Times New Roman" w:hAnsi="Times New Roman" w:cs="Times New Roman"/>
                  <w:b/>
                  <w:sz w:val="28"/>
                  <w:szCs w:val="28"/>
                </w:rPr>
                <w:t>:</w:t>
              </w:r>
            </w:ins>
          </w:p>
        </w:tc>
      </w:tr>
      <w:tr w:rsidR="0012738A" w:rsidRPr="00D14AF3" w14:paraId="532CB6E9" w14:textId="77777777" w:rsidTr="0013365D">
        <w:trPr>
          <w:jc w:val="center"/>
          <w:ins w:id="27" w:author="Việt Lương" w:date="2024-12-26T18:39:00Z" w16du:dateUtc="2024-12-26T11:39:00Z"/>
        </w:trPr>
        <w:tc>
          <w:tcPr>
            <w:tcW w:w="7020" w:type="dxa"/>
            <w:gridSpan w:val="2"/>
            <w:shd w:val="clear" w:color="auto" w:fill="auto"/>
            <w:tcMar>
              <w:top w:w="100" w:type="dxa"/>
              <w:left w:w="100" w:type="dxa"/>
              <w:bottom w:w="100" w:type="dxa"/>
              <w:right w:w="100" w:type="dxa"/>
            </w:tcMar>
          </w:tcPr>
          <w:p w14:paraId="47FE4577" w14:textId="6B7CA6B0" w:rsidR="00B2511C" w:rsidRPr="00B2511C" w:rsidRDefault="00B2511C" w:rsidP="0013365D">
            <w:pPr>
              <w:widowControl w:val="0"/>
              <w:pBdr>
                <w:top w:val="nil"/>
                <w:left w:val="nil"/>
                <w:bottom w:val="nil"/>
                <w:right w:val="nil"/>
                <w:between w:val="nil"/>
              </w:pBdr>
              <w:ind w:left="607"/>
              <w:rPr>
                <w:ins w:id="28" w:author="Việt Lương" w:date="2024-12-26T18:39:00Z"/>
                <w:rFonts w:ascii="Times New Roman" w:hAnsi="Times New Roman" w:cs="Times New Roman"/>
                <w:b/>
                <w:sz w:val="28"/>
                <w:szCs w:val="28"/>
                <w:lang w:val="vi-VN"/>
              </w:rPr>
              <w:pPrChange w:id="29" w:author="Việt Lương" w:date="2024-12-26T20:56:00Z" w16du:dateUtc="2024-12-26T13:56:00Z">
                <w:pPr>
                  <w:widowControl w:val="0"/>
                  <w:pBdr>
                    <w:top w:val="nil"/>
                    <w:left w:val="nil"/>
                    <w:bottom w:val="nil"/>
                    <w:right w:val="nil"/>
                    <w:between w:val="nil"/>
                  </w:pBdr>
                  <w:spacing w:line="240" w:lineRule="auto"/>
                </w:pPr>
              </w:pPrChange>
            </w:pPr>
            <w:ins w:id="30" w:author="Việt Lương" w:date="2024-12-26T18:39:00Z">
              <w:r w:rsidRPr="00B2511C">
                <w:rPr>
                  <w:rFonts w:ascii="Times New Roman" w:hAnsi="Times New Roman" w:cs="Times New Roman"/>
                  <w:b/>
                  <w:sz w:val="28"/>
                  <w:szCs w:val="28"/>
                  <w:lang w:val="vi-VN"/>
                </w:rPr>
                <w:t>Nguyễn Việt Lương</w:t>
              </w:r>
              <w:r w:rsidRPr="00B2511C">
                <w:rPr>
                  <w:rFonts w:ascii="Times New Roman" w:hAnsi="Times New Roman" w:cs="Times New Roman"/>
                  <w:b/>
                  <w:sz w:val="28"/>
                  <w:szCs w:val="28"/>
                  <w:lang w:val="vi-VN"/>
                </w:rPr>
                <w:tab/>
              </w:r>
            </w:ins>
            <w:ins w:id="31" w:author="Việt Lương" w:date="2024-12-26T20:55:00Z" w16du:dateUtc="2024-12-26T13:55:00Z">
              <w:r w:rsidR="0013365D">
                <w:rPr>
                  <w:rFonts w:ascii="Times New Roman" w:hAnsi="Times New Roman" w:cs="Times New Roman"/>
                  <w:b/>
                  <w:sz w:val="28"/>
                  <w:szCs w:val="28"/>
                  <w:lang w:val="en-US"/>
                </w:rPr>
                <w:t xml:space="preserve">   </w:t>
              </w:r>
            </w:ins>
            <w:ins w:id="32" w:author="Việt Lương" w:date="2024-12-26T18:39:00Z">
              <w:r w:rsidRPr="00B2511C">
                <w:rPr>
                  <w:rFonts w:ascii="Times New Roman" w:hAnsi="Times New Roman" w:cs="Times New Roman"/>
                  <w:b/>
                  <w:sz w:val="28"/>
                  <w:szCs w:val="28"/>
                  <w:lang w:val="vi-VN"/>
                </w:rPr>
                <w:t>B20DCCN413</w:t>
              </w:r>
            </w:ins>
          </w:p>
          <w:p w14:paraId="00BBC29F" w14:textId="6A124D87" w:rsidR="00B2511C" w:rsidRPr="00B2511C" w:rsidRDefault="00B2511C" w:rsidP="0013365D">
            <w:pPr>
              <w:widowControl w:val="0"/>
              <w:pBdr>
                <w:top w:val="nil"/>
                <w:left w:val="nil"/>
                <w:bottom w:val="nil"/>
                <w:right w:val="nil"/>
                <w:between w:val="nil"/>
              </w:pBdr>
              <w:ind w:left="607"/>
              <w:rPr>
                <w:ins w:id="33" w:author="Việt Lương" w:date="2024-12-26T18:39:00Z"/>
                <w:rFonts w:ascii="Times New Roman" w:hAnsi="Times New Roman" w:cs="Times New Roman"/>
                <w:b/>
                <w:sz w:val="28"/>
                <w:szCs w:val="28"/>
                <w:lang w:val="vi-VN"/>
              </w:rPr>
              <w:pPrChange w:id="34" w:author="Việt Lương" w:date="2024-12-26T20:56:00Z" w16du:dateUtc="2024-12-26T13:56:00Z">
                <w:pPr>
                  <w:widowControl w:val="0"/>
                  <w:pBdr>
                    <w:top w:val="nil"/>
                    <w:left w:val="nil"/>
                    <w:bottom w:val="nil"/>
                    <w:right w:val="nil"/>
                    <w:between w:val="nil"/>
                  </w:pBdr>
                  <w:spacing w:line="240" w:lineRule="auto"/>
                </w:pPr>
              </w:pPrChange>
            </w:pPr>
            <w:ins w:id="35" w:author="Việt Lương" w:date="2024-12-26T18:39:00Z">
              <w:r w:rsidRPr="00B2511C">
                <w:rPr>
                  <w:rFonts w:ascii="Times New Roman" w:hAnsi="Times New Roman" w:cs="Times New Roman"/>
                  <w:b/>
                  <w:sz w:val="28"/>
                  <w:szCs w:val="28"/>
                  <w:lang w:val="vi-VN"/>
                </w:rPr>
                <w:t>Phạm Quốc Khánh</w:t>
              </w:r>
              <w:r w:rsidRPr="00B2511C">
                <w:rPr>
                  <w:rFonts w:ascii="Times New Roman" w:hAnsi="Times New Roman" w:cs="Times New Roman"/>
                  <w:b/>
                  <w:sz w:val="28"/>
                  <w:szCs w:val="28"/>
                  <w:lang w:val="vi-VN"/>
                </w:rPr>
                <w:tab/>
              </w:r>
            </w:ins>
            <w:ins w:id="36" w:author="Việt Lương" w:date="2024-12-26T20:55:00Z" w16du:dateUtc="2024-12-26T13:55:00Z">
              <w:r w:rsidR="0013365D">
                <w:rPr>
                  <w:rFonts w:ascii="Times New Roman" w:hAnsi="Times New Roman" w:cs="Times New Roman"/>
                  <w:b/>
                  <w:sz w:val="28"/>
                  <w:szCs w:val="28"/>
                  <w:lang w:val="en-US"/>
                </w:rPr>
                <w:t xml:space="preserve">   </w:t>
              </w:r>
            </w:ins>
            <w:ins w:id="37" w:author="Việt Lương" w:date="2024-12-26T18:39:00Z">
              <w:r w:rsidRPr="00B2511C">
                <w:rPr>
                  <w:rFonts w:ascii="Times New Roman" w:hAnsi="Times New Roman" w:cs="Times New Roman"/>
                  <w:b/>
                  <w:sz w:val="28"/>
                  <w:szCs w:val="28"/>
                  <w:lang w:val="vi-VN"/>
                </w:rPr>
                <w:t>B20DCCN378</w:t>
              </w:r>
            </w:ins>
          </w:p>
          <w:p w14:paraId="3D99DFD5" w14:textId="7257835C" w:rsidR="0012738A" w:rsidRPr="00B2511C" w:rsidRDefault="00B2511C" w:rsidP="0013365D">
            <w:pPr>
              <w:widowControl w:val="0"/>
              <w:pBdr>
                <w:top w:val="nil"/>
                <w:left w:val="nil"/>
                <w:bottom w:val="nil"/>
                <w:right w:val="nil"/>
                <w:between w:val="nil"/>
              </w:pBdr>
              <w:ind w:left="607"/>
              <w:rPr>
                <w:ins w:id="38" w:author="Việt Lương" w:date="2024-12-26T18:39:00Z" w16du:dateUtc="2024-12-26T11:39:00Z"/>
                <w:rFonts w:ascii="Times New Roman" w:hAnsi="Times New Roman" w:cs="Times New Roman"/>
                <w:b/>
                <w:sz w:val="28"/>
                <w:szCs w:val="28"/>
                <w:lang w:val="en-US"/>
                <w:rPrChange w:id="39" w:author="Việt Lương" w:date="2024-12-26T18:40:00Z" w16du:dateUtc="2024-12-26T11:40:00Z">
                  <w:rPr>
                    <w:ins w:id="40" w:author="Việt Lương" w:date="2024-12-26T18:39:00Z" w16du:dateUtc="2024-12-26T11:39:00Z"/>
                    <w:rFonts w:ascii="Times New Roman" w:hAnsi="Times New Roman" w:cs="Times New Roman"/>
                    <w:b/>
                    <w:sz w:val="28"/>
                    <w:szCs w:val="28"/>
                  </w:rPr>
                </w:rPrChange>
              </w:rPr>
              <w:pPrChange w:id="41" w:author="Việt Lương" w:date="2024-12-26T20:56:00Z" w16du:dateUtc="2024-12-26T13:56:00Z">
                <w:pPr>
                  <w:widowControl w:val="0"/>
                  <w:pBdr>
                    <w:top w:val="nil"/>
                    <w:left w:val="nil"/>
                    <w:bottom w:val="nil"/>
                    <w:right w:val="nil"/>
                    <w:between w:val="nil"/>
                  </w:pBdr>
                  <w:spacing w:line="240" w:lineRule="auto"/>
                </w:pPr>
              </w:pPrChange>
            </w:pPr>
            <w:ins w:id="42" w:author="Việt Lương" w:date="2024-12-26T18:39:00Z">
              <w:r w:rsidRPr="00B2511C">
                <w:rPr>
                  <w:rFonts w:ascii="Times New Roman" w:hAnsi="Times New Roman" w:cs="Times New Roman"/>
                  <w:b/>
                  <w:sz w:val="28"/>
                  <w:szCs w:val="28"/>
                  <w:lang w:val="vi-VN"/>
                </w:rPr>
                <w:t xml:space="preserve">Lê Trung Kiên </w:t>
              </w:r>
              <w:r w:rsidRPr="00B2511C">
                <w:rPr>
                  <w:rFonts w:ascii="Times New Roman" w:hAnsi="Times New Roman" w:cs="Times New Roman"/>
                  <w:b/>
                  <w:sz w:val="28"/>
                  <w:szCs w:val="28"/>
                  <w:lang w:val="vi-VN"/>
                </w:rPr>
                <w:tab/>
              </w:r>
              <w:r w:rsidRPr="00B2511C">
                <w:rPr>
                  <w:rFonts w:ascii="Times New Roman" w:hAnsi="Times New Roman" w:cs="Times New Roman"/>
                  <w:b/>
                  <w:sz w:val="28"/>
                  <w:szCs w:val="28"/>
                  <w:lang w:val="vi-VN"/>
                </w:rPr>
                <w:tab/>
              </w:r>
            </w:ins>
            <w:ins w:id="43" w:author="Việt Lương" w:date="2024-12-26T20:55:00Z" w16du:dateUtc="2024-12-26T13:55:00Z">
              <w:r w:rsidR="0013365D">
                <w:rPr>
                  <w:rFonts w:ascii="Times New Roman" w:hAnsi="Times New Roman" w:cs="Times New Roman"/>
                  <w:b/>
                  <w:sz w:val="28"/>
                  <w:szCs w:val="28"/>
                  <w:lang w:val="en-US"/>
                </w:rPr>
                <w:t xml:space="preserve">   </w:t>
              </w:r>
            </w:ins>
            <w:ins w:id="44" w:author="Việt Lương" w:date="2024-12-26T18:39:00Z">
              <w:r w:rsidRPr="00B2511C">
                <w:rPr>
                  <w:rFonts w:ascii="Times New Roman" w:hAnsi="Times New Roman" w:cs="Times New Roman"/>
                  <w:b/>
                  <w:sz w:val="28"/>
                  <w:szCs w:val="28"/>
                  <w:lang w:val="vi-VN"/>
                </w:rPr>
                <w:t>B20DCCN354</w:t>
              </w:r>
            </w:ins>
          </w:p>
        </w:tc>
      </w:tr>
      <w:tr w:rsidR="004754C0" w:rsidRPr="00D14AF3" w14:paraId="188A039C" w14:textId="77777777" w:rsidTr="0013365D">
        <w:trPr>
          <w:jc w:val="center"/>
          <w:ins w:id="45" w:author="Việt Lương" w:date="2024-12-26T18:38:00Z" w16du:dateUtc="2024-12-26T11:38:00Z"/>
        </w:trPr>
        <w:tc>
          <w:tcPr>
            <w:tcW w:w="3657" w:type="dxa"/>
            <w:shd w:val="clear" w:color="auto" w:fill="auto"/>
            <w:tcMar>
              <w:top w:w="100" w:type="dxa"/>
              <w:left w:w="100" w:type="dxa"/>
              <w:bottom w:w="100" w:type="dxa"/>
              <w:right w:w="100" w:type="dxa"/>
            </w:tcMar>
          </w:tcPr>
          <w:p w14:paraId="65E0A4B4" w14:textId="77777777" w:rsidR="004754C0" w:rsidRPr="00DD4CA3" w:rsidRDefault="004754C0" w:rsidP="0013365D">
            <w:pPr>
              <w:widowControl w:val="0"/>
              <w:pBdr>
                <w:top w:val="nil"/>
                <w:left w:val="nil"/>
                <w:bottom w:val="nil"/>
                <w:right w:val="nil"/>
                <w:between w:val="nil"/>
              </w:pBdr>
              <w:spacing w:line="240" w:lineRule="auto"/>
              <w:ind w:firstLine="567"/>
              <w:rPr>
                <w:ins w:id="46" w:author="Việt Lương" w:date="2024-12-26T18:38:00Z" w16du:dateUtc="2024-12-26T11:38:00Z"/>
                <w:rFonts w:ascii="Times New Roman" w:hAnsi="Times New Roman" w:cs="Times New Roman"/>
                <w:b/>
                <w:sz w:val="28"/>
                <w:szCs w:val="28"/>
              </w:rPr>
            </w:pPr>
            <w:ins w:id="47" w:author="Việt Lương" w:date="2024-12-26T18:38:00Z" w16du:dateUtc="2024-12-26T11:38:00Z">
              <w:r w:rsidRPr="00DD4CA3">
                <w:rPr>
                  <w:rFonts w:ascii="Times New Roman" w:hAnsi="Times New Roman" w:cs="Times New Roman"/>
                  <w:b/>
                  <w:sz w:val="28"/>
                  <w:szCs w:val="28"/>
                </w:rPr>
                <w:t>Lớp</w:t>
              </w:r>
            </w:ins>
          </w:p>
        </w:tc>
        <w:tc>
          <w:tcPr>
            <w:tcW w:w="3363" w:type="dxa"/>
            <w:shd w:val="clear" w:color="auto" w:fill="auto"/>
            <w:tcMar>
              <w:top w:w="100" w:type="dxa"/>
              <w:left w:w="100" w:type="dxa"/>
              <w:bottom w:w="100" w:type="dxa"/>
              <w:right w:w="100" w:type="dxa"/>
            </w:tcMar>
          </w:tcPr>
          <w:p w14:paraId="761B8353" w14:textId="6CD15968" w:rsidR="004754C0" w:rsidRPr="004754C0" w:rsidRDefault="004754C0" w:rsidP="0013365D">
            <w:pPr>
              <w:widowControl w:val="0"/>
              <w:pBdr>
                <w:top w:val="nil"/>
                <w:left w:val="nil"/>
                <w:bottom w:val="nil"/>
                <w:right w:val="nil"/>
                <w:between w:val="nil"/>
              </w:pBdr>
              <w:spacing w:line="240" w:lineRule="auto"/>
              <w:rPr>
                <w:ins w:id="48" w:author="Việt Lương" w:date="2024-12-26T18:38:00Z" w16du:dateUtc="2024-12-26T11:38:00Z"/>
                <w:rFonts w:ascii="Times New Roman" w:hAnsi="Times New Roman" w:cs="Times New Roman"/>
                <w:b/>
                <w:sz w:val="28"/>
                <w:szCs w:val="28"/>
                <w:lang w:val="en-US"/>
              </w:rPr>
            </w:pPr>
            <w:ins w:id="49" w:author="Việt Lương" w:date="2024-12-26T18:38:00Z" w16du:dateUtc="2024-12-26T11:38:00Z">
              <w:r w:rsidRPr="00DD4CA3">
                <w:rPr>
                  <w:rFonts w:ascii="Times New Roman" w:hAnsi="Times New Roman" w:cs="Times New Roman"/>
                  <w:b/>
                  <w:sz w:val="28"/>
                  <w:szCs w:val="28"/>
                </w:rPr>
                <w:t>:</w:t>
              </w:r>
              <w:r>
                <w:rPr>
                  <w:rFonts w:ascii="Times New Roman" w:hAnsi="Times New Roman" w:cs="Times New Roman"/>
                  <w:b/>
                  <w:sz w:val="28"/>
                  <w:szCs w:val="28"/>
                  <w:lang w:val="en-US"/>
                </w:rPr>
                <w:t xml:space="preserve"> D20HTTT02</w:t>
              </w:r>
            </w:ins>
          </w:p>
        </w:tc>
      </w:tr>
      <w:tr w:rsidR="004754C0" w:rsidRPr="00D14AF3" w14:paraId="0A5867C1" w14:textId="77777777" w:rsidTr="0013365D">
        <w:trPr>
          <w:jc w:val="center"/>
          <w:ins w:id="50" w:author="Việt Lương" w:date="2024-12-26T18:38:00Z" w16du:dateUtc="2024-12-26T11:38:00Z"/>
        </w:trPr>
        <w:tc>
          <w:tcPr>
            <w:tcW w:w="3657" w:type="dxa"/>
            <w:shd w:val="clear" w:color="auto" w:fill="auto"/>
            <w:tcMar>
              <w:top w:w="100" w:type="dxa"/>
              <w:left w:w="100" w:type="dxa"/>
              <w:bottom w:w="100" w:type="dxa"/>
              <w:right w:w="100" w:type="dxa"/>
            </w:tcMar>
          </w:tcPr>
          <w:p w14:paraId="0ABC43C0" w14:textId="77777777" w:rsidR="004754C0" w:rsidRPr="00DD4CA3" w:rsidRDefault="004754C0" w:rsidP="0013365D">
            <w:pPr>
              <w:widowControl w:val="0"/>
              <w:pBdr>
                <w:top w:val="nil"/>
                <w:left w:val="nil"/>
                <w:bottom w:val="nil"/>
                <w:right w:val="nil"/>
                <w:between w:val="nil"/>
              </w:pBdr>
              <w:spacing w:line="240" w:lineRule="auto"/>
              <w:ind w:firstLine="567"/>
              <w:rPr>
                <w:ins w:id="51" w:author="Việt Lương" w:date="2024-12-26T18:38:00Z" w16du:dateUtc="2024-12-26T11:38:00Z"/>
                <w:rFonts w:ascii="Times New Roman" w:hAnsi="Times New Roman" w:cs="Times New Roman"/>
                <w:b/>
                <w:sz w:val="28"/>
                <w:szCs w:val="28"/>
              </w:rPr>
            </w:pPr>
            <w:ins w:id="52" w:author="Việt Lương" w:date="2024-12-26T18:38:00Z" w16du:dateUtc="2024-12-26T11:38:00Z">
              <w:r w:rsidRPr="00DD4CA3">
                <w:rPr>
                  <w:rFonts w:ascii="Times New Roman" w:hAnsi="Times New Roman" w:cs="Times New Roman"/>
                  <w:b/>
                  <w:sz w:val="28"/>
                  <w:szCs w:val="28"/>
                </w:rPr>
                <w:t>Khóa</w:t>
              </w:r>
            </w:ins>
          </w:p>
        </w:tc>
        <w:tc>
          <w:tcPr>
            <w:tcW w:w="3363" w:type="dxa"/>
            <w:shd w:val="clear" w:color="auto" w:fill="auto"/>
            <w:tcMar>
              <w:top w:w="100" w:type="dxa"/>
              <w:left w:w="100" w:type="dxa"/>
              <w:bottom w:w="100" w:type="dxa"/>
              <w:right w:w="100" w:type="dxa"/>
            </w:tcMar>
          </w:tcPr>
          <w:p w14:paraId="737FD698" w14:textId="77777777" w:rsidR="004754C0" w:rsidRPr="00DD4CA3" w:rsidRDefault="004754C0" w:rsidP="0013365D">
            <w:pPr>
              <w:widowControl w:val="0"/>
              <w:pBdr>
                <w:top w:val="nil"/>
                <w:left w:val="nil"/>
                <w:bottom w:val="nil"/>
                <w:right w:val="nil"/>
                <w:between w:val="nil"/>
              </w:pBdr>
              <w:spacing w:line="240" w:lineRule="auto"/>
              <w:rPr>
                <w:ins w:id="53" w:author="Việt Lương" w:date="2024-12-26T18:38:00Z" w16du:dateUtc="2024-12-26T11:38:00Z"/>
                <w:rFonts w:ascii="Times New Roman" w:hAnsi="Times New Roman" w:cs="Times New Roman"/>
                <w:b/>
                <w:sz w:val="28"/>
                <w:szCs w:val="28"/>
              </w:rPr>
            </w:pPr>
            <w:ins w:id="54" w:author="Việt Lương" w:date="2024-12-26T18:38:00Z" w16du:dateUtc="2024-12-26T11:38:00Z">
              <w:r w:rsidRPr="00DD4CA3">
                <w:rPr>
                  <w:rFonts w:ascii="Times New Roman" w:hAnsi="Times New Roman" w:cs="Times New Roman"/>
                  <w:b/>
                  <w:sz w:val="28"/>
                  <w:szCs w:val="28"/>
                </w:rPr>
                <w:t>: 2020-2025</w:t>
              </w:r>
            </w:ins>
          </w:p>
        </w:tc>
      </w:tr>
      <w:tr w:rsidR="004754C0" w:rsidRPr="00D14AF3" w14:paraId="0E629075" w14:textId="77777777" w:rsidTr="0013365D">
        <w:trPr>
          <w:jc w:val="center"/>
          <w:ins w:id="55" w:author="Việt Lương" w:date="2024-12-26T18:38:00Z" w16du:dateUtc="2024-12-26T11:38:00Z"/>
        </w:trPr>
        <w:tc>
          <w:tcPr>
            <w:tcW w:w="3657" w:type="dxa"/>
            <w:shd w:val="clear" w:color="auto" w:fill="auto"/>
            <w:tcMar>
              <w:top w:w="100" w:type="dxa"/>
              <w:left w:w="100" w:type="dxa"/>
              <w:bottom w:w="100" w:type="dxa"/>
              <w:right w:w="100" w:type="dxa"/>
            </w:tcMar>
          </w:tcPr>
          <w:p w14:paraId="7C910531" w14:textId="77777777" w:rsidR="004754C0" w:rsidRPr="00DD4CA3" w:rsidRDefault="004754C0" w:rsidP="0013365D">
            <w:pPr>
              <w:widowControl w:val="0"/>
              <w:pBdr>
                <w:top w:val="nil"/>
                <w:left w:val="nil"/>
                <w:bottom w:val="nil"/>
                <w:right w:val="nil"/>
                <w:between w:val="nil"/>
              </w:pBdr>
              <w:spacing w:line="240" w:lineRule="auto"/>
              <w:ind w:firstLine="567"/>
              <w:rPr>
                <w:ins w:id="56" w:author="Việt Lương" w:date="2024-12-26T18:38:00Z" w16du:dateUtc="2024-12-26T11:38:00Z"/>
                <w:rFonts w:ascii="Times New Roman" w:hAnsi="Times New Roman" w:cs="Times New Roman"/>
                <w:b/>
                <w:sz w:val="28"/>
                <w:szCs w:val="28"/>
                <w:lang w:val="en-US"/>
              </w:rPr>
            </w:pPr>
            <w:ins w:id="57" w:author="Việt Lương" w:date="2024-12-26T18:38:00Z" w16du:dateUtc="2024-12-26T11:38:00Z">
              <w:r w:rsidRPr="00DD4CA3">
                <w:rPr>
                  <w:rFonts w:ascii="Times New Roman" w:hAnsi="Times New Roman" w:cs="Times New Roman"/>
                  <w:b/>
                  <w:sz w:val="28"/>
                  <w:szCs w:val="28"/>
                </w:rPr>
                <w:t>Hệ</w:t>
              </w:r>
              <w:r w:rsidRPr="00DD4CA3">
                <w:rPr>
                  <w:rFonts w:ascii="Times New Roman" w:hAnsi="Times New Roman" w:cs="Times New Roman"/>
                  <w:b/>
                  <w:sz w:val="28"/>
                  <w:szCs w:val="28"/>
                  <w:lang w:val="en-US"/>
                </w:rPr>
                <w:t xml:space="preserve"> đào tạo</w:t>
              </w:r>
            </w:ins>
          </w:p>
        </w:tc>
        <w:tc>
          <w:tcPr>
            <w:tcW w:w="3363" w:type="dxa"/>
            <w:shd w:val="clear" w:color="auto" w:fill="auto"/>
            <w:tcMar>
              <w:top w:w="100" w:type="dxa"/>
              <w:left w:w="100" w:type="dxa"/>
              <w:bottom w:w="100" w:type="dxa"/>
              <w:right w:w="100" w:type="dxa"/>
            </w:tcMar>
          </w:tcPr>
          <w:p w14:paraId="62811DD6" w14:textId="77777777" w:rsidR="004754C0" w:rsidRPr="00DD4CA3" w:rsidRDefault="004754C0" w:rsidP="0013365D">
            <w:pPr>
              <w:widowControl w:val="0"/>
              <w:pBdr>
                <w:top w:val="nil"/>
                <w:left w:val="nil"/>
                <w:bottom w:val="nil"/>
                <w:right w:val="nil"/>
                <w:between w:val="nil"/>
              </w:pBdr>
              <w:spacing w:line="240" w:lineRule="auto"/>
              <w:rPr>
                <w:ins w:id="58" w:author="Việt Lương" w:date="2024-12-26T18:38:00Z" w16du:dateUtc="2024-12-26T11:38:00Z"/>
                <w:rFonts w:ascii="Times New Roman" w:hAnsi="Times New Roman" w:cs="Times New Roman"/>
                <w:b/>
                <w:sz w:val="28"/>
                <w:szCs w:val="28"/>
              </w:rPr>
            </w:pPr>
            <w:ins w:id="59" w:author="Việt Lương" w:date="2024-12-26T18:38:00Z" w16du:dateUtc="2024-12-26T11:38:00Z">
              <w:r w:rsidRPr="00DD4CA3">
                <w:rPr>
                  <w:rFonts w:ascii="Times New Roman" w:hAnsi="Times New Roman" w:cs="Times New Roman"/>
                  <w:b/>
                  <w:sz w:val="28"/>
                  <w:szCs w:val="28"/>
                </w:rPr>
                <w:t>: ĐH CHÍNH QUY</w:t>
              </w:r>
            </w:ins>
          </w:p>
        </w:tc>
      </w:tr>
    </w:tbl>
    <w:p w14:paraId="0971C544" w14:textId="77777777" w:rsidR="005669B2" w:rsidRDefault="005669B2" w:rsidP="005669B2">
      <w:pPr>
        <w:spacing w:after="160" w:line="259" w:lineRule="auto"/>
        <w:ind w:left="2880"/>
        <w:jc w:val="center"/>
        <w:rPr>
          <w:ins w:id="60" w:author="Việt Lương" w:date="2024-12-26T20:52:00Z" w16du:dateUtc="2024-12-26T13:52:00Z"/>
          <w:rFonts w:ascii="Times New Roman" w:eastAsia="Times New Roman" w:hAnsi="Times New Roman" w:cs="Times New Roman"/>
          <w:sz w:val="28"/>
          <w:szCs w:val="28"/>
          <w:lang w:val="en-US"/>
        </w:rPr>
      </w:pPr>
    </w:p>
    <w:p w14:paraId="53DAE2FA" w14:textId="77777777" w:rsidR="001425E7" w:rsidRPr="001425E7" w:rsidRDefault="001425E7" w:rsidP="005669B2">
      <w:pPr>
        <w:spacing w:after="160" w:line="259" w:lineRule="auto"/>
        <w:ind w:left="2880"/>
        <w:jc w:val="center"/>
        <w:rPr>
          <w:ins w:id="61" w:author="Việt Lương" w:date="2024-12-26T17:44:00Z" w16du:dateUtc="2024-12-26T10:44:00Z"/>
          <w:rFonts w:ascii="Times New Roman" w:eastAsia="Times New Roman" w:hAnsi="Times New Roman" w:cs="Times New Roman"/>
          <w:sz w:val="28"/>
          <w:szCs w:val="28"/>
          <w:lang w:val="en-US"/>
          <w:rPrChange w:id="62" w:author="Việt Lương" w:date="2024-12-26T20:52:00Z" w16du:dateUtc="2024-12-26T13:52:00Z">
            <w:rPr>
              <w:ins w:id="63" w:author="Việt Lương" w:date="2024-12-26T17:44:00Z" w16du:dateUtc="2024-12-26T10:44:00Z"/>
              <w:rFonts w:ascii="Times New Roman" w:eastAsia="Times New Roman" w:hAnsi="Times New Roman" w:cs="Times New Roman"/>
              <w:sz w:val="28"/>
              <w:szCs w:val="28"/>
            </w:rPr>
          </w:rPrChange>
        </w:rPr>
      </w:pPr>
    </w:p>
    <w:p w14:paraId="351DAE05" w14:textId="4A67F863" w:rsidR="004754C0" w:rsidRDefault="005669B2" w:rsidP="005669B2">
      <w:pPr>
        <w:spacing w:after="160" w:line="259" w:lineRule="auto"/>
        <w:jc w:val="center"/>
        <w:rPr>
          <w:ins w:id="64" w:author="Việt Lương" w:date="2024-12-26T18:38:00Z" w16du:dateUtc="2024-12-26T11:38:00Z"/>
          <w:rFonts w:ascii="Times New Roman" w:eastAsia="Times New Roman" w:hAnsi="Times New Roman" w:cs="Times New Roman"/>
          <w:bCs/>
          <w:i/>
          <w:sz w:val="28"/>
          <w:szCs w:val="28"/>
        </w:rPr>
      </w:pPr>
      <w:ins w:id="65" w:author="Việt Lương" w:date="2024-12-26T17:44:00Z" w16du:dateUtc="2024-12-26T10:44:00Z">
        <w:r w:rsidRPr="00DD4CA3">
          <w:rPr>
            <w:rFonts w:ascii="Times New Roman" w:eastAsia="Times New Roman" w:hAnsi="Times New Roman" w:cs="Times New Roman"/>
            <w:bCs/>
            <w:i/>
            <w:sz w:val="28"/>
            <w:szCs w:val="28"/>
          </w:rPr>
          <w:t>Hà Nội – 2024</w:t>
        </w:r>
      </w:ins>
    </w:p>
    <w:p w14:paraId="370271A1" w14:textId="77777777" w:rsidR="004754C0" w:rsidRDefault="004754C0">
      <w:pPr>
        <w:rPr>
          <w:ins w:id="66" w:author="Việt Lương" w:date="2024-12-26T18:38:00Z" w16du:dateUtc="2024-12-26T11:38:00Z"/>
          <w:rFonts w:ascii="Times New Roman" w:eastAsia="Times New Roman" w:hAnsi="Times New Roman" w:cs="Times New Roman"/>
          <w:bCs/>
          <w:i/>
          <w:sz w:val="28"/>
          <w:szCs w:val="28"/>
        </w:rPr>
      </w:pPr>
      <w:ins w:id="67" w:author="Việt Lương" w:date="2024-12-26T18:38:00Z" w16du:dateUtc="2024-12-26T11:38:00Z">
        <w:r>
          <w:rPr>
            <w:rFonts w:ascii="Times New Roman" w:eastAsia="Times New Roman" w:hAnsi="Times New Roman" w:cs="Times New Roman"/>
            <w:bCs/>
            <w:i/>
            <w:sz w:val="28"/>
            <w:szCs w:val="28"/>
          </w:rPr>
          <w:br w:type="page"/>
        </w:r>
      </w:ins>
    </w:p>
    <w:p w14:paraId="6B020F86" w14:textId="3F262FBE" w:rsidR="007569A2" w:rsidRPr="004754C0" w:rsidRDefault="00CE686F" w:rsidP="004754C0">
      <w:pPr>
        <w:pStyle w:val="test"/>
        <w:jc w:val="center"/>
        <w:rPr>
          <w:del w:id="68" w:author="Kiên Lê Trung" w:date="2024-12-26T18:22:00Z" w16du:dateUtc="2024-12-26T11:22:00Z"/>
          <w:rFonts w:ascii="Times New Roman" w:eastAsia="Times New Roman" w:hAnsi="Times New Roman" w:cs="Times New Roman"/>
          <w:bCs/>
          <w:i/>
          <w:sz w:val="28"/>
          <w:szCs w:val="28"/>
          <w:rPrChange w:id="69" w:author="Việt Lương" w:date="2024-12-26T18:38:00Z" w16du:dateUtc="2024-12-26T11:38:00Z">
            <w:rPr>
              <w:del w:id="70" w:author="Kiên Lê Trung" w:date="2024-12-26T18:22:00Z" w16du:dateUtc="2024-12-26T11:22:00Z"/>
              <w:rFonts w:ascii="Times New Roman" w:eastAsia="Times New Roman" w:hAnsi="Times New Roman" w:cs="Times New Roman"/>
              <w:sz w:val="28"/>
              <w:szCs w:val="28"/>
            </w:rPr>
          </w:rPrChange>
        </w:rPr>
        <w:pPrChange w:id="71" w:author="Việt Lương" w:date="2024-12-26T18:38:00Z" w16du:dateUtc="2024-12-26T11:38:00Z">
          <w:pPr>
            <w:pStyle w:val="test"/>
          </w:pPr>
        </w:pPrChange>
      </w:pPr>
      <w:del w:id="72" w:author="Kiên Lê Trung" w:date="2024-12-26T18:22:00Z" w16du:dateUtc="2024-12-26T11:22:00Z">
        <w:r w:rsidDel="00405FD0">
          <w:rPr>
            <w:noProof/>
          </w:rPr>
          <w:drawing>
            <wp:anchor distT="0" distB="0" distL="0" distR="0" simplePos="0" relativeHeight="251658241" behindDoc="1" locked="0" layoutInCell="1" hidden="0" allowOverlap="1" wp14:anchorId="30F4BB25" wp14:editId="0BCCE18D">
              <wp:simplePos x="0" y="0"/>
              <wp:positionH relativeFrom="column">
                <wp:posOffset>-311785</wp:posOffset>
              </wp:positionH>
              <wp:positionV relativeFrom="paragraph">
                <wp:posOffset>44958</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del>
    </w:p>
    <w:p w14:paraId="43F93A45" w14:textId="77777777" w:rsidR="007569A2" w:rsidDel="00405FD0" w:rsidRDefault="00CE686F" w:rsidP="0053380D">
      <w:pPr>
        <w:spacing w:after="160" w:line="259" w:lineRule="auto"/>
        <w:jc w:val="center"/>
        <w:rPr>
          <w:del w:id="73" w:author="Việt Lương" w:date="2024-12-26T18:03:00Z" w16du:dateUtc="2024-12-26T11:03:00Z"/>
          <w:rFonts w:ascii="Times New Roman" w:eastAsia="Times New Roman" w:hAnsi="Times New Roman" w:cs="Times New Roman"/>
          <w:sz w:val="28"/>
          <w:szCs w:val="28"/>
        </w:rPr>
      </w:pPr>
      <w:del w:id="74" w:author="Việt Lương" w:date="2024-12-26T18:03:00Z" w16du:dateUtc="2024-12-26T11:03:00Z">
        <w:r w:rsidDel="00405FD0">
          <w:rPr>
            <w:rFonts w:ascii="Times New Roman" w:eastAsia="Times New Roman" w:hAnsi="Times New Roman" w:cs="Times New Roman"/>
            <w:sz w:val="28"/>
            <w:szCs w:val="28"/>
          </w:rPr>
          <w:delText>HỌC VIỆN CÔNG NGHỆ BƯU CHÍNH VIỄN THÔNG</w:delText>
        </w:r>
      </w:del>
    </w:p>
    <w:p w14:paraId="56582965" w14:textId="77777777" w:rsidR="007569A2" w:rsidDel="00405FD0" w:rsidRDefault="00CE686F" w:rsidP="0053380D">
      <w:pPr>
        <w:spacing w:before="240" w:after="240" w:line="259" w:lineRule="auto"/>
        <w:jc w:val="center"/>
        <w:rPr>
          <w:del w:id="75" w:author="Việt Lương" w:date="2024-12-26T18:03:00Z" w16du:dateUtc="2024-12-26T11:03:00Z"/>
          <w:rFonts w:ascii="Times New Roman" w:eastAsia="Times New Roman" w:hAnsi="Times New Roman" w:cs="Times New Roman"/>
          <w:b/>
          <w:sz w:val="28"/>
          <w:szCs w:val="28"/>
        </w:rPr>
      </w:pPr>
      <w:del w:id="76" w:author="Việt Lương" w:date="2024-12-26T18:03:00Z" w16du:dateUtc="2024-12-26T11:03:00Z">
        <w:r w:rsidDel="00405FD0">
          <w:rPr>
            <w:rFonts w:ascii="Times New Roman" w:eastAsia="Times New Roman" w:hAnsi="Times New Roman" w:cs="Times New Roman"/>
            <w:b/>
            <w:sz w:val="28"/>
            <w:szCs w:val="28"/>
          </w:rPr>
          <w:delText>KHOA CÔNG NGHỆ THÔNG TIN 1</w:delText>
        </w:r>
      </w:del>
    </w:p>
    <w:p w14:paraId="5B8A4311" w14:textId="77777777" w:rsidR="007569A2" w:rsidDel="00405FD0" w:rsidRDefault="00CE686F" w:rsidP="0053380D">
      <w:pPr>
        <w:spacing w:after="160" w:line="259" w:lineRule="auto"/>
        <w:jc w:val="center"/>
        <w:rPr>
          <w:del w:id="77" w:author="Việt Lương" w:date="2024-12-26T18:03:00Z" w16du:dateUtc="2024-12-26T11:03:00Z"/>
          <w:rFonts w:ascii="Times New Roman" w:eastAsia="Times New Roman" w:hAnsi="Times New Roman" w:cs="Times New Roman"/>
          <w:sz w:val="28"/>
          <w:szCs w:val="28"/>
        </w:rPr>
      </w:pPr>
      <w:del w:id="78" w:author="Việt Lương" w:date="2024-12-26T18:03:00Z" w16du:dateUtc="2024-12-26T11:03:00Z">
        <w:r w:rsidDel="00405FD0">
          <w:rPr>
            <w:noProof/>
          </w:rPr>
          <mc:AlternateContent>
            <mc:Choice Requires="wps">
              <w:drawing>
                <wp:anchor distT="0" distB="0" distL="114300" distR="114300" simplePos="0" relativeHeight="251658240"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06D31383" id="Straight Arrow Connector 1" o:spid="_x0000_s1026" type="#_x0000_t32" style="position:absolute;margin-left:161pt;margin-top:7pt;width:127.15pt;height:1.7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del>
    </w:p>
    <w:p w14:paraId="672A6659" w14:textId="77777777" w:rsidR="007569A2" w:rsidDel="00405FD0" w:rsidRDefault="00CE686F" w:rsidP="0053380D">
      <w:pPr>
        <w:spacing w:after="160" w:line="259" w:lineRule="auto"/>
        <w:jc w:val="center"/>
        <w:rPr>
          <w:del w:id="79" w:author="Việt Lương" w:date="2024-12-26T18:03:00Z" w16du:dateUtc="2024-12-26T11:03:00Z"/>
          <w:rFonts w:ascii="Times New Roman" w:eastAsia="Times New Roman" w:hAnsi="Times New Roman" w:cs="Times New Roman"/>
          <w:b/>
          <w:sz w:val="28"/>
          <w:szCs w:val="28"/>
        </w:rPr>
      </w:pPr>
      <w:del w:id="80" w:author="Việt Lương" w:date="2024-12-26T18:03:00Z" w16du:dateUtc="2024-12-26T11:03:00Z">
        <w:r w:rsidDel="00405FD0">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del>
    </w:p>
    <w:p w14:paraId="0A0EB888" w14:textId="77777777" w:rsidR="007569A2" w:rsidDel="00405FD0" w:rsidRDefault="00CE686F" w:rsidP="0053380D">
      <w:pPr>
        <w:spacing w:after="160" w:line="259" w:lineRule="auto"/>
        <w:jc w:val="center"/>
        <w:rPr>
          <w:del w:id="81" w:author="Việt Lương" w:date="2024-12-26T18:03:00Z" w16du:dateUtc="2024-12-26T11:03:00Z"/>
          <w:rFonts w:ascii="Times New Roman" w:eastAsia="Times New Roman" w:hAnsi="Times New Roman" w:cs="Times New Roman"/>
          <w:sz w:val="40"/>
          <w:szCs w:val="40"/>
        </w:rPr>
      </w:pPr>
      <w:del w:id="82" w:author="Việt Lương" w:date="2024-12-26T18:03:00Z" w16du:dateUtc="2024-12-26T11:03:00Z">
        <w:r w:rsidDel="00405FD0">
          <w:rPr>
            <w:rFonts w:ascii="Times New Roman" w:eastAsia="Times New Roman" w:hAnsi="Times New Roman" w:cs="Times New Roman"/>
            <w:sz w:val="40"/>
            <w:szCs w:val="40"/>
          </w:rPr>
          <w:delText>BÁO CÁO ĐỒ ÁN</w:delText>
        </w:r>
      </w:del>
    </w:p>
    <w:p w14:paraId="0038CBC0" w14:textId="77777777" w:rsidR="007569A2" w:rsidDel="00405FD0" w:rsidRDefault="00CE686F" w:rsidP="0053380D">
      <w:pPr>
        <w:spacing w:after="160" w:line="259" w:lineRule="auto"/>
        <w:jc w:val="center"/>
        <w:rPr>
          <w:del w:id="83" w:author="Việt Lương" w:date="2024-12-26T18:03:00Z" w16du:dateUtc="2024-12-26T11:03:00Z"/>
          <w:rFonts w:ascii="Times New Roman" w:eastAsia="Times New Roman" w:hAnsi="Times New Roman" w:cs="Times New Roman"/>
          <w:sz w:val="40"/>
          <w:szCs w:val="40"/>
        </w:rPr>
      </w:pPr>
      <w:del w:id="84" w:author="Việt Lương" w:date="2024-12-26T18:03:00Z" w16du:dateUtc="2024-12-26T11:03:00Z">
        <w:r w:rsidDel="00405FD0">
          <w:rPr>
            <w:rFonts w:ascii="Times New Roman" w:eastAsia="Times New Roman" w:hAnsi="Times New Roman" w:cs="Times New Roman"/>
            <w:sz w:val="40"/>
            <w:szCs w:val="40"/>
          </w:rPr>
          <w:delText>Phân tích thiết kế hệ thống</w:delText>
        </w:r>
      </w:del>
    </w:p>
    <w:p w14:paraId="3A94352D" w14:textId="352CAEE0" w:rsidR="007569A2" w:rsidDel="00AF5293" w:rsidRDefault="00CE686F" w:rsidP="0053380D">
      <w:pPr>
        <w:spacing w:after="160" w:line="259" w:lineRule="auto"/>
        <w:jc w:val="center"/>
        <w:rPr>
          <w:del w:id="85" w:author="Việt Lương" w:date="2024-12-26T17:47:00Z" w16du:dateUtc="2024-12-26T10:47:00Z"/>
          <w:rFonts w:ascii="Times New Roman" w:eastAsia="Times New Roman" w:hAnsi="Times New Roman" w:cs="Times New Roman"/>
          <w:sz w:val="40"/>
          <w:szCs w:val="40"/>
        </w:rPr>
      </w:pPr>
      <w:del w:id="86" w:author="Việt Lương" w:date="2024-12-26T17:47:00Z" w16du:dateUtc="2024-12-26T10:47:00Z">
        <w:r w:rsidDel="00AF5293">
          <w:rPr>
            <w:rFonts w:ascii="Times New Roman" w:eastAsia="Times New Roman" w:hAnsi="Times New Roman" w:cs="Times New Roman"/>
            <w:sz w:val="40"/>
            <w:szCs w:val="40"/>
          </w:rPr>
          <w:delText>Xây dựng website bán đồ điện tử</w:delText>
        </w:r>
      </w:del>
    </w:p>
    <w:p w14:paraId="0A37501D" w14:textId="77777777" w:rsidR="007569A2" w:rsidDel="00405FD0" w:rsidRDefault="007569A2" w:rsidP="0053380D">
      <w:pPr>
        <w:spacing w:after="160" w:line="259" w:lineRule="auto"/>
        <w:jc w:val="center"/>
        <w:rPr>
          <w:del w:id="87" w:author="Việt Lương" w:date="2024-12-26T18:03:00Z" w16du:dateUtc="2024-12-26T11:03:00Z"/>
          <w:rFonts w:ascii="Times New Roman" w:eastAsia="Times New Roman" w:hAnsi="Times New Roman" w:cs="Times New Roman"/>
          <w:sz w:val="40"/>
          <w:szCs w:val="40"/>
        </w:rPr>
      </w:pPr>
    </w:p>
    <w:p w14:paraId="483323DC" w14:textId="0E3D9E12" w:rsidR="007569A2" w:rsidDel="00405FD0" w:rsidRDefault="00CE686F" w:rsidP="0053380D">
      <w:pPr>
        <w:spacing w:after="160" w:line="259" w:lineRule="auto"/>
        <w:jc w:val="center"/>
        <w:rPr>
          <w:del w:id="88" w:author="Việt Lương" w:date="2024-12-26T18:03:00Z" w16du:dateUtc="2024-12-26T11:03:00Z"/>
          <w:rFonts w:ascii="Times New Roman" w:eastAsia="Times New Roman" w:hAnsi="Times New Roman" w:cs="Times New Roman"/>
          <w:b/>
          <w:sz w:val="32"/>
          <w:szCs w:val="32"/>
        </w:rPr>
      </w:pPr>
      <w:del w:id="89" w:author="Việt Lương" w:date="2024-12-26T18:03:00Z" w16du:dateUtc="2024-12-26T11:03:00Z">
        <w:r w:rsidDel="00405FD0">
          <w:rPr>
            <w:rFonts w:ascii="Times New Roman" w:eastAsia="Times New Roman" w:hAnsi="Times New Roman" w:cs="Times New Roman"/>
            <w:b/>
            <w:sz w:val="32"/>
            <w:szCs w:val="32"/>
          </w:rPr>
          <w:delText>Giảng viên: Bùi Văn Kiên</w:delText>
        </w:r>
      </w:del>
    </w:p>
    <w:p w14:paraId="5DAB6C7B" w14:textId="77777777" w:rsidR="007569A2" w:rsidDel="00405FD0" w:rsidRDefault="007569A2" w:rsidP="0053380D">
      <w:pPr>
        <w:spacing w:after="160" w:line="259" w:lineRule="auto"/>
        <w:jc w:val="center"/>
        <w:rPr>
          <w:del w:id="90" w:author="Việt Lương" w:date="2024-12-26T18:03:00Z" w16du:dateUtc="2024-12-26T11:03:00Z"/>
          <w:rFonts w:ascii="Times New Roman" w:eastAsia="Times New Roman" w:hAnsi="Times New Roman" w:cs="Times New Roman"/>
          <w:b/>
          <w:sz w:val="28"/>
          <w:szCs w:val="28"/>
        </w:rPr>
      </w:pPr>
    </w:p>
    <w:p w14:paraId="02EB378F" w14:textId="77777777" w:rsidR="007569A2" w:rsidDel="00405FD0" w:rsidRDefault="007569A2" w:rsidP="0053380D">
      <w:pPr>
        <w:spacing w:after="160" w:line="259" w:lineRule="auto"/>
        <w:jc w:val="center"/>
        <w:rPr>
          <w:del w:id="91" w:author="Việt Lương" w:date="2024-12-26T18:03:00Z" w16du:dateUtc="2024-12-26T11:03:00Z"/>
          <w:rFonts w:ascii="Times New Roman" w:eastAsia="Times New Roman" w:hAnsi="Times New Roman" w:cs="Times New Roman"/>
          <w:b/>
          <w:sz w:val="28"/>
          <w:szCs w:val="28"/>
        </w:rPr>
      </w:pPr>
    </w:p>
    <w:p w14:paraId="07FD39E6" w14:textId="77777777" w:rsidR="007569A2" w:rsidDel="00405FD0" w:rsidRDefault="00CE686F" w:rsidP="0053380D">
      <w:pPr>
        <w:spacing w:after="160" w:line="259" w:lineRule="auto"/>
        <w:jc w:val="center"/>
        <w:rPr>
          <w:del w:id="92" w:author="Việt Lương" w:date="2024-12-26T18:03:00Z" w16du:dateUtc="2024-12-26T11:03:00Z"/>
          <w:rFonts w:ascii="Times New Roman" w:eastAsia="Times New Roman" w:hAnsi="Times New Roman" w:cs="Times New Roman"/>
          <w:sz w:val="32"/>
          <w:szCs w:val="32"/>
        </w:rPr>
      </w:pPr>
      <w:del w:id="93" w:author="Việt Lương" w:date="2024-12-26T18:03:00Z" w16du:dateUtc="2024-12-26T11:03:00Z">
        <w:r w:rsidDel="00405FD0">
          <w:rPr>
            <w:rFonts w:ascii="Times New Roman" w:eastAsia="Times New Roman" w:hAnsi="Times New Roman" w:cs="Times New Roman"/>
            <w:sz w:val="32"/>
            <w:szCs w:val="32"/>
          </w:rPr>
          <w:delText>Nguyễn Việt Lương</w:delText>
        </w:r>
        <w:r w:rsidDel="00405FD0">
          <w:rPr>
            <w:rFonts w:ascii="Times New Roman" w:eastAsia="Times New Roman" w:hAnsi="Times New Roman" w:cs="Times New Roman"/>
            <w:sz w:val="32"/>
            <w:szCs w:val="32"/>
          </w:rPr>
          <w:tab/>
          <w:delText xml:space="preserve"> B20DCCN413</w:delText>
        </w:r>
      </w:del>
    </w:p>
    <w:p w14:paraId="1FAED605" w14:textId="6CE5D215" w:rsidR="007569A2" w:rsidDel="00405FD0" w:rsidRDefault="00CE686F" w:rsidP="004754C0">
      <w:pPr>
        <w:spacing w:after="160" w:line="259" w:lineRule="auto"/>
        <w:jc w:val="center"/>
        <w:rPr>
          <w:del w:id="94" w:author="Việt Lương" w:date="2024-12-26T18:03:00Z" w16du:dateUtc="2024-12-26T11:03:00Z"/>
          <w:rFonts w:ascii="Times New Roman" w:eastAsia="Times New Roman" w:hAnsi="Times New Roman" w:cs="Times New Roman"/>
          <w:sz w:val="32"/>
          <w:szCs w:val="32"/>
        </w:rPr>
        <w:pPrChange w:id="95" w:author="Việt Lương" w:date="2024-12-26T18:38:00Z" w16du:dateUtc="2024-12-26T11:38:00Z">
          <w:pPr>
            <w:spacing w:after="160" w:line="259" w:lineRule="auto"/>
          </w:pPr>
        </w:pPrChange>
      </w:pPr>
      <w:del w:id="96" w:author="Việt Lương" w:date="2024-12-26T18:03:00Z" w16du:dateUtc="2024-12-26T11:03:00Z">
        <w:r w:rsidDel="00405FD0">
          <w:rPr>
            <w:rFonts w:ascii="Times New Roman" w:eastAsia="Times New Roman" w:hAnsi="Times New Roman" w:cs="Times New Roman"/>
            <w:sz w:val="32"/>
            <w:szCs w:val="32"/>
          </w:rPr>
          <w:delText>Phạm Quốc Khánh</w:delText>
        </w:r>
        <w:r w:rsidDel="00405FD0">
          <w:rPr>
            <w:rFonts w:ascii="Times New Roman" w:eastAsia="Times New Roman" w:hAnsi="Times New Roman" w:cs="Times New Roman"/>
            <w:sz w:val="32"/>
            <w:szCs w:val="32"/>
          </w:rPr>
          <w:tab/>
          <w:delText>B20DCCN378</w:delText>
        </w:r>
      </w:del>
    </w:p>
    <w:p w14:paraId="655F5E9F" w14:textId="47B95CA6" w:rsidR="007569A2" w:rsidDel="00405FD0" w:rsidRDefault="00CE686F" w:rsidP="004754C0">
      <w:pPr>
        <w:spacing w:after="160" w:line="259" w:lineRule="auto"/>
        <w:jc w:val="center"/>
        <w:rPr>
          <w:del w:id="97" w:author="Việt Lương" w:date="2024-12-26T18:03:00Z" w16du:dateUtc="2024-12-26T11:03:00Z"/>
          <w:rFonts w:ascii="Times New Roman" w:eastAsia="Times New Roman" w:hAnsi="Times New Roman" w:cs="Times New Roman"/>
          <w:sz w:val="32"/>
          <w:szCs w:val="32"/>
          <w:lang w:val="en-US"/>
        </w:rPr>
        <w:pPrChange w:id="98" w:author="Việt Lương" w:date="2024-12-26T18:38:00Z" w16du:dateUtc="2024-12-26T11:38:00Z">
          <w:pPr>
            <w:spacing w:after="160" w:line="259" w:lineRule="auto"/>
          </w:pPr>
        </w:pPrChange>
      </w:pPr>
      <w:del w:id="99" w:author="Việt Lương" w:date="2024-12-26T18:03:00Z" w16du:dateUtc="2024-12-26T11:03:00Z">
        <w:r w:rsidDel="00405FD0">
          <w:rPr>
            <w:rFonts w:ascii="Times New Roman" w:eastAsia="Times New Roman" w:hAnsi="Times New Roman" w:cs="Times New Roman"/>
            <w:sz w:val="32"/>
            <w:szCs w:val="32"/>
          </w:rPr>
          <w:delText xml:space="preserve">Lê Trung Kiên </w:delText>
        </w:r>
        <w:r w:rsidDel="00405FD0">
          <w:rPr>
            <w:rFonts w:ascii="Times New Roman" w:eastAsia="Times New Roman" w:hAnsi="Times New Roman" w:cs="Times New Roman"/>
            <w:sz w:val="32"/>
            <w:szCs w:val="32"/>
          </w:rPr>
          <w:tab/>
        </w:r>
        <w:r w:rsidDel="00405FD0">
          <w:rPr>
            <w:rFonts w:ascii="Times New Roman" w:eastAsia="Times New Roman" w:hAnsi="Times New Roman" w:cs="Times New Roman"/>
            <w:sz w:val="32"/>
            <w:szCs w:val="32"/>
          </w:rPr>
          <w:tab/>
          <w:delText>B20DCCN354</w:delText>
        </w:r>
      </w:del>
    </w:p>
    <w:p w14:paraId="68FF2F82" w14:textId="77777777" w:rsidR="005B5724" w:rsidDel="00405FD0" w:rsidRDefault="005B5724" w:rsidP="004754C0">
      <w:pPr>
        <w:spacing w:after="160" w:line="259" w:lineRule="auto"/>
        <w:jc w:val="center"/>
        <w:rPr>
          <w:del w:id="100" w:author="Việt Lương" w:date="2024-12-26T18:03:00Z" w16du:dateUtc="2024-12-26T11:03:00Z"/>
          <w:rFonts w:ascii="Times New Roman" w:eastAsia="Times New Roman" w:hAnsi="Times New Roman" w:cs="Times New Roman"/>
          <w:sz w:val="32"/>
          <w:szCs w:val="32"/>
          <w:lang w:val="en-US"/>
        </w:rPr>
        <w:pPrChange w:id="101" w:author="Việt Lương" w:date="2024-12-26T18:38:00Z" w16du:dateUtc="2024-12-26T11:38:00Z">
          <w:pPr>
            <w:spacing w:after="160" w:line="259" w:lineRule="auto"/>
          </w:pPr>
        </w:pPrChange>
      </w:pPr>
    </w:p>
    <w:p w14:paraId="274DFE6C" w14:textId="77777777" w:rsidR="005B5724" w:rsidDel="00405FD0" w:rsidRDefault="005B5724" w:rsidP="004754C0">
      <w:pPr>
        <w:spacing w:after="160" w:line="259" w:lineRule="auto"/>
        <w:jc w:val="center"/>
        <w:rPr>
          <w:del w:id="102" w:author="Việt Lương" w:date="2024-12-26T18:03:00Z" w16du:dateUtc="2024-12-26T11:03:00Z"/>
          <w:rFonts w:ascii="Times New Roman" w:eastAsia="Times New Roman" w:hAnsi="Times New Roman" w:cs="Times New Roman"/>
          <w:sz w:val="32"/>
          <w:szCs w:val="32"/>
          <w:lang w:val="en-US"/>
        </w:rPr>
        <w:pPrChange w:id="103" w:author="Việt Lương" w:date="2024-12-26T18:38:00Z" w16du:dateUtc="2024-12-26T11:38:00Z">
          <w:pPr>
            <w:spacing w:after="160" w:line="259" w:lineRule="auto"/>
          </w:pPr>
        </w:pPrChange>
      </w:pPr>
    </w:p>
    <w:p w14:paraId="5EAA82E8" w14:textId="41E067C6" w:rsidR="005B5724" w:rsidRPr="007C6909" w:rsidDel="00405FD0" w:rsidRDefault="005B5724" w:rsidP="0053380D">
      <w:pPr>
        <w:spacing w:after="160" w:line="259" w:lineRule="auto"/>
        <w:jc w:val="center"/>
        <w:rPr>
          <w:del w:id="104" w:author="Việt Lương" w:date="2024-12-26T18:03:00Z" w16du:dateUtc="2024-12-26T11:03:00Z"/>
          <w:rFonts w:ascii="Times New Roman" w:eastAsia="Times New Roman" w:hAnsi="Times New Roman" w:cs="Times New Roman"/>
          <w:sz w:val="32"/>
          <w:szCs w:val="32"/>
          <w:lang w:val="en-US"/>
        </w:rPr>
      </w:pPr>
      <w:del w:id="105" w:author="Việt Lương" w:date="2024-12-26T18:03:00Z" w16du:dateUtc="2024-12-26T11:03:00Z">
        <w:r w:rsidDel="00405FD0">
          <w:rPr>
            <w:rFonts w:ascii="Times New Roman" w:eastAsia="Times New Roman" w:hAnsi="Times New Roman" w:cs="Times New Roman"/>
            <w:b/>
            <w:i/>
            <w:sz w:val="28"/>
            <w:szCs w:val="28"/>
          </w:rPr>
          <w:delText>Hà Nội – 2024</w:delText>
        </w:r>
      </w:del>
    </w:p>
    <w:p w14:paraId="30D7DA48" w14:textId="4E6CF5F1" w:rsidR="005B5724" w:rsidRPr="007C6909" w:rsidDel="00405FD0" w:rsidRDefault="005B5724" w:rsidP="004754C0">
      <w:pPr>
        <w:spacing w:after="160" w:line="259" w:lineRule="auto"/>
        <w:jc w:val="center"/>
        <w:rPr>
          <w:del w:id="106" w:author="Việt Lương" w:date="2024-12-26T18:03:00Z" w16du:dateUtc="2024-12-26T11:03:00Z"/>
          <w:rFonts w:ascii="Times New Roman" w:eastAsia="Times New Roman" w:hAnsi="Times New Roman" w:cs="Times New Roman"/>
          <w:sz w:val="32"/>
          <w:szCs w:val="32"/>
          <w:lang w:val="en-US"/>
        </w:rPr>
        <w:pPrChange w:id="107" w:author="Việt Lương" w:date="2024-12-26T18:38:00Z" w16du:dateUtc="2024-12-26T11:38:00Z">
          <w:pPr>
            <w:spacing w:after="160" w:line="259" w:lineRule="auto"/>
          </w:pPr>
        </w:pPrChange>
      </w:pPr>
    </w:p>
    <w:p w14:paraId="07DDD219" w14:textId="2D24313C" w:rsidR="00B664BE" w:rsidRDefault="00B664BE">
      <w:pPr>
        <w:spacing w:before="240" w:after="240"/>
        <w:jc w:val="center"/>
        <w:rPr>
          <w:del w:id="108" w:author="Kiên Lê Trung" w:date="2024-12-26T18:22:00Z" w16du:dateUtc="2024-12-26T11:22:00Z"/>
          <w:rFonts w:ascii="Times New Roman" w:eastAsia="Times New Roman" w:hAnsi="Times New Roman" w:cs="Times New Roman"/>
          <w:b/>
          <w:sz w:val="24"/>
          <w:szCs w:val="24"/>
          <w:lang w:val="en-US"/>
        </w:rPr>
      </w:pPr>
    </w:p>
    <w:p w14:paraId="7D1A995D" w14:textId="77777777" w:rsidR="007F4D77" w:rsidRPr="00707148" w:rsidRDefault="007F4D77" w:rsidP="0053380D">
      <w:pPr>
        <w:spacing w:before="240" w:after="240"/>
        <w:jc w:val="center"/>
        <w:rPr>
          <w:del w:id="109" w:author="Kiên Lê Trung" w:date="2024-12-26T18:22:00Z" w16du:dateUtc="2024-12-26T11:22:00Z"/>
          <w:rFonts w:ascii="Times New Roman" w:eastAsia="Times New Roman" w:hAnsi="Times New Roman" w:cs="Times New Roman"/>
          <w:b/>
          <w:sz w:val="24"/>
          <w:szCs w:val="24"/>
          <w:lang w:val="en-US"/>
          <w:rPrChange w:id="110" w:author="Kiên Lê Trung" w:date="2024-12-26T18:23:00Z" w16du:dateUtc="2024-12-26T11:23:00Z">
            <w:rPr>
              <w:del w:id="111" w:author="Kiên Lê Trung" w:date="2024-12-26T18:22:00Z" w16du:dateUtc="2024-12-26T11:22:00Z"/>
              <w:rFonts w:ascii="Times New Roman" w:eastAsia="Times New Roman" w:hAnsi="Times New Roman" w:cs="Times New Roman"/>
              <w:b/>
              <w:sz w:val="24"/>
              <w:szCs w:val="24"/>
            </w:rPr>
          </w:rPrChange>
        </w:rPr>
      </w:pPr>
    </w:p>
    <w:p w14:paraId="0063DA12" w14:textId="4AF8661D" w:rsidR="005B5724" w:rsidRDefault="005B5724" w:rsidP="004754C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11B18549" w14:textId="77777777" w:rsidR="005B5724" w:rsidRDefault="005B5724" w:rsidP="005B572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62530375" w14:textId="7A88E49C" w:rsidR="005B5724" w:rsidDel="00C84265" w:rsidRDefault="005B5724" w:rsidP="0051789C">
      <w:pPr>
        <w:spacing w:before="240" w:after="240" w:line="480" w:lineRule="auto"/>
        <w:rPr>
          <w:del w:id="112" w:author="Việt Lương" w:date="2024-12-26T18:25:00Z" w16du:dateUtc="2024-12-26T11:25:00Z"/>
          <w:rFonts w:ascii="Times New Roman" w:eastAsia="Times New Roman" w:hAnsi="Times New Roman" w:cs="Times New Roman"/>
          <w:sz w:val="24"/>
          <w:szCs w:val="24"/>
        </w:rPr>
        <w:pPrChange w:id="11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5B881B8" w14:textId="202D0939" w:rsidR="005B5724" w:rsidDel="00C660E6" w:rsidRDefault="005B5724" w:rsidP="0051789C">
      <w:pPr>
        <w:spacing w:before="240" w:after="240" w:line="480" w:lineRule="auto"/>
        <w:rPr>
          <w:del w:id="114" w:author="Việt Lương" w:date="2024-12-26T18:25:00Z" w16du:dateUtc="2024-12-26T11:25:00Z"/>
          <w:rFonts w:ascii="Times New Roman" w:eastAsia="Times New Roman" w:hAnsi="Times New Roman" w:cs="Times New Roman"/>
          <w:sz w:val="24"/>
          <w:szCs w:val="24"/>
        </w:rPr>
        <w:pPrChange w:id="11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2553035" w14:textId="4CD643BC" w:rsidR="005B5724" w:rsidDel="00C660E6" w:rsidRDefault="005B5724" w:rsidP="0051789C">
      <w:pPr>
        <w:spacing w:before="240" w:after="240" w:line="480" w:lineRule="auto"/>
        <w:rPr>
          <w:del w:id="116" w:author="Việt Lương" w:date="2024-12-26T18:25:00Z" w16du:dateUtc="2024-12-26T11:25:00Z"/>
          <w:rFonts w:ascii="Times New Roman" w:eastAsia="Times New Roman" w:hAnsi="Times New Roman" w:cs="Times New Roman"/>
          <w:sz w:val="24"/>
          <w:szCs w:val="24"/>
        </w:rPr>
        <w:pPrChange w:id="11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9273C38" w14:textId="4EAD16E7" w:rsidR="005B5724" w:rsidDel="00C660E6" w:rsidRDefault="005B5724" w:rsidP="0051789C">
      <w:pPr>
        <w:spacing w:before="240" w:after="240" w:line="480" w:lineRule="auto"/>
        <w:rPr>
          <w:del w:id="118" w:author="Việt Lương" w:date="2024-12-26T18:25:00Z" w16du:dateUtc="2024-12-26T11:25:00Z"/>
          <w:rFonts w:ascii="Times New Roman" w:eastAsia="Times New Roman" w:hAnsi="Times New Roman" w:cs="Times New Roman"/>
          <w:sz w:val="24"/>
          <w:szCs w:val="24"/>
        </w:rPr>
        <w:pPrChange w:id="11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13DF773" w14:textId="13CB325C" w:rsidR="005B5724" w:rsidDel="00C660E6" w:rsidRDefault="005B5724" w:rsidP="0051789C">
      <w:pPr>
        <w:spacing w:before="240" w:after="240" w:line="480" w:lineRule="auto"/>
        <w:rPr>
          <w:del w:id="120" w:author="Việt Lương" w:date="2024-12-26T18:25:00Z" w16du:dateUtc="2024-12-26T11:25:00Z"/>
          <w:rFonts w:ascii="Times New Roman" w:eastAsia="Times New Roman" w:hAnsi="Times New Roman" w:cs="Times New Roman"/>
          <w:sz w:val="24"/>
          <w:szCs w:val="24"/>
        </w:rPr>
        <w:pPrChange w:id="12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14ADF15" w14:textId="523F5E57" w:rsidR="005B5724" w:rsidDel="00C660E6" w:rsidRDefault="005B5724" w:rsidP="0051789C">
      <w:pPr>
        <w:spacing w:before="240" w:after="240" w:line="480" w:lineRule="auto"/>
        <w:rPr>
          <w:del w:id="122" w:author="Việt Lương" w:date="2024-12-26T18:25:00Z" w16du:dateUtc="2024-12-26T11:25:00Z"/>
          <w:rFonts w:ascii="Times New Roman" w:eastAsia="Times New Roman" w:hAnsi="Times New Roman" w:cs="Times New Roman"/>
          <w:sz w:val="24"/>
          <w:szCs w:val="24"/>
        </w:rPr>
        <w:pPrChange w:id="12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05CD61D" w14:textId="5BA7A2B1" w:rsidR="005B5724" w:rsidDel="00C660E6" w:rsidRDefault="005B5724" w:rsidP="0051789C">
      <w:pPr>
        <w:spacing w:before="240" w:after="240" w:line="480" w:lineRule="auto"/>
        <w:rPr>
          <w:del w:id="124" w:author="Việt Lương" w:date="2024-12-26T18:25:00Z" w16du:dateUtc="2024-12-26T11:25:00Z"/>
          <w:rFonts w:ascii="Times New Roman" w:eastAsia="Times New Roman" w:hAnsi="Times New Roman" w:cs="Times New Roman"/>
          <w:sz w:val="24"/>
          <w:szCs w:val="24"/>
        </w:rPr>
        <w:pPrChange w:id="12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48ED3D3" w14:textId="062D8444" w:rsidR="005B5724" w:rsidDel="00C660E6" w:rsidRDefault="005B5724" w:rsidP="0051789C">
      <w:pPr>
        <w:spacing w:before="240" w:after="240" w:line="480" w:lineRule="auto"/>
        <w:rPr>
          <w:del w:id="126" w:author="Việt Lương" w:date="2024-12-26T18:25:00Z" w16du:dateUtc="2024-12-26T11:25:00Z"/>
          <w:rFonts w:ascii="Times New Roman" w:eastAsia="Times New Roman" w:hAnsi="Times New Roman" w:cs="Times New Roman"/>
          <w:sz w:val="24"/>
          <w:szCs w:val="24"/>
        </w:rPr>
        <w:pPrChange w:id="12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6614153" w14:textId="15D0915D" w:rsidR="005B5724" w:rsidDel="00C660E6" w:rsidRDefault="005B5724" w:rsidP="0051789C">
      <w:pPr>
        <w:spacing w:before="240" w:after="240" w:line="480" w:lineRule="auto"/>
        <w:rPr>
          <w:del w:id="128" w:author="Việt Lương" w:date="2024-12-26T18:25:00Z" w16du:dateUtc="2024-12-26T11:25:00Z"/>
          <w:rFonts w:ascii="Times New Roman" w:eastAsia="Times New Roman" w:hAnsi="Times New Roman" w:cs="Times New Roman"/>
          <w:sz w:val="24"/>
          <w:szCs w:val="24"/>
        </w:rPr>
        <w:pPrChange w:id="12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C13CC2A" w14:textId="2AD13F67" w:rsidR="005B5724" w:rsidDel="00C660E6" w:rsidRDefault="005B5724" w:rsidP="0051789C">
      <w:pPr>
        <w:spacing w:before="240" w:after="240" w:line="480" w:lineRule="auto"/>
        <w:rPr>
          <w:del w:id="130" w:author="Việt Lương" w:date="2024-12-26T18:25:00Z" w16du:dateUtc="2024-12-26T11:25:00Z"/>
          <w:rFonts w:ascii="Times New Roman" w:eastAsia="Times New Roman" w:hAnsi="Times New Roman" w:cs="Times New Roman"/>
          <w:sz w:val="24"/>
          <w:szCs w:val="24"/>
        </w:rPr>
        <w:pPrChange w:id="13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1E8C5E3F" w14:textId="1CB8EC8E" w:rsidR="005B5724" w:rsidDel="00C660E6" w:rsidRDefault="005B5724" w:rsidP="0051789C">
      <w:pPr>
        <w:spacing w:before="240" w:after="240" w:line="480" w:lineRule="auto"/>
        <w:rPr>
          <w:del w:id="132" w:author="Việt Lương" w:date="2024-12-26T18:25:00Z" w16du:dateUtc="2024-12-26T11:25:00Z"/>
          <w:rFonts w:ascii="Times New Roman" w:eastAsia="Times New Roman" w:hAnsi="Times New Roman" w:cs="Times New Roman"/>
          <w:sz w:val="24"/>
          <w:szCs w:val="24"/>
        </w:rPr>
        <w:pPrChange w:id="133"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34" w:author="Việt Lương" w:date="2024-12-26T18:27:00Z" w16du:dateUtc="2024-12-26T11:27:00Z">
        <w:r w:rsidDel="0051789C">
          <w:rPr>
            <w:rFonts w:ascii="Times New Roman" w:eastAsia="Times New Roman" w:hAnsi="Times New Roman" w:cs="Times New Roman"/>
            <w:sz w:val="24"/>
            <w:szCs w:val="24"/>
          </w:rPr>
          <w:delText>…………..</w:delText>
        </w:r>
      </w:del>
    </w:p>
    <w:p w14:paraId="0A085B73" w14:textId="7D57CEBC" w:rsidR="005B5724" w:rsidDel="00C660E6" w:rsidRDefault="005B5724" w:rsidP="0051789C">
      <w:pPr>
        <w:spacing w:before="240" w:after="240" w:line="480" w:lineRule="auto"/>
        <w:rPr>
          <w:del w:id="135" w:author="Việt Lương" w:date="2024-12-26T18:25:00Z" w16du:dateUtc="2024-12-26T11:25:00Z"/>
          <w:rFonts w:ascii="Times New Roman" w:eastAsia="Times New Roman" w:hAnsi="Times New Roman" w:cs="Times New Roman"/>
          <w:sz w:val="24"/>
          <w:szCs w:val="24"/>
        </w:rPr>
        <w:pPrChange w:id="136" w:author="Việt Lương" w:date="2024-12-26T18:28:00Z" w16du:dateUtc="2024-12-26T11:28:00Z">
          <w:pPr>
            <w:spacing w:before="240" w:after="240"/>
          </w:pPr>
        </w:pPrChange>
      </w:pPr>
      <w:del w:id="137" w:author="Việt Lương" w:date="2024-12-26T18:27:00Z" w16du:dateUtc="2024-12-26T11:27:00Z">
        <w:r w:rsidDel="0051789C">
          <w:rPr>
            <w:rFonts w:ascii="Times New Roman" w:eastAsia="Times New Roman" w:hAnsi="Times New Roman" w:cs="Times New Roman"/>
            <w:sz w:val="24"/>
            <w:szCs w:val="24"/>
          </w:rPr>
          <w:delText>…………………………………………………………………………………………..</w:delText>
        </w:r>
      </w:del>
    </w:p>
    <w:p w14:paraId="7DA905F8" w14:textId="2CA3099E" w:rsidR="005B5724" w:rsidDel="00C660E6" w:rsidRDefault="005B5724" w:rsidP="0051789C">
      <w:pPr>
        <w:spacing w:before="240" w:after="240" w:line="480" w:lineRule="auto"/>
        <w:rPr>
          <w:del w:id="138" w:author="Việt Lương" w:date="2024-12-26T18:25:00Z" w16du:dateUtc="2024-12-26T11:25:00Z"/>
          <w:rFonts w:ascii="Times New Roman" w:eastAsia="Times New Roman" w:hAnsi="Times New Roman" w:cs="Times New Roman"/>
          <w:sz w:val="24"/>
          <w:szCs w:val="24"/>
        </w:rPr>
        <w:pPrChange w:id="139" w:author="Việt Lương" w:date="2024-12-26T18:28:00Z" w16du:dateUtc="2024-12-26T11:28:00Z">
          <w:pPr>
            <w:spacing w:before="240" w:after="240"/>
          </w:pPr>
        </w:pPrChange>
      </w:pPr>
      <w:del w:id="140" w:author="Việt Lương" w:date="2024-12-26T18:27:00Z" w16du:dateUtc="2024-12-26T11:27:00Z">
        <w:r w:rsidDel="0051789C">
          <w:rPr>
            <w:rFonts w:ascii="Times New Roman" w:eastAsia="Times New Roman" w:hAnsi="Times New Roman" w:cs="Times New Roman"/>
            <w:sz w:val="24"/>
            <w:szCs w:val="24"/>
          </w:rPr>
          <w:delText>…………………………………………………………………………………………..</w:delText>
        </w:r>
      </w:del>
    </w:p>
    <w:p w14:paraId="5856E7F7" w14:textId="05B4CE0A" w:rsidR="005B5724" w:rsidDel="00C660E6" w:rsidRDefault="005B5724" w:rsidP="0051789C">
      <w:pPr>
        <w:spacing w:before="240" w:after="240" w:line="480" w:lineRule="auto"/>
        <w:rPr>
          <w:del w:id="141" w:author="Việt Lương" w:date="2024-12-26T18:25:00Z" w16du:dateUtc="2024-12-26T11:25:00Z"/>
          <w:rFonts w:ascii="Times New Roman" w:eastAsia="Times New Roman" w:hAnsi="Times New Roman" w:cs="Times New Roman"/>
          <w:sz w:val="24"/>
          <w:szCs w:val="24"/>
        </w:rPr>
        <w:pPrChange w:id="142" w:author="Việt Lương" w:date="2024-12-26T18:28:00Z" w16du:dateUtc="2024-12-26T11:28:00Z">
          <w:pPr>
            <w:spacing w:before="240" w:after="240"/>
          </w:pPr>
        </w:pPrChange>
      </w:pPr>
      <w:del w:id="143" w:author="Việt Lương" w:date="2024-12-26T18:25:00Z" w16du:dateUtc="2024-12-26T11:25:00Z">
        <w:r w:rsidDel="00C660E6">
          <w:rPr>
            <w:rFonts w:ascii="Times New Roman" w:eastAsia="Times New Roman" w:hAnsi="Times New Roman" w:cs="Times New Roman"/>
            <w:sz w:val="24"/>
            <w:szCs w:val="24"/>
          </w:rPr>
          <w:delText>…</w:delText>
        </w:r>
      </w:del>
      <w:del w:id="144" w:author="Việt Lương" w:date="2024-12-26T18:26:00Z" w16du:dateUtc="2024-12-26T11:26:00Z">
        <w:r w:rsidDel="00D53B2D">
          <w:rPr>
            <w:rFonts w:ascii="Times New Roman" w:eastAsia="Times New Roman" w:hAnsi="Times New Roman" w:cs="Times New Roman"/>
            <w:sz w:val="24"/>
            <w:szCs w:val="24"/>
          </w:rPr>
          <w:delText>……</w:delText>
        </w:r>
      </w:del>
      <w:del w:id="145" w:author="Việt Lương" w:date="2024-12-26T18:27:00Z" w16du:dateUtc="2024-12-26T11:27:00Z">
        <w:r w:rsidDel="00D53B2D">
          <w:rPr>
            <w:rFonts w:ascii="Times New Roman" w:eastAsia="Times New Roman" w:hAnsi="Times New Roman" w:cs="Times New Roman"/>
            <w:sz w:val="24"/>
            <w:szCs w:val="24"/>
          </w:rPr>
          <w:delText>…</w:delText>
        </w:r>
      </w:del>
      <w:del w:id="146" w:author="Việt Lương" w:date="2024-12-26T18:26:00Z" w16du:dateUtc="2024-12-26T11:26:00Z">
        <w:r w:rsidDel="00D53B2D">
          <w:rPr>
            <w:rFonts w:ascii="Times New Roman" w:eastAsia="Times New Roman" w:hAnsi="Times New Roman" w:cs="Times New Roman"/>
            <w:sz w:val="24"/>
            <w:szCs w:val="24"/>
          </w:rPr>
          <w:delText>…</w:delText>
        </w:r>
      </w:del>
      <w:del w:id="147" w:author="Việt Lương" w:date="2024-12-26T18:27:00Z" w16du:dateUtc="2024-12-26T11:27:00Z">
        <w:r w:rsidDel="00D53B2D">
          <w:rPr>
            <w:rFonts w:ascii="Times New Roman" w:eastAsia="Times New Roman" w:hAnsi="Times New Roman" w:cs="Times New Roman"/>
            <w:sz w:val="24"/>
            <w:szCs w:val="24"/>
          </w:rPr>
          <w:delText>…</w:delText>
        </w:r>
        <w:r w:rsidDel="0051789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w:t>
      </w:r>
    </w:p>
    <w:p w14:paraId="190DC5BA" w14:textId="55C72389" w:rsidR="005B5724" w:rsidDel="00C660E6" w:rsidRDefault="005B5724" w:rsidP="0051789C">
      <w:pPr>
        <w:spacing w:before="240" w:after="240" w:line="480" w:lineRule="auto"/>
        <w:rPr>
          <w:del w:id="148" w:author="Việt Lương" w:date="2024-12-26T18:25:00Z" w16du:dateUtc="2024-12-26T11:25:00Z"/>
          <w:rFonts w:ascii="Times New Roman" w:eastAsia="Times New Roman" w:hAnsi="Times New Roman" w:cs="Times New Roman"/>
          <w:sz w:val="24"/>
          <w:szCs w:val="24"/>
        </w:rPr>
        <w:pPrChange w:id="14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0671FA0" w14:textId="6EC88208" w:rsidR="005B5724" w:rsidDel="00C660E6" w:rsidRDefault="005B5724" w:rsidP="0051789C">
      <w:pPr>
        <w:spacing w:before="240" w:after="240" w:line="480" w:lineRule="auto"/>
        <w:rPr>
          <w:del w:id="150" w:author="Việt Lương" w:date="2024-12-26T18:25:00Z" w16du:dateUtc="2024-12-26T11:25:00Z"/>
          <w:rFonts w:ascii="Times New Roman" w:eastAsia="Times New Roman" w:hAnsi="Times New Roman" w:cs="Times New Roman"/>
          <w:sz w:val="24"/>
          <w:szCs w:val="24"/>
        </w:rPr>
        <w:pPrChange w:id="15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F3519A9" w14:textId="24116899" w:rsidR="005B5724" w:rsidDel="00C660E6" w:rsidRDefault="005B5724" w:rsidP="0051789C">
      <w:pPr>
        <w:spacing w:before="240" w:after="240" w:line="480" w:lineRule="auto"/>
        <w:rPr>
          <w:ins w:id="152" w:author="Việt Lương" w:date="2024-12-24T13:58:00Z" w16du:dateUtc="2024-12-24T06:58:00Z"/>
          <w:del w:id="153" w:author="Việt Lương" w:date="2024-12-26T18:25:00Z" w16du:dateUtc="2024-12-26T11:25:00Z"/>
          <w:rFonts w:ascii="Times New Roman" w:eastAsia="Times New Roman" w:hAnsi="Times New Roman" w:cs="Times New Roman"/>
          <w:sz w:val="24"/>
          <w:szCs w:val="24"/>
          <w:lang w:val="en-US"/>
        </w:rPr>
        <w:pPrChange w:id="154"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55" w:author="Việt Lương" w:date="2024-12-26T18:26:00Z" w16du:dateUtc="2024-12-26T11:26:00Z">
        <w:r w:rsidDel="00D53B2D">
          <w:rPr>
            <w:rFonts w:ascii="Times New Roman" w:eastAsia="Times New Roman" w:hAnsi="Times New Roman" w:cs="Times New Roman"/>
            <w:sz w:val="24"/>
            <w:szCs w:val="24"/>
          </w:rPr>
          <w:delText>..</w:delText>
        </w:r>
      </w:del>
      <w:ins w:id="156" w:author="Việt Lương" w:date="2024-12-26T18:26:00Z" w16du:dateUtc="2024-12-26T11:26:00Z">
        <w:r w:rsidR="00D53B2D">
          <w:rPr>
            <w:rFonts w:ascii="Times New Roman" w:eastAsia="Times New Roman" w:hAnsi="Times New Roman" w:cs="Times New Roman"/>
            <w:sz w:val="24"/>
            <w:szCs w:val="24"/>
          </w:rPr>
          <w:t>…</w:t>
        </w:r>
        <w:r w:rsidR="00D53B2D">
          <w:rPr>
            <w:rFonts w:ascii="Times New Roman" w:eastAsia="Times New Roman" w:hAnsi="Times New Roman" w:cs="Times New Roman"/>
            <w:sz w:val="24"/>
            <w:szCs w:val="24"/>
            <w:lang w:val="en-US"/>
          </w:rPr>
          <w:t>……………..............................................</w:t>
        </w:r>
      </w:ins>
      <w:ins w:id="157" w:author="Việt Lương" w:date="2024-12-26T18:27:00Z" w16du:dateUtc="2024-12-26T11:27:00Z">
        <w:r w:rsidR="00D53B2D">
          <w:rPr>
            <w:rFonts w:ascii="Times New Roman" w:eastAsia="Times New Roman" w:hAnsi="Times New Roman" w:cs="Times New Roman"/>
            <w:sz w:val="24"/>
            <w:szCs w:val="24"/>
            <w:lang w:val="en-US"/>
          </w:rPr>
          <w:t>........</w:t>
        </w:r>
      </w:ins>
      <w:del w:id="158" w:author="Việt Lương" w:date="2024-12-26T18:26:00Z" w16du:dateUtc="2024-12-26T11:26:00Z">
        <w:r w:rsidDel="00D53B2D">
          <w:rPr>
            <w:rFonts w:ascii="Times New Roman" w:eastAsia="Times New Roman" w:hAnsi="Times New Roman" w:cs="Times New Roman"/>
            <w:sz w:val="24"/>
            <w:szCs w:val="24"/>
          </w:rPr>
          <w:delText xml:space="preserve"> </w:delText>
        </w:r>
      </w:del>
    </w:p>
    <w:p w14:paraId="4A6EDFA8" w14:textId="77777777" w:rsidR="00D53B2D" w:rsidRPr="00C660E6" w:rsidRDefault="00D53B2D" w:rsidP="0051789C">
      <w:pPr>
        <w:spacing w:before="240" w:after="240" w:line="480" w:lineRule="auto"/>
        <w:rPr>
          <w:ins w:id="159" w:author="Việt Lương" w:date="2024-12-26T18:26:00Z" w16du:dateUtc="2024-12-26T11:26:00Z"/>
          <w:rFonts w:ascii="Times New Roman" w:eastAsia="Times New Roman" w:hAnsi="Times New Roman" w:cs="Times New Roman"/>
          <w:sz w:val="24"/>
          <w:szCs w:val="24"/>
          <w:lang w:val="en-US"/>
          <w:rPrChange w:id="160" w:author="Việt Lương" w:date="2024-12-26T18:26:00Z" w16du:dateUtc="2024-12-26T11:26:00Z">
            <w:rPr>
              <w:ins w:id="161" w:author="Việt Lương" w:date="2024-12-26T18:26:00Z" w16du:dateUtc="2024-12-26T11:26:00Z"/>
              <w:rFonts w:ascii="Times New Roman" w:eastAsia="Times New Roman" w:hAnsi="Times New Roman" w:cs="Times New Roman"/>
              <w:sz w:val="24"/>
              <w:szCs w:val="24"/>
            </w:rPr>
          </w:rPrChange>
        </w:rPr>
        <w:pPrChange w:id="162" w:author="Việt Lương" w:date="2024-12-26T18:28:00Z" w16du:dateUtc="2024-12-26T11:28:00Z">
          <w:pPr>
            <w:spacing w:before="240" w:after="240"/>
          </w:pPr>
        </w:pPrChange>
      </w:pPr>
    </w:p>
    <w:p w14:paraId="43264EBF" w14:textId="2691885A" w:rsidR="005B5724" w:rsidRPr="00C660E6" w:rsidRDefault="005B5724" w:rsidP="0051789C">
      <w:pPr>
        <w:spacing w:before="240" w:after="240" w:line="480" w:lineRule="auto"/>
        <w:rPr>
          <w:rFonts w:ascii="Times New Roman" w:eastAsia="Times New Roman" w:hAnsi="Times New Roman" w:cs="Times New Roman"/>
          <w:b/>
          <w:sz w:val="24"/>
          <w:szCs w:val="24"/>
          <w:lang w:val="en-US"/>
          <w:rPrChange w:id="163" w:author="Việt Lương" w:date="2024-12-26T18:26:00Z" w16du:dateUtc="2024-12-26T11:26:00Z">
            <w:rPr>
              <w:rFonts w:ascii="Times New Roman" w:eastAsia="Times New Roman" w:hAnsi="Times New Roman" w:cs="Times New Roman"/>
              <w:sz w:val="24"/>
              <w:szCs w:val="24"/>
            </w:rPr>
          </w:rPrChange>
        </w:rPr>
        <w:pPrChange w:id="164"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2FA7D3DF" w14:textId="77777777"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5477EDB9" w14:textId="570D7509"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165" w:author="Việt Lương" w:date="2024-12-26T18:29:00Z" w16du:dateUtc="2024-12-26T11:29:00Z">
        <w:r w:rsidR="00D35E01">
          <w:rPr>
            <w:rFonts w:ascii="Times New Roman" w:eastAsia="Times New Roman" w:hAnsi="Times New Roman" w:cs="Times New Roman"/>
            <w:sz w:val="24"/>
            <w:szCs w:val="24"/>
            <w:lang w:val="en-US"/>
          </w:rPr>
          <w:t>5</w:t>
        </w:r>
      </w:ins>
      <w:del w:id="166"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17E7B8A3" w14:textId="77777777" w:rsidR="005B5724" w:rsidRDefault="005B5724" w:rsidP="005B5724">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FA3044E" w14:textId="2F044AF3" w:rsidR="00D53B2D" w:rsidRDefault="005B5724" w:rsidP="005B5724">
      <w:pPr>
        <w:ind w:left="4320" w:firstLine="720"/>
        <w:rPr>
          <w:ins w:id="167" w:author="Việt Lương" w:date="2024-12-26T18:26:00Z" w16du:dateUtc="2024-12-26T11: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25119816" w14:textId="543AA7B1" w:rsidR="00D53B2D" w:rsidRDefault="00D53B2D">
      <w:pPr>
        <w:rPr>
          <w:ins w:id="168" w:author="Việt Lương" w:date="2024-12-26T18:26:00Z" w16du:dateUtc="2024-12-26T11:26:00Z"/>
          <w:rFonts w:ascii="Times New Roman" w:eastAsia="Times New Roman" w:hAnsi="Times New Roman" w:cs="Times New Roman"/>
          <w:sz w:val="24"/>
          <w:szCs w:val="24"/>
        </w:rPr>
      </w:pPr>
      <w:ins w:id="169" w:author="Việt Lương" w:date="2024-12-26T18:26:00Z" w16du:dateUtc="2024-12-26T11:26:00Z">
        <w:r>
          <w:rPr>
            <w:rFonts w:ascii="Times New Roman" w:eastAsia="Times New Roman" w:hAnsi="Times New Roman" w:cs="Times New Roman"/>
            <w:sz w:val="24"/>
            <w:szCs w:val="24"/>
          </w:rPr>
          <w:br w:type="page"/>
        </w:r>
      </w:ins>
    </w:p>
    <w:p w14:paraId="694007FE" w14:textId="77777777" w:rsidR="005B5724" w:rsidRPr="00D53B2D" w:rsidDel="00D53B2D" w:rsidRDefault="005B5724" w:rsidP="00D53B2D">
      <w:pPr>
        <w:ind w:left="4320" w:firstLine="720"/>
        <w:jc w:val="center"/>
        <w:rPr>
          <w:del w:id="170" w:author="Việt Lương" w:date="2024-12-26T18:26:00Z" w16du:dateUtc="2024-12-26T11:26:00Z"/>
          <w:rFonts w:ascii="Times New Roman" w:eastAsia="Times New Roman" w:hAnsi="Times New Roman" w:cs="Times New Roman"/>
          <w:sz w:val="24"/>
          <w:szCs w:val="24"/>
          <w:lang w:val="en-US"/>
          <w:rPrChange w:id="171" w:author="Việt Lương" w:date="2024-12-26T18:26:00Z" w16du:dateUtc="2024-12-26T11:26:00Z">
            <w:rPr>
              <w:del w:id="172" w:author="Việt Lương" w:date="2024-12-26T18:26:00Z" w16du:dateUtc="2024-12-26T11:26:00Z"/>
              <w:rFonts w:ascii="Times New Roman" w:eastAsia="Times New Roman" w:hAnsi="Times New Roman" w:cs="Times New Roman"/>
              <w:sz w:val="28"/>
              <w:szCs w:val="28"/>
            </w:rPr>
          </w:rPrChange>
        </w:rPr>
        <w:pPrChange w:id="173" w:author="Việt Lương" w:date="2024-12-26T18:26:00Z" w16du:dateUtc="2024-12-26T11:26:00Z">
          <w:pPr>
            <w:ind w:left="4320" w:firstLine="720"/>
          </w:pPr>
        </w:pPrChange>
      </w:pPr>
    </w:p>
    <w:p w14:paraId="225AB610" w14:textId="1BE8FBEE" w:rsidR="005B5724" w:rsidDel="00D53B2D" w:rsidRDefault="005B5724" w:rsidP="00D53B2D">
      <w:pPr>
        <w:jc w:val="center"/>
        <w:rPr>
          <w:del w:id="174" w:author="Việt Lương" w:date="2024-12-26T18:26:00Z" w16du:dateUtc="2024-12-26T11:26:00Z"/>
          <w:rFonts w:ascii="Times New Roman" w:eastAsia="Times New Roman" w:hAnsi="Times New Roman" w:cs="Times New Roman"/>
          <w:b/>
          <w:sz w:val="24"/>
          <w:szCs w:val="24"/>
        </w:rPr>
        <w:pPrChange w:id="175" w:author="Việt Lương" w:date="2024-12-26T18:26:00Z" w16du:dateUtc="2024-12-26T11:26:00Z">
          <w:pPr/>
        </w:pPrChange>
      </w:pPr>
    </w:p>
    <w:p w14:paraId="5F325D70" w14:textId="5FE65513" w:rsidR="007569A2" w:rsidRDefault="00CE686F" w:rsidP="00D53B2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ins w:id="176" w:author="Việt Lương" w:date="2024-12-26T18:28:00Z" w16du:dateUtc="2024-12-26T11:28:00Z"/>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(Của giảng viên phản biện)</w:t>
      </w:r>
    </w:p>
    <w:p w14:paraId="2B647C74" w14:textId="32F992F9" w:rsidR="00A6784D" w:rsidRPr="00A6784D" w:rsidRDefault="00A6784D" w:rsidP="00A6784D">
      <w:pPr>
        <w:spacing w:before="240" w:after="240" w:line="480" w:lineRule="auto"/>
        <w:rPr>
          <w:rFonts w:ascii="Times New Roman" w:eastAsia="Times New Roman" w:hAnsi="Times New Roman" w:cs="Times New Roman"/>
          <w:b/>
          <w:sz w:val="24"/>
          <w:szCs w:val="24"/>
          <w:lang w:val="en-US"/>
          <w:rPrChange w:id="177" w:author="Việt Lương" w:date="2024-12-26T18:28:00Z" w16du:dateUtc="2024-12-26T11:28:00Z">
            <w:rPr>
              <w:rFonts w:ascii="Times New Roman" w:eastAsia="Times New Roman" w:hAnsi="Times New Roman" w:cs="Times New Roman"/>
              <w:b/>
              <w:sz w:val="24"/>
              <w:szCs w:val="24"/>
            </w:rPr>
          </w:rPrChange>
        </w:rPr>
        <w:pPrChange w:id="178" w:author="Việt Lương" w:date="2024-12-26T18:28:00Z" w16du:dateUtc="2024-12-26T11:28:00Z">
          <w:pPr>
            <w:spacing w:before="240" w:after="240"/>
            <w:jc w:val="center"/>
          </w:pPr>
        </w:pPrChange>
      </w:pPr>
      <w:ins w:id="179" w:author="Việt Lương" w:date="2024-12-26T18:28:00Z" w16du:dateUtc="2024-12-26T11:28:00Z">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w:t>
        </w:r>
      </w:ins>
    </w:p>
    <w:p w14:paraId="1F893DB6" w14:textId="0F4A7E23" w:rsidR="007569A2" w:rsidDel="00A6784D" w:rsidRDefault="00CE686F" w:rsidP="00A6784D">
      <w:pPr>
        <w:spacing w:before="240" w:after="240" w:line="480" w:lineRule="auto"/>
        <w:rPr>
          <w:del w:id="180" w:author="Việt Lương" w:date="2024-12-26T18:28:00Z" w16du:dateUtc="2024-12-26T11:28:00Z"/>
          <w:rFonts w:ascii="Times New Roman" w:eastAsia="Times New Roman" w:hAnsi="Times New Roman" w:cs="Times New Roman"/>
          <w:sz w:val="24"/>
          <w:szCs w:val="24"/>
        </w:rPr>
        <w:pPrChange w:id="181" w:author="Việt Lương" w:date="2024-12-26T18:28:00Z" w16du:dateUtc="2024-12-26T11:28:00Z">
          <w:pPr>
            <w:spacing w:before="240" w:after="240"/>
          </w:pPr>
        </w:pPrChange>
      </w:pPr>
      <w:del w:id="182" w:author="Việt Lương" w:date="2024-12-26T18:28:00Z" w16du:dateUtc="2024-12-26T11:28:00Z">
        <w:r w:rsidDel="00A6784D">
          <w:rPr>
            <w:rFonts w:ascii="Times New Roman" w:eastAsia="Times New Roman" w:hAnsi="Times New Roman" w:cs="Times New Roman"/>
            <w:sz w:val="24"/>
            <w:szCs w:val="24"/>
          </w:rPr>
          <w:delText>…………………………………………………………………………………………..</w:delText>
        </w:r>
      </w:del>
    </w:p>
    <w:p w14:paraId="7CC1352F" w14:textId="1C1F2BF3" w:rsidR="007569A2" w:rsidDel="00A6784D" w:rsidRDefault="00CE686F" w:rsidP="00A6784D">
      <w:pPr>
        <w:spacing w:before="240" w:after="240" w:line="480" w:lineRule="auto"/>
        <w:rPr>
          <w:del w:id="183" w:author="Việt Lương" w:date="2024-12-26T18:28:00Z" w16du:dateUtc="2024-12-26T11:28:00Z"/>
          <w:rFonts w:ascii="Times New Roman" w:eastAsia="Times New Roman" w:hAnsi="Times New Roman" w:cs="Times New Roman"/>
          <w:sz w:val="24"/>
          <w:szCs w:val="24"/>
        </w:rPr>
        <w:pPrChange w:id="184" w:author="Việt Lương" w:date="2024-12-26T18:28:00Z" w16du:dateUtc="2024-12-26T11:28:00Z">
          <w:pPr>
            <w:spacing w:before="240" w:after="240"/>
          </w:pPr>
        </w:pPrChange>
      </w:pPr>
      <w:del w:id="185" w:author="Việt Lương" w:date="2024-12-26T18:28:00Z" w16du:dateUtc="2024-12-26T11:28:00Z">
        <w:r w:rsidDel="00A6784D">
          <w:rPr>
            <w:rFonts w:ascii="Times New Roman" w:eastAsia="Times New Roman" w:hAnsi="Times New Roman" w:cs="Times New Roman"/>
            <w:sz w:val="24"/>
            <w:szCs w:val="24"/>
          </w:rPr>
          <w:delText>…………………………………………………………………………………………..</w:delText>
        </w:r>
      </w:del>
    </w:p>
    <w:p w14:paraId="2EAD2525" w14:textId="767DBC21" w:rsidR="007569A2" w:rsidDel="00A6784D" w:rsidRDefault="00CE686F" w:rsidP="00A6784D">
      <w:pPr>
        <w:spacing w:before="240" w:after="240" w:line="480" w:lineRule="auto"/>
        <w:rPr>
          <w:del w:id="186" w:author="Việt Lương" w:date="2024-12-26T18:28:00Z" w16du:dateUtc="2024-12-26T11:28:00Z"/>
          <w:rFonts w:ascii="Times New Roman" w:eastAsia="Times New Roman" w:hAnsi="Times New Roman" w:cs="Times New Roman"/>
          <w:sz w:val="24"/>
          <w:szCs w:val="24"/>
        </w:rPr>
        <w:pPrChange w:id="187" w:author="Việt Lương" w:date="2024-12-26T18:28:00Z" w16du:dateUtc="2024-12-26T11:28:00Z">
          <w:pPr>
            <w:spacing w:before="240" w:after="240"/>
          </w:pPr>
        </w:pPrChange>
      </w:pPr>
      <w:del w:id="188" w:author="Việt Lương" w:date="2024-12-26T18:28:00Z" w16du:dateUtc="2024-12-26T11:28:00Z">
        <w:r w:rsidDel="00A6784D">
          <w:rPr>
            <w:rFonts w:ascii="Times New Roman" w:eastAsia="Times New Roman" w:hAnsi="Times New Roman" w:cs="Times New Roman"/>
            <w:sz w:val="24"/>
            <w:szCs w:val="24"/>
          </w:rPr>
          <w:delText>…………………………………………………………………………………………..</w:delText>
        </w:r>
      </w:del>
    </w:p>
    <w:p w14:paraId="24E7FFA3" w14:textId="3B712AE4" w:rsidR="007569A2" w:rsidDel="00A6784D" w:rsidRDefault="00CE686F" w:rsidP="00A6784D">
      <w:pPr>
        <w:spacing w:before="240" w:after="240" w:line="480" w:lineRule="auto"/>
        <w:rPr>
          <w:del w:id="189" w:author="Việt Lương" w:date="2024-12-26T18:28:00Z" w16du:dateUtc="2024-12-26T11:28:00Z"/>
          <w:rFonts w:ascii="Times New Roman" w:eastAsia="Times New Roman" w:hAnsi="Times New Roman" w:cs="Times New Roman"/>
          <w:sz w:val="24"/>
          <w:szCs w:val="24"/>
        </w:rPr>
        <w:pPrChange w:id="190" w:author="Việt Lương" w:date="2024-12-26T18:28:00Z" w16du:dateUtc="2024-12-26T11:28:00Z">
          <w:pPr>
            <w:spacing w:before="240" w:after="240"/>
          </w:pPr>
        </w:pPrChange>
      </w:pPr>
      <w:del w:id="191" w:author="Việt Lương" w:date="2024-12-26T18:28:00Z" w16du:dateUtc="2024-12-26T11:28:00Z">
        <w:r w:rsidDel="00A6784D">
          <w:rPr>
            <w:rFonts w:ascii="Times New Roman" w:eastAsia="Times New Roman" w:hAnsi="Times New Roman" w:cs="Times New Roman"/>
            <w:sz w:val="24"/>
            <w:szCs w:val="24"/>
          </w:rPr>
          <w:delText>…………………………………………………………………………………………..</w:delText>
        </w:r>
      </w:del>
    </w:p>
    <w:p w14:paraId="2C895FA9" w14:textId="056C6BC0" w:rsidR="007569A2" w:rsidDel="00A6784D" w:rsidRDefault="00CE686F" w:rsidP="00A6784D">
      <w:pPr>
        <w:spacing w:before="240" w:after="240" w:line="480" w:lineRule="auto"/>
        <w:rPr>
          <w:del w:id="192" w:author="Việt Lương" w:date="2024-12-26T18:28:00Z" w16du:dateUtc="2024-12-26T11:28:00Z"/>
          <w:rFonts w:ascii="Times New Roman" w:eastAsia="Times New Roman" w:hAnsi="Times New Roman" w:cs="Times New Roman"/>
          <w:sz w:val="24"/>
          <w:szCs w:val="24"/>
        </w:rPr>
        <w:pPrChange w:id="193" w:author="Việt Lương" w:date="2024-12-26T18:28:00Z" w16du:dateUtc="2024-12-26T11:28:00Z">
          <w:pPr>
            <w:spacing w:before="240" w:after="240"/>
          </w:pPr>
        </w:pPrChange>
      </w:pPr>
      <w:del w:id="194" w:author="Việt Lương" w:date="2024-12-26T18:28:00Z" w16du:dateUtc="2024-12-26T11:28:00Z">
        <w:r w:rsidDel="00A6784D">
          <w:rPr>
            <w:rFonts w:ascii="Times New Roman" w:eastAsia="Times New Roman" w:hAnsi="Times New Roman" w:cs="Times New Roman"/>
            <w:sz w:val="24"/>
            <w:szCs w:val="24"/>
          </w:rPr>
          <w:delText>…………………………………………………………………………………………..</w:delText>
        </w:r>
      </w:del>
    </w:p>
    <w:p w14:paraId="35C29D3D" w14:textId="452FA43D" w:rsidR="007569A2" w:rsidDel="00A6784D" w:rsidRDefault="00CE686F" w:rsidP="00A6784D">
      <w:pPr>
        <w:spacing w:before="240" w:after="240" w:line="480" w:lineRule="auto"/>
        <w:rPr>
          <w:del w:id="195" w:author="Việt Lương" w:date="2024-12-26T18:28:00Z" w16du:dateUtc="2024-12-26T11:28:00Z"/>
          <w:rFonts w:ascii="Times New Roman" w:eastAsia="Times New Roman" w:hAnsi="Times New Roman" w:cs="Times New Roman"/>
          <w:sz w:val="24"/>
          <w:szCs w:val="24"/>
        </w:rPr>
        <w:pPrChange w:id="196" w:author="Việt Lương" w:date="2024-12-26T18:28:00Z" w16du:dateUtc="2024-12-26T11:28:00Z">
          <w:pPr>
            <w:spacing w:before="240" w:after="240"/>
          </w:pPr>
        </w:pPrChange>
      </w:pPr>
      <w:del w:id="197" w:author="Việt Lương" w:date="2024-12-26T18:28:00Z" w16du:dateUtc="2024-12-26T11:28:00Z">
        <w:r w:rsidDel="00A6784D">
          <w:rPr>
            <w:rFonts w:ascii="Times New Roman" w:eastAsia="Times New Roman" w:hAnsi="Times New Roman" w:cs="Times New Roman"/>
            <w:sz w:val="24"/>
            <w:szCs w:val="24"/>
          </w:rPr>
          <w:delText>…………………………………………………………………………………………..</w:delText>
        </w:r>
      </w:del>
    </w:p>
    <w:p w14:paraId="7255A204" w14:textId="11EEC804" w:rsidR="007569A2" w:rsidDel="00A6784D" w:rsidRDefault="00CE686F" w:rsidP="00A6784D">
      <w:pPr>
        <w:spacing w:before="240" w:after="240" w:line="480" w:lineRule="auto"/>
        <w:rPr>
          <w:del w:id="198" w:author="Việt Lương" w:date="2024-12-26T18:28:00Z" w16du:dateUtc="2024-12-26T11:28:00Z"/>
          <w:rFonts w:ascii="Times New Roman" w:eastAsia="Times New Roman" w:hAnsi="Times New Roman" w:cs="Times New Roman"/>
          <w:sz w:val="24"/>
          <w:szCs w:val="24"/>
        </w:rPr>
        <w:pPrChange w:id="199" w:author="Việt Lương" w:date="2024-12-26T18:28:00Z" w16du:dateUtc="2024-12-26T11:28:00Z">
          <w:pPr>
            <w:spacing w:before="240" w:after="240"/>
          </w:pPr>
        </w:pPrChange>
      </w:pPr>
      <w:del w:id="200" w:author="Việt Lương" w:date="2024-12-26T18:28:00Z" w16du:dateUtc="2024-12-26T11:28:00Z">
        <w:r w:rsidDel="00A6784D">
          <w:rPr>
            <w:rFonts w:ascii="Times New Roman" w:eastAsia="Times New Roman" w:hAnsi="Times New Roman" w:cs="Times New Roman"/>
            <w:sz w:val="24"/>
            <w:szCs w:val="24"/>
          </w:rPr>
          <w:delText>…………………………………………………………………………………………..</w:delText>
        </w:r>
      </w:del>
    </w:p>
    <w:p w14:paraId="448022AF" w14:textId="023BB46D" w:rsidR="007569A2" w:rsidDel="00A6784D" w:rsidRDefault="00CE686F" w:rsidP="00A6784D">
      <w:pPr>
        <w:spacing w:before="240" w:after="240" w:line="480" w:lineRule="auto"/>
        <w:rPr>
          <w:del w:id="201" w:author="Việt Lương" w:date="2024-12-26T18:28:00Z" w16du:dateUtc="2024-12-26T11:28:00Z"/>
          <w:rFonts w:ascii="Times New Roman" w:eastAsia="Times New Roman" w:hAnsi="Times New Roman" w:cs="Times New Roman"/>
          <w:sz w:val="24"/>
          <w:szCs w:val="24"/>
        </w:rPr>
        <w:pPrChange w:id="202" w:author="Việt Lương" w:date="2024-12-26T18:28:00Z" w16du:dateUtc="2024-12-26T11:28:00Z">
          <w:pPr>
            <w:spacing w:before="240" w:after="240"/>
          </w:pPr>
        </w:pPrChange>
      </w:pPr>
      <w:del w:id="203" w:author="Việt Lương" w:date="2024-12-26T18:28:00Z" w16du:dateUtc="2024-12-26T11:28:00Z">
        <w:r w:rsidDel="00A6784D">
          <w:rPr>
            <w:rFonts w:ascii="Times New Roman" w:eastAsia="Times New Roman" w:hAnsi="Times New Roman" w:cs="Times New Roman"/>
            <w:sz w:val="24"/>
            <w:szCs w:val="24"/>
          </w:rPr>
          <w:delText>…………………………………………………………………………………………..</w:delText>
        </w:r>
      </w:del>
    </w:p>
    <w:p w14:paraId="217A61D4" w14:textId="62DED8C9" w:rsidR="007569A2" w:rsidDel="00A6784D" w:rsidRDefault="00CE686F" w:rsidP="00A6784D">
      <w:pPr>
        <w:spacing w:before="240" w:after="240" w:line="480" w:lineRule="auto"/>
        <w:rPr>
          <w:del w:id="204" w:author="Việt Lương" w:date="2024-12-26T18:28:00Z" w16du:dateUtc="2024-12-26T11:28:00Z"/>
          <w:rFonts w:ascii="Times New Roman" w:eastAsia="Times New Roman" w:hAnsi="Times New Roman" w:cs="Times New Roman"/>
          <w:sz w:val="24"/>
          <w:szCs w:val="24"/>
        </w:rPr>
        <w:pPrChange w:id="205" w:author="Việt Lương" w:date="2024-12-26T18:28:00Z" w16du:dateUtc="2024-12-26T11:28:00Z">
          <w:pPr>
            <w:spacing w:before="240" w:after="240"/>
          </w:pPr>
        </w:pPrChange>
      </w:pPr>
      <w:del w:id="206" w:author="Việt Lương" w:date="2024-12-26T18:28:00Z" w16du:dateUtc="2024-12-26T11:28:00Z">
        <w:r w:rsidDel="00A6784D">
          <w:rPr>
            <w:rFonts w:ascii="Times New Roman" w:eastAsia="Times New Roman" w:hAnsi="Times New Roman" w:cs="Times New Roman"/>
            <w:sz w:val="24"/>
            <w:szCs w:val="24"/>
          </w:rPr>
          <w:delText>…………………………………………………………………………………………..</w:delText>
        </w:r>
      </w:del>
    </w:p>
    <w:p w14:paraId="066AC70B" w14:textId="2A374C04" w:rsidR="007569A2" w:rsidDel="00A6784D" w:rsidRDefault="00CE686F" w:rsidP="00A6784D">
      <w:pPr>
        <w:spacing w:before="240" w:after="240" w:line="480" w:lineRule="auto"/>
        <w:rPr>
          <w:del w:id="207" w:author="Việt Lương" w:date="2024-12-26T18:28:00Z" w16du:dateUtc="2024-12-26T11:28:00Z"/>
          <w:rFonts w:ascii="Times New Roman" w:eastAsia="Times New Roman" w:hAnsi="Times New Roman" w:cs="Times New Roman"/>
          <w:sz w:val="24"/>
          <w:szCs w:val="24"/>
        </w:rPr>
        <w:pPrChange w:id="208" w:author="Việt Lương" w:date="2024-12-26T18:28:00Z" w16du:dateUtc="2024-12-26T11:28:00Z">
          <w:pPr>
            <w:spacing w:before="240" w:after="240"/>
          </w:pPr>
        </w:pPrChange>
      </w:pPr>
      <w:del w:id="209" w:author="Việt Lương" w:date="2024-12-26T18:28:00Z" w16du:dateUtc="2024-12-26T11:28:00Z">
        <w:r w:rsidDel="00A6784D">
          <w:rPr>
            <w:rFonts w:ascii="Times New Roman" w:eastAsia="Times New Roman" w:hAnsi="Times New Roman" w:cs="Times New Roman"/>
            <w:sz w:val="24"/>
            <w:szCs w:val="24"/>
          </w:rPr>
          <w:delText>…………………………………………………………………………………………..</w:delText>
        </w:r>
      </w:del>
    </w:p>
    <w:p w14:paraId="19D8AE7A" w14:textId="18E73531" w:rsidR="007569A2" w:rsidDel="00A6784D" w:rsidRDefault="00CE686F" w:rsidP="00A6784D">
      <w:pPr>
        <w:spacing w:before="240" w:after="240" w:line="480" w:lineRule="auto"/>
        <w:rPr>
          <w:del w:id="210" w:author="Việt Lương" w:date="2024-12-26T18:28:00Z" w16du:dateUtc="2024-12-26T11:28:00Z"/>
          <w:rFonts w:ascii="Times New Roman" w:eastAsia="Times New Roman" w:hAnsi="Times New Roman" w:cs="Times New Roman"/>
          <w:sz w:val="24"/>
          <w:szCs w:val="24"/>
        </w:rPr>
        <w:pPrChange w:id="211" w:author="Việt Lương" w:date="2024-12-26T18:28:00Z" w16du:dateUtc="2024-12-26T11:28:00Z">
          <w:pPr>
            <w:spacing w:before="240" w:after="240"/>
          </w:pPr>
        </w:pPrChange>
      </w:pPr>
      <w:del w:id="212" w:author="Việt Lương" w:date="2024-12-26T18:28:00Z" w16du:dateUtc="2024-12-26T11:28:00Z">
        <w:r w:rsidDel="00A6784D">
          <w:rPr>
            <w:rFonts w:ascii="Times New Roman" w:eastAsia="Times New Roman" w:hAnsi="Times New Roman" w:cs="Times New Roman"/>
            <w:sz w:val="24"/>
            <w:szCs w:val="24"/>
          </w:rPr>
          <w:delText>…………………………………………………………………………………………..</w:delText>
        </w:r>
      </w:del>
    </w:p>
    <w:p w14:paraId="2820B5DD" w14:textId="35A271DB" w:rsidR="007569A2" w:rsidDel="00A6784D" w:rsidRDefault="00CE686F" w:rsidP="00A6784D">
      <w:pPr>
        <w:spacing w:before="240" w:after="240" w:line="480" w:lineRule="auto"/>
        <w:rPr>
          <w:del w:id="213" w:author="Việt Lương" w:date="2024-12-26T18:28:00Z" w16du:dateUtc="2024-12-26T11:28:00Z"/>
          <w:rFonts w:ascii="Times New Roman" w:eastAsia="Times New Roman" w:hAnsi="Times New Roman" w:cs="Times New Roman"/>
          <w:sz w:val="24"/>
          <w:szCs w:val="24"/>
        </w:rPr>
        <w:pPrChange w:id="214" w:author="Việt Lương" w:date="2024-12-26T18:28:00Z" w16du:dateUtc="2024-12-26T11:28:00Z">
          <w:pPr>
            <w:spacing w:before="240" w:after="240"/>
          </w:pPr>
        </w:pPrChange>
      </w:pPr>
      <w:del w:id="215" w:author="Việt Lương" w:date="2024-12-26T18:28:00Z" w16du:dateUtc="2024-12-26T11:28:00Z">
        <w:r w:rsidDel="00A6784D">
          <w:rPr>
            <w:rFonts w:ascii="Times New Roman" w:eastAsia="Times New Roman" w:hAnsi="Times New Roman" w:cs="Times New Roman"/>
            <w:sz w:val="24"/>
            <w:szCs w:val="24"/>
          </w:rPr>
          <w:delText>…………………………………………………………………………………………..</w:delText>
        </w:r>
      </w:del>
    </w:p>
    <w:p w14:paraId="64BFBFC3" w14:textId="17192041" w:rsidR="007569A2" w:rsidDel="00A6784D" w:rsidRDefault="00CE686F" w:rsidP="00A6784D">
      <w:pPr>
        <w:spacing w:before="240" w:after="240" w:line="480" w:lineRule="auto"/>
        <w:rPr>
          <w:del w:id="216" w:author="Việt Lương" w:date="2024-12-26T18:28:00Z" w16du:dateUtc="2024-12-26T11:28:00Z"/>
          <w:rFonts w:ascii="Times New Roman" w:eastAsia="Times New Roman" w:hAnsi="Times New Roman" w:cs="Times New Roman"/>
          <w:sz w:val="24"/>
          <w:szCs w:val="24"/>
        </w:rPr>
        <w:pPrChange w:id="217" w:author="Việt Lương" w:date="2024-12-26T18:28:00Z" w16du:dateUtc="2024-12-26T11:28:00Z">
          <w:pPr>
            <w:spacing w:before="240" w:after="240"/>
          </w:pPr>
        </w:pPrChange>
      </w:pPr>
      <w:del w:id="218" w:author="Việt Lương" w:date="2024-12-26T18:28:00Z" w16du:dateUtc="2024-12-26T11:28:00Z">
        <w:r w:rsidDel="00A6784D">
          <w:rPr>
            <w:rFonts w:ascii="Times New Roman" w:eastAsia="Times New Roman" w:hAnsi="Times New Roman" w:cs="Times New Roman"/>
            <w:sz w:val="24"/>
            <w:szCs w:val="24"/>
          </w:rPr>
          <w:delText>…………………………………………………………………………………………..</w:delText>
        </w:r>
      </w:del>
    </w:p>
    <w:p w14:paraId="7D97DEF3" w14:textId="55323E38" w:rsidR="007569A2" w:rsidDel="00A6784D" w:rsidRDefault="00CE686F" w:rsidP="00A6784D">
      <w:pPr>
        <w:spacing w:before="240" w:after="240" w:line="480" w:lineRule="auto"/>
        <w:rPr>
          <w:del w:id="219" w:author="Việt Lương" w:date="2024-12-26T18:28:00Z" w16du:dateUtc="2024-12-26T11:28:00Z"/>
          <w:rFonts w:ascii="Times New Roman" w:eastAsia="Times New Roman" w:hAnsi="Times New Roman" w:cs="Times New Roman"/>
          <w:sz w:val="24"/>
          <w:szCs w:val="24"/>
        </w:rPr>
        <w:pPrChange w:id="220" w:author="Việt Lương" w:date="2024-12-26T18:28:00Z" w16du:dateUtc="2024-12-26T11:28:00Z">
          <w:pPr>
            <w:spacing w:before="240" w:after="240"/>
          </w:pPr>
        </w:pPrChange>
      </w:pPr>
      <w:del w:id="221" w:author="Việt Lương" w:date="2024-12-26T18:28:00Z" w16du:dateUtc="2024-12-26T11:28:00Z">
        <w:r w:rsidDel="00A6784D">
          <w:rPr>
            <w:rFonts w:ascii="Times New Roman" w:eastAsia="Times New Roman" w:hAnsi="Times New Roman" w:cs="Times New Roman"/>
            <w:sz w:val="24"/>
            <w:szCs w:val="24"/>
          </w:rPr>
          <w:delText>…………………………………………………………………………………………..</w:delText>
        </w:r>
      </w:del>
    </w:p>
    <w:p w14:paraId="24FBE73A" w14:textId="56E7945E" w:rsidR="007569A2" w:rsidDel="00A6784D" w:rsidRDefault="00CE686F" w:rsidP="00A6784D">
      <w:pPr>
        <w:spacing w:before="240" w:after="240" w:line="480" w:lineRule="auto"/>
        <w:rPr>
          <w:del w:id="222" w:author="Việt Lương" w:date="2024-12-26T18:28:00Z" w16du:dateUtc="2024-12-26T11:28:00Z"/>
          <w:rFonts w:ascii="Times New Roman" w:eastAsia="Times New Roman" w:hAnsi="Times New Roman" w:cs="Times New Roman"/>
          <w:sz w:val="24"/>
          <w:szCs w:val="24"/>
        </w:rPr>
        <w:pPrChange w:id="223" w:author="Việt Lương" w:date="2024-12-26T18:28:00Z" w16du:dateUtc="2024-12-26T11:28:00Z">
          <w:pPr>
            <w:spacing w:before="240" w:after="240"/>
          </w:pPr>
        </w:pPrChange>
      </w:pPr>
      <w:del w:id="224" w:author="Việt Lương" w:date="2024-12-26T18:28:00Z" w16du:dateUtc="2024-12-26T11:28:00Z">
        <w:r w:rsidDel="00A6784D">
          <w:rPr>
            <w:rFonts w:ascii="Times New Roman" w:eastAsia="Times New Roman" w:hAnsi="Times New Roman" w:cs="Times New Roman"/>
            <w:sz w:val="24"/>
            <w:szCs w:val="24"/>
          </w:rPr>
          <w:delText>…………………………………………………………………………………………..</w:delText>
        </w:r>
      </w:del>
    </w:p>
    <w:p w14:paraId="294EE98C" w14:textId="138702D8" w:rsidR="007569A2" w:rsidDel="00A6784D" w:rsidRDefault="00CE686F" w:rsidP="00A6784D">
      <w:pPr>
        <w:spacing w:before="240" w:after="240" w:line="480" w:lineRule="auto"/>
        <w:rPr>
          <w:del w:id="225" w:author="Việt Lương" w:date="2024-12-26T18:28:00Z" w16du:dateUtc="2024-12-26T11:28:00Z"/>
          <w:rFonts w:ascii="Times New Roman" w:eastAsia="Times New Roman" w:hAnsi="Times New Roman" w:cs="Times New Roman"/>
          <w:sz w:val="24"/>
          <w:szCs w:val="24"/>
        </w:rPr>
        <w:pPrChange w:id="226" w:author="Việt Lương" w:date="2024-12-26T18:28:00Z" w16du:dateUtc="2024-12-26T11:28:00Z">
          <w:pPr>
            <w:spacing w:before="240" w:after="240"/>
          </w:pPr>
        </w:pPrChange>
      </w:pPr>
      <w:del w:id="227" w:author="Việt Lương" w:date="2024-12-26T18:28:00Z" w16du:dateUtc="2024-12-26T11:28:00Z">
        <w:r w:rsidDel="00A6784D">
          <w:rPr>
            <w:rFonts w:ascii="Times New Roman" w:eastAsia="Times New Roman" w:hAnsi="Times New Roman" w:cs="Times New Roman"/>
            <w:sz w:val="24"/>
            <w:szCs w:val="24"/>
          </w:rPr>
          <w:delText>…………………………………………………………………………………………..</w:delText>
        </w:r>
      </w:del>
    </w:p>
    <w:p w14:paraId="30D1527C" w14:textId="2BBBC723" w:rsidR="007569A2" w:rsidDel="00A6784D" w:rsidRDefault="00CE686F" w:rsidP="00A6784D">
      <w:pPr>
        <w:spacing w:before="240" w:after="240" w:line="480" w:lineRule="auto"/>
        <w:rPr>
          <w:del w:id="228" w:author="Việt Lương" w:date="2024-12-26T18:28:00Z" w16du:dateUtc="2024-12-26T11:28:00Z"/>
          <w:rFonts w:ascii="Times New Roman" w:eastAsia="Times New Roman" w:hAnsi="Times New Roman" w:cs="Times New Roman"/>
          <w:sz w:val="24"/>
          <w:szCs w:val="24"/>
        </w:rPr>
        <w:pPrChange w:id="229" w:author="Việt Lương" w:date="2024-12-26T18:28:00Z" w16du:dateUtc="2024-12-26T11:28:00Z">
          <w:pPr>
            <w:spacing w:before="240" w:after="240"/>
          </w:pPr>
        </w:pPrChange>
      </w:pPr>
      <w:del w:id="230" w:author="Việt Lương" w:date="2024-12-26T18:28:00Z" w16du:dateUtc="2024-12-26T11:28:00Z">
        <w:r w:rsidDel="00A6784D">
          <w:rPr>
            <w:rFonts w:ascii="Times New Roman" w:eastAsia="Times New Roman" w:hAnsi="Times New Roman" w:cs="Times New Roman"/>
            <w:sz w:val="24"/>
            <w:szCs w:val="24"/>
          </w:rPr>
          <w:delText xml:space="preserve">………………………………………………………………………………………….. </w:delText>
        </w:r>
      </w:del>
    </w:p>
    <w:p w14:paraId="3CE63E29" w14:textId="77777777" w:rsidR="007569A2" w:rsidRDefault="00CE686F" w:rsidP="00A6784D">
      <w:pPr>
        <w:spacing w:before="240" w:after="240" w:line="480" w:lineRule="auto"/>
        <w:rPr>
          <w:rFonts w:ascii="Times New Roman" w:eastAsia="Times New Roman" w:hAnsi="Times New Roman" w:cs="Times New Roman"/>
          <w:sz w:val="24"/>
          <w:szCs w:val="24"/>
        </w:rPr>
        <w:pPrChange w:id="231"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67C7D20E"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232" w:author="Việt Lương" w:date="2024-12-26T18:29:00Z" w16du:dateUtc="2024-12-26T11:29:00Z">
        <w:r w:rsidR="00D35E01">
          <w:rPr>
            <w:rFonts w:ascii="Times New Roman" w:eastAsia="Times New Roman" w:hAnsi="Times New Roman" w:cs="Times New Roman"/>
            <w:sz w:val="24"/>
            <w:szCs w:val="24"/>
            <w:lang w:val="en-US"/>
          </w:rPr>
          <w:t>5</w:t>
        </w:r>
      </w:ins>
      <w:del w:id="233"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78DC7C80" w14:textId="77777777" w:rsidR="007F4D77" w:rsidRPr="007C6909" w:rsidRDefault="007F4D77">
      <w:pPr>
        <w:rPr>
          <w:rFonts w:ascii="Times New Roman" w:eastAsia="Times New Roman" w:hAnsi="Times New Roman" w:cs="Times New Roman"/>
          <w:sz w:val="28"/>
          <w:szCs w:val="28"/>
          <w:lang w:val="en-US"/>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6584BD75" w14:textId="77777777" w:rsidR="00B15529" w:rsidRDefault="00B15529" w:rsidP="00C2186E">
      <w:pPr>
        <w:ind w:left="2880" w:firstLine="720"/>
        <w:rPr>
          <w:ins w:id="234" w:author="Kiên Lê Trung" w:date="2024-12-26T17:52:00Z" w16du:dateUtc="2024-12-26T10:52:00Z"/>
          <w:rFonts w:ascii="Times New Roman" w:eastAsia="Times New Roman" w:hAnsi="Times New Roman" w:cs="Times New Roman"/>
          <w:b/>
          <w:sz w:val="40"/>
          <w:szCs w:val="40"/>
          <w:lang w:val="en-US"/>
        </w:rPr>
      </w:pPr>
    </w:p>
    <w:p w14:paraId="2A21A3DD" w14:textId="1DFF4848" w:rsidR="007569A2" w:rsidRPr="007C6909" w:rsidRDefault="00CE686F" w:rsidP="00C2186E">
      <w:pPr>
        <w:ind w:left="2880" w:firstLine="720"/>
        <w:rPr>
          <w:rFonts w:ascii="Times New Roman" w:eastAsia="Times New Roman" w:hAnsi="Times New Roman" w:cs="Times New Roman"/>
          <w:b/>
          <w:bCs/>
          <w:sz w:val="40"/>
          <w:szCs w:val="40"/>
        </w:rPr>
      </w:pPr>
      <w:r w:rsidRPr="007C6909">
        <w:rPr>
          <w:rFonts w:ascii="Times New Roman" w:eastAsia="Times New Roman" w:hAnsi="Times New Roman" w:cs="Times New Roman"/>
          <w:b/>
          <w:bCs/>
          <w:sz w:val="40"/>
          <w:szCs w:val="40"/>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Pr="007C6909" w:rsidDel="005A6024" w:rsidRDefault="00CE686F" w:rsidP="00E81EE4">
      <w:pPr>
        <w:ind w:firstLine="720"/>
        <w:jc w:val="both"/>
        <w:rPr>
          <w:del w:id="235" w:author="Kiên Lê Trung" w:date="2024-12-27T00:57:00Z" w16du:dateUtc="2024-12-26T17:57:00Z"/>
          <w:rFonts w:ascii="Times New Roman" w:eastAsia="Times New Roman" w:hAnsi="Times New Roman" w:cs="Times New Roman"/>
          <w:sz w:val="24"/>
          <w:szCs w:val="24"/>
        </w:rPr>
        <w:pPrChange w:id="236" w:author="Việt Lương" w:date="2024-12-26T20:57:00Z" w16du:dateUtc="2024-12-26T13:57:00Z">
          <w:pPr/>
        </w:pPrChange>
      </w:pPr>
      <w:r w:rsidRPr="007C6909">
        <w:rPr>
          <w:rFonts w:ascii="Times New Roman" w:eastAsia="Times New Roman" w:hAnsi="Times New Roman" w:cs="Times New Roman"/>
          <w:sz w:val="24"/>
          <w:szCs w:val="24"/>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Pr="005A6024" w:rsidRDefault="007569A2" w:rsidP="005A6024">
      <w:pPr>
        <w:ind w:firstLine="720"/>
        <w:jc w:val="both"/>
        <w:rPr>
          <w:rFonts w:ascii="Times New Roman" w:eastAsia="Times New Roman" w:hAnsi="Times New Roman" w:cs="Times New Roman"/>
          <w:sz w:val="24"/>
          <w:szCs w:val="24"/>
          <w:lang w:val="vi-VN"/>
          <w:rPrChange w:id="237" w:author="Kiên Lê Trung" w:date="2024-12-27T00:57:00Z" w16du:dateUtc="2024-12-26T17:57:00Z">
            <w:rPr>
              <w:rFonts w:ascii="Times New Roman" w:eastAsia="Times New Roman" w:hAnsi="Times New Roman" w:cs="Times New Roman"/>
              <w:sz w:val="24"/>
              <w:szCs w:val="24"/>
            </w:rPr>
          </w:rPrChange>
        </w:rPr>
        <w:pPrChange w:id="238" w:author="Kiên Lê Trung" w:date="2024-12-27T00:57:00Z" w16du:dateUtc="2024-12-26T17:57:00Z">
          <w:pPr/>
        </w:pPrChange>
      </w:pPr>
    </w:p>
    <w:p w14:paraId="6CEEE426" w14:textId="77777777" w:rsidR="007569A2" w:rsidRPr="007C6909" w:rsidDel="005A6024" w:rsidRDefault="00CE686F" w:rsidP="00E81EE4">
      <w:pPr>
        <w:ind w:firstLine="720"/>
        <w:jc w:val="both"/>
        <w:rPr>
          <w:del w:id="239" w:author="Kiên Lê Trung" w:date="2024-12-27T00:57:00Z" w16du:dateUtc="2024-12-26T17:57:00Z"/>
          <w:rFonts w:ascii="Times New Roman" w:eastAsia="Times New Roman" w:hAnsi="Times New Roman" w:cs="Times New Roman"/>
          <w:sz w:val="24"/>
          <w:szCs w:val="24"/>
        </w:rPr>
        <w:pPrChange w:id="240" w:author="Việt Lương" w:date="2024-12-26T20:57:00Z" w16du:dateUtc="2024-12-26T13:57:00Z">
          <w:pPr/>
        </w:pPrChange>
      </w:pPr>
      <w:r w:rsidRPr="007C6909">
        <w:rPr>
          <w:rFonts w:ascii="Times New Roman" w:eastAsia="Times New Roman" w:hAnsi="Times New Roman" w:cs="Times New Roman"/>
          <w:sz w:val="24"/>
          <w:szCs w:val="24"/>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Pr="005A6024" w:rsidRDefault="007569A2" w:rsidP="005A6024">
      <w:pPr>
        <w:ind w:firstLine="720"/>
        <w:jc w:val="both"/>
        <w:rPr>
          <w:rFonts w:ascii="Times New Roman" w:eastAsia="Times New Roman" w:hAnsi="Times New Roman" w:cs="Times New Roman"/>
          <w:sz w:val="24"/>
          <w:szCs w:val="24"/>
          <w:lang w:val="vi-VN"/>
          <w:rPrChange w:id="241" w:author="Kiên Lê Trung" w:date="2024-12-27T00:57:00Z" w16du:dateUtc="2024-12-26T17:57:00Z">
            <w:rPr>
              <w:rFonts w:ascii="Times New Roman" w:eastAsia="Times New Roman" w:hAnsi="Times New Roman" w:cs="Times New Roman"/>
              <w:sz w:val="24"/>
              <w:szCs w:val="24"/>
            </w:rPr>
          </w:rPrChange>
        </w:rPr>
        <w:pPrChange w:id="242" w:author="Kiên Lê Trung" w:date="2024-12-27T00:57:00Z" w16du:dateUtc="2024-12-26T17:57:00Z">
          <w:pPr/>
        </w:pPrChange>
      </w:pPr>
    </w:p>
    <w:p w14:paraId="391CF975" w14:textId="77777777" w:rsidR="007569A2" w:rsidRPr="007C6909" w:rsidDel="005A6024" w:rsidRDefault="00CE686F" w:rsidP="00E81EE4">
      <w:pPr>
        <w:ind w:firstLine="720"/>
        <w:jc w:val="both"/>
        <w:rPr>
          <w:del w:id="243" w:author="Kiên Lê Trung" w:date="2024-12-27T00:57:00Z" w16du:dateUtc="2024-12-26T17:57:00Z"/>
          <w:rFonts w:ascii="Times New Roman" w:eastAsia="Times New Roman" w:hAnsi="Times New Roman" w:cs="Times New Roman"/>
          <w:sz w:val="24"/>
          <w:szCs w:val="24"/>
        </w:rPr>
        <w:pPrChange w:id="244" w:author="Việt Lương" w:date="2024-12-26T20:57:00Z" w16du:dateUtc="2024-12-26T13:57:00Z">
          <w:pPr/>
        </w:pPrChange>
      </w:pPr>
      <w:r w:rsidRPr="007C6909">
        <w:rPr>
          <w:rFonts w:ascii="Times New Roman" w:eastAsia="Times New Roman" w:hAnsi="Times New Roman" w:cs="Times New Roman"/>
          <w:sz w:val="24"/>
          <w:szCs w:val="24"/>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Pr="005A6024" w:rsidRDefault="007569A2" w:rsidP="005A6024">
      <w:pPr>
        <w:ind w:firstLine="720"/>
        <w:jc w:val="both"/>
        <w:rPr>
          <w:rFonts w:ascii="Times New Roman" w:eastAsia="Times New Roman" w:hAnsi="Times New Roman" w:cs="Times New Roman"/>
          <w:sz w:val="24"/>
          <w:szCs w:val="24"/>
          <w:lang w:val="vi-VN"/>
          <w:rPrChange w:id="245" w:author="Kiên Lê Trung" w:date="2024-12-27T00:57:00Z" w16du:dateUtc="2024-12-26T17:57:00Z">
            <w:rPr>
              <w:rFonts w:ascii="Times New Roman" w:eastAsia="Times New Roman" w:hAnsi="Times New Roman" w:cs="Times New Roman"/>
              <w:sz w:val="24"/>
              <w:szCs w:val="24"/>
            </w:rPr>
          </w:rPrChange>
        </w:rPr>
        <w:pPrChange w:id="246" w:author="Kiên Lê Trung" w:date="2024-12-27T00:57:00Z" w16du:dateUtc="2024-12-26T17:57:00Z">
          <w:pPr/>
        </w:pPrChange>
      </w:pPr>
    </w:p>
    <w:p w14:paraId="52913DB3" w14:textId="77777777" w:rsidR="007569A2" w:rsidRPr="007C6909" w:rsidRDefault="00CE686F" w:rsidP="005A6024">
      <w:pPr>
        <w:ind w:firstLine="720"/>
        <w:rPr>
          <w:rFonts w:ascii="Times New Roman" w:eastAsia="Times New Roman" w:hAnsi="Times New Roman" w:cs="Times New Roman"/>
          <w:sz w:val="24"/>
          <w:szCs w:val="24"/>
        </w:rPr>
        <w:pPrChange w:id="247" w:author="Kiên Lê Trung" w:date="2024-12-27T00:57:00Z" w16du:dateUtc="2024-12-26T17:57:00Z">
          <w:pPr/>
        </w:pPrChange>
      </w:pPr>
      <w:r w:rsidRPr="007C6909">
        <w:rPr>
          <w:rFonts w:ascii="Times New Roman" w:eastAsia="Times New Roman" w:hAnsi="Times New Roman" w:cs="Times New Roman"/>
          <w:sz w:val="24"/>
          <w:szCs w:val="24"/>
        </w:rPr>
        <w:t>Một lần nữa em xin chân thành cảm ơn !</w:t>
      </w:r>
    </w:p>
    <w:p w14:paraId="45FB0818" w14:textId="77777777" w:rsidR="007569A2" w:rsidRPr="007C6909" w:rsidRDefault="007569A2">
      <w:pPr>
        <w:rPr>
          <w:rFonts w:ascii="Times New Roman" w:eastAsia="Times New Roman" w:hAnsi="Times New Roman" w:cs="Times New Roman"/>
          <w:sz w:val="24"/>
          <w:szCs w:val="24"/>
        </w:rPr>
      </w:pPr>
    </w:p>
    <w:p w14:paraId="77FBEEB6"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Hà Nội, tháng 12 năm 2024 </w:t>
      </w:r>
    </w:p>
    <w:p w14:paraId="2BCB6D6F"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Sinh viên thực hiện </w:t>
      </w:r>
    </w:p>
    <w:p w14:paraId="1AB17329"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Phạm Quốc Khánh</w:t>
      </w:r>
    </w:p>
    <w:p w14:paraId="1876CE7A"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Lê Trung Kiên</w:t>
      </w:r>
    </w:p>
    <w:p w14:paraId="06AE9B91"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7C6909" w:rsidRDefault="007569A2">
      <w:pPr>
        <w:rPr>
          <w:rFonts w:ascii="Times New Roman" w:eastAsia="Times New Roman" w:hAnsi="Times New Roman" w:cs="Times New Roman"/>
          <w:sz w:val="28"/>
          <w:szCs w:val="28"/>
          <w:lang w:val="en-US"/>
        </w:rPr>
      </w:pPr>
    </w:p>
    <w:p w14:paraId="4393076D" w14:textId="77777777" w:rsidR="004841B2" w:rsidRPr="007C6909" w:rsidRDefault="004841B2">
      <w:pPr>
        <w:rPr>
          <w:rFonts w:ascii="Times New Roman" w:eastAsia="Times New Roman" w:hAnsi="Times New Roman" w:cs="Times New Roman"/>
          <w:sz w:val="28"/>
          <w:szCs w:val="28"/>
          <w:lang w:val="en-US"/>
        </w:rPr>
        <w:sectPr w:rsidR="004841B2" w:rsidRPr="007C6909" w:rsidSect="00062456">
          <w:footerReference w:type="default" r:id="rId10"/>
          <w:footerReference w:type="first" r:id="rId11"/>
          <w:type w:val="continuous"/>
          <w:pgSz w:w="11909" w:h="16834"/>
          <w:pgMar w:top="1440" w:right="1440" w:bottom="1440" w:left="1440" w:header="720" w:footer="720" w:gutter="0"/>
          <w:pgNumType w:start="1"/>
          <w:cols w:space="720"/>
          <w:titlePg/>
        </w:sectPr>
      </w:pPr>
    </w:p>
    <w:p w14:paraId="028D163F" w14:textId="77777777" w:rsidR="007569A2" w:rsidRPr="007C6909" w:rsidRDefault="00CE686F" w:rsidP="007C6909">
      <w:pPr>
        <w:pStyle w:val="Heading1"/>
        <w:rPr>
          <w:sz w:val="56"/>
          <w:szCs w:val="56"/>
        </w:rPr>
      </w:pPr>
      <w:r>
        <w:rPr>
          <w:szCs w:val="28"/>
        </w:rPr>
        <w:tab/>
      </w:r>
      <w:r>
        <w:rPr>
          <w:szCs w:val="28"/>
        </w:rPr>
        <w:tab/>
      </w:r>
      <w:r>
        <w:rPr>
          <w:szCs w:val="28"/>
        </w:rPr>
        <w:tab/>
      </w:r>
      <w:r>
        <w:rPr>
          <w:szCs w:val="28"/>
        </w:rPr>
        <w:tab/>
      </w:r>
      <w:r>
        <w:rPr>
          <w:szCs w:val="28"/>
        </w:rPr>
        <w:tab/>
      </w:r>
      <w:bookmarkStart w:id="248" w:name="_Toc185955135"/>
      <w:bookmarkStart w:id="249" w:name="_Toc186130287"/>
      <w:r w:rsidRPr="007C6909">
        <w:rPr>
          <w:sz w:val="56"/>
          <w:szCs w:val="56"/>
        </w:rPr>
        <w:t>Mục lục</w:t>
      </w:r>
      <w:bookmarkEnd w:id="248"/>
      <w:bookmarkEnd w:id="249"/>
      <w:r w:rsidRPr="007C6909">
        <w:rPr>
          <w:sz w:val="56"/>
          <w:szCs w:val="56"/>
        </w:rPr>
        <w:t xml:space="preserve"> </w:t>
      </w:r>
    </w:p>
    <w:sdt>
      <w:sdtPr>
        <w:rPr>
          <w:rFonts w:ascii="Arial" w:eastAsia="Arial" w:hAnsi="Arial" w:cs="Arial"/>
          <w:color w:val="auto"/>
          <w:sz w:val="22"/>
          <w:szCs w:val="22"/>
          <w:lang w:val="vi" w:eastAsia="ja-JP"/>
        </w:rPr>
        <w:id w:val="-318580123"/>
        <w:docPartObj>
          <w:docPartGallery w:val="Table of Contents"/>
          <w:docPartUnique/>
        </w:docPartObj>
      </w:sdtPr>
      <w:sdtEndPr>
        <w:rPr>
          <w:b/>
          <w:bCs/>
          <w:noProof/>
        </w:rPr>
      </w:sdtEndPr>
      <w:sdtContent>
        <w:p w14:paraId="5B872C20" w14:textId="5CC0653B" w:rsidR="00364182" w:rsidRDefault="00364182">
          <w:pPr>
            <w:pStyle w:val="TOCHeading"/>
          </w:pPr>
        </w:p>
        <w:p w14:paraId="23C1F2C2" w14:textId="3BB6D2D8" w:rsidR="00B407E4" w:rsidRPr="00B407E4" w:rsidRDefault="00364182">
          <w:pPr>
            <w:pStyle w:val="TOC1"/>
            <w:tabs>
              <w:tab w:val="right" w:leader="dot" w:pos="9019"/>
            </w:tabs>
            <w:rPr>
              <w:ins w:id="25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51" w:author="Kiên Lê Trung" w:date="2024-12-26T18:31:00Z" w16du:dateUtc="2024-12-26T11:31:00Z">
                <w:rPr>
                  <w:ins w:id="25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r>
            <w:fldChar w:fldCharType="begin"/>
          </w:r>
          <w:r>
            <w:instrText xml:space="preserve"> TOC \o "1-3" \h \z \u </w:instrText>
          </w:r>
          <w:r>
            <w:fldChar w:fldCharType="separate"/>
          </w:r>
          <w:ins w:id="253" w:author="Kiên Lê Trung" w:date="2024-12-26T18:31:00Z" w16du:dateUtc="2024-12-26T11:31:00Z">
            <w:r w:rsidR="00B407E4" w:rsidRPr="00B407E4">
              <w:rPr>
                <w:rStyle w:val="Hyperlink"/>
                <w:rFonts w:ascii="Times New Roman" w:hAnsi="Times New Roman" w:cs="Times New Roman"/>
                <w:noProof/>
                <w:sz w:val="24"/>
                <w:szCs w:val="24"/>
                <w:rPrChange w:id="254" w:author="Kiên Lê Trung" w:date="2024-12-26T18:31:00Z" w16du:dateUtc="2024-12-26T11:31:00Z">
                  <w:rPr>
                    <w:rStyle w:val="Hyperlink"/>
                    <w:noProof/>
                  </w:rPr>
                </w:rPrChange>
              </w:rPr>
              <w:fldChar w:fldCharType="begin"/>
            </w:r>
            <w:r w:rsidR="00B407E4" w:rsidRPr="00B407E4">
              <w:rPr>
                <w:rStyle w:val="Hyperlink"/>
                <w:rFonts w:ascii="Times New Roman" w:hAnsi="Times New Roman" w:cs="Times New Roman"/>
                <w:noProof/>
                <w:sz w:val="24"/>
                <w:szCs w:val="24"/>
                <w:rPrChange w:id="255" w:author="Kiên Lê Trung" w:date="2024-12-26T18:31:00Z" w16du:dateUtc="2024-12-26T11:31:00Z">
                  <w:rPr>
                    <w:rStyle w:val="Hyperlink"/>
                    <w:noProof/>
                  </w:rPr>
                </w:rPrChange>
              </w:rPr>
              <w:instrText xml:space="preserve"> </w:instrText>
            </w:r>
            <w:r w:rsidR="00B407E4" w:rsidRPr="00B407E4">
              <w:rPr>
                <w:rFonts w:ascii="Times New Roman" w:hAnsi="Times New Roman" w:cs="Times New Roman"/>
                <w:noProof/>
                <w:sz w:val="24"/>
                <w:szCs w:val="24"/>
                <w:rPrChange w:id="256" w:author="Kiên Lê Trung" w:date="2024-12-26T18:31:00Z" w16du:dateUtc="2024-12-26T11:31:00Z">
                  <w:rPr>
                    <w:noProof/>
                  </w:rPr>
                </w:rPrChange>
              </w:rPr>
              <w:instrText>HYPERLINK \l "_Toc186130287"</w:instrText>
            </w:r>
            <w:r w:rsidR="00B407E4" w:rsidRPr="00B407E4">
              <w:rPr>
                <w:rStyle w:val="Hyperlink"/>
                <w:rFonts w:ascii="Times New Roman" w:hAnsi="Times New Roman" w:cs="Times New Roman"/>
                <w:noProof/>
                <w:sz w:val="24"/>
                <w:szCs w:val="24"/>
                <w:rPrChange w:id="257" w:author="Kiên Lê Trung" w:date="2024-12-26T18:31:00Z" w16du:dateUtc="2024-12-26T11:31:00Z">
                  <w:rPr>
                    <w:rStyle w:val="Hyperlink"/>
                    <w:noProof/>
                  </w:rPr>
                </w:rPrChange>
              </w:rPr>
              <w:instrText xml:space="preserve"> </w:instrText>
            </w:r>
            <w:r w:rsidR="00B407E4" w:rsidRPr="00162555">
              <w:rPr>
                <w:rStyle w:val="Hyperlink"/>
                <w:rFonts w:ascii="Times New Roman" w:hAnsi="Times New Roman" w:cs="Times New Roman"/>
                <w:sz w:val="24"/>
                <w:szCs w:val="24"/>
              </w:rPr>
            </w:r>
            <w:r w:rsidR="00B407E4" w:rsidRPr="00B407E4">
              <w:rPr>
                <w:rStyle w:val="Hyperlink"/>
                <w:rFonts w:ascii="Times New Roman" w:hAnsi="Times New Roman" w:cs="Times New Roman"/>
                <w:noProof/>
                <w:sz w:val="24"/>
                <w:szCs w:val="24"/>
                <w:rPrChange w:id="258" w:author="Kiên Lê Trung" w:date="2024-12-26T18:31:00Z" w16du:dateUtc="2024-12-26T11:31:00Z">
                  <w:rPr>
                    <w:rStyle w:val="Hyperlink"/>
                    <w:noProof/>
                  </w:rPr>
                </w:rPrChange>
              </w:rPr>
              <w:fldChar w:fldCharType="separate"/>
            </w:r>
            <w:r w:rsidR="00B407E4" w:rsidRPr="00B407E4">
              <w:rPr>
                <w:rStyle w:val="Hyperlink"/>
                <w:rFonts w:ascii="Times New Roman" w:hAnsi="Times New Roman" w:cs="Times New Roman"/>
                <w:noProof/>
                <w:sz w:val="24"/>
                <w:szCs w:val="24"/>
                <w:rPrChange w:id="259" w:author="Kiên Lê Trung" w:date="2024-12-26T18:31:00Z" w16du:dateUtc="2024-12-26T11:31:00Z">
                  <w:rPr>
                    <w:rStyle w:val="Hyperlink"/>
                    <w:noProof/>
                  </w:rPr>
                </w:rPrChange>
              </w:rPr>
              <w:t>Mục lục</w:t>
            </w:r>
            <w:r w:rsidR="00B407E4" w:rsidRPr="00B407E4">
              <w:rPr>
                <w:rFonts w:ascii="Times New Roman" w:hAnsi="Times New Roman" w:cs="Times New Roman"/>
                <w:noProof/>
                <w:webHidden/>
                <w:sz w:val="24"/>
                <w:szCs w:val="24"/>
                <w:rPrChange w:id="260" w:author="Kiên Lê Trung" w:date="2024-12-26T18:31:00Z" w16du:dateUtc="2024-12-26T11:31:00Z">
                  <w:rPr>
                    <w:noProof/>
                    <w:webHidden/>
                  </w:rPr>
                </w:rPrChange>
              </w:rPr>
              <w:tab/>
            </w:r>
            <w:r w:rsidR="00B407E4" w:rsidRPr="00B407E4">
              <w:rPr>
                <w:rFonts w:ascii="Times New Roman" w:hAnsi="Times New Roman" w:cs="Times New Roman"/>
                <w:noProof/>
                <w:webHidden/>
                <w:sz w:val="24"/>
                <w:szCs w:val="24"/>
                <w:rPrChange w:id="261" w:author="Kiên Lê Trung" w:date="2024-12-26T18:31:00Z" w16du:dateUtc="2024-12-26T11:31:00Z">
                  <w:rPr>
                    <w:noProof/>
                    <w:webHidden/>
                  </w:rPr>
                </w:rPrChange>
              </w:rPr>
              <w:fldChar w:fldCharType="begin"/>
            </w:r>
            <w:r w:rsidR="00B407E4" w:rsidRPr="00B407E4">
              <w:rPr>
                <w:rFonts w:ascii="Times New Roman" w:hAnsi="Times New Roman" w:cs="Times New Roman"/>
                <w:noProof/>
                <w:webHidden/>
                <w:sz w:val="24"/>
                <w:szCs w:val="24"/>
                <w:rPrChange w:id="262" w:author="Kiên Lê Trung" w:date="2024-12-26T18:31:00Z" w16du:dateUtc="2024-12-26T11:31:00Z">
                  <w:rPr>
                    <w:noProof/>
                    <w:webHidden/>
                  </w:rPr>
                </w:rPrChange>
              </w:rPr>
              <w:instrText xml:space="preserve"> PAGEREF _Toc186130287 \h </w:instrText>
            </w:r>
            <w:r w:rsidR="00B407E4" w:rsidRPr="00162555">
              <w:rPr>
                <w:rFonts w:ascii="Times New Roman" w:hAnsi="Times New Roman" w:cs="Times New Roman"/>
                <w:webHidden/>
                <w:sz w:val="24"/>
                <w:szCs w:val="24"/>
              </w:rPr>
            </w:r>
          </w:ins>
          <w:r w:rsidR="00B407E4" w:rsidRPr="00B407E4">
            <w:rPr>
              <w:rFonts w:ascii="Times New Roman" w:hAnsi="Times New Roman" w:cs="Times New Roman"/>
              <w:noProof/>
              <w:webHidden/>
              <w:sz w:val="24"/>
              <w:szCs w:val="24"/>
              <w:rPrChange w:id="263" w:author="Kiên Lê Trung" w:date="2024-12-26T18:31:00Z" w16du:dateUtc="2024-12-26T11:31:00Z">
                <w:rPr>
                  <w:noProof/>
                  <w:webHidden/>
                </w:rPr>
              </w:rPrChange>
            </w:rPr>
            <w:fldChar w:fldCharType="separate"/>
          </w:r>
          <w:ins w:id="264" w:author="Kiên Lê Trung" w:date="2024-12-26T18:31:00Z" w16du:dateUtc="2024-12-26T11:31:00Z">
            <w:r w:rsidR="00B407E4" w:rsidRPr="00B407E4">
              <w:rPr>
                <w:rFonts w:ascii="Times New Roman" w:hAnsi="Times New Roman" w:cs="Times New Roman"/>
                <w:noProof/>
                <w:webHidden/>
                <w:sz w:val="24"/>
                <w:szCs w:val="24"/>
                <w:rPrChange w:id="265" w:author="Kiên Lê Trung" w:date="2024-12-26T18:31:00Z" w16du:dateUtc="2024-12-26T11:31:00Z">
                  <w:rPr>
                    <w:noProof/>
                    <w:webHidden/>
                  </w:rPr>
                </w:rPrChange>
              </w:rPr>
              <w:t>i</w:t>
            </w:r>
            <w:r w:rsidR="00B407E4" w:rsidRPr="00B407E4">
              <w:rPr>
                <w:rFonts w:ascii="Times New Roman" w:hAnsi="Times New Roman" w:cs="Times New Roman"/>
                <w:noProof/>
                <w:webHidden/>
                <w:sz w:val="24"/>
                <w:szCs w:val="24"/>
                <w:rPrChange w:id="266" w:author="Kiên Lê Trung" w:date="2024-12-26T18:31:00Z" w16du:dateUtc="2024-12-26T11:31:00Z">
                  <w:rPr>
                    <w:noProof/>
                    <w:webHidden/>
                  </w:rPr>
                </w:rPrChange>
              </w:rPr>
              <w:fldChar w:fldCharType="end"/>
            </w:r>
            <w:r w:rsidR="00B407E4" w:rsidRPr="00B407E4">
              <w:rPr>
                <w:rStyle w:val="Hyperlink"/>
                <w:rFonts w:ascii="Times New Roman" w:hAnsi="Times New Roman" w:cs="Times New Roman"/>
                <w:noProof/>
                <w:sz w:val="24"/>
                <w:szCs w:val="24"/>
                <w:rPrChange w:id="267" w:author="Kiên Lê Trung" w:date="2024-12-26T18:31:00Z" w16du:dateUtc="2024-12-26T11:31:00Z">
                  <w:rPr>
                    <w:rStyle w:val="Hyperlink"/>
                    <w:noProof/>
                  </w:rPr>
                </w:rPrChange>
              </w:rPr>
              <w:fldChar w:fldCharType="end"/>
            </w:r>
          </w:ins>
        </w:p>
        <w:p w14:paraId="628AC5FB" w14:textId="57137A8C" w:rsidR="00B407E4" w:rsidRPr="00B407E4" w:rsidRDefault="00B407E4">
          <w:pPr>
            <w:pStyle w:val="TOC1"/>
            <w:tabs>
              <w:tab w:val="right" w:leader="dot" w:pos="9019"/>
            </w:tabs>
            <w:rPr>
              <w:ins w:id="26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69" w:author="Kiên Lê Trung" w:date="2024-12-26T18:31:00Z" w16du:dateUtc="2024-12-26T11:31:00Z">
                <w:rPr>
                  <w:ins w:id="27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271" w:author="Kiên Lê Trung" w:date="2024-12-26T18:31:00Z" w16du:dateUtc="2024-12-26T11:31:00Z">
            <w:r w:rsidRPr="00B407E4">
              <w:rPr>
                <w:rStyle w:val="Hyperlink"/>
                <w:rFonts w:ascii="Times New Roman" w:hAnsi="Times New Roman" w:cs="Times New Roman"/>
                <w:noProof/>
                <w:sz w:val="24"/>
                <w:szCs w:val="24"/>
                <w:rPrChange w:id="27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27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274" w:author="Kiên Lê Trung" w:date="2024-12-26T18:31:00Z" w16du:dateUtc="2024-12-26T11:31:00Z">
                  <w:rPr>
                    <w:noProof/>
                  </w:rPr>
                </w:rPrChange>
              </w:rPr>
              <w:instrText>HYPERLINK \l "_Toc186130288"</w:instrText>
            </w:r>
            <w:r w:rsidRPr="00B407E4">
              <w:rPr>
                <w:rStyle w:val="Hyperlink"/>
                <w:rFonts w:ascii="Times New Roman" w:hAnsi="Times New Roman" w:cs="Times New Roman"/>
                <w:noProof/>
                <w:sz w:val="24"/>
                <w:szCs w:val="24"/>
                <w:rPrChange w:id="275"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27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277" w:author="Kiên Lê Trung" w:date="2024-12-26T18:31:00Z" w16du:dateUtc="2024-12-26T11:31:00Z">
                  <w:rPr>
                    <w:rStyle w:val="Hyperlink"/>
                    <w:noProof/>
                  </w:rPr>
                </w:rPrChange>
              </w:rPr>
              <w:t>Danh mục Bảng biểu</w:t>
            </w:r>
            <w:r w:rsidRPr="00B407E4">
              <w:rPr>
                <w:rFonts w:ascii="Times New Roman" w:hAnsi="Times New Roman" w:cs="Times New Roman"/>
                <w:noProof/>
                <w:webHidden/>
                <w:sz w:val="24"/>
                <w:szCs w:val="24"/>
                <w:rPrChange w:id="27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27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280" w:author="Kiên Lê Trung" w:date="2024-12-26T18:31:00Z" w16du:dateUtc="2024-12-26T11:31:00Z">
                  <w:rPr>
                    <w:noProof/>
                    <w:webHidden/>
                  </w:rPr>
                </w:rPrChange>
              </w:rPr>
              <w:instrText xml:space="preserve"> PAGEREF _Toc186130288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281" w:author="Kiên Lê Trung" w:date="2024-12-26T18:31:00Z" w16du:dateUtc="2024-12-26T11:31:00Z">
                <w:rPr>
                  <w:noProof/>
                  <w:webHidden/>
                </w:rPr>
              </w:rPrChange>
            </w:rPr>
            <w:fldChar w:fldCharType="separate"/>
          </w:r>
          <w:ins w:id="282" w:author="Kiên Lê Trung" w:date="2024-12-26T18:31:00Z" w16du:dateUtc="2024-12-26T11:31:00Z">
            <w:r w:rsidRPr="00B407E4">
              <w:rPr>
                <w:rFonts w:ascii="Times New Roman" w:hAnsi="Times New Roman" w:cs="Times New Roman"/>
                <w:noProof/>
                <w:webHidden/>
                <w:sz w:val="24"/>
                <w:szCs w:val="24"/>
                <w:rPrChange w:id="283" w:author="Kiên Lê Trung" w:date="2024-12-26T18:31:00Z" w16du:dateUtc="2024-12-26T11:31:00Z">
                  <w:rPr>
                    <w:noProof/>
                    <w:webHidden/>
                  </w:rPr>
                </w:rPrChange>
              </w:rPr>
              <w:t>iii</w:t>
            </w:r>
            <w:r w:rsidRPr="00B407E4">
              <w:rPr>
                <w:rFonts w:ascii="Times New Roman" w:hAnsi="Times New Roman" w:cs="Times New Roman"/>
                <w:noProof/>
                <w:webHidden/>
                <w:sz w:val="24"/>
                <w:szCs w:val="24"/>
                <w:rPrChange w:id="28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285" w:author="Kiên Lê Trung" w:date="2024-12-26T18:31:00Z" w16du:dateUtc="2024-12-26T11:31:00Z">
                  <w:rPr>
                    <w:rStyle w:val="Hyperlink"/>
                    <w:noProof/>
                  </w:rPr>
                </w:rPrChange>
              </w:rPr>
              <w:fldChar w:fldCharType="end"/>
            </w:r>
          </w:ins>
        </w:p>
        <w:p w14:paraId="00DA0F4B" w14:textId="69FF2587" w:rsidR="00B407E4" w:rsidRPr="00B407E4" w:rsidRDefault="00B407E4">
          <w:pPr>
            <w:pStyle w:val="TOC1"/>
            <w:tabs>
              <w:tab w:val="right" w:leader="dot" w:pos="9019"/>
            </w:tabs>
            <w:rPr>
              <w:ins w:id="28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87" w:author="Kiên Lê Trung" w:date="2024-12-26T18:31:00Z" w16du:dateUtc="2024-12-26T11:31:00Z">
                <w:rPr>
                  <w:ins w:id="28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289" w:author="Kiên Lê Trung" w:date="2024-12-26T18:31:00Z" w16du:dateUtc="2024-12-26T11:31:00Z">
            <w:r w:rsidRPr="00B407E4">
              <w:rPr>
                <w:rStyle w:val="Hyperlink"/>
                <w:rFonts w:ascii="Times New Roman" w:hAnsi="Times New Roman" w:cs="Times New Roman"/>
                <w:noProof/>
                <w:sz w:val="24"/>
                <w:szCs w:val="24"/>
                <w:rPrChange w:id="29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29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292" w:author="Kiên Lê Trung" w:date="2024-12-26T18:31:00Z" w16du:dateUtc="2024-12-26T11:31:00Z">
                  <w:rPr>
                    <w:noProof/>
                  </w:rPr>
                </w:rPrChange>
              </w:rPr>
              <w:instrText>HYPERLINK \l "_Toc186130289"</w:instrText>
            </w:r>
            <w:r w:rsidRPr="00B407E4">
              <w:rPr>
                <w:rStyle w:val="Hyperlink"/>
                <w:rFonts w:ascii="Times New Roman" w:hAnsi="Times New Roman" w:cs="Times New Roman"/>
                <w:noProof/>
                <w:sz w:val="24"/>
                <w:szCs w:val="24"/>
                <w:rPrChange w:id="293"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29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295" w:author="Kiên Lê Trung" w:date="2024-12-26T18:31:00Z" w16du:dateUtc="2024-12-26T11:31:00Z">
                  <w:rPr>
                    <w:rStyle w:val="Hyperlink"/>
                    <w:noProof/>
                  </w:rPr>
                </w:rPrChange>
              </w:rPr>
              <w:t>Danh mục các hình vẽ</w:t>
            </w:r>
            <w:r w:rsidRPr="00B407E4">
              <w:rPr>
                <w:rFonts w:ascii="Times New Roman" w:hAnsi="Times New Roman" w:cs="Times New Roman"/>
                <w:noProof/>
                <w:webHidden/>
                <w:sz w:val="24"/>
                <w:szCs w:val="24"/>
                <w:rPrChange w:id="29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29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298" w:author="Kiên Lê Trung" w:date="2024-12-26T18:31:00Z" w16du:dateUtc="2024-12-26T11:31:00Z">
                  <w:rPr>
                    <w:noProof/>
                    <w:webHidden/>
                  </w:rPr>
                </w:rPrChange>
              </w:rPr>
              <w:instrText xml:space="preserve"> PAGEREF _Toc186130289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299" w:author="Kiên Lê Trung" w:date="2024-12-26T18:31:00Z" w16du:dateUtc="2024-12-26T11:31:00Z">
                <w:rPr>
                  <w:noProof/>
                  <w:webHidden/>
                </w:rPr>
              </w:rPrChange>
            </w:rPr>
            <w:fldChar w:fldCharType="separate"/>
          </w:r>
          <w:ins w:id="300" w:author="Kiên Lê Trung" w:date="2024-12-26T18:31:00Z" w16du:dateUtc="2024-12-26T11:31:00Z">
            <w:r w:rsidRPr="00B407E4">
              <w:rPr>
                <w:rFonts w:ascii="Times New Roman" w:hAnsi="Times New Roman" w:cs="Times New Roman"/>
                <w:noProof/>
                <w:webHidden/>
                <w:sz w:val="24"/>
                <w:szCs w:val="24"/>
                <w:rPrChange w:id="301" w:author="Kiên Lê Trung" w:date="2024-12-26T18:31:00Z" w16du:dateUtc="2024-12-26T11:31:00Z">
                  <w:rPr>
                    <w:noProof/>
                    <w:webHidden/>
                  </w:rPr>
                </w:rPrChange>
              </w:rPr>
              <w:t>iv</w:t>
            </w:r>
            <w:r w:rsidRPr="00B407E4">
              <w:rPr>
                <w:rFonts w:ascii="Times New Roman" w:hAnsi="Times New Roman" w:cs="Times New Roman"/>
                <w:noProof/>
                <w:webHidden/>
                <w:sz w:val="24"/>
                <w:szCs w:val="24"/>
                <w:rPrChange w:id="30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03" w:author="Kiên Lê Trung" w:date="2024-12-26T18:31:00Z" w16du:dateUtc="2024-12-26T11:31:00Z">
                  <w:rPr>
                    <w:rStyle w:val="Hyperlink"/>
                    <w:noProof/>
                  </w:rPr>
                </w:rPrChange>
              </w:rPr>
              <w:fldChar w:fldCharType="end"/>
            </w:r>
          </w:ins>
        </w:p>
        <w:p w14:paraId="4889734F" w14:textId="5FBCB3F9" w:rsidR="00B407E4" w:rsidRPr="00B407E4" w:rsidRDefault="00B407E4">
          <w:pPr>
            <w:pStyle w:val="TOC1"/>
            <w:tabs>
              <w:tab w:val="right" w:leader="dot" w:pos="9019"/>
            </w:tabs>
            <w:rPr>
              <w:ins w:id="30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05" w:author="Kiên Lê Trung" w:date="2024-12-26T18:31:00Z" w16du:dateUtc="2024-12-26T11:31:00Z">
                <w:rPr>
                  <w:ins w:id="30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07" w:author="Kiên Lê Trung" w:date="2024-12-26T18:31:00Z" w16du:dateUtc="2024-12-26T11:31:00Z">
            <w:r w:rsidRPr="00B407E4">
              <w:rPr>
                <w:rStyle w:val="Hyperlink"/>
                <w:rFonts w:ascii="Times New Roman" w:hAnsi="Times New Roman" w:cs="Times New Roman"/>
                <w:noProof/>
                <w:sz w:val="24"/>
                <w:szCs w:val="24"/>
                <w:rPrChange w:id="30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0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10" w:author="Kiên Lê Trung" w:date="2024-12-26T18:31:00Z" w16du:dateUtc="2024-12-26T11:31:00Z">
                  <w:rPr>
                    <w:noProof/>
                  </w:rPr>
                </w:rPrChange>
              </w:rPr>
              <w:instrText>HYPERLINK \l "_Toc186130290"</w:instrText>
            </w:r>
            <w:r w:rsidRPr="00B407E4">
              <w:rPr>
                <w:rStyle w:val="Hyperlink"/>
                <w:rFonts w:ascii="Times New Roman" w:hAnsi="Times New Roman" w:cs="Times New Roman"/>
                <w:noProof/>
                <w:sz w:val="24"/>
                <w:szCs w:val="24"/>
                <w:rPrChange w:id="311"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31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13" w:author="Kiên Lê Trung" w:date="2024-12-26T18:31:00Z" w16du:dateUtc="2024-12-26T11:31:00Z">
                  <w:rPr>
                    <w:rStyle w:val="Hyperlink"/>
                    <w:noProof/>
                  </w:rPr>
                </w:rPrChange>
              </w:rPr>
              <w:t>Danh mục các từ + thuật ngữ viết tắt</w:t>
            </w:r>
            <w:r w:rsidRPr="00B407E4">
              <w:rPr>
                <w:rFonts w:ascii="Times New Roman" w:hAnsi="Times New Roman" w:cs="Times New Roman"/>
                <w:noProof/>
                <w:webHidden/>
                <w:sz w:val="24"/>
                <w:szCs w:val="24"/>
                <w:rPrChange w:id="31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1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16" w:author="Kiên Lê Trung" w:date="2024-12-26T18:31:00Z" w16du:dateUtc="2024-12-26T11:31:00Z">
                  <w:rPr>
                    <w:noProof/>
                    <w:webHidden/>
                  </w:rPr>
                </w:rPrChange>
              </w:rPr>
              <w:instrText xml:space="preserve"> PAGEREF _Toc186130290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317" w:author="Kiên Lê Trung" w:date="2024-12-26T18:31:00Z" w16du:dateUtc="2024-12-26T11:31:00Z">
                <w:rPr>
                  <w:noProof/>
                  <w:webHidden/>
                </w:rPr>
              </w:rPrChange>
            </w:rPr>
            <w:fldChar w:fldCharType="separate"/>
          </w:r>
          <w:ins w:id="318" w:author="Kiên Lê Trung" w:date="2024-12-26T18:31:00Z" w16du:dateUtc="2024-12-26T11:31:00Z">
            <w:r w:rsidRPr="00B407E4">
              <w:rPr>
                <w:rFonts w:ascii="Times New Roman" w:hAnsi="Times New Roman" w:cs="Times New Roman"/>
                <w:noProof/>
                <w:webHidden/>
                <w:sz w:val="24"/>
                <w:szCs w:val="24"/>
                <w:rPrChange w:id="319" w:author="Kiên Lê Trung" w:date="2024-12-26T18:31:00Z" w16du:dateUtc="2024-12-26T11:31:00Z">
                  <w:rPr>
                    <w:noProof/>
                    <w:webHidden/>
                  </w:rPr>
                </w:rPrChange>
              </w:rPr>
              <w:t>vi</w:t>
            </w:r>
            <w:r w:rsidRPr="00B407E4">
              <w:rPr>
                <w:rFonts w:ascii="Times New Roman" w:hAnsi="Times New Roman" w:cs="Times New Roman"/>
                <w:noProof/>
                <w:webHidden/>
                <w:sz w:val="24"/>
                <w:szCs w:val="24"/>
                <w:rPrChange w:id="32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21" w:author="Kiên Lê Trung" w:date="2024-12-26T18:31:00Z" w16du:dateUtc="2024-12-26T11:31:00Z">
                  <w:rPr>
                    <w:rStyle w:val="Hyperlink"/>
                    <w:noProof/>
                  </w:rPr>
                </w:rPrChange>
              </w:rPr>
              <w:fldChar w:fldCharType="end"/>
            </w:r>
          </w:ins>
        </w:p>
        <w:p w14:paraId="5C1966FB" w14:textId="016B50AC" w:rsidR="00B407E4" w:rsidRPr="00B407E4" w:rsidRDefault="00B407E4">
          <w:pPr>
            <w:pStyle w:val="TOC1"/>
            <w:tabs>
              <w:tab w:val="right" w:leader="dot" w:pos="9019"/>
            </w:tabs>
            <w:rPr>
              <w:ins w:id="32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23" w:author="Kiên Lê Trung" w:date="2024-12-26T18:31:00Z" w16du:dateUtc="2024-12-26T11:31:00Z">
                <w:rPr>
                  <w:ins w:id="32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25" w:author="Kiên Lê Trung" w:date="2024-12-26T18:31:00Z" w16du:dateUtc="2024-12-26T11:31:00Z">
            <w:r w:rsidRPr="00B407E4">
              <w:rPr>
                <w:rStyle w:val="Hyperlink"/>
                <w:rFonts w:ascii="Times New Roman" w:hAnsi="Times New Roman" w:cs="Times New Roman"/>
                <w:noProof/>
                <w:sz w:val="24"/>
                <w:szCs w:val="24"/>
                <w:rPrChange w:id="32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2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28" w:author="Kiên Lê Trung" w:date="2024-12-26T18:31:00Z" w16du:dateUtc="2024-12-26T11:31:00Z">
                  <w:rPr>
                    <w:noProof/>
                  </w:rPr>
                </w:rPrChange>
              </w:rPr>
              <w:instrText>HYPERLINK \l "_Toc186130291"</w:instrText>
            </w:r>
            <w:r w:rsidRPr="00B407E4">
              <w:rPr>
                <w:rStyle w:val="Hyperlink"/>
                <w:rFonts w:ascii="Times New Roman" w:hAnsi="Times New Roman" w:cs="Times New Roman"/>
                <w:noProof/>
                <w:sz w:val="24"/>
                <w:szCs w:val="24"/>
                <w:rPrChange w:id="329"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33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31" w:author="Kiên Lê Trung" w:date="2024-12-26T18:31:00Z" w16du:dateUtc="2024-12-26T11:31:00Z">
                  <w:rPr>
                    <w:rStyle w:val="Hyperlink"/>
                    <w:noProof/>
                  </w:rPr>
                </w:rPrChange>
              </w:rPr>
              <w:t>Lời mở đầu</w:t>
            </w:r>
            <w:r w:rsidRPr="00B407E4">
              <w:rPr>
                <w:rFonts w:ascii="Times New Roman" w:hAnsi="Times New Roman" w:cs="Times New Roman"/>
                <w:noProof/>
                <w:webHidden/>
                <w:sz w:val="24"/>
                <w:szCs w:val="24"/>
                <w:rPrChange w:id="33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3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34" w:author="Kiên Lê Trung" w:date="2024-12-26T18:31:00Z" w16du:dateUtc="2024-12-26T11:31:00Z">
                  <w:rPr>
                    <w:noProof/>
                    <w:webHidden/>
                  </w:rPr>
                </w:rPrChange>
              </w:rPr>
              <w:instrText xml:space="preserve"> PAGEREF _Toc186130291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335" w:author="Kiên Lê Trung" w:date="2024-12-26T18:31:00Z" w16du:dateUtc="2024-12-26T11:31:00Z">
                <w:rPr>
                  <w:noProof/>
                  <w:webHidden/>
                </w:rPr>
              </w:rPrChange>
            </w:rPr>
            <w:fldChar w:fldCharType="separate"/>
          </w:r>
          <w:ins w:id="336" w:author="Kiên Lê Trung" w:date="2024-12-26T18:31:00Z" w16du:dateUtc="2024-12-26T11:31:00Z">
            <w:r w:rsidRPr="00B407E4">
              <w:rPr>
                <w:rFonts w:ascii="Times New Roman" w:hAnsi="Times New Roman" w:cs="Times New Roman"/>
                <w:noProof/>
                <w:webHidden/>
                <w:sz w:val="24"/>
                <w:szCs w:val="24"/>
                <w:rPrChange w:id="337" w:author="Kiên Lê Trung" w:date="2024-12-26T18:31:00Z" w16du:dateUtc="2024-12-26T11:31:00Z">
                  <w:rPr>
                    <w:noProof/>
                    <w:webHidden/>
                  </w:rPr>
                </w:rPrChange>
              </w:rPr>
              <w:t>vii</w:t>
            </w:r>
            <w:r w:rsidRPr="00B407E4">
              <w:rPr>
                <w:rFonts w:ascii="Times New Roman" w:hAnsi="Times New Roman" w:cs="Times New Roman"/>
                <w:noProof/>
                <w:webHidden/>
                <w:sz w:val="24"/>
                <w:szCs w:val="24"/>
                <w:rPrChange w:id="33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39" w:author="Kiên Lê Trung" w:date="2024-12-26T18:31:00Z" w16du:dateUtc="2024-12-26T11:31:00Z">
                  <w:rPr>
                    <w:rStyle w:val="Hyperlink"/>
                    <w:noProof/>
                  </w:rPr>
                </w:rPrChange>
              </w:rPr>
              <w:fldChar w:fldCharType="end"/>
            </w:r>
          </w:ins>
        </w:p>
        <w:p w14:paraId="559082D9" w14:textId="16AB7929" w:rsidR="00B407E4" w:rsidRPr="00B407E4" w:rsidRDefault="00B407E4">
          <w:pPr>
            <w:pStyle w:val="TOC1"/>
            <w:tabs>
              <w:tab w:val="left" w:pos="440"/>
              <w:tab w:val="right" w:leader="dot" w:pos="9019"/>
            </w:tabs>
            <w:rPr>
              <w:ins w:id="34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41" w:author="Kiên Lê Trung" w:date="2024-12-26T18:31:00Z" w16du:dateUtc="2024-12-26T11:31:00Z">
                <w:rPr>
                  <w:ins w:id="34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43" w:author="Kiên Lê Trung" w:date="2024-12-26T18:31:00Z" w16du:dateUtc="2024-12-26T11:31:00Z">
            <w:r w:rsidRPr="00B407E4">
              <w:rPr>
                <w:rStyle w:val="Hyperlink"/>
                <w:rFonts w:ascii="Times New Roman" w:hAnsi="Times New Roman" w:cs="Times New Roman"/>
                <w:noProof/>
                <w:sz w:val="24"/>
                <w:szCs w:val="24"/>
                <w:rPrChange w:id="34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4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46" w:author="Kiên Lê Trung" w:date="2024-12-26T18:31:00Z" w16du:dateUtc="2024-12-26T11:31:00Z">
                  <w:rPr>
                    <w:noProof/>
                  </w:rPr>
                </w:rPrChange>
              </w:rPr>
              <w:instrText>HYPERLINK \l "_Toc186130292"</w:instrText>
            </w:r>
            <w:r w:rsidRPr="00B407E4">
              <w:rPr>
                <w:rStyle w:val="Hyperlink"/>
                <w:rFonts w:ascii="Times New Roman" w:hAnsi="Times New Roman" w:cs="Times New Roman"/>
                <w:noProof/>
                <w:sz w:val="24"/>
                <w:szCs w:val="24"/>
                <w:rPrChange w:id="347"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34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49" w:author="Kiên Lê Trung" w:date="2024-12-26T18:31:00Z" w16du:dateUtc="2024-12-26T11:31:00Z">
                  <w:rPr>
                    <w:rStyle w:val="Hyperlink"/>
                    <w:noProof/>
                  </w:rPr>
                </w:rPrChange>
              </w:rPr>
              <w:t>CHƯƠNG 1: GIỚI THIỆU BÀI TOÁN VÀ CÔNG NGHỆ LIÊN QUAN</w:t>
            </w:r>
            <w:r w:rsidRPr="00B407E4">
              <w:rPr>
                <w:rFonts w:ascii="Times New Roman" w:hAnsi="Times New Roman" w:cs="Times New Roman"/>
                <w:noProof/>
                <w:webHidden/>
                <w:sz w:val="24"/>
                <w:szCs w:val="24"/>
                <w:rPrChange w:id="35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5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52" w:author="Kiên Lê Trung" w:date="2024-12-26T18:31:00Z" w16du:dateUtc="2024-12-26T11:31:00Z">
                  <w:rPr>
                    <w:noProof/>
                    <w:webHidden/>
                  </w:rPr>
                </w:rPrChange>
              </w:rPr>
              <w:instrText xml:space="preserve"> PAGEREF _Toc186130292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353" w:author="Kiên Lê Trung" w:date="2024-12-26T18:31:00Z" w16du:dateUtc="2024-12-26T11:31:00Z">
                <w:rPr>
                  <w:noProof/>
                  <w:webHidden/>
                </w:rPr>
              </w:rPrChange>
            </w:rPr>
            <w:fldChar w:fldCharType="separate"/>
          </w:r>
          <w:ins w:id="354" w:author="Kiên Lê Trung" w:date="2024-12-26T18:31:00Z" w16du:dateUtc="2024-12-26T11:31:00Z">
            <w:r w:rsidRPr="00B407E4">
              <w:rPr>
                <w:rFonts w:ascii="Times New Roman" w:hAnsi="Times New Roman" w:cs="Times New Roman"/>
                <w:noProof/>
                <w:webHidden/>
                <w:sz w:val="24"/>
                <w:szCs w:val="24"/>
                <w:rPrChange w:id="355"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5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57" w:author="Kiên Lê Trung" w:date="2024-12-26T18:31:00Z" w16du:dateUtc="2024-12-26T11:31:00Z">
                  <w:rPr>
                    <w:rStyle w:val="Hyperlink"/>
                    <w:noProof/>
                  </w:rPr>
                </w:rPrChange>
              </w:rPr>
              <w:fldChar w:fldCharType="end"/>
            </w:r>
          </w:ins>
        </w:p>
        <w:p w14:paraId="23F8AC9B" w14:textId="1521E5EC" w:rsidR="00B407E4" w:rsidRPr="00B407E4" w:rsidRDefault="00B407E4">
          <w:pPr>
            <w:pStyle w:val="TOC2"/>
            <w:tabs>
              <w:tab w:val="right" w:leader="dot" w:pos="9019"/>
            </w:tabs>
            <w:rPr>
              <w:ins w:id="35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59" w:author="Kiên Lê Trung" w:date="2024-12-26T18:31:00Z" w16du:dateUtc="2024-12-26T11:31:00Z">
                <w:rPr>
                  <w:ins w:id="36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61" w:author="Kiên Lê Trung" w:date="2024-12-26T18:31:00Z" w16du:dateUtc="2024-12-26T11:31:00Z">
            <w:r w:rsidRPr="00B407E4">
              <w:rPr>
                <w:rStyle w:val="Hyperlink"/>
                <w:rFonts w:ascii="Times New Roman" w:hAnsi="Times New Roman" w:cs="Times New Roman"/>
                <w:noProof/>
                <w:sz w:val="24"/>
                <w:szCs w:val="24"/>
                <w:rPrChange w:id="36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6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64" w:author="Kiên Lê Trung" w:date="2024-12-26T18:31:00Z" w16du:dateUtc="2024-12-26T11:31:00Z">
                  <w:rPr>
                    <w:noProof/>
                  </w:rPr>
                </w:rPrChange>
              </w:rPr>
              <w:instrText>HYPERLINK \l "_Toc186130293"</w:instrText>
            </w:r>
            <w:r w:rsidRPr="00B407E4">
              <w:rPr>
                <w:rStyle w:val="Hyperlink"/>
                <w:rFonts w:ascii="Times New Roman" w:hAnsi="Times New Roman" w:cs="Times New Roman"/>
                <w:noProof/>
                <w:sz w:val="24"/>
                <w:szCs w:val="24"/>
                <w:rPrChange w:id="365"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36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67" w:author="Kiên Lê Trung" w:date="2024-12-26T18:31:00Z" w16du:dateUtc="2024-12-26T11:31:00Z">
                  <w:rPr>
                    <w:rStyle w:val="Hyperlink"/>
                    <w:noProof/>
                  </w:rPr>
                </w:rPrChange>
              </w:rPr>
              <w:t>1.1 Tổng quan về hệ thống website bán đồ điện tử</w:t>
            </w:r>
            <w:r w:rsidRPr="00B407E4">
              <w:rPr>
                <w:rFonts w:ascii="Times New Roman" w:hAnsi="Times New Roman" w:cs="Times New Roman"/>
                <w:noProof/>
                <w:webHidden/>
                <w:sz w:val="24"/>
                <w:szCs w:val="24"/>
                <w:rPrChange w:id="36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6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70" w:author="Kiên Lê Trung" w:date="2024-12-26T18:31:00Z" w16du:dateUtc="2024-12-26T11:31:00Z">
                  <w:rPr>
                    <w:noProof/>
                    <w:webHidden/>
                  </w:rPr>
                </w:rPrChange>
              </w:rPr>
              <w:instrText xml:space="preserve"> PAGEREF _Toc186130293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371" w:author="Kiên Lê Trung" w:date="2024-12-26T18:31:00Z" w16du:dateUtc="2024-12-26T11:31:00Z">
                <w:rPr>
                  <w:noProof/>
                  <w:webHidden/>
                </w:rPr>
              </w:rPrChange>
            </w:rPr>
            <w:fldChar w:fldCharType="separate"/>
          </w:r>
          <w:ins w:id="372" w:author="Kiên Lê Trung" w:date="2024-12-26T18:31:00Z" w16du:dateUtc="2024-12-26T11:31:00Z">
            <w:r w:rsidRPr="00B407E4">
              <w:rPr>
                <w:rFonts w:ascii="Times New Roman" w:hAnsi="Times New Roman" w:cs="Times New Roman"/>
                <w:noProof/>
                <w:webHidden/>
                <w:sz w:val="24"/>
                <w:szCs w:val="24"/>
                <w:rPrChange w:id="373"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7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75" w:author="Kiên Lê Trung" w:date="2024-12-26T18:31:00Z" w16du:dateUtc="2024-12-26T11:31:00Z">
                  <w:rPr>
                    <w:rStyle w:val="Hyperlink"/>
                    <w:noProof/>
                  </w:rPr>
                </w:rPrChange>
              </w:rPr>
              <w:fldChar w:fldCharType="end"/>
            </w:r>
          </w:ins>
        </w:p>
        <w:p w14:paraId="16026DC2" w14:textId="285BB792" w:rsidR="00B407E4" w:rsidRPr="00B407E4" w:rsidRDefault="00B407E4">
          <w:pPr>
            <w:pStyle w:val="TOC3"/>
            <w:tabs>
              <w:tab w:val="right" w:leader="dot" w:pos="9019"/>
            </w:tabs>
            <w:rPr>
              <w:ins w:id="37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77" w:author="Kiên Lê Trung" w:date="2024-12-26T18:31:00Z" w16du:dateUtc="2024-12-26T11:31:00Z">
                <w:rPr>
                  <w:ins w:id="37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79" w:author="Kiên Lê Trung" w:date="2024-12-26T18:31:00Z" w16du:dateUtc="2024-12-26T11:31:00Z">
            <w:r w:rsidRPr="00B407E4">
              <w:rPr>
                <w:rStyle w:val="Hyperlink"/>
                <w:rFonts w:ascii="Times New Roman" w:hAnsi="Times New Roman" w:cs="Times New Roman"/>
                <w:noProof/>
                <w:sz w:val="24"/>
                <w:szCs w:val="24"/>
                <w:rPrChange w:id="38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8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82" w:author="Kiên Lê Trung" w:date="2024-12-26T18:31:00Z" w16du:dateUtc="2024-12-26T11:31:00Z">
                  <w:rPr>
                    <w:noProof/>
                  </w:rPr>
                </w:rPrChange>
              </w:rPr>
              <w:instrText>HYPERLINK \l "_Toc186130294"</w:instrText>
            </w:r>
            <w:r w:rsidRPr="00B407E4">
              <w:rPr>
                <w:rStyle w:val="Hyperlink"/>
                <w:rFonts w:ascii="Times New Roman" w:hAnsi="Times New Roman" w:cs="Times New Roman"/>
                <w:noProof/>
                <w:sz w:val="24"/>
                <w:szCs w:val="24"/>
                <w:rPrChange w:id="383"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38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85" w:author="Kiên Lê Trung" w:date="2024-12-26T18:31:00Z" w16du:dateUtc="2024-12-26T11:31:00Z">
                  <w:rPr>
                    <w:rStyle w:val="Hyperlink"/>
                    <w:noProof/>
                  </w:rPr>
                </w:rPrChange>
              </w:rPr>
              <w:t>1.1.1 Giới thiệu hệ thống</w:t>
            </w:r>
            <w:r w:rsidRPr="00B407E4">
              <w:rPr>
                <w:rFonts w:ascii="Times New Roman" w:hAnsi="Times New Roman" w:cs="Times New Roman"/>
                <w:noProof/>
                <w:webHidden/>
                <w:sz w:val="24"/>
                <w:szCs w:val="24"/>
                <w:rPrChange w:id="38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8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88" w:author="Kiên Lê Trung" w:date="2024-12-26T18:31:00Z" w16du:dateUtc="2024-12-26T11:31:00Z">
                  <w:rPr>
                    <w:noProof/>
                    <w:webHidden/>
                  </w:rPr>
                </w:rPrChange>
              </w:rPr>
              <w:instrText xml:space="preserve"> PAGEREF _Toc186130294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389" w:author="Kiên Lê Trung" w:date="2024-12-26T18:31:00Z" w16du:dateUtc="2024-12-26T11:31:00Z">
                <w:rPr>
                  <w:noProof/>
                  <w:webHidden/>
                </w:rPr>
              </w:rPrChange>
            </w:rPr>
            <w:fldChar w:fldCharType="separate"/>
          </w:r>
          <w:ins w:id="390" w:author="Kiên Lê Trung" w:date="2024-12-26T18:31:00Z" w16du:dateUtc="2024-12-26T11:31:00Z">
            <w:r w:rsidRPr="00B407E4">
              <w:rPr>
                <w:rFonts w:ascii="Times New Roman" w:hAnsi="Times New Roman" w:cs="Times New Roman"/>
                <w:noProof/>
                <w:webHidden/>
                <w:sz w:val="24"/>
                <w:szCs w:val="24"/>
                <w:rPrChange w:id="391"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9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93" w:author="Kiên Lê Trung" w:date="2024-12-26T18:31:00Z" w16du:dateUtc="2024-12-26T11:31:00Z">
                  <w:rPr>
                    <w:rStyle w:val="Hyperlink"/>
                    <w:noProof/>
                  </w:rPr>
                </w:rPrChange>
              </w:rPr>
              <w:fldChar w:fldCharType="end"/>
            </w:r>
          </w:ins>
        </w:p>
        <w:p w14:paraId="76396ED6" w14:textId="612F6BF6" w:rsidR="00B407E4" w:rsidRPr="00B407E4" w:rsidRDefault="00B407E4">
          <w:pPr>
            <w:pStyle w:val="TOC3"/>
            <w:tabs>
              <w:tab w:val="right" w:leader="dot" w:pos="9019"/>
            </w:tabs>
            <w:rPr>
              <w:ins w:id="39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95" w:author="Kiên Lê Trung" w:date="2024-12-26T18:31:00Z" w16du:dateUtc="2024-12-26T11:31:00Z">
                <w:rPr>
                  <w:ins w:id="39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97" w:author="Kiên Lê Trung" w:date="2024-12-26T18:31:00Z" w16du:dateUtc="2024-12-26T11:31:00Z">
            <w:r w:rsidRPr="00B407E4">
              <w:rPr>
                <w:rStyle w:val="Hyperlink"/>
                <w:rFonts w:ascii="Times New Roman" w:hAnsi="Times New Roman" w:cs="Times New Roman"/>
                <w:noProof/>
                <w:sz w:val="24"/>
                <w:szCs w:val="24"/>
                <w:rPrChange w:id="39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9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00" w:author="Kiên Lê Trung" w:date="2024-12-26T18:31:00Z" w16du:dateUtc="2024-12-26T11:31:00Z">
                  <w:rPr>
                    <w:noProof/>
                  </w:rPr>
                </w:rPrChange>
              </w:rPr>
              <w:instrText>HYPERLINK \l "_Toc186130295"</w:instrText>
            </w:r>
            <w:r w:rsidRPr="00B407E4">
              <w:rPr>
                <w:rStyle w:val="Hyperlink"/>
                <w:rFonts w:ascii="Times New Roman" w:hAnsi="Times New Roman" w:cs="Times New Roman"/>
                <w:noProof/>
                <w:sz w:val="24"/>
                <w:szCs w:val="24"/>
                <w:rPrChange w:id="401"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40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03" w:author="Kiên Lê Trung" w:date="2024-12-26T18:31:00Z" w16du:dateUtc="2024-12-26T11:31:00Z">
                  <w:rPr>
                    <w:rStyle w:val="Hyperlink"/>
                    <w:noProof/>
                  </w:rPr>
                </w:rPrChange>
              </w:rPr>
              <w:t>1.1.2 Khảo sát các sản phẩm tương tự</w:t>
            </w:r>
            <w:r w:rsidRPr="00B407E4">
              <w:rPr>
                <w:rFonts w:ascii="Times New Roman" w:hAnsi="Times New Roman" w:cs="Times New Roman"/>
                <w:noProof/>
                <w:webHidden/>
                <w:sz w:val="24"/>
                <w:szCs w:val="24"/>
                <w:rPrChange w:id="40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0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06" w:author="Kiên Lê Trung" w:date="2024-12-26T18:31:00Z" w16du:dateUtc="2024-12-26T11:31:00Z">
                  <w:rPr>
                    <w:noProof/>
                    <w:webHidden/>
                  </w:rPr>
                </w:rPrChange>
              </w:rPr>
              <w:instrText xml:space="preserve"> PAGEREF _Toc186130295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407" w:author="Kiên Lê Trung" w:date="2024-12-26T18:31:00Z" w16du:dateUtc="2024-12-26T11:31:00Z">
                <w:rPr>
                  <w:noProof/>
                  <w:webHidden/>
                </w:rPr>
              </w:rPrChange>
            </w:rPr>
            <w:fldChar w:fldCharType="separate"/>
          </w:r>
          <w:ins w:id="408" w:author="Kiên Lê Trung" w:date="2024-12-26T18:31:00Z" w16du:dateUtc="2024-12-26T11:31:00Z">
            <w:r w:rsidRPr="00B407E4">
              <w:rPr>
                <w:rFonts w:ascii="Times New Roman" w:hAnsi="Times New Roman" w:cs="Times New Roman"/>
                <w:noProof/>
                <w:webHidden/>
                <w:sz w:val="24"/>
                <w:szCs w:val="24"/>
                <w:rPrChange w:id="409"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41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11" w:author="Kiên Lê Trung" w:date="2024-12-26T18:31:00Z" w16du:dateUtc="2024-12-26T11:31:00Z">
                  <w:rPr>
                    <w:rStyle w:val="Hyperlink"/>
                    <w:noProof/>
                  </w:rPr>
                </w:rPrChange>
              </w:rPr>
              <w:fldChar w:fldCharType="end"/>
            </w:r>
          </w:ins>
        </w:p>
        <w:p w14:paraId="145DECE6" w14:textId="24771EB5" w:rsidR="00B407E4" w:rsidRPr="00B407E4" w:rsidRDefault="00B407E4">
          <w:pPr>
            <w:pStyle w:val="TOC3"/>
            <w:tabs>
              <w:tab w:val="right" w:leader="dot" w:pos="9019"/>
            </w:tabs>
            <w:rPr>
              <w:ins w:id="41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13" w:author="Kiên Lê Trung" w:date="2024-12-26T18:31:00Z" w16du:dateUtc="2024-12-26T11:31:00Z">
                <w:rPr>
                  <w:ins w:id="41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15" w:author="Kiên Lê Trung" w:date="2024-12-26T18:31:00Z" w16du:dateUtc="2024-12-26T11:31:00Z">
            <w:r w:rsidRPr="00B407E4">
              <w:rPr>
                <w:rStyle w:val="Hyperlink"/>
                <w:rFonts w:ascii="Times New Roman" w:hAnsi="Times New Roman" w:cs="Times New Roman"/>
                <w:noProof/>
                <w:sz w:val="24"/>
                <w:szCs w:val="24"/>
                <w:rPrChange w:id="41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1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18" w:author="Kiên Lê Trung" w:date="2024-12-26T18:31:00Z" w16du:dateUtc="2024-12-26T11:31:00Z">
                  <w:rPr>
                    <w:noProof/>
                  </w:rPr>
                </w:rPrChange>
              </w:rPr>
              <w:instrText>HYPERLINK \l "_Toc186130296"</w:instrText>
            </w:r>
            <w:r w:rsidRPr="00B407E4">
              <w:rPr>
                <w:rStyle w:val="Hyperlink"/>
                <w:rFonts w:ascii="Times New Roman" w:hAnsi="Times New Roman" w:cs="Times New Roman"/>
                <w:noProof/>
                <w:sz w:val="24"/>
                <w:szCs w:val="24"/>
                <w:rPrChange w:id="419"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42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21" w:author="Kiên Lê Trung" w:date="2024-12-26T18:31:00Z" w16du:dateUtc="2024-12-26T11:31:00Z">
                  <w:rPr>
                    <w:rStyle w:val="Hyperlink"/>
                    <w:noProof/>
                  </w:rPr>
                </w:rPrChange>
              </w:rPr>
              <w:t>1.1.</w:t>
            </w:r>
            <w:r w:rsidRPr="00B407E4">
              <w:rPr>
                <w:rStyle w:val="Hyperlink"/>
                <w:rFonts w:ascii="Times New Roman" w:hAnsi="Times New Roman" w:cs="Times New Roman"/>
                <w:noProof/>
                <w:sz w:val="24"/>
                <w:szCs w:val="24"/>
                <w:lang w:val="en-US"/>
                <w:rPrChange w:id="422" w:author="Kiên Lê Trung" w:date="2024-12-26T18:31:00Z" w16du:dateUtc="2024-12-26T11:31:00Z">
                  <w:rPr>
                    <w:rStyle w:val="Hyperlink"/>
                    <w:noProof/>
                    <w:lang w:val="en-US"/>
                  </w:rPr>
                </w:rPrChange>
              </w:rPr>
              <w:t>3</w:t>
            </w:r>
            <w:r w:rsidRPr="00B407E4">
              <w:rPr>
                <w:rStyle w:val="Hyperlink"/>
                <w:rFonts w:ascii="Times New Roman" w:hAnsi="Times New Roman" w:cs="Times New Roman"/>
                <w:noProof/>
                <w:sz w:val="24"/>
                <w:szCs w:val="24"/>
                <w:rPrChange w:id="423" w:author="Kiên Lê Trung" w:date="2024-12-26T18:31:00Z" w16du:dateUtc="2024-12-26T11:31:00Z">
                  <w:rPr>
                    <w:rStyle w:val="Hyperlink"/>
                    <w:noProof/>
                  </w:rPr>
                </w:rPrChange>
              </w:rPr>
              <w:t xml:space="preserve"> Xác định yêu cầu </w:t>
            </w:r>
            <w:r w:rsidRPr="00B407E4">
              <w:rPr>
                <w:rStyle w:val="Hyperlink"/>
                <w:rFonts w:ascii="Times New Roman" w:hAnsi="Times New Roman" w:cs="Times New Roman"/>
                <w:noProof/>
                <w:sz w:val="24"/>
                <w:szCs w:val="24"/>
                <w:lang w:val="en-US"/>
                <w:rPrChange w:id="424" w:author="Kiên Lê Trung" w:date="2024-12-26T18:31:00Z" w16du:dateUtc="2024-12-26T11:31:00Z">
                  <w:rPr>
                    <w:rStyle w:val="Hyperlink"/>
                    <w:noProof/>
                    <w:lang w:val="en-US"/>
                  </w:rPr>
                </w:rPrChange>
              </w:rPr>
              <w:t>hệ thống</w:t>
            </w:r>
            <w:r w:rsidRPr="00B407E4">
              <w:rPr>
                <w:rFonts w:ascii="Times New Roman" w:hAnsi="Times New Roman" w:cs="Times New Roman"/>
                <w:noProof/>
                <w:webHidden/>
                <w:sz w:val="24"/>
                <w:szCs w:val="24"/>
                <w:rPrChange w:id="42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2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27" w:author="Kiên Lê Trung" w:date="2024-12-26T18:31:00Z" w16du:dateUtc="2024-12-26T11:31:00Z">
                  <w:rPr>
                    <w:noProof/>
                    <w:webHidden/>
                  </w:rPr>
                </w:rPrChange>
              </w:rPr>
              <w:instrText xml:space="preserve"> PAGEREF _Toc186130296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428" w:author="Kiên Lê Trung" w:date="2024-12-26T18:31:00Z" w16du:dateUtc="2024-12-26T11:31:00Z">
                <w:rPr>
                  <w:noProof/>
                  <w:webHidden/>
                </w:rPr>
              </w:rPrChange>
            </w:rPr>
            <w:fldChar w:fldCharType="separate"/>
          </w:r>
          <w:ins w:id="429" w:author="Kiên Lê Trung" w:date="2024-12-26T18:31:00Z" w16du:dateUtc="2024-12-26T11:31:00Z">
            <w:r w:rsidRPr="00B407E4">
              <w:rPr>
                <w:rFonts w:ascii="Times New Roman" w:hAnsi="Times New Roman" w:cs="Times New Roman"/>
                <w:noProof/>
                <w:webHidden/>
                <w:sz w:val="24"/>
                <w:szCs w:val="24"/>
                <w:rPrChange w:id="430" w:author="Kiên Lê Trung" w:date="2024-12-26T18:31:00Z" w16du:dateUtc="2024-12-26T11:31:00Z">
                  <w:rPr>
                    <w:noProof/>
                    <w:webHidden/>
                  </w:rPr>
                </w:rPrChange>
              </w:rPr>
              <w:t>2</w:t>
            </w:r>
            <w:r w:rsidRPr="00B407E4">
              <w:rPr>
                <w:rFonts w:ascii="Times New Roman" w:hAnsi="Times New Roman" w:cs="Times New Roman"/>
                <w:noProof/>
                <w:webHidden/>
                <w:sz w:val="24"/>
                <w:szCs w:val="24"/>
                <w:rPrChange w:id="43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32" w:author="Kiên Lê Trung" w:date="2024-12-26T18:31:00Z" w16du:dateUtc="2024-12-26T11:31:00Z">
                  <w:rPr>
                    <w:rStyle w:val="Hyperlink"/>
                    <w:noProof/>
                  </w:rPr>
                </w:rPrChange>
              </w:rPr>
              <w:fldChar w:fldCharType="end"/>
            </w:r>
          </w:ins>
        </w:p>
        <w:p w14:paraId="7255EF6B" w14:textId="0F2C6BB3" w:rsidR="00B407E4" w:rsidRPr="00B407E4" w:rsidRDefault="00B407E4">
          <w:pPr>
            <w:pStyle w:val="TOC2"/>
            <w:tabs>
              <w:tab w:val="right" w:leader="dot" w:pos="9019"/>
            </w:tabs>
            <w:rPr>
              <w:ins w:id="43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34" w:author="Kiên Lê Trung" w:date="2024-12-26T18:31:00Z" w16du:dateUtc="2024-12-26T11:31:00Z">
                <w:rPr>
                  <w:ins w:id="43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36" w:author="Kiên Lê Trung" w:date="2024-12-26T18:31:00Z" w16du:dateUtc="2024-12-26T11:31:00Z">
            <w:r w:rsidRPr="00B407E4">
              <w:rPr>
                <w:rStyle w:val="Hyperlink"/>
                <w:rFonts w:ascii="Times New Roman" w:hAnsi="Times New Roman" w:cs="Times New Roman"/>
                <w:noProof/>
                <w:sz w:val="24"/>
                <w:szCs w:val="24"/>
                <w:rPrChange w:id="43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3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39" w:author="Kiên Lê Trung" w:date="2024-12-26T18:31:00Z" w16du:dateUtc="2024-12-26T11:31:00Z">
                  <w:rPr>
                    <w:noProof/>
                  </w:rPr>
                </w:rPrChange>
              </w:rPr>
              <w:instrText>HYPERLINK \l "_Toc186130297"</w:instrText>
            </w:r>
            <w:r w:rsidRPr="00B407E4">
              <w:rPr>
                <w:rStyle w:val="Hyperlink"/>
                <w:rFonts w:ascii="Times New Roman" w:hAnsi="Times New Roman" w:cs="Times New Roman"/>
                <w:noProof/>
                <w:sz w:val="24"/>
                <w:szCs w:val="24"/>
                <w:rPrChange w:id="440"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44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42" w:author="Kiên Lê Trung" w:date="2024-12-26T18:31:00Z" w16du:dateUtc="2024-12-26T11:31:00Z">
                  <w:rPr>
                    <w:rStyle w:val="Hyperlink"/>
                    <w:noProof/>
                  </w:rPr>
                </w:rPrChange>
              </w:rPr>
              <w:t>1.2 Tìm hiểu một số công nghệ liên quan</w:t>
            </w:r>
            <w:r w:rsidRPr="00B407E4">
              <w:rPr>
                <w:rFonts w:ascii="Times New Roman" w:hAnsi="Times New Roman" w:cs="Times New Roman"/>
                <w:noProof/>
                <w:webHidden/>
                <w:sz w:val="24"/>
                <w:szCs w:val="24"/>
                <w:rPrChange w:id="44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4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45" w:author="Kiên Lê Trung" w:date="2024-12-26T18:31:00Z" w16du:dateUtc="2024-12-26T11:31:00Z">
                  <w:rPr>
                    <w:noProof/>
                    <w:webHidden/>
                  </w:rPr>
                </w:rPrChange>
              </w:rPr>
              <w:instrText xml:space="preserve"> PAGEREF _Toc186130297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446" w:author="Kiên Lê Trung" w:date="2024-12-26T18:31:00Z" w16du:dateUtc="2024-12-26T11:31:00Z">
                <w:rPr>
                  <w:noProof/>
                  <w:webHidden/>
                </w:rPr>
              </w:rPrChange>
            </w:rPr>
            <w:fldChar w:fldCharType="separate"/>
          </w:r>
          <w:ins w:id="447" w:author="Kiên Lê Trung" w:date="2024-12-26T18:31:00Z" w16du:dateUtc="2024-12-26T11:31:00Z">
            <w:r w:rsidRPr="00B407E4">
              <w:rPr>
                <w:rFonts w:ascii="Times New Roman" w:hAnsi="Times New Roman" w:cs="Times New Roman"/>
                <w:noProof/>
                <w:webHidden/>
                <w:sz w:val="24"/>
                <w:szCs w:val="24"/>
                <w:rPrChange w:id="448" w:author="Kiên Lê Trung" w:date="2024-12-26T18:31:00Z" w16du:dateUtc="2024-12-26T11:31:00Z">
                  <w:rPr>
                    <w:noProof/>
                    <w:webHidden/>
                  </w:rPr>
                </w:rPrChange>
              </w:rPr>
              <w:t>3</w:t>
            </w:r>
            <w:r w:rsidRPr="00B407E4">
              <w:rPr>
                <w:rFonts w:ascii="Times New Roman" w:hAnsi="Times New Roman" w:cs="Times New Roman"/>
                <w:noProof/>
                <w:webHidden/>
                <w:sz w:val="24"/>
                <w:szCs w:val="24"/>
                <w:rPrChange w:id="44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50" w:author="Kiên Lê Trung" w:date="2024-12-26T18:31:00Z" w16du:dateUtc="2024-12-26T11:31:00Z">
                  <w:rPr>
                    <w:rStyle w:val="Hyperlink"/>
                    <w:noProof/>
                  </w:rPr>
                </w:rPrChange>
              </w:rPr>
              <w:fldChar w:fldCharType="end"/>
            </w:r>
          </w:ins>
        </w:p>
        <w:p w14:paraId="65CEE117" w14:textId="3C796989" w:rsidR="00B407E4" w:rsidRPr="00B407E4" w:rsidRDefault="00B407E4">
          <w:pPr>
            <w:pStyle w:val="TOC3"/>
            <w:tabs>
              <w:tab w:val="right" w:leader="dot" w:pos="9019"/>
            </w:tabs>
            <w:rPr>
              <w:ins w:id="45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52" w:author="Kiên Lê Trung" w:date="2024-12-26T18:31:00Z" w16du:dateUtc="2024-12-26T11:31:00Z">
                <w:rPr>
                  <w:ins w:id="45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54" w:author="Kiên Lê Trung" w:date="2024-12-26T18:31:00Z" w16du:dateUtc="2024-12-26T11:31:00Z">
            <w:r w:rsidRPr="00B407E4">
              <w:rPr>
                <w:rStyle w:val="Hyperlink"/>
                <w:rFonts w:ascii="Times New Roman" w:hAnsi="Times New Roman" w:cs="Times New Roman"/>
                <w:noProof/>
                <w:sz w:val="24"/>
                <w:szCs w:val="24"/>
                <w:rPrChange w:id="45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5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57" w:author="Kiên Lê Trung" w:date="2024-12-26T18:31:00Z" w16du:dateUtc="2024-12-26T11:31:00Z">
                  <w:rPr>
                    <w:noProof/>
                  </w:rPr>
                </w:rPrChange>
              </w:rPr>
              <w:instrText>HYPERLINK \l "_Toc186130298"</w:instrText>
            </w:r>
            <w:r w:rsidRPr="00B407E4">
              <w:rPr>
                <w:rStyle w:val="Hyperlink"/>
                <w:rFonts w:ascii="Times New Roman" w:hAnsi="Times New Roman" w:cs="Times New Roman"/>
                <w:noProof/>
                <w:sz w:val="24"/>
                <w:szCs w:val="24"/>
                <w:rPrChange w:id="458"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45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60" w:author="Kiên Lê Trung" w:date="2024-12-26T18:31:00Z" w16du:dateUtc="2024-12-26T11:31:00Z">
                  <w:rPr>
                    <w:rStyle w:val="Hyperlink"/>
                    <w:noProof/>
                  </w:rPr>
                </w:rPrChange>
              </w:rPr>
              <w:t>1.2.1 Front</w:t>
            </w:r>
            <w:r w:rsidRPr="00B407E4">
              <w:rPr>
                <w:rStyle w:val="Hyperlink"/>
                <w:rFonts w:ascii="Times New Roman" w:hAnsi="Times New Roman" w:cs="Times New Roman"/>
                <w:noProof/>
                <w:sz w:val="24"/>
                <w:szCs w:val="24"/>
                <w:lang w:val="en-US"/>
                <w:rPrChange w:id="461" w:author="Kiên Lê Trung" w:date="2024-12-26T18:31:00Z" w16du:dateUtc="2024-12-26T11:31:00Z">
                  <w:rPr>
                    <w:rStyle w:val="Hyperlink"/>
                    <w:noProof/>
                    <w:lang w:val="en-US"/>
                  </w:rPr>
                </w:rPrChange>
              </w:rPr>
              <w:t>e</w:t>
            </w:r>
            <w:r w:rsidRPr="00B407E4">
              <w:rPr>
                <w:rStyle w:val="Hyperlink"/>
                <w:rFonts w:ascii="Times New Roman" w:hAnsi="Times New Roman" w:cs="Times New Roman"/>
                <w:noProof/>
                <w:sz w:val="24"/>
                <w:szCs w:val="24"/>
                <w:rPrChange w:id="462" w:author="Kiên Lê Trung" w:date="2024-12-26T18:31:00Z" w16du:dateUtc="2024-12-26T11:31:00Z">
                  <w:rPr>
                    <w:rStyle w:val="Hyperlink"/>
                    <w:noProof/>
                  </w:rPr>
                </w:rPrChange>
              </w:rPr>
              <w:t>nd</w:t>
            </w:r>
            <w:r w:rsidRPr="00B407E4">
              <w:rPr>
                <w:rFonts w:ascii="Times New Roman" w:hAnsi="Times New Roman" w:cs="Times New Roman"/>
                <w:noProof/>
                <w:webHidden/>
                <w:sz w:val="24"/>
                <w:szCs w:val="24"/>
                <w:rPrChange w:id="46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6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65" w:author="Kiên Lê Trung" w:date="2024-12-26T18:31:00Z" w16du:dateUtc="2024-12-26T11:31:00Z">
                  <w:rPr>
                    <w:noProof/>
                    <w:webHidden/>
                  </w:rPr>
                </w:rPrChange>
              </w:rPr>
              <w:instrText xml:space="preserve"> PAGEREF _Toc186130298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466" w:author="Kiên Lê Trung" w:date="2024-12-26T18:31:00Z" w16du:dateUtc="2024-12-26T11:31:00Z">
                <w:rPr>
                  <w:noProof/>
                  <w:webHidden/>
                </w:rPr>
              </w:rPrChange>
            </w:rPr>
            <w:fldChar w:fldCharType="separate"/>
          </w:r>
          <w:ins w:id="467" w:author="Kiên Lê Trung" w:date="2024-12-26T18:31:00Z" w16du:dateUtc="2024-12-26T11:31:00Z">
            <w:r w:rsidRPr="00B407E4">
              <w:rPr>
                <w:rFonts w:ascii="Times New Roman" w:hAnsi="Times New Roman" w:cs="Times New Roman"/>
                <w:noProof/>
                <w:webHidden/>
                <w:sz w:val="24"/>
                <w:szCs w:val="24"/>
                <w:rPrChange w:id="468" w:author="Kiên Lê Trung" w:date="2024-12-26T18:31:00Z" w16du:dateUtc="2024-12-26T11:31:00Z">
                  <w:rPr>
                    <w:noProof/>
                    <w:webHidden/>
                  </w:rPr>
                </w:rPrChange>
              </w:rPr>
              <w:t>3</w:t>
            </w:r>
            <w:r w:rsidRPr="00B407E4">
              <w:rPr>
                <w:rFonts w:ascii="Times New Roman" w:hAnsi="Times New Roman" w:cs="Times New Roman"/>
                <w:noProof/>
                <w:webHidden/>
                <w:sz w:val="24"/>
                <w:szCs w:val="24"/>
                <w:rPrChange w:id="46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70" w:author="Kiên Lê Trung" w:date="2024-12-26T18:31:00Z" w16du:dateUtc="2024-12-26T11:31:00Z">
                  <w:rPr>
                    <w:rStyle w:val="Hyperlink"/>
                    <w:noProof/>
                  </w:rPr>
                </w:rPrChange>
              </w:rPr>
              <w:fldChar w:fldCharType="end"/>
            </w:r>
          </w:ins>
        </w:p>
        <w:p w14:paraId="4C9E2E0F" w14:textId="2744EF30" w:rsidR="00B407E4" w:rsidRPr="00B407E4" w:rsidRDefault="00B407E4">
          <w:pPr>
            <w:pStyle w:val="TOC3"/>
            <w:tabs>
              <w:tab w:val="right" w:leader="dot" w:pos="9019"/>
            </w:tabs>
            <w:rPr>
              <w:ins w:id="47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72" w:author="Kiên Lê Trung" w:date="2024-12-26T18:31:00Z" w16du:dateUtc="2024-12-26T11:31:00Z">
                <w:rPr>
                  <w:ins w:id="47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74" w:author="Kiên Lê Trung" w:date="2024-12-26T18:31:00Z" w16du:dateUtc="2024-12-26T11:31:00Z">
            <w:r w:rsidRPr="00B407E4">
              <w:rPr>
                <w:rStyle w:val="Hyperlink"/>
                <w:rFonts w:ascii="Times New Roman" w:hAnsi="Times New Roman" w:cs="Times New Roman"/>
                <w:noProof/>
                <w:sz w:val="24"/>
                <w:szCs w:val="24"/>
                <w:rPrChange w:id="47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7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77" w:author="Kiên Lê Trung" w:date="2024-12-26T18:31:00Z" w16du:dateUtc="2024-12-26T11:31:00Z">
                  <w:rPr>
                    <w:noProof/>
                  </w:rPr>
                </w:rPrChange>
              </w:rPr>
              <w:instrText>HYPERLINK \l "_Toc186130299"</w:instrText>
            </w:r>
            <w:r w:rsidRPr="00B407E4">
              <w:rPr>
                <w:rStyle w:val="Hyperlink"/>
                <w:rFonts w:ascii="Times New Roman" w:hAnsi="Times New Roman" w:cs="Times New Roman"/>
                <w:noProof/>
                <w:sz w:val="24"/>
                <w:szCs w:val="24"/>
                <w:rPrChange w:id="478"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47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80" w:author="Kiên Lê Trung" w:date="2024-12-26T18:31:00Z" w16du:dateUtc="2024-12-26T11:31:00Z">
                  <w:rPr>
                    <w:rStyle w:val="Hyperlink"/>
                    <w:noProof/>
                  </w:rPr>
                </w:rPrChange>
              </w:rPr>
              <w:t>1.2.2 Back</w:t>
            </w:r>
            <w:r w:rsidRPr="00B407E4">
              <w:rPr>
                <w:rStyle w:val="Hyperlink"/>
                <w:rFonts w:ascii="Times New Roman" w:hAnsi="Times New Roman" w:cs="Times New Roman"/>
                <w:noProof/>
                <w:sz w:val="24"/>
                <w:szCs w:val="24"/>
                <w:lang w:val="en-US"/>
                <w:rPrChange w:id="481" w:author="Kiên Lê Trung" w:date="2024-12-26T18:31:00Z" w16du:dateUtc="2024-12-26T11:31:00Z">
                  <w:rPr>
                    <w:rStyle w:val="Hyperlink"/>
                    <w:noProof/>
                    <w:lang w:val="en-US"/>
                  </w:rPr>
                </w:rPrChange>
              </w:rPr>
              <w:t>e</w:t>
            </w:r>
            <w:r w:rsidRPr="00B407E4">
              <w:rPr>
                <w:rStyle w:val="Hyperlink"/>
                <w:rFonts w:ascii="Times New Roman" w:hAnsi="Times New Roman" w:cs="Times New Roman"/>
                <w:noProof/>
                <w:sz w:val="24"/>
                <w:szCs w:val="24"/>
                <w:rPrChange w:id="482" w:author="Kiên Lê Trung" w:date="2024-12-26T18:31:00Z" w16du:dateUtc="2024-12-26T11:31:00Z">
                  <w:rPr>
                    <w:rStyle w:val="Hyperlink"/>
                    <w:noProof/>
                  </w:rPr>
                </w:rPrChange>
              </w:rPr>
              <w:t>nd</w:t>
            </w:r>
            <w:r w:rsidRPr="00B407E4">
              <w:rPr>
                <w:rFonts w:ascii="Times New Roman" w:hAnsi="Times New Roman" w:cs="Times New Roman"/>
                <w:noProof/>
                <w:webHidden/>
                <w:sz w:val="24"/>
                <w:szCs w:val="24"/>
                <w:rPrChange w:id="48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8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85" w:author="Kiên Lê Trung" w:date="2024-12-26T18:31:00Z" w16du:dateUtc="2024-12-26T11:31:00Z">
                  <w:rPr>
                    <w:noProof/>
                    <w:webHidden/>
                  </w:rPr>
                </w:rPrChange>
              </w:rPr>
              <w:instrText xml:space="preserve"> PAGEREF _Toc186130299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486" w:author="Kiên Lê Trung" w:date="2024-12-26T18:31:00Z" w16du:dateUtc="2024-12-26T11:31:00Z">
                <w:rPr>
                  <w:noProof/>
                  <w:webHidden/>
                </w:rPr>
              </w:rPrChange>
            </w:rPr>
            <w:fldChar w:fldCharType="separate"/>
          </w:r>
          <w:ins w:id="487" w:author="Kiên Lê Trung" w:date="2024-12-26T18:31:00Z" w16du:dateUtc="2024-12-26T11:31:00Z">
            <w:r w:rsidRPr="00B407E4">
              <w:rPr>
                <w:rFonts w:ascii="Times New Roman" w:hAnsi="Times New Roman" w:cs="Times New Roman"/>
                <w:noProof/>
                <w:webHidden/>
                <w:sz w:val="24"/>
                <w:szCs w:val="24"/>
                <w:rPrChange w:id="488" w:author="Kiên Lê Trung" w:date="2024-12-26T18:31:00Z" w16du:dateUtc="2024-12-26T11:31:00Z">
                  <w:rPr>
                    <w:noProof/>
                    <w:webHidden/>
                  </w:rPr>
                </w:rPrChange>
              </w:rPr>
              <w:t>4</w:t>
            </w:r>
            <w:r w:rsidRPr="00B407E4">
              <w:rPr>
                <w:rFonts w:ascii="Times New Roman" w:hAnsi="Times New Roman" w:cs="Times New Roman"/>
                <w:noProof/>
                <w:webHidden/>
                <w:sz w:val="24"/>
                <w:szCs w:val="24"/>
                <w:rPrChange w:id="48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90" w:author="Kiên Lê Trung" w:date="2024-12-26T18:31:00Z" w16du:dateUtc="2024-12-26T11:31:00Z">
                  <w:rPr>
                    <w:rStyle w:val="Hyperlink"/>
                    <w:noProof/>
                  </w:rPr>
                </w:rPrChange>
              </w:rPr>
              <w:fldChar w:fldCharType="end"/>
            </w:r>
          </w:ins>
        </w:p>
        <w:p w14:paraId="6B59D535" w14:textId="2729FDB4" w:rsidR="00B407E4" w:rsidRPr="00B407E4" w:rsidRDefault="00B407E4">
          <w:pPr>
            <w:pStyle w:val="TOC3"/>
            <w:tabs>
              <w:tab w:val="right" w:leader="dot" w:pos="9019"/>
            </w:tabs>
            <w:rPr>
              <w:ins w:id="49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92" w:author="Kiên Lê Trung" w:date="2024-12-26T18:31:00Z" w16du:dateUtc="2024-12-26T11:31:00Z">
                <w:rPr>
                  <w:ins w:id="49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94" w:author="Kiên Lê Trung" w:date="2024-12-26T18:31:00Z" w16du:dateUtc="2024-12-26T11:31:00Z">
            <w:r w:rsidRPr="00B407E4">
              <w:rPr>
                <w:rStyle w:val="Hyperlink"/>
                <w:rFonts w:ascii="Times New Roman" w:hAnsi="Times New Roman" w:cs="Times New Roman"/>
                <w:noProof/>
                <w:sz w:val="24"/>
                <w:szCs w:val="24"/>
                <w:rPrChange w:id="49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9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97" w:author="Kiên Lê Trung" w:date="2024-12-26T18:31:00Z" w16du:dateUtc="2024-12-26T11:31:00Z">
                  <w:rPr>
                    <w:noProof/>
                  </w:rPr>
                </w:rPrChange>
              </w:rPr>
              <w:instrText>HYPERLINK \l "_Toc186130300"</w:instrText>
            </w:r>
            <w:r w:rsidRPr="00B407E4">
              <w:rPr>
                <w:rStyle w:val="Hyperlink"/>
                <w:rFonts w:ascii="Times New Roman" w:hAnsi="Times New Roman" w:cs="Times New Roman"/>
                <w:noProof/>
                <w:sz w:val="24"/>
                <w:szCs w:val="24"/>
                <w:rPrChange w:id="498"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49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00" w:author="Kiên Lê Trung" w:date="2024-12-26T18:31:00Z" w16du:dateUtc="2024-12-26T11:31:00Z">
                  <w:rPr>
                    <w:rStyle w:val="Hyperlink"/>
                    <w:noProof/>
                  </w:rPr>
                </w:rPrChange>
              </w:rPr>
              <w:t>1.2.3 Cơ sở dữ liệu</w:t>
            </w:r>
            <w:r w:rsidRPr="00B407E4">
              <w:rPr>
                <w:rFonts w:ascii="Times New Roman" w:hAnsi="Times New Roman" w:cs="Times New Roman"/>
                <w:noProof/>
                <w:webHidden/>
                <w:sz w:val="24"/>
                <w:szCs w:val="24"/>
                <w:rPrChange w:id="50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0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03" w:author="Kiên Lê Trung" w:date="2024-12-26T18:31:00Z" w16du:dateUtc="2024-12-26T11:31:00Z">
                  <w:rPr>
                    <w:noProof/>
                    <w:webHidden/>
                  </w:rPr>
                </w:rPrChange>
              </w:rPr>
              <w:instrText xml:space="preserve"> PAGEREF _Toc186130300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504" w:author="Kiên Lê Trung" w:date="2024-12-26T18:31:00Z" w16du:dateUtc="2024-12-26T11:31:00Z">
                <w:rPr>
                  <w:noProof/>
                  <w:webHidden/>
                </w:rPr>
              </w:rPrChange>
            </w:rPr>
            <w:fldChar w:fldCharType="separate"/>
          </w:r>
          <w:ins w:id="505" w:author="Kiên Lê Trung" w:date="2024-12-26T18:31:00Z" w16du:dateUtc="2024-12-26T11:31:00Z">
            <w:r w:rsidRPr="00B407E4">
              <w:rPr>
                <w:rFonts w:ascii="Times New Roman" w:hAnsi="Times New Roman" w:cs="Times New Roman"/>
                <w:noProof/>
                <w:webHidden/>
                <w:sz w:val="24"/>
                <w:szCs w:val="24"/>
                <w:rPrChange w:id="506" w:author="Kiên Lê Trung" w:date="2024-12-26T18:31:00Z" w16du:dateUtc="2024-12-26T11:31:00Z">
                  <w:rPr>
                    <w:noProof/>
                    <w:webHidden/>
                  </w:rPr>
                </w:rPrChange>
              </w:rPr>
              <w:t>5</w:t>
            </w:r>
            <w:r w:rsidRPr="00B407E4">
              <w:rPr>
                <w:rFonts w:ascii="Times New Roman" w:hAnsi="Times New Roman" w:cs="Times New Roman"/>
                <w:noProof/>
                <w:webHidden/>
                <w:sz w:val="24"/>
                <w:szCs w:val="24"/>
                <w:rPrChange w:id="507"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08" w:author="Kiên Lê Trung" w:date="2024-12-26T18:31:00Z" w16du:dateUtc="2024-12-26T11:31:00Z">
                  <w:rPr>
                    <w:rStyle w:val="Hyperlink"/>
                    <w:noProof/>
                  </w:rPr>
                </w:rPrChange>
              </w:rPr>
              <w:fldChar w:fldCharType="end"/>
            </w:r>
          </w:ins>
        </w:p>
        <w:p w14:paraId="70553156" w14:textId="75D40B7F" w:rsidR="00B407E4" w:rsidRPr="00B407E4" w:rsidRDefault="00B407E4">
          <w:pPr>
            <w:pStyle w:val="TOC2"/>
            <w:tabs>
              <w:tab w:val="right" w:leader="dot" w:pos="9019"/>
            </w:tabs>
            <w:rPr>
              <w:ins w:id="509"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10" w:author="Kiên Lê Trung" w:date="2024-12-26T18:31:00Z" w16du:dateUtc="2024-12-26T11:31:00Z">
                <w:rPr>
                  <w:ins w:id="511"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12" w:author="Kiên Lê Trung" w:date="2024-12-26T18:31:00Z" w16du:dateUtc="2024-12-26T11:31:00Z">
            <w:r w:rsidRPr="00B407E4">
              <w:rPr>
                <w:rStyle w:val="Hyperlink"/>
                <w:rFonts w:ascii="Times New Roman" w:hAnsi="Times New Roman" w:cs="Times New Roman"/>
                <w:noProof/>
                <w:sz w:val="24"/>
                <w:szCs w:val="24"/>
                <w:rPrChange w:id="513"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14"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15" w:author="Kiên Lê Trung" w:date="2024-12-26T18:31:00Z" w16du:dateUtc="2024-12-26T11:31:00Z">
                  <w:rPr>
                    <w:noProof/>
                  </w:rPr>
                </w:rPrChange>
              </w:rPr>
              <w:instrText>HYPERLINK \l "_Toc186130301"</w:instrText>
            </w:r>
            <w:r w:rsidRPr="00B407E4">
              <w:rPr>
                <w:rStyle w:val="Hyperlink"/>
                <w:rFonts w:ascii="Times New Roman" w:hAnsi="Times New Roman" w:cs="Times New Roman"/>
                <w:noProof/>
                <w:sz w:val="24"/>
                <w:szCs w:val="24"/>
                <w:rPrChange w:id="516"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517"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18" w:author="Kiên Lê Trung" w:date="2024-12-26T18:31:00Z" w16du:dateUtc="2024-12-26T11:31:00Z">
                  <w:rPr>
                    <w:rStyle w:val="Hyperlink"/>
                    <w:noProof/>
                  </w:rPr>
                </w:rPrChange>
              </w:rPr>
              <w:t>1.3  Kết luận chương</w:t>
            </w:r>
            <w:r w:rsidRPr="00B407E4">
              <w:rPr>
                <w:rFonts w:ascii="Times New Roman" w:hAnsi="Times New Roman" w:cs="Times New Roman"/>
                <w:noProof/>
                <w:webHidden/>
                <w:sz w:val="24"/>
                <w:szCs w:val="24"/>
                <w:rPrChange w:id="519"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20"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21" w:author="Kiên Lê Trung" w:date="2024-12-26T18:31:00Z" w16du:dateUtc="2024-12-26T11:31:00Z">
                  <w:rPr>
                    <w:noProof/>
                    <w:webHidden/>
                  </w:rPr>
                </w:rPrChange>
              </w:rPr>
              <w:instrText xml:space="preserve"> PAGEREF _Toc186130301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522" w:author="Kiên Lê Trung" w:date="2024-12-26T18:31:00Z" w16du:dateUtc="2024-12-26T11:31:00Z">
                <w:rPr>
                  <w:noProof/>
                  <w:webHidden/>
                </w:rPr>
              </w:rPrChange>
            </w:rPr>
            <w:fldChar w:fldCharType="separate"/>
          </w:r>
          <w:ins w:id="523" w:author="Kiên Lê Trung" w:date="2024-12-26T18:31:00Z" w16du:dateUtc="2024-12-26T11:31:00Z">
            <w:r w:rsidRPr="00B407E4">
              <w:rPr>
                <w:rFonts w:ascii="Times New Roman" w:hAnsi="Times New Roman" w:cs="Times New Roman"/>
                <w:noProof/>
                <w:webHidden/>
                <w:sz w:val="24"/>
                <w:szCs w:val="24"/>
                <w:rPrChange w:id="524" w:author="Kiên Lê Trung" w:date="2024-12-26T18:31:00Z" w16du:dateUtc="2024-12-26T11:31:00Z">
                  <w:rPr>
                    <w:noProof/>
                    <w:webHidden/>
                  </w:rPr>
                </w:rPrChange>
              </w:rPr>
              <w:t>5</w:t>
            </w:r>
            <w:r w:rsidRPr="00B407E4">
              <w:rPr>
                <w:rFonts w:ascii="Times New Roman" w:hAnsi="Times New Roman" w:cs="Times New Roman"/>
                <w:noProof/>
                <w:webHidden/>
                <w:sz w:val="24"/>
                <w:szCs w:val="24"/>
                <w:rPrChange w:id="525"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26" w:author="Kiên Lê Trung" w:date="2024-12-26T18:31:00Z" w16du:dateUtc="2024-12-26T11:31:00Z">
                  <w:rPr>
                    <w:rStyle w:val="Hyperlink"/>
                    <w:noProof/>
                  </w:rPr>
                </w:rPrChange>
              </w:rPr>
              <w:fldChar w:fldCharType="end"/>
            </w:r>
          </w:ins>
        </w:p>
        <w:p w14:paraId="0F529D6A" w14:textId="338680FC" w:rsidR="00B407E4" w:rsidRPr="00B407E4" w:rsidRDefault="00B407E4">
          <w:pPr>
            <w:pStyle w:val="TOC1"/>
            <w:tabs>
              <w:tab w:val="left" w:pos="440"/>
              <w:tab w:val="right" w:leader="dot" w:pos="9019"/>
            </w:tabs>
            <w:rPr>
              <w:ins w:id="527"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28" w:author="Kiên Lê Trung" w:date="2024-12-26T18:31:00Z" w16du:dateUtc="2024-12-26T11:31:00Z">
                <w:rPr>
                  <w:ins w:id="529"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30" w:author="Kiên Lê Trung" w:date="2024-12-26T18:31:00Z" w16du:dateUtc="2024-12-26T11:31:00Z">
            <w:r w:rsidRPr="00B407E4">
              <w:rPr>
                <w:rStyle w:val="Hyperlink"/>
                <w:rFonts w:ascii="Times New Roman" w:hAnsi="Times New Roman" w:cs="Times New Roman"/>
                <w:noProof/>
                <w:sz w:val="24"/>
                <w:szCs w:val="24"/>
                <w:rPrChange w:id="531"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32"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33" w:author="Kiên Lê Trung" w:date="2024-12-26T18:31:00Z" w16du:dateUtc="2024-12-26T11:31:00Z">
                  <w:rPr>
                    <w:noProof/>
                  </w:rPr>
                </w:rPrChange>
              </w:rPr>
              <w:instrText>HYPERLINK \l "_Toc186130302"</w:instrText>
            </w:r>
            <w:r w:rsidRPr="00B407E4">
              <w:rPr>
                <w:rStyle w:val="Hyperlink"/>
                <w:rFonts w:ascii="Times New Roman" w:hAnsi="Times New Roman" w:cs="Times New Roman"/>
                <w:noProof/>
                <w:sz w:val="24"/>
                <w:szCs w:val="24"/>
                <w:rPrChange w:id="534"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53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36" w:author="Kiên Lê Trung" w:date="2024-12-26T18:31:00Z" w16du:dateUtc="2024-12-26T11:31:00Z">
                  <w:rPr>
                    <w:rStyle w:val="Hyperlink"/>
                    <w:noProof/>
                  </w:rPr>
                </w:rPrChange>
              </w:rPr>
              <w:t>C</w:t>
            </w:r>
            <w:r w:rsidRPr="00B407E4">
              <w:rPr>
                <w:rStyle w:val="Hyperlink"/>
                <w:rFonts w:ascii="Times New Roman" w:hAnsi="Times New Roman" w:cs="Times New Roman"/>
                <w:noProof/>
                <w:sz w:val="24"/>
                <w:szCs w:val="24"/>
                <w:lang w:val="en-US"/>
                <w:rPrChange w:id="537" w:author="Kiên Lê Trung" w:date="2024-12-26T18:31:00Z" w16du:dateUtc="2024-12-26T11:31:00Z">
                  <w:rPr>
                    <w:rStyle w:val="Hyperlink"/>
                    <w:noProof/>
                    <w:lang w:val="en-US"/>
                  </w:rPr>
                </w:rPrChange>
              </w:rPr>
              <w:t>HƯƠNG 2: PHÂN TÍCH VÀ THIẾT KẾ HỆ THỐNG</w:t>
            </w:r>
            <w:r w:rsidRPr="00B407E4">
              <w:rPr>
                <w:rFonts w:ascii="Times New Roman" w:hAnsi="Times New Roman" w:cs="Times New Roman"/>
                <w:noProof/>
                <w:webHidden/>
                <w:sz w:val="24"/>
                <w:szCs w:val="24"/>
                <w:rPrChange w:id="53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3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40" w:author="Kiên Lê Trung" w:date="2024-12-26T18:31:00Z" w16du:dateUtc="2024-12-26T11:31:00Z">
                  <w:rPr>
                    <w:noProof/>
                    <w:webHidden/>
                  </w:rPr>
                </w:rPrChange>
              </w:rPr>
              <w:instrText xml:space="preserve"> PAGEREF _Toc186130302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541" w:author="Kiên Lê Trung" w:date="2024-12-26T18:31:00Z" w16du:dateUtc="2024-12-26T11:31:00Z">
                <w:rPr>
                  <w:noProof/>
                  <w:webHidden/>
                </w:rPr>
              </w:rPrChange>
            </w:rPr>
            <w:fldChar w:fldCharType="separate"/>
          </w:r>
          <w:ins w:id="542" w:author="Kiên Lê Trung" w:date="2024-12-26T18:31:00Z" w16du:dateUtc="2024-12-26T11:31:00Z">
            <w:r w:rsidRPr="00B407E4">
              <w:rPr>
                <w:rFonts w:ascii="Times New Roman" w:hAnsi="Times New Roman" w:cs="Times New Roman"/>
                <w:noProof/>
                <w:webHidden/>
                <w:sz w:val="24"/>
                <w:szCs w:val="24"/>
                <w:rPrChange w:id="543"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4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45" w:author="Kiên Lê Trung" w:date="2024-12-26T18:31:00Z" w16du:dateUtc="2024-12-26T11:31:00Z">
                  <w:rPr>
                    <w:rStyle w:val="Hyperlink"/>
                    <w:noProof/>
                  </w:rPr>
                </w:rPrChange>
              </w:rPr>
              <w:fldChar w:fldCharType="end"/>
            </w:r>
          </w:ins>
        </w:p>
        <w:p w14:paraId="6F6DB802" w14:textId="38D82F7E" w:rsidR="00B407E4" w:rsidRPr="00B407E4" w:rsidRDefault="00B407E4">
          <w:pPr>
            <w:pStyle w:val="TOC2"/>
            <w:tabs>
              <w:tab w:val="right" w:leader="dot" w:pos="9019"/>
            </w:tabs>
            <w:rPr>
              <w:ins w:id="54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47" w:author="Kiên Lê Trung" w:date="2024-12-26T18:31:00Z" w16du:dateUtc="2024-12-26T11:31:00Z">
                <w:rPr>
                  <w:ins w:id="54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49" w:author="Kiên Lê Trung" w:date="2024-12-26T18:31:00Z" w16du:dateUtc="2024-12-26T11:31:00Z">
            <w:r w:rsidRPr="00B407E4">
              <w:rPr>
                <w:rStyle w:val="Hyperlink"/>
                <w:rFonts w:ascii="Times New Roman" w:hAnsi="Times New Roman" w:cs="Times New Roman"/>
                <w:noProof/>
                <w:sz w:val="24"/>
                <w:szCs w:val="24"/>
                <w:rPrChange w:id="55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5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52" w:author="Kiên Lê Trung" w:date="2024-12-26T18:31:00Z" w16du:dateUtc="2024-12-26T11:31:00Z">
                  <w:rPr>
                    <w:noProof/>
                  </w:rPr>
                </w:rPrChange>
              </w:rPr>
              <w:instrText>HYPERLINK \l "_Toc186130303"</w:instrText>
            </w:r>
            <w:r w:rsidRPr="00B407E4">
              <w:rPr>
                <w:rStyle w:val="Hyperlink"/>
                <w:rFonts w:ascii="Times New Roman" w:hAnsi="Times New Roman" w:cs="Times New Roman"/>
                <w:noProof/>
                <w:sz w:val="24"/>
                <w:szCs w:val="24"/>
                <w:rPrChange w:id="553"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55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55" w:author="Kiên Lê Trung" w:date="2024-12-26T18:31:00Z" w16du:dateUtc="2024-12-26T11:31:00Z">
                  <w:rPr>
                    <w:rStyle w:val="Hyperlink"/>
                    <w:noProof/>
                  </w:rPr>
                </w:rPrChange>
              </w:rPr>
              <w:t>2.1 Phân tích hệ thống</w:t>
            </w:r>
            <w:r w:rsidRPr="00B407E4">
              <w:rPr>
                <w:rFonts w:ascii="Times New Roman" w:hAnsi="Times New Roman" w:cs="Times New Roman"/>
                <w:noProof/>
                <w:webHidden/>
                <w:sz w:val="24"/>
                <w:szCs w:val="24"/>
                <w:rPrChange w:id="55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5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58" w:author="Kiên Lê Trung" w:date="2024-12-26T18:31:00Z" w16du:dateUtc="2024-12-26T11:31:00Z">
                  <w:rPr>
                    <w:noProof/>
                    <w:webHidden/>
                  </w:rPr>
                </w:rPrChange>
              </w:rPr>
              <w:instrText xml:space="preserve"> PAGEREF _Toc186130303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559" w:author="Kiên Lê Trung" w:date="2024-12-26T18:31:00Z" w16du:dateUtc="2024-12-26T11:31:00Z">
                <w:rPr>
                  <w:noProof/>
                  <w:webHidden/>
                </w:rPr>
              </w:rPrChange>
            </w:rPr>
            <w:fldChar w:fldCharType="separate"/>
          </w:r>
          <w:ins w:id="560" w:author="Kiên Lê Trung" w:date="2024-12-26T18:31:00Z" w16du:dateUtc="2024-12-26T11:31:00Z">
            <w:r w:rsidRPr="00B407E4">
              <w:rPr>
                <w:rFonts w:ascii="Times New Roman" w:hAnsi="Times New Roman" w:cs="Times New Roman"/>
                <w:noProof/>
                <w:webHidden/>
                <w:sz w:val="24"/>
                <w:szCs w:val="24"/>
                <w:rPrChange w:id="561"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6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63" w:author="Kiên Lê Trung" w:date="2024-12-26T18:31:00Z" w16du:dateUtc="2024-12-26T11:31:00Z">
                  <w:rPr>
                    <w:rStyle w:val="Hyperlink"/>
                    <w:noProof/>
                  </w:rPr>
                </w:rPrChange>
              </w:rPr>
              <w:fldChar w:fldCharType="end"/>
            </w:r>
          </w:ins>
        </w:p>
        <w:p w14:paraId="5F391006" w14:textId="13371DAB" w:rsidR="00B407E4" w:rsidRPr="00B407E4" w:rsidRDefault="00B407E4">
          <w:pPr>
            <w:pStyle w:val="TOC3"/>
            <w:tabs>
              <w:tab w:val="right" w:leader="dot" w:pos="9019"/>
            </w:tabs>
            <w:rPr>
              <w:ins w:id="56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65" w:author="Kiên Lê Trung" w:date="2024-12-26T18:31:00Z" w16du:dateUtc="2024-12-26T11:31:00Z">
                <w:rPr>
                  <w:ins w:id="56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67" w:author="Kiên Lê Trung" w:date="2024-12-26T18:31:00Z" w16du:dateUtc="2024-12-26T11:31:00Z">
            <w:r w:rsidRPr="00B407E4">
              <w:rPr>
                <w:rStyle w:val="Hyperlink"/>
                <w:rFonts w:ascii="Times New Roman" w:hAnsi="Times New Roman" w:cs="Times New Roman"/>
                <w:noProof/>
                <w:sz w:val="24"/>
                <w:szCs w:val="24"/>
                <w:rPrChange w:id="56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6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70" w:author="Kiên Lê Trung" w:date="2024-12-26T18:31:00Z" w16du:dateUtc="2024-12-26T11:31:00Z">
                  <w:rPr>
                    <w:noProof/>
                  </w:rPr>
                </w:rPrChange>
              </w:rPr>
              <w:instrText>HYPERLINK \l "_Toc186130304"</w:instrText>
            </w:r>
            <w:r w:rsidRPr="00B407E4">
              <w:rPr>
                <w:rStyle w:val="Hyperlink"/>
                <w:rFonts w:ascii="Times New Roman" w:hAnsi="Times New Roman" w:cs="Times New Roman"/>
                <w:noProof/>
                <w:sz w:val="24"/>
                <w:szCs w:val="24"/>
                <w:rPrChange w:id="571"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57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73" w:author="Kiên Lê Trung" w:date="2024-12-26T18:31:00Z" w16du:dateUtc="2024-12-26T11:31:00Z">
                  <w:rPr>
                    <w:rStyle w:val="Hyperlink"/>
                    <w:noProof/>
                  </w:rPr>
                </w:rPrChange>
              </w:rPr>
              <w:t>2.1.1 Xác định và mô tả các tác nhân</w:t>
            </w:r>
            <w:r w:rsidRPr="00B407E4">
              <w:rPr>
                <w:rFonts w:ascii="Times New Roman" w:hAnsi="Times New Roman" w:cs="Times New Roman"/>
                <w:noProof/>
                <w:webHidden/>
                <w:sz w:val="24"/>
                <w:szCs w:val="24"/>
                <w:rPrChange w:id="57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7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76" w:author="Kiên Lê Trung" w:date="2024-12-26T18:31:00Z" w16du:dateUtc="2024-12-26T11:31:00Z">
                  <w:rPr>
                    <w:noProof/>
                    <w:webHidden/>
                  </w:rPr>
                </w:rPrChange>
              </w:rPr>
              <w:instrText xml:space="preserve"> PAGEREF _Toc186130304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577" w:author="Kiên Lê Trung" w:date="2024-12-26T18:31:00Z" w16du:dateUtc="2024-12-26T11:31:00Z">
                <w:rPr>
                  <w:noProof/>
                  <w:webHidden/>
                </w:rPr>
              </w:rPrChange>
            </w:rPr>
            <w:fldChar w:fldCharType="separate"/>
          </w:r>
          <w:ins w:id="578" w:author="Kiên Lê Trung" w:date="2024-12-26T18:31:00Z" w16du:dateUtc="2024-12-26T11:31:00Z">
            <w:r w:rsidRPr="00B407E4">
              <w:rPr>
                <w:rFonts w:ascii="Times New Roman" w:hAnsi="Times New Roman" w:cs="Times New Roman"/>
                <w:noProof/>
                <w:webHidden/>
                <w:sz w:val="24"/>
                <w:szCs w:val="24"/>
                <w:rPrChange w:id="579"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8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81" w:author="Kiên Lê Trung" w:date="2024-12-26T18:31:00Z" w16du:dateUtc="2024-12-26T11:31:00Z">
                  <w:rPr>
                    <w:rStyle w:val="Hyperlink"/>
                    <w:noProof/>
                  </w:rPr>
                </w:rPrChange>
              </w:rPr>
              <w:fldChar w:fldCharType="end"/>
            </w:r>
          </w:ins>
        </w:p>
        <w:p w14:paraId="2B289437" w14:textId="5604CD4F" w:rsidR="00B407E4" w:rsidRPr="00B407E4" w:rsidRDefault="00B407E4">
          <w:pPr>
            <w:pStyle w:val="TOC3"/>
            <w:tabs>
              <w:tab w:val="right" w:leader="dot" w:pos="9019"/>
            </w:tabs>
            <w:rPr>
              <w:ins w:id="58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83" w:author="Kiên Lê Trung" w:date="2024-12-26T18:31:00Z" w16du:dateUtc="2024-12-26T11:31:00Z">
                <w:rPr>
                  <w:ins w:id="58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85" w:author="Kiên Lê Trung" w:date="2024-12-26T18:31:00Z" w16du:dateUtc="2024-12-26T11:31:00Z">
            <w:r w:rsidRPr="00B407E4">
              <w:rPr>
                <w:rStyle w:val="Hyperlink"/>
                <w:rFonts w:ascii="Times New Roman" w:hAnsi="Times New Roman" w:cs="Times New Roman"/>
                <w:noProof/>
                <w:sz w:val="24"/>
                <w:szCs w:val="24"/>
                <w:rPrChange w:id="58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8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88" w:author="Kiên Lê Trung" w:date="2024-12-26T18:31:00Z" w16du:dateUtc="2024-12-26T11:31:00Z">
                  <w:rPr>
                    <w:noProof/>
                  </w:rPr>
                </w:rPrChange>
              </w:rPr>
              <w:instrText>HYPERLINK \l "_Toc186130305"</w:instrText>
            </w:r>
            <w:r w:rsidRPr="00B407E4">
              <w:rPr>
                <w:rStyle w:val="Hyperlink"/>
                <w:rFonts w:ascii="Times New Roman" w:hAnsi="Times New Roman" w:cs="Times New Roman"/>
                <w:noProof/>
                <w:sz w:val="24"/>
                <w:szCs w:val="24"/>
                <w:rPrChange w:id="589"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59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91" w:author="Kiên Lê Trung" w:date="2024-12-26T18:31:00Z" w16du:dateUtc="2024-12-26T11:31:00Z">
                  <w:rPr>
                    <w:rStyle w:val="Hyperlink"/>
                    <w:noProof/>
                  </w:rPr>
                </w:rPrChange>
              </w:rPr>
              <w:t>2.1.2 Xác định và mô tả các ca sử dụng</w:t>
            </w:r>
            <w:r w:rsidRPr="00B407E4">
              <w:rPr>
                <w:rFonts w:ascii="Times New Roman" w:hAnsi="Times New Roman" w:cs="Times New Roman"/>
                <w:noProof/>
                <w:webHidden/>
                <w:sz w:val="24"/>
                <w:szCs w:val="24"/>
                <w:rPrChange w:id="59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9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94" w:author="Kiên Lê Trung" w:date="2024-12-26T18:31:00Z" w16du:dateUtc="2024-12-26T11:31:00Z">
                  <w:rPr>
                    <w:noProof/>
                    <w:webHidden/>
                  </w:rPr>
                </w:rPrChange>
              </w:rPr>
              <w:instrText xml:space="preserve"> PAGEREF _Toc186130305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595" w:author="Kiên Lê Trung" w:date="2024-12-26T18:31:00Z" w16du:dateUtc="2024-12-26T11:31:00Z">
                <w:rPr>
                  <w:noProof/>
                  <w:webHidden/>
                </w:rPr>
              </w:rPrChange>
            </w:rPr>
            <w:fldChar w:fldCharType="separate"/>
          </w:r>
          <w:ins w:id="596" w:author="Kiên Lê Trung" w:date="2024-12-26T18:31:00Z" w16du:dateUtc="2024-12-26T11:31:00Z">
            <w:r w:rsidRPr="00B407E4">
              <w:rPr>
                <w:rFonts w:ascii="Times New Roman" w:hAnsi="Times New Roman" w:cs="Times New Roman"/>
                <w:noProof/>
                <w:webHidden/>
                <w:sz w:val="24"/>
                <w:szCs w:val="24"/>
                <w:rPrChange w:id="597"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9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99" w:author="Kiên Lê Trung" w:date="2024-12-26T18:31:00Z" w16du:dateUtc="2024-12-26T11:31:00Z">
                  <w:rPr>
                    <w:rStyle w:val="Hyperlink"/>
                    <w:noProof/>
                  </w:rPr>
                </w:rPrChange>
              </w:rPr>
              <w:fldChar w:fldCharType="end"/>
            </w:r>
          </w:ins>
        </w:p>
        <w:p w14:paraId="4ECADA3F" w14:textId="713EF3BF" w:rsidR="00B407E4" w:rsidRPr="00B407E4" w:rsidRDefault="00B407E4">
          <w:pPr>
            <w:pStyle w:val="TOC3"/>
            <w:tabs>
              <w:tab w:val="right" w:leader="dot" w:pos="9019"/>
            </w:tabs>
            <w:rPr>
              <w:ins w:id="60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01" w:author="Kiên Lê Trung" w:date="2024-12-26T18:31:00Z" w16du:dateUtc="2024-12-26T11:31:00Z">
                <w:rPr>
                  <w:ins w:id="60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03" w:author="Kiên Lê Trung" w:date="2024-12-26T18:31:00Z" w16du:dateUtc="2024-12-26T11:31:00Z">
            <w:r w:rsidRPr="00B407E4">
              <w:rPr>
                <w:rStyle w:val="Hyperlink"/>
                <w:rFonts w:ascii="Times New Roman" w:hAnsi="Times New Roman" w:cs="Times New Roman"/>
                <w:noProof/>
                <w:sz w:val="24"/>
                <w:szCs w:val="24"/>
                <w:rPrChange w:id="60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0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06" w:author="Kiên Lê Trung" w:date="2024-12-26T18:31:00Z" w16du:dateUtc="2024-12-26T11:31:00Z">
                  <w:rPr>
                    <w:noProof/>
                  </w:rPr>
                </w:rPrChange>
              </w:rPr>
              <w:instrText>HYPERLINK \l "_Toc186130306"</w:instrText>
            </w:r>
            <w:r w:rsidRPr="00B407E4">
              <w:rPr>
                <w:rStyle w:val="Hyperlink"/>
                <w:rFonts w:ascii="Times New Roman" w:hAnsi="Times New Roman" w:cs="Times New Roman"/>
                <w:noProof/>
                <w:sz w:val="24"/>
                <w:szCs w:val="24"/>
                <w:rPrChange w:id="607"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60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09" w:author="Kiên Lê Trung" w:date="2024-12-26T18:31:00Z" w16du:dateUtc="2024-12-26T11:31:00Z">
                  <w:rPr>
                    <w:rStyle w:val="Hyperlink"/>
                    <w:noProof/>
                  </w:rPr>
                </w:rPrChange>
              </w:rPr>
              <w:t>2.1.3     Biểu đồ usecase</w:t>
            </w:r>
            <w:r w:rsidRPr="00B407E4">
              <w:rPr>
                <w:rFonts w:ascii="Times New Roman" w:hAnsi="Times New Roman" w:cs="Times New Roman"/>
                <w:noProof/>
                <w:webHidden/>
                <w:sz w:val="24"/>
                <w:szCs w:val="24"/>
                <w:rPrChange w:id="61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1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12" w:author="Kiên Lê Trung" w:date="2024-12-26T18:31:00Z" w16du:dateUtc="2024-12-26T11:31:00Z">
                  <w:rPr>
                    <w:noProof/>
                    <w:webHidden/>
                  </w:rPr>
                </w:rPrChange>
              </w:rPr>
              <w:instrText xml:space="preserve"> PAGEREF _Toc186130306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613" w:author="Kiên Lê Trung" w:date="2024-12-26T18:31:00Z" w16du:dateUtc="2024-12-26T11:31:00Z">
                <w:rPr>
                  <w:noProof/>
                  <w:webHidden/>
                </w:rPr>
              </w:rPrChange>
            </w:rPr>
            <w:fldChar w:fldCharType="separate"/>
          </w:r>
          <w:ins w:id="614" w:author="Kiên Lê Trung" w:date="2024-12-26T18:31:00Z" w16du:dateUtc="2024-12-26T11:31:00Z">
            <w:r w:rsidRPr="00B407E4">
              <w:rPr>
                <w:rFonts w:ascii="Times New Roman" w:hAnsi="Times New Roman" w:cs="Times New Roman"/>
                <w:noProof/>
                <w:webHidden/>
                <w:sz w:val="24"/>
                <w:szCs w:val="24"/>
                <w:rPrChange w:id="615" w:author="Kiên Lê Trung" w:date="2024-12-26T18:31:00Z" w16du:dateUtc="2024-12-26T11:31:00Z">
                  <w:rPr>
                    <w:noProof/>
                    <w:webHidden/>
                  </w:rPr>
                </w:rPrChange>
              </w:rPr>
              <w:t>8</w:t>
            </w:r>
            <w:r w:rsidRPr="00B407E4">
              <w:rPr>
                <w:rFonts w:ascii="Times New Roman" w:hAnsi="Times New Roman" w:cs="Times New Roman"/>
                <w:noProof/>
                <w:webHidden/>
                <w:sz w:val="24"/>
                <w:szCs w:val="24"/>
                <w:rPrChange w:id="61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17" w:author="Kiên Lê Trung" w:date="2024-12-26T18:31:00Z" w16du:dateUtc="2024-12-26T11:31:00Z">
                  <w:rPr>
                    <w:rStyle w:val="Hyperlink"/>
                    <w:noProof/>
                  </w:rPr>
                </w:rPrChange>
              </w:rPr>
              <w:fldChar w:fldCharType="end"/>
            </w:r>
          </w:ins>
        </w:p>
        <w:p w14:paraId="57237BAD" w14:textId="3635CCD3" w:rsidR="00B407E4" w:rsidRPr="00B407E4" w:rsidRDefault="00B407E4">
          <w:pPr>
            <w:pStyle w:val="TOC3"/>
            <w:tabs>
              <w:tab w:val="right" w:leader="dot" w:pos="9019"/>
            </w:tabs>
            <w:rPr>
              <w:ins w:id="61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19" w:author="Kiên Lê Trung" w:date="2024-12-26T18:31:00Z" w16du:dateUtc="2024-12-26T11:31:00Z">
                <w:rPr>
                  <w:ins w:id="62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21" w:author="Kiên Lê Trung" w:date="2024-12-26T18:31:00Z" w16du:dateUtc="2024-12-26T11:31:00Z">
            <w:r w:rsidRPr="00B407E4">
              <w:rPr>
                <w:rStyle w:val="Hyperlink"/>
                <w:rFonts w:ascii="Times New Roman" w:hAnsi="Times New Roman" w:cs="Times New Roman"/>
                <w:noProof/>
                <w:sz w:val="24"/>
                <w:szCs w:val="24"/>
                <w:rPrChange w:id="62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2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24" w:author="Kiên Lê Trung" w:date="2024-12-26T18:31:00Z" w16du:dateUtc="2024-12-26T11:31:00Z">
                  <w:rPr>
                    <w:noProof/>
                  </w:rPr>
                </w:rPrChange>
              </w:rPr>
              <w:instrText>HYPERLINK \l "_Toc186130307"</w:instrText>
            </w:r>
            <w:r w:rsidRPr="00B407E4">
              <w:rPr>
                <w:rStyle w:val="Hyperlink"/>
                <w:rFonts w:ascii="Times New Roman" w:hAnsi="Times New Roman" w:cs="Times New Roman"/>
                <w:noProof/>
                <w:sz w:val="24"/>
                <w:szCs w:val="24"/>
                <w:rPrChange w:id="625"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62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27" w:author="Kiên Lê Trung" w:date="2024-12-26T18:31:00Z" w16du:dateUtc="2024-12-26T11:31:00Z">
                  <w:rPr>
                    <w:rStyle w:val="Hyperlink"/>
                    <w:noProof/>
                  </w:rPr>
                </w:rPrChange>
              </w:rPr>
              <w:t>2.1.4 Xây dựng kịch bản</w:t>
            </w:r>
            <w:r w:rsidRPr="00B407E4">
              <w:rPr>
                <w:rFonts w:ascii="Times New Roman" w:hAnsi="Times New Roman" w:cs="Times New Roman"/>
                <w:noProof/>
                <w:webHidden/>
                <w:sz w:val="24"/>
                <w:szCs w:val="24"/>
                <w:rPrChange w:id="62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2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30" w:author="Kiên Lê Trung" w:date="2024-12-26T18:31:00Z" w16du:dateUtc="2024-12-26T11:31:00Z">
                  <w:rPr>
                    <w:noProof/>
                    <w:webHidden/>
                  </w:rPr>
                </w:rPrChange>
              </w:rPr>
              <w:instrText xml:space="preserve"> PAGEREF _Toc186130307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631" w:author="Kiên Lê Trung" w:date="2024-12-26T18:31:00Z" w16du:dateUtc="2024-12-26T11:31:00Z">
                <w:rPr>
                  <w:noProof/>
                  <w:webHidden/>
                </w:rPr>
              </w:rPrChange>
            </w:rPr>
            <w:fldChar w:fldCharType="separate"/>
          </w:r>
          <w:ins w:id="632" w:author="Kiên Lê Trung" w:date="2024-12-26T18:31:00Z" w16du:dateUtc="2024-12-26T11:31:00Z">
            <w:r w:rsidRPr="00B407E4">
              <w:rPr>
                <w:rFonts w:ascii="Times New Roman" w:hAnsi="Times New Roman" w:cs="Times New Roman"/>
                <w:noProof/>
                <w:webHidden/>
                <w:sz w:val="24"/>
                <w:szCs w:val="24"/>
                <w:rPrChange w:id="633" w:author="Kiên Lê Trung" w:date="2024-12-26T18:31:00Z" w16du:dateUtc="2024-12-26T11:31:00Z">
                  <w:rPr>
                    <w:noProof/>
                    <w:webHidden/>
                  </w:rPr>
                </w:rPrChange>
              </w:rPr>
              <w:t>18</w:t>
            </w:r>
            <w:r w:rsidRPr="00B407E4">
              <w:rPr>
                <w:rFonts w:ascii="Times New Roman" w:hAnsi="Times New Roman" w:cs="Times New Roman"/>
                <w:noProof/>
                <w:webHidden/>
                <w:sz w:val="24"/>
                <w:szCs w:val="24"/>
                <w:rPrChange w:id="63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35" w:author="Kiên Lê Trung" w:date="2024-12-26T18:31:00Z" w16du:dateUtc="2024-12-26T11:31:00Z">
                  <w:rPr>
                    <w:rStyle w:val="Hyperlink"/>
                    <w:noProof/>
                  </w:rPr>
                </w:rPrChange>
              </w:rPr>
              <w:fldChar w:fldCharType="end"/>
            </w:r>
          </w:ins>
        </w:p>
        <w:p w14:paraId="074C7F0E" w14:textId="6884DF6A" w:rsidR="00B407E4" w:rsidRPr="00B407E4" w:rsidRDefault="00B407E4">
          <w:pPr>
            <w:pStyle w:val="TOC2"/>
            <w:tabs>
              <w:tab w:val="right" w:leader="dot" w:pos="9019"/>
            </w:tabs>
            <w:rPr>
              <w:ins w:id="63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37" w:author="Kiên Lê Trung" w:date="2024-12-26T18:31:00Z" w16du:dateUtc="2024-12-26T11:31:00Z">
                <w:rPr>
                  <w:ins w:id="63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39" w:author="Kiên Lê Trung" w:date="2024-12-26T18:31:00Z" w16du:dateUtc="2024-12-26T11:31:00Z">
            <w:r w:rsidRPr="00B407E4">
              <w:rPr>
                <w:rStyle w:val="Hyperlink"/>
                <w:rFonts w:ascii="Times New Roman" w:hAnsi="Times New Roman" w:cs="Times New Roman"/>
                <w:noProof/>
                <w:sz w:val="24"/>
                <w:szCs w:val="24"/>
                <w:rPrChange w:id="64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4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42" w:author="Kiên Lê Trung" w:date="2024-12-26T18:31:00Z" w16du:dateUtc="2024-12-26T11:31:00Z">
                  <w:rPr>
                    <w:noProof/>
                  </w:rPr>
                </w:rPrChange>
              </w:rPr>
              <w:instrText>HYPERLINK \l "_Toc186130308"</w:instrText>
            </w:r>
            <w:r w:rsidRPr="00B407E4">
              <w:rPr>
                <w:rStyle w:val="Hyperlink"/>
                <w:rFonts w:ascii="Times New Roman" w:hAnsi="Times New Roman" w:cs="Times New Roman"/>
                <w:noProof/>
                <w:sz w:val="24"/>
                <w:szCs w:val="24"/>
                <w:rPrChange w:id="643"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64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45" w:author="Kiên Lê Trung" w:date="2024-12-26T18:31:00Z" w16du:dateUtc="2024-12-26T11:31:00Z">
                  <w:rPr>
                    <w:rStyle w:val="Hyperlink"/>
                    <w:noProof/>
                  </w:rPr>
                </w:rPrChange>
              </w:rPr>
              <w:t>2.2 Thiết kế hệ thống</w:t>
            </w:r>
            <w:r w:rsidRPr="00B407E4">
              <w:rPr>
                <w:rFonts w:ascii="Times New Roman" w:hAnsi="Times New Roman" w:cs="Times New Roman"/>
                <w:noProof/>
                <w:webHidden/>
                <w:sz w:val="24"/>
                <w:szCs w:val="24"/>
                <w:rPrChange w:id="64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4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48" w:author="Kiên Lê Trung" w:date="2024-12-26T18:31:00Z" w16du:dateUtc="2024-12-26T11:31:00Z">
                  <w:rPr>
                    <w:noProof/>
                    <w:webHidden/>
                  </w:rPr>
                </w:rPrChange>
              </w:rPr>
              <w:instrText xml:space="preserve"> PAGEREF _Toc186130308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649" w:author="Kiên Lê Trung" w:date="2024-12-26T18:31:00Z" w16du:dateUtc="2024-12-26T11:31:00Z">
                <w:rPr>
                  <w:noProof/>
                  <w:webHidden/>
                </w:rPr>
              </w:rPrChange>
            </w:rPr>
            <w:fldChar w:fldCharType="separate"/>
          </w:r>
          <w:ins w:id="650" w:author="Kiên Lê Trung" w:date="2024-12-26T18:31:00Z" w16du:dateUtc="2024-12-26T11:31:00Z">
            <w:r w:rsidRPr="00B407E4">
              <w:rPr>
                <w:rFonts w:ascii="Times New Roman" w:hAnsi="Times New Roman" w:cs="Times New Roman"/>
                <w:noProof/>
                <w:webHidden/>
                <w:sz w:val="24"/>
                <w:szCs w:val="24"/>
                <w:rPrChange w:id="651" w:author="Kiên Lê Trung" w:date="2024-12-26T18:31:00Z" w16du:dateUtc="2024-12-26T11:31:00Z">
                  <w:rPr>
                    <w:noProof/>
                    <w:webHidden/>
                  </w:rPr>
                </w:rPrChange>
              </w:rPr>
              <w:t>44</w:t>
            </w:r>
            <w:r w:rsidRPr="00B407E4">
              <w:rPr>
                <w:rFonts w:ascii="Times New Roman" w:hAnsi="Times New Roman" w:cs="Times New Roman"/>
                <w:noProof/>
                <w:webHidden/>
                <w:sz w:val="24"/>
                <w:szCs w:val="24"/>
                <w:rPrChange w:id="65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53" w:author="Kiên Lê Trung" w:date="2024-12-26T18:31:00Z" w16du:dateUtc="2024-12-26T11:31:00Z">
                  <w:rPr>
                    <w:rStyle w:val="Hyperlink"/>
                    <w:noProof/>
                  </w:rPr>
                </w:rPrChange>
              </w:rPr>
              <w:fldChar w:fldCharType="end"/>
            </w:r>
          </w:ins>
        </w:p>
        <w:p w14:paraId="1CB30272" w14:textId="453F0DD6" w:rsidR="00B407E4" w:rsidRPr="00B407E4" w:rsidRDefault="00B407E4">
          <w:pPr>
            <w:pStyle w:val="TOC3"/>
            <w:tabs>
              <w:tab w:val="right" w:leader="dot" w:pos="9019"/>
            </w:tabs>
            <w:rPr>
              <w:ins w:id="65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55" w:author="Kiên Lê Trung" w:date="2024-12-26T18:31:00Z" w16du:dateUtc="2024-12-26T11:31:00Z">
                <w:rPr>
                  <w:ins w:id="65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57" w:author="Kiên Lê Trung" w:date="2024-12-26T18:31:00Z" w16du:dateUtc="2024-12-26T11:31:00Z">
            <w:r w:rsidRPr="00B407E4">
              <w:rPr>
                <w:rStyle w:val="Hyperlink"/>
                <w:rFonts w:ascii="Times New Roman" w:hAnsi="Times New Roman" w:cs="Times New Roman"/>
                <w:noProof/>
                <w:sz w:val="24"/>
                <w:szCs w:val="24"/>
                <w:rPrChange w:id="65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5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60" w:author="Kiên Lê Trung" w:date="2024-12-26T18:31:00Z" w16du:dateUtc="2024-12-26T11:31:00Z">
                  <w:rPr>
                    <w:noProof/>
                  </w:rPr>
                </w:rPrChange>
              </w:rPr>
              <w:instrText>HYPERLINK \l "_Toc186130309"</w:instrText>
            </w:r>
            <w:r w:rsidRPr="00B407E4">
              <w:rPr>
                <w:rStyle w:val="Hyperlink"/>
                <w:rFonts w:ascii="Times New Roman" w:hAnsi="Times New Roman" w:cs="Times New Roman"/>
                <w:noProof/>
                <w:sz w:val="24"/>
                <w:szCs w:val="24"/>
                <w:rPrChange w:id="661"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66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63" w:author="Kiên Lê Trung" w:date="2024-12-26T18:31:00Z" w16du:dateUtc="2024-12-26T11:31:00Z">
                  <w:rPr>
                    <w:rStyle w:val="Hyperlink"/>
                    <w:noProof/>
                  </w:rPr>
                </w:rPrChange>
              </w:rPr>
              <w:t>2.2.1 Thiết kế các mô hình thông tin tuần tự của hệ thống</w:t>
            </w:r>
            <w:r w:rsidRPr="00B407E4">
              <w:rPr>
                <w:rFonts w:ascii="Times New Roman" w:hAnsi="Times New Roman" w:cs="Times New Roman"/>
                <w:noProof/>
                <w:webHidden/>
                <w:sz w:val="24"/>
                <w:szCs w:val="24"/>
                <w:rPrChange w:id="66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6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66" w:author="Kiên Lê Trung" w:date="2024-12-26T18:31:00Z" w16du:dateUtc="2024-12-26T11:31:00Z">
                  <w:rPr>
                    <w:noProof/>
                    <w:webHidden/>
                  </w:rPr>
                </w:rPrChange>
              </w:rPr>
              <w:instrText xml:space="preserve"> PAGEREF _Toc186130309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667" w:author="Kiên Lê Trung" w:date="2024-12-26T18:31:00Z" w16du:dateUtc="2024-12-26T11:31:00Z">
                <w:rPr>
                  <w:noProof/>
                  <w:webHidden/>
                </w:rPr>
              </w:rPrChange>
            </w:rPr>
            <w:fldChar w:fldCharType="separate"/>
          </w:r>
          <w:ins w:id="668" w:author="Kiên Lê Trung" w:date="2024-12-26T18:31:00Z" w16du:dateUtc="2024-12-26T11:31:00Z">
            <w:r w:rsidRPr="00B407E4">
              <w:rPr>
                <w:rFonts w:ascii="Times New Roman" w:hAnsi="Times New Roman" w:cs="Times New Roman"/>
                <w:noProof/>
                <w:webHidden/>
                <w:sz w:val="24"/>
                <w:szCs w:val="24"/>
                <w:rPrChange w:id="669" w:author="Kiên Lê Trung" w:date="2024-12-26T18:31:00Z" w16du:dateUtc="2024-12-26T11:31:00Z">
                  <w:rPr>
                    <w:noProof/>
                    <w:webHidden/>
                  </w:rPr>
                </w:rPrChange>
              </w:rPr>
              <w:t>44</w:t>
            </w:r>
            <w:r w:rsidRPr="00B407E4">
              <w:rPr>
                <w:rFonts w:ascii="Times New Roman" w:hAnsi="Times New Roman" w:cs="Times New Roman"/>
                <w:noProof/>
                <w:webHidden/>
                <w:sz w:val="24"/>
                <w:szCs w:val="24"/>
                <w:rPrChange w:id="67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71" w:author="Kiên Lê Trung" w:date="2024-12-26T18:31:00Z" w16du:dateUtc="2024-12-26T11:31:00Z">
                  <w:rPr>
                    <w:rStyle w:val="Hyperlink"/>
                    <w:noProof/>
                  </w:rPr>
                </w:rPrChange>
              </w:rPr>
              <w:fldChar w:fldCharType="end"/>
            </w:r>
          </w:ins>
        </w:p>
        <w:p w14:paraId="1A719866" w14:textId="210AAD37" w:rsidR="00B407E4" w:rsidRPr="00B407E4" w:rsidRDefault="00B407E4">
          <w:pPr>
            <w:pStyle w:val="TOC3"/>
            <w:tabs>
              <w:tab w:val="right" w:leader="dot" w:pos="9019"/>
            </w:tabs>
            <w:rPr>
              <w:ins w:id="67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73" w:author="Kiên Lê Trung" w:date="2024-12-26T18:31:00Z" w16du:dateUtc="2024-12-26T11:31:00Z">
                <w:rPr>
                  <w:ins w:id="67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75" w:author="Kiên Lê Trung" w:date="2024-12-26T18:31:00Z" w16du:dateUtc="2024-12-26T11:31:00Z">
            <w:r w:rsidRPr="00B407E4">
              <w:rPr>
                <w:rStyle w:val="Hyperlink"/>
                <w:rFonts w:ascii="Times New Roman" w:hAnsi="Times New Roman" w:cs="Times New Roman"/>
                <w:noProof/>
                <w:sz w:val="24"/>
                <w:szCs w:val="24"/>
                <w:rPrChange w:id="67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7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78" w:author="Kiên Lê Trung" w:date="2024-12-26T18:31:00Z" w16du:dateUtc="2024-12-26T11:31:00Z">
                  <w:rPr>
                    <w:noProof/>
                  </w:rPr>
                </w:rPrChange>
              </w:rPr>
              <w:instrText>HYPERLINK \l "_Toc186130310"</w:instrText>
            </w:r>
            <w:r w:rsidRPr="00B407E4">
              <w:rPr>
                <w:rStyle w:val="Hyperlink"/>
                <w:rFonts w:ascii="Times New Roman" w:hAnsi="Times New Roman" w:cs="Times New Roman"/>
                <w:noProof/>
                <w:sz w:val="24"/>
                <w:szCs w:val="24"/>
                <w:rPrChange w:id="679"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68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81" w:author="Kiên Lê Trung" w:date="2024-12-26T18:31:00Z" w16du:dateUtc="2024-12-26T11:31:00Z">
                  <w:rPr>
                    <w:rStyle w:val="Hyperlink"/>
                    <w:noProof/>
                  </w:rPr>
                </w:rPrChange>
              </w:rPr>
              <w:t>2.2.2 Biểu đồ lớp thiết kế</w:t>
            </w:r>
            <w:r w:rsidRPr="00B407E4">
              <w:rPr>
                <w:rFonts w:ascii="Times New Roman" w:hAnsi="Times New Roman" w:cs="Times New Roman"/>
                <w:noProof/>
                <w:webHidden/>
                <w:sz w:val="24"/>
                <w:szCs w:val="24"/>
                <w:rPrChange w:id="68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8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84" w:author="Kiên Lê Trung" w:date="2024-12-26T18:31:00Z" w16du:dateUtc="2024-12-26T11:31:00Z">
                  <w:rPr>
                    <w:noProof/>
                    <w:webHidden/>
                  </w:rPr>
                </w:rPrChange>
              </w:rPr>
              <w:instrText xml:space="preserve"> PAGEREF _Toc186130310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685" w:author="Kiên Lê Trung" w:date="2024-12-26T18:31:00Z" w16du:dateUtc="2024-12-26T11:31:00Z">
                <w:rPr>
                  <w:noProof/>
                  <w:webHidden/>
                </w:rPr>
              </w:rPrChange>
            </w:rPr>
            <w:fldChar w:fldCharType="separate"/>
          </w:r>
          <w:ins w:id="686" w:author="Kiên Lê Trung" w:date="2024-12-26T18:31:00Z" w16du:dateUtc="2024-12-26T11:31:00Z">
            <w:r w:rsidRPr="00B407E4">
              <w:rPr>
                <w:rFonts w:ascii="Times New Roman" w:hAnsi="Times New Roman" w:cs="Times New Roman"/>
                <w:noProof/>
                <w:webHidden/>
                <w:sz w:val="24"/>
                <w:szCs w:val="24"/>
                <w:rPrChange w:id="687" w:author="Kiên Lê Trung" w:date="2024-12-26T18:31:00Z" w16du:dateUtc="2024-12-26T11:31:00Z">
                  <w:rPr>
                    <w:noProof/>
                    <w:webHidden/>
                  </w:rPr>
                </w:rPrChange>
              </w:rPr>
              <w:t>55</w:t>
            </w:r>
            <w:r w:rsidRPr="00B407E4">
              <w:rPr>
                <w:rFonts w:ascii="Times New Roman" w:hAnsi="Times New Roman" w:cs="Times New Roman"/>
                <w:noProof/>
                <w:webHidden/>
                <w:sz w:val="24"/>
                <w:szCs w:val="24"/>
                <w:rPrChange w:id="68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89" w:author="Kiên Lê Trung" w:date="2024-12-26T18:31:00Z" w16du:dateUtc="2024-12-26T11:31:00Z">
                  <w:rPr>
                    <w:rStyle w:val="Hyperlink"/>
                    <w:noProof/>
                  </w:rPr>
                </w:rPrChange>
              </w:rPr>
              <w:fldChar w:fldCharType="end"/>
            </w:r>
          </w:ins>
        </w:p>
        <w:p w14:paraId="12F03163" w14:textId="35097E6C" w:rsidR="00B407E4" w:rsidRPr="00B407E4" w:rsidRDefault="00B407E4">
          <w:pPr>
            <w:pStyle w:val="TOC3"/>
            <w:tabs>
              <w:tab w:val="right" w:leader="dot" w:pos="9019"/>
            </w:tabs>
            <w:rPr>
              <w:ins w:id="69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91" w:author="Kiên Lê Trung" w:date="2024-12-26T18:31:00Z" w16du:dateUtc="2024-12-26T11:31:00Z">
                <w:rPr>
                  <w:ins w:id="69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93" w:author="Kiên Lê Trung" w:date="2024-12-26T18:31:00Z" w16du:dateUtc="2024-12-26T11:31:00Z">
            <w:r w:rsidRPr="00B407E4">
              <w:rPr>
                <w:rStyle w:val="Hyperlink"/>
                <w:rFonts w:ascii="Times New Roman" w:hAnsi="Times New Roman" w:cs="Times New Roman"/>
                <w:noProof/>
                <w:sz w:val="24"/>
                <w:szCs w:val="24"/>
                <w:rPrChange w:id="69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9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96" w:author="Kiên Lê Trung" w:date="2024-12-26T18:31:00Z" w16du:dateUtc="2024-12-26T11:31:00Z">
                  <w:rPr>
                    <w:noProof/>
                  </w:rPr>
                </w:rPrChange>
              </w:rPr>
              <w:instrText>HYPERLINK \l "_Toc186130311"</w:instrText>
            </w:r>
            <w:r w:rsidRPr="00B407E4">
              <w:rPr>
                <w:rStyle w:val="Hyperlink"/>
                <w:rFonts w:ascii="Times New Roman" w:hAnsi="Times New Roman" w:cs="Times New Roman"/>
                <w:noProof/>
                <w:sz w:val="24"/>
                <w:szCs w:val="24"/>
                <w:rPrChange w:id="697"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69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99" w:author="Kiên Lê Trung" w:date="2024-12-26T18:31:00Z" w16du:dateUtc="2024-12-26T11:31:00Z">
                  <w:rPr>
                    <w:rStyle w:val="Hyperlink"/>
                    <w:noProof/>
                  </w:rPr>
                </w:rPrChange>
              </w:rPr>
              <w:t>2.2.3 Thiết kế cơ sở dữ liệu</w:t>
            </w:r>
            <w:r w:rsidRPr="00B407E4">
              <w:rPr>
                <w:rFonts w:ascii="Times New Roman" w:hAnsi="Times New Roman" w:cs="Times New Roman"/>
                <w:noProof/>
                <w:webHidden/>
                <w:sz w:val="24"/>
                <w:szCs w:val="24"/>
                <w:rPrChange w:id="70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0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02" w:author="Kiên Lê Trung" w:date="2024-12-26T18:31:00Z" w16du:dateUtc="2024-12-26T11:31:00Z">
                  <w:rPr>
                    <w:noProof/>
                    <w:webHidden/>
                  </w:rPr>
                </w:rPrChange>
              </w:rPr>
              <w:instrText xml:space="preserve"> PAGEREF _Toc186130311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703" w:author="Kiên Lê Trung" w:date="2024-12-26T18:31:00Z" w16du:dateUtc="2024-12-26T11:31:00Z">
                <w:rPr>
                  <w:noProof/>
                  <w:webHidden/>
                </w:rPr>
              </w:rPrChange>
            </w:rPr>
            <w:fldChar w:fldCharType="separate"/>
          </w:r>
          <w:ins w:id="704" w:author="Kiên Lê Trung" w:date="2024-12-26T18:31:00Z" w16du:dateUtc="2024-12-26T11:31:00Z">
            <w:r w:rsidRPr="00B407E4">
              <w:rPr>
                <w:rFonts w:ascii="Times New Roman" w:hAnsi="Times New Roman" w:cs="Times New Roman"/>
                <w:noProof/>
                <w:webHidden/>
                <w:sz w:val="24"/>
                <w:szCs w:val="24"/>
                <w:rPrChange w:id="705" w:author="Kiên Lê Trung" w:date="2024-12-26T18:31:00Z" w16du:dateUtc="2024-12-26T11:31:00Z">
                  <w:rPr>
                    <w:noProof/>
                    <w:webHidden/>
                  </w:rPr>
                </w:rPrChange>
              </w:rPr>
              <w:t>57</w:t>
            </w:r>
            <w:r w:rsidRPr="00B407E4">
              <w:rPr>
                <w:rFonts w:ascii="Times New Roman" w:hAnsi="Times New Roman" w:cs="Times New Roman"/>
                <w:noProof/>
                <w:webHidden/>
                <w:sz w:val="24"/>
                <w:szCs w:val="24"/>
                <w:rPrChange w:id="70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07" w:author="Kiên Lê Trung" w:date="2024-12-26T18:31:00Z" w16du:dateUtc="2024-12-26T11:31:00Z">
                  <w:rPr>
                    <w:rStyle w:val="Hyperlink"/>
                    <w:noProof/>
                  </w:rPr>
                </w:rPrChange>
              </w:rPr>
              <w:fldChar w:fldCharType="end"/>
            </w:r>
          </w:ins>
        </w:p>
        <w:p w14:paraId="23A35C83" w14:textId="4438BA1A" w:rsidR="00B407E4" w:rsidRPr="00B407E4" w:rsidRDefault="00B407E4">
          <w:pPr>
            <w:pStyle w:val="TOC2"/>
            <w:tabs>
              <w:tab w:val="right" w:leader="dot" w:pos="9019"/>
            </w:tabs>
            <w:rPr>
              <w:ins w:id="70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09" w:author="Kiên Lê Trung" w:date="2024-12-26T18:31:00Z" w16du:dateUtc="2024-12-26T11:31:00Z">
                <w:rPr>
                  <w:ins w:id="71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11" w:author="Kiên Lê Trung" w:date="2024-12-26T18:31:00Z" w16du:dateUtc="2024-12-26T11:31:00Z">
            <w:r w:rsidRPr="00B407E4">
              <w:rPr>
                <w:rStyle w:val="Hyperlink"/>
                <w:rFonts w:ascii="Times New Roman" w:hAnsi="Times New Roman" w:cs="Times New Roman"/>
                <w:noProof/>
                <w:sz w:val="24"/>
                <w:szCs w:val="24"/>
                <w:rPrChange w:id="71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1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14" w:author="Kiên Lê Trung" w:date="2024-12-26T18:31:00Z" w16du:dateUtc="2024-12-26T11:31:00Z">
                  <w:rPr>
                    <w:noProof/>
                  </w:rPr>
                </w:rPrChange>
              </w:rPr>
              <w:instrText>HYPERLINK \l "_Toc186130312"</w:instrText>
            </w:r>
            <w:r w:rsidRPr="00B407E4">
              <w:rPr>
                <w:rStyle w:val="Hyperlink"/>
                <w:rFonts w:ascii="Times New Roman" w:hAnsi="Times New Roman" w:cs="Times New Roman"/>
                <w:noProof/>
                <w:sz w:val="24"/>
                <w:szCs w:val="24"/>
                <w:rPrChange w:id="715"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71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17" w:author="Kiên Lê Trung" w:date="2024-12-26T18:31:00Z" w16du:dateUtc="2024-12-26T11:31:00Z">
                  <w:rPr>
                    <w:rStyle w:val="Hyperlink"/>
                    <w:noProof/>
                  </w:rPr>
                </w:rPrChange>
              </w:rPr>
              <w:t>2.3 Kết luận chương</w:t>
            </w:r>
            <w:r w:rsidRPr="00B407E4">
              <w:rPr>
                <w:rFonts w:ascii="Times New Roman" w:hAnsi="Times New Roman" w:cs="Times New Roman"/>
                <w:noProof/>
                <w:webHidden/>
                <w:sz w:val="24"/>
                <w:szCs w:val="24"/>
                <w:rPrChange w:id="71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1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20" w:author="Kiên Lê Trung" w:date="2024-12-26T18:31:00Z" w16du:dateUtc="2024-12-26T11:31:00Z">
                  <w:rPr>
                    <w:noProof/>
                    <w:webHidden/>
                  </w:rPr>
                </w:rPrChange>
              </w:rPr>
              <w:instrText xml:space="preserve"> PAGEREF _Toc186130312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721" w:author="Kiên Lê Trung" w:date="2024-12-26T18:31:00Z" w16du:dateUtc="2024-12-26T11:31:00Z">
                <w:rPr>
                  <w:noProof/>
                  <w:webHidden/>
                </w:rPr>
              </w:rPrChange>
            </w:rPr>
            <w:fldChar w:fldCharType="separate"/>
          </w:r>
          <w:ins w:id="722" w:author="Kiên Lê Trung" w:date="2024-12-26T18:31:00Z" w16du:dateUtc="2024-12-26T11:31:00Z">
            <w:r w:rsidRPr="00B407E4">
              <w:rPr>
                <w:rFonts w:ascii="Times New Roman" w:hAnsi="Times New Roman" w:cs="Times New Roman"/>
                <w:noProof/>
                <w:webHidden/>
                <w:sz w:val="24"/>
                <w:szCs w:val="24"/>
                <w:rPrChange w:id="723" w:author="Kiên Lê Trung" w:date="2024-12-26T18:31:00Z" w16du:dateUtc="2024-12-26T11:31:00Z">
                  <w:rPr>
                    <w:noProof/>
                    <w:webHidden/>
                  </w:rPr>
                </w:rPrChange>
              </w:rPr>
              <w:t>57</w:t>
            </w:r>
            <w:r w:rsidRPr="00B407E4">
              <w:rPr>
                <w:rFonts w:ascii="Times New Roman" w:hAnsi="Times New Roman" w:cs="Times New Roman"/>
                <w:noProof/>
                <w:webHidden/>
                <w:sz w:val="24"/>
                <w:szCs w:val="24"/>
                <w:rPrChange w:id="72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25" w:author="Kiên Lê Trung" w:date="2024-12-26T18:31:00Z" w16du:dateUtc="2024-12-26T11:31:00Z">
                  <w:rPr>
                    <w:rStyle w:val="Hyperlink"/>
                    <w:noProof/>
                  </w:rPr>
                </w:rPrChange>
              </w:rPr>
              <w:fldChar w:fldCharType="end"/>
            </w:r>
          </w:ins>
        </w:p>
        <w:p w14:paraId="4D20D43F" w14:textId="3FADC041" w:rsidR="00B407E4" w:rsidRPr="00B407E4" w:rsidRDefault="00B407E4">
          <w:pPr>
            <w:pStyle w:val="TOC1"/>
            <w:tabs>
              <w:tab w:val="left" w:pos="440"/>
              <w:tab w:val="right" w:leader="dot" w:pos="9019"/>
            </w:tabs>
            <w:rPr>
              <w:ins w:id="72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27" w:author="Kiên Lê Trung" w:date="2024-12-26T18:31:00Z" w16du:dateUtc="2024-12-26T11:31:00Z">
                <w:rPr>
                  <w:ins w:id="72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29" w:author="Kiên Lê Trung" w:date="2024-12-26T18:31:00Z" w16du:dateUtc="2024-12-26T11:31:00Z">
            <w:r w:rsidRPr="00B407E4">
              <w:rPr>
                <w:rStyle w:val="Hyperlink"/>
                <w:rFonts w:ascii="Times New Roman" w:hAnsi="Times New Roman" w:cs="Times New Roman"/>
                <w:noProof/>
                <w:sz w:val="24"/>
                <w:szCs w:val="24"/>
                <w:rPrChange w:id="73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3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32" w:author="Kiên Lê Trung" w:date="2024-12-26T18:31:00Z" w16du:dateUtc="2024-12-26T11:31:00Z">
                  <w:rPr>
                    <w:noProof/>
                  </w:rPr>
                </w:rPrChange>
              </w:rPr>
              <w:instrText>HYPERLINK \l "_Toc186130313"</w:instrText>
            </w:r>
            <w:r w:rsidRPr="00B407E4">
              <w:rPr>
                <w:rStyle w:val="Hyperlink"/>
                <w:rFonts w:ascii="Times New Roman" w:hAnsi="Times New Roman" w:cs="Times New Roman"/>
                <w:noProof/>
                <w:sz w:val="24"/>
                <w:szCs w:val="24"/>
                <w:rPrChange w:id="733"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73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35" w:author="Kiên Lê Trung" w:date="2024-12-26T18:31:00Z" w16du:dateUtc="2024-12-26T11:31:00Z">
                  <w:rPr>
                    <w:rStyle w:val="Hyperlink"/>
                    <w:noProof/>
                  </w:rPr>
                </w:rPrChange>
              </w:rPr>
              <w:t>CHƯƠNG 3: CÀI ĐẶT VÀ THỬ NGHIỆM HỆ THỐNG</w:t>
            </w:r>
            <w:r w:rsidRPr="00B407E4">
              <w:rPr>
                <w:rFonts w:ascii="Times New Roman" w:hAnsi="Times New Roman" w:cs="Times New Roman"/>
                <w:noProof/>
                <w:webHidden/>
                <w:sz w:val="24"/>
                <w:szCs w:val="24"/>
                <w:rPrChange w:id="73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3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38" w:author="Kiên Lê Trung" w:date="2024-12-26T18:31:00Z" w16du:dateUtc="2024-12-26T11:31:00Z">
                  <w:rPr>
                    <w:noProof/>
                    <w:webHidden/>
                  </w:rPr>
                </w:rPrChange>
              </w:rPr>
              <w:instrText xml:space="preserve"> PAGEREF _Toc186130313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739" w:author="Kiên Lê Trung" w:date="2024-12-26T18:31:00Z" w16du:dateUtc="2024-12-26T11:31:00Z">
                <w:rPr>
                  <w:noProof/>
                  <w:webHidden/>
                </w:rPr>
              </w:rPrChange>
            </w:rPr>
            <w:fldChar w:fldCharType="separate"/>
          </w:r>
          <w:ins w:id="740" w:author="Kiên Lê Trung" w:date="2024-12-26T18:31:00Z" w16du:dateUtc="2024-12-26T11:31:00Z">
            <w:r w:rsidRPr="00B407E4">
              <w:rPr>
                <w:rFonts w:ascii="Times New Roman" w:hAnsi="Times New Roman" w:cs="Times New Roman"/>
                <w:noProof/>
                <w:webHidden/>
                <w:sz w:val="24"/>
                <w:szCs w:val="24"/>
                <w:rPrChange w:id="741"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4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43" w:author="Kiên Lê Trung" w:date="2024-12-26T18:31:00Z" w16du:dateUtc="2024-12-26T11:31:00Z">
                  <w:rPr>
                    <w:rStyle w:val="Hyperlink"/>
                    <w:noProof/>
                  </w:rPr>
                </w:rPrChange>
              </w:rPr>
              <w:fldChar w:fldCharType="end"/>
            </w:r>
          </w:ins>
        </w:p>
        <w:p w14:paraId="7F7B59BD" w14:textId="6ED511A4" w:rsidR="00B407E4" w:rsidRPr="00B407E4" w:rsidRDefault="00B407E4">
          <w:pPr>
            <w:pStyle w:val="TOC2"/>
            <w:tabs>
              <w:tab w:val="right" w:leader="dot" w:pos="9019"/>
            </w:tabs>
            <w:rPr>
              <w:ins w:id="74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45" w:author="Kiên Lê Trung" w:date="2024-12-26T18:31:00Z" w16du:dateUtc="2024-12-26T11:31:00Z">
                <w:rPr>
                  <w:ins w:id="74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47" w:author="Kiên Lê Trung" w:date="2024-12-26T18:31:00Z" w16du:dateUtc="2024-12-26T11:31:00Z">
            <w:r w:rsidRPr="00B407E4">
              <w:rPr>
                <w:rStyle w:val="Hyperlink"/>
                <w:rFonts w:ascii="Times New Roman" w:hAnsi="Times New Roman" w:cs="Times New Roman"/>
                <w:noProof/>
                <w:sz w:val="24"/>
                <w:szCs w:val="24"/>
                <w:rPrChange w:id="74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4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50" w:author="Kiên Lê Trung" w:date="2024-12-26T18:31:00Z" w16du:dateUtc="2024-12-26T11:31:00Z">
                  <w:rPr>
                    <w:noProof/>
                  </w:rPr>
                </w:rPrChange>
              </w:rPr>
              <w:instrText>HYPERLINK \l "_Toc186130314"</w:instrText>
            </w:r>
            <w:r w:rsidRPr="00B407E4">
              <w:rPr>
                <w:rStyle w:val="Hyperlink"/>
                <w:rFonts w:ascii="Times New Roman" w:hAnsi="Times New Roman" w:cs="Times New Roman"/>
                <w:noProof/>
                <w:sz w:val="24"/>
                <w:szCs w:val="24"/>
                <w:rPrChange w:id="751"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75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53" w:author="Kiên Lê Trung" w:date="2024-12-26T18:31:00Z" w16du:dateUtc="2024-12-26T11:31:00Z">
                  <w:rPr>
                    <w:rStyle w:val="Hyperlink"/>
                    <w:noProof/>
                  </w:rPr>
                </w:rPrChange>
              </w:rPr>
              <w:t xml:space="preserve">3.1 </w:t>
            </w:r>
            <w:r w:rsidRPr="00B407E4">
              <w:rPr>
                <w:rStyle w:val="Hyperlink"/>
                <w:rFonts w:ascii="Times New Roman" w:hAnsi="Times New Roman" w:cs="Times New Roman"/>
                <w:noProof/>
                <w:sz w:val="24"/>
                <w:szCs w:val="24"/>
                <w:lang w:val="en-US"/>
                <w:rPrChange w:id="754" w:author="Kiên Lê Trung" w:date="2024-12-26T18:31:00Z" w16du:dateUtc="2024-12-26T11:31:00Z">
                  <w:rPr>
                    <w:rStyle w:val="Hyperlink"/>
                    <w:noProof/>
                    <w:lang w:val="en-US"/>
                  </w:rPr>
                </w:rPrChange>
              </w:rPr>
              <w:t>Cài đặt</w:t>
            </w:r>
            <w:r w:rsidRPr="00B407E4">
              <w:rPr>
                <w:rFonts w:ascii="Times New Roman" w:hAnsi="Times New Roman" w:cs="Times New Roman"/>
                <w:noProof/>
                <w:webHidden/>
                <w:sz w:val="24"/>
                <w:szCs w:val="24"/>
                <w:rPrChange w:id="75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5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57" w:author="Kiên Lê Trung" w:date="2024-12-26T18:31:00Z" w16du:dateUtc="2024-12-26T11:31:00Z">
                  <w:rPr>
                    <w:noProof/>
                    <w:webHidden/>
                  </w:rPr>
                </w:rPrChange>
              </w:rPr>
              <w:instrText xml:space="preserve"> PAGEREF _Toc186130314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758" w:author="Kiên Lê Trung" w:date="2024-12-26T18:31:00Z" w16du:dateUtc="2024-12-26T11:31:00Z">
                <w:rPr>
                  <w:noProof/>
                  <w:webHidden/>
                </w:rPr>
              </w:rPrChange>
            </w:rPr>
            <w:fldChar w:fldCharType="separate"/>
          </w:r>
          <w:ins w:id="759" w:author="Kiên Lê Trung" w:date="2024-12-26T18:31:00Z" w16du:dateUtc="2024-12-26T11:31:00Z">
            <w:r w:rsidRPr="00B407E4">
              <w:rPr>
                <w:rFonts w:ascii="Times New Roman" w:hAnsi="Times New Roman" w:cs="Times New Roman"/>
                <w:noProof/>
                <w:webHidden/>
                <w:sz w:val="24"/>
                <w:szCs w:val="24"/>
                <w:rPrChange w:id="760"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6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62" w:author="Kiên Lê Trung" w:date="2024-12-26T18:31:00Z" w16du:dateUtc="2024-12-26T11:31:00Z">
                  <w:rPr>
                    <w:rStyle w:val="Hyperlink"/>
                    <w:noProof/>
                  </w:rPr>
                </w:rPrChange>
              </w:rPr>
              <w:fldChar w:fldCharType="end"/>
            </w:r>
          </w:ins>
        </w:p>
        <w:p w14:paraId="3A2E943B" w14:textId="50839BBA" w:rsidR="00B407E4" w:rsidRPr="00B407E4" w:rsidRDefault="00B407E4">
          <w:pPr>
            <w:pStyle w:val="TOC3"/>
            <w:tabs>
              <w:tab w:val="right" w:leader="dot" w:pos="9019"/>
            </w:tabs>
            <w:rPr>
              <w:ins w:id="76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64" w:author="Kiên Lê Trung" w:date="2024-12-26T18:31:00Z" w16du:dateUtc="2024-12-26T11:31:00Z">
                <w:rPr>
                  <w:ins w:id="76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66" w:author="Kiên Lê Trung" w:date="2024-12-26T18:31:00Z" w16du:dateUtc="2024-12-26T11:31:00Z">
            <w:r w:rsidRPr="00B407E4">
              <w:rPr>
                <w:rStyle w:val="Hyperlink"/>
                <w:rFonts w:ascii="Times New Roman" w:hAnsi="Times New Roman" w:cs="Times New Roman"/>
                <w:noProof/>
                <w:sz w:val="24"/>
                <w:szCs w:val="24"/>
                <w:rPrChange w:id="76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6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69" w:author="Kiên Lê Trung" w:date="2024-12-26T18:31:00Z" w16du:dateUtc="2024-12-26T11:31:00Z">
                  <w:rPr>
                    <w:noProof/>
                  </w:rPr>
                </w:rPrChange>
              </w:rPr>
              <w:instrText>HYPERLINK \l "_Toc186130315"</w:instrText>
            </w:r>
            <w:r w:rsidRPr="00B407E4">
              <w:rPr>
                <w:rStyle w:val="Hyperlink"/>
                <w:rFonts w:ascii="Times New Roman" w:hAnsi="Times New Roman" w:cs="Times New Roman"/>
                <w:noProof/>
                <w:sz w:val="24"/>
                <w:szCs w:val="24"/>
                <w:rPrChange w:id="770"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77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lang w:val="en-US"/>
                <w:rPrChange w:id="772" w:author="Kiên Lê Trung" w:date="2024-12-26T18:31:00Z" w16du:dateUtc="2024-12-26T11:31:00Z">
                  <w:rPr>
                    <w:rStyle w:val="Hyperlink"/>
                    <w:noProof/>
                    <w:lang w:val="en-US"/>
                  </w:rPr>
                </w:rPrChange>
              </w:rPr>
              <w:t xml:space="preserve">3.1.1 </w:t>
            </w:r>
            <w:r w:rsidRPr="00B407E4">
              <w:rPr>
                <w:rStyle w:val="Hyperlink"/>
                <w:rFonts w:ascii="Times New Roman" w:eastAsia="Times New Roman" w:hAnsi="Times New Roman" w:cs="Times New Roman"/>
                <w:noProof/>
                <w:sz w:val="24"/>
                <w:szCs w:val="24"/>
                <w:lang w:val="en-US"/>
                <w:rPrChange w:id="773" w:author="Kiên Lê Trung" w:date="2024-12-26T18:31:00Z" w16du:dateUtc="2024-12-26T11:31:00Z">
                  <w:rPr>
                    <w:rStyle w:val="Hyperlink"/>
                    <w:rFonts w:eastAsia="Times New Roman" w:cs="Times New Roman"/>
                    <w:noProof/>
                    <w:lang w:val="en-US"/>
                  </w:rPr>
                </w:rPrChange>
              </w:rPr>
              <w:t>Yêu cầu hệ thống</w:t>
            </w:r>
            <w:r w:rsidRPr="00B407E4">
              <w:rPr>
                <w:rFonts w:ascii="Times New Roman" w:hAnsi="Times New Roman" w:cs="Times New Roman"/>
                <w:noProof/>
                <w:webHidden/>
                <w:sz w:val="24"/>
                <w:szCs w:val="24"/>
                <w:rPrChange w:id="77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7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76" w:author="Kiên Lê Trung" w:date="2024-12-26T18:31:00Z" w16du:dateUtc="2024-12-26T11:31:00Z">
                  <w:rPr>
                    <w:noProof/>
                    <w:webHidden/>
                  </w:rPr>
                </w:rPrChange>
              </w:rPr>
              <w:instrText xml:space="preserve"> PAGEREF _Toc186130315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777" w:author="Kiên Lê Trung" w:date="2024-12-26T18:31:00Z" w16du:dateUtc="2024-12-26T11:31:00Z">
                <w:rPr>
                  <w:noProof/>
                  <w:webHidden/>
                </w:rPr>
              </w:rPrChange>
            </w:rPr>
            <w:fldChar w:fldCharType="separate"/>
          </w:r>
          <w:ins w:id="778" w:author="Kiên Lê Trung" w:date="2024-12-26T18:31:00Z" w16du:dateUtc="2024-12-26T11:31:00Z">
            <w:r w:rsidRPr="00B407E4">
              <w:rPr>
                <w:rFonts w:ascii="Times New Roman" w:hAnsi="Times New Roman" w:cs="Times New Roman"/>
                <w:noProof/>
                <w:webHidden/>
                <w:sz w:val="24"/>
                <w:szCs w:val="24"/>
                <w:rPrChange w:id="779"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8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81" w:author="Kiên Lê Trung" w:date="2024-12-26T18:31:00Z" w16du:dateUtc="2024-12-26T11:31:00Z">
                  <w:rPr>
                    <w:rStyle w:val="Hyperlink"/>
                    <w:noProof/>
                  </w:rPr>
                </w:rPrChange>
              </w:rPr>
              <w:fldChar w:fldCharType="end"/>
            </w:r>
          </w:ins>
        </w:p>
        <w:p w14:paraId="27F97CEB" w14:textId="7787187E" w:rsidR="00B407E4" w:rsidRPr="00B407E4" w:rsidRDefault="00B407E4">
          <w:pPr>
            <w:pStyle w:val="TOC3"/>
            <w:tabs>
              <w:tab w:val="right" w:leader="dot" w:pos="9019"/>
            </w:tabs>
            <w:rPr>
              <w:ins w:id="78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83" w:author="Kiên Lê Trung" w:date="2024-12-26T18:31:00Z" w16du:dateUtc="2024-12-26T11:31:00Z">
                <w:rPr>
                  <w:ins w:id="78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85" w:author="Kiên Lê Trung" w:date="2024-12-26T18:31:00Z" w16du:dateUtc="2024-12-26T11:31:00Z">
            <w:r w:rsidRPr="00B407E4">
              <w:rPr>
                <w:rStyle w:val="Hyperlink"/>
                <w:rFonts w:ascii="Times New Roman" w:hAnsi="Times New Roman" w:cs="Times New Roman"/>
                <w:noProof/>
                <w:sz w:val="24"/>
                <w:szCs w:val="24"/>
                <w:rPrChange w:id="78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8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88" w:author="Kiên Lê Trung" w:date="2024-12-26T18:31:00Z" w16du:dateUtc="2024-12-26T11:31:00Z">
                  <w:rPr>
                    <w:noProof/>
                  </w:rPr>
                </w:rPrChange>
              </w:rPr>
              <w:instrText>HYPERLINK \l "_Toc186130316"</w:instrText>
            </w:r>
            <w:r w:rsidRPr="00B407E4">
              <w:rPr>
                <w:rStyle w:val="Hyperlink"/>
                <w:rFonts w:ascii="Times New Roman" w:hAnsi="Times New Roman" w:cs="Times New Roman"/>
                <w:noProof/>
                <w:sz w:val="24"/>
                <w:szCs w:val="24"/>
                <w:rPrChange w:id="789"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79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lang w:val="en-US"/>
                <w:rPrChange w:id="791" w:author="Kiên Lê Trung" w:date="2024-12-26T18:31:00Z" w16du:dateUtc="2024-12-26T11:31:00Z">
                  <w:rPr>
                    <w:rStyle w:val="Hyperlink"/>
                    <w:noProof/>
                    <w:lang w:val="en-US"/>
                  </w:rPr>
                </w:rPrChange>
              </w:rPr>
              <w:t>3.1.2 Cài đặt hệ thống</w:t>
            </w:r>
            <w:r w:rsidRPr="00B407E4">
              <w:rPr>
                <w:rFonts w:ascii="Times New Roman" w:hAnsi="Times New Roman" w:cs="Times New Roman"/>
                <w:noProof/>
                <w:webHidden/>
                <w:sz w:val="24"/>
                <w:szCs w:val="24"/>
                <w:rPrChange w:id="79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9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94" w:author="Kiên Lê Trung" w:date="2024-12-26T18:31:00Z" w16du:dateUtc="2024-12-26T11:31:00Z">
                  <w:rPr>
                    <w:noProof/>
                    <w:webHidden/>
                  </w:rPr>
                </w:rPrChange>
              </w:rPr>
              <w:instrText xml:space="preserve"> PAGEREF _Toc186130316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795" w:author="Kiên Lê Trung" w:date="2024-12-26T18:31:00Z" w16du:dateUtc="2024-12-26T11:31:00Z">
                <w:rPr>
                  <w:noProof/>
                  <w:webHidden/>
                </w:rPr>
              </w:rPrChange>
            </w:rPr>
            <w:fldChar w:fldCharType="separate"/>
          </w:r>
          <w:ins w:id="796" w:author="Kiên Lê Trung" w:date="2024-12-26T18:31:00Z" w16du:dateUtc="2024-12-26T11:31:00Z">
            <w:r w:rsidRPr="00B407E4">
              <w:rPr>
                <w:rFonts w:ascii="Times New Roman" w:hAnsi="Times New Roman" w:cs="Times New Roman"/>
                <w:noProof/>
                <w:webHidden/>
                <w:sz w:val="24"/>
                <w:szCs w:val="24"/>
                <w:rPrChange w:id="797"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9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99" w:author="Kiên Lê Trung" w:date="2024-12-26T18:31:00Z" w16du:dateUtc="2024-12-26T11:31:00Z">
                  <w:rPr>
                    <w:rStyle w:val="Hyperlink"/>
                    <w:noProof/>
                  </w:rPr>
                </w:rPrChange>
              </w:rPr>
              <w:fldChar w:fldCharType="end"/>
            </w:r>
          </w:ins>
        </w:p>
        <w:p w14:paraId="293A02E9" w14:textId="038053D6" w:rsidR="00B407E4" w:rsidRPr="00B407E4" w:rsidRDefault="00B407E4">
          <w:pPr>
            <w:pStyle w:val="TOC2"/>
            <w:tabs>
              <w:tab w:val="right" w:leader="dot" w:pos="9019"/>
            </w:tabs>
            <w:rPr>
              <w:ins w:id="80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01" w:author="Kiên Lê Trung" w:date="2024-12-26T18:31:00Z" w16du:dateUtc="2024-12-26T11:31:00Z">
                <w:rPr>
                  <w:ins w:id="80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03" w:author="Kiên Lê Trung" w:date="2024-12-26T18:31:00Z" w16du:dateUtc="2024-12-26T11:31:00Z">
            <w:r w:rsidRPr="00B407E4">
              <w:rPr>
                <w:rStyle w:val="Hyperlink"/>
                <w:rFonts w:ascii="Times New Roman" w:hAnsi="Times New Roman" w:cs="Times New Roman"/>
                <w:noProof/>
                <w:sz w:val="24"/>
                <w:szCs w:val="24"/>
                <w:rPrChange w:id="80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0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06" w:author="Kiên Lê Trung" w:date="2024-12-26T18:31:00Z" w16du:dateUtc="2024-12-26T11:31:00Z">
                  <w:rPr>
                    <w:noProof/>
                  </w:rPr>
                </w:rPrChange>
              </w:rPr>
              <w:instrText>HYPERLINK \l "_Toc186130317"</w:instrText>
            </w:r>
            <w:r w:rsidRPr="00B407E4">
              <w:rPr>
                <w:rStyle w:val="Hyperlink"/>
                <w:rFonts w:ascii="Times New Roman" w:hAnsi="Times New Roman" w:cs="Times New Roman"/>
                <w:noProof/>
                <w:sz w:val="24"/>
                <w:szCs w:val="24"/>
                <w:rPrChange w:id="807"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80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09" w:author="Kiên Lê Trung" w:date="2024-12-26T18:31:00Z" w16du:dateUtc="2024-12-26T11:31:00Z">
                  <w:rPr>
                    <w:rStyle w:val="Hyperlink"/>
                    <w:noProof/>
                  </w:rPr>
                </w:rPrChange>
              </w:rPr>
              <w:t>3.2 Một số hình ảnh về giao diện hệ thống</w:t>
            </w:r>
            <w:r w:rsidRPr="00B407E4">
              <w:rPr>
                <w:rFonts w:ascii="Times New Roman" w:hAnsi="Times New Roman" w:cs="Times New Roman"/>
                <w:noProof/>
                <w:webHidden/>
                <w:sz w:val="24"/>
                <w:szCs w:val="24"/>
                <w:rPrChange w:id="81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1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12" w:author="Kiên Lê Trung" w:date="2024-12-26T18:31:00Z" w16du:dateUtc="2024-12-26T11:31:00Z">
                  <w:rPr>
                    <w:noProof/>
                    <w:webHidden/>
                  </w:rPr>
                </w:rPrChange>
              </w:rPr>
              <w:instrText xml:space="preserve"> PAGEREF _Toc186130317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813" w:author="Kiên Lê Trung" w:date="2024-12-26T18:31:00Z" w16du:dateUtc="2024-12-26T11:31:00Z">
                <w:rPr>
                  <w:noProof/>
                  <w:webHidden/>
                </w:rPr>
              </w:rPrChange>
            </w:rPr>
            <w:fldChar w:fldCharType="separate"/>
          </w:r>
          <w:ins w:id="814" w:author="Kiên Lê Trung" w:date="2024-12-26T18:31:00Z" w16du:dateUtc="2024-12-26T11:31:00Z">
            <w:r w:rsidRPr="00B407E4">
              <w:rPr>
                <w:rFonts w:ascii="Times New Roman" w:hAnsi="Times New Roman" w:cs="Times New Roman"/>
                <w:noProof/>
                <w:webHidden/>
                <w:sz w:val="24"/>
                <w:szCs w:val="24"/>
                <w:rPrChange w:id="815"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1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17" w:author="Kiên Lê Trung" w:date="2024-12-26T18:31:00Z" w16du:dateUtc="2024-12-26T11:31:00Z">
                  <w:rPr>
                    <w:rStyle w:val="Hyperlink"/>
                    <w:noProof/>
                  </w:rPr>
                </w:rPrChange>
              </w:rPr>
              <w:fldChar w:fldCharType="end"/>
            </w:r>
          </w:ins>
        </w:p>
        <w:p w14:paraId="318E7FAF" w14:textId="72AACEDF" w:rsidR="00B407E4" w:rsidRPr="00B407E4" w:rsidRDefault="00B407E4">
          <w:pPr>
            <w:pStyle w:val="TOC3"/>
            <w:tabs>
              <w:tab w:val="right" w:leader="dot" w:pos="9019"/>
            </w:tabs>
            <w:rPr>
              <w:ins w:id="81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19" w:author="Kiên Lê Trung" w:date="2024-12-26T18:31:00Z" w16du:dateUtc="2024-12-26T11:31:00Z">
                <w:rPr>
                  <w:ins w:id="82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21" w:author="Kiên Lê Trung" w:date="2024-12-26T18:31:00Z" w16du:dateUtc="2024-12-26T11:31:00Z">
            <w:r w:rsidRPr="00B407E4">
              <w:rPr>
                <w:rStyle w:val="Hyperlink"/>
                <w:rFonts w:ascii="Times New Roman" w:hAnsi="Times New Roman" w:cs="Times New Roman"/>
                <w:noProof/>
                <w:sz w:val="24"/>
                <w:szCs w:val="24"/>
                <w:rPrChange w:id="82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2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24" w:author="Kiên Lê Trung" w:date="2024-12-26T18:31:00Z" w16du:dateUtc="2024-12-26T11:31:00Z">
                  <w:rPr>
                    <w:noProof/>
                  </w:rPr>
                </w:rPrChange>
              </w:rPr>
              <w:instrText>HYPERLINK \l "_Toc186130318"</w:instrText>
            </w:r>
            <w:r w:rsidRPr="00B407E4">
              <w:rPr>
                <w:rStyle w:val="Hyperlink"/>
                <w:rFonts w:ascii="Times New Roman" w:hAnsi="Times New Roman" w:cs="Times New Roman"/>
                <w:noProof/>
                <w:sz w:val="24"/>
                <w:szCs w:val="24"/>
                <w:rPrChange w:id="825"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82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27" w:author="Kiên Lê Trung" w:date="2024-12-26T18:31:00Z" w16du:dateUtc="2024-12-26T11:31:00Z">
                  <w:rPr>
                    <w:rStyle w:val="Hyperlink"/>
                    <w:noProof/>
                  </w:rPr>
                </w:rPrChange>
              </w:rPr>
              <w:t>3.2.1 Một số giao diện cho người dùng hệ thống</w:t>
            </w:r>
            <w:r w:rsidRPr="00B407E4">
              <w:rPr>
                <w:rFonts w:ascii="Times New Roman" w:hAnsi="Times New Roman" w:cs="Times New Roman"/>
                <w:noProof/>
                <w:webHidden/>
                <w:sz w:val="24"/>
                <w:szCs w:val="24"/>
                <w:rPrChange w:id="82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2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30" w:author="Kiên Lê Trung" w:date="2024-12-26T18:31:00Z" w16du:dateUtc="2024-12-26T11:31:00Z">
                  <w:rPr>
                    <w:noProof/>
                    <w:webHidden/>
                  </w:rPr>
                </w:rPrChange>
              </w:rPr>
              <w:instrText xml:space="preserve"> PAGEREF _Toc186130318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831" w:author="Kiên Lê Trung" w:date="2024-12-26T18:31:00Z" w16du:dateUtc="2024-12-26T11:31:00Z">
                <w:rPr>
                  <w:noProof/>
                  <w:webHidden/>
                </w:rPr>
              </w:rPrChange>
            </w:rPr>
            <w:fldChar w:fldCharType="separate"/>
          </w:r>
          <w:ins w:id="832" w:author="Kiên Lê Trung" w:date="2024-12-26T18:31:00Z" w16du:dateUtc="2024-12-26T11:31:00Z">
            <w:r w:rsidRPr="00B407E4">
              <w:rPr>
                <w:rFonts w:ascii="Times New Roman" w:hAnsi="Times New Roman" w:cs="Times New Roman"/>
                <w:noProof/>
                <w:webHidden/>
                <w:sz w:val="24"/>
                <w:szCs w:val="24"/>
                <w:rPrChange w:id="833"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3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35" w:author="Kiên Lê Trung" w:date="2024-12-26T18:31:00Z" w16du:dateUtc="2024-12-26T11:31:00Z">
                  <w:rPr>
                    <w:rStyle w:val="Hyperlink"/>
                    <w:noProof/>
                  </w:rPr>
                </w:rPrChange>
              </w:rPr>
              <w:fldChar w:fldCharType="end"/>
            </w:r>
          </w:ins>
        </w:p>
        <w:p w14:paraId="42C52AA6" w14:textId="7BE238E7" w:rsidR="00B407E4" w:rsidRPr="00B407E4" w:rsidRDefault="00B407E4">
          <w:pPr>
            <w:pStyle w:val="TOC3"/>
            <w:tabs>
              <w:tab w:val="right" w:leader="dot" w:pos="9019"/>
            </w:tabs>
            <w:rPr>
              <w:ins w:id="83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37" w:author="Kiên Lê Trung" w:date="2024-12-26T18:31:00Z" w16du:dateUtc="2024-12-26T11:31:00Z">
                <w:rPr>
                  <w:ins w:id="83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39" w:author="Kiên Lê Trung" w:date="2024-12-26T18:31:00Z" w16du:dateUtc="2024-12-26T11:31:00Z">
            <w:r w:rsidRPr="00B407E4">
              <w:rPr>
                <w:rStyle w:val="Hyperlink"/>
                <w:rFonts w:ascii="Times New Roman" w:hAnsi="Times New Roman" w:cs="Times New Roman"/>
                <w:noProof/>
                <w:sz w:val="24"/>
                <w:szCs w:val="24"/>
                <w:rPrChange w:id="84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4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42" w:author="Kiên Lê Trung" w:date="2024-12-26T18:31:00Z" w16du:dateUtc="2024-12-26T11:31:00Z">
                  <w:rPr>
                    <w:noProof/>
                  </w:rPr>
                </w:rPrChange>
              </w:rPr>
              <w:instrText>HYPERLINK \l "_Toc186130319"</w:instrText>
            </w:r>
            <w:r w:rsidRPr="00B407E4">
              <w:rPr>
                <w:rStyle w:val="Hyperlink"/>
                <w:rFonts w:ascii="Times New Roman" w:hAnsi="Times New Roman" w:cs="Times New Roman"/>
                <w:noProof/>
                <w:sz w:val="24"/>
                <w:szCs w:val="24"/>
                <w:rPrChange w:id="843"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84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45" w:author="Kiên Lê Trung" w:date="2024-12-26T18:31:00Z" w16du:dateUtc="2024-12-26T11:31:00Z">
                  <w:rPr>
                    <w:rStyle w:val="Hyperlink"/>
                    <w:noProof/>
                  </w:rPr>
                </w:rPrChange>
              </w:rPr>
              <w:t xml:space="preserve">3.2.2 Một số giao diện cho người </w:t>
            </w:r>
            <w:r w:rsidRPr="00B407E4">
              <w:rPr>
                <w:rStyle w:val="Hyperlink"/>
                <w:rFonts w:ascii="Times New Roman" w:hAnsi="Times New Roman" w:cs="Times New Roman"/>
                <w:noProof/>
                <w:sz w:val="24"/>
                <w:szCs w:val="24"/>
                <w:lang w:val="en-US"/>
                <w:rPrChange w:id="846" w:author="Kiên Lê Trung" w:date="2024-12-26T18:31:00Z" w16du:dateUtc="2024-12-26T11:31:00Z">
                  <w:rPr>
                    <w:rStyle w:val="Hyperlink"/>
                    <w:noProof/>
                    <w:lang w:val="en-US"/>
                  </w:rPr>
                </w:rPrChange>
              </w:rPr>
              <w:t>bán</w:t>
            </w:r>
            <w:r w:rsidRPr="00B407E4">
              <w:rPr>
                <w:rFonts w:ascii="Times New Roman" w:hAnsi="Times New Roman" w:cs="Times New Roman"/>
                <w:noProof/>
                <w:webHidden/>
                <w:sz w:val="24"/>
                <w:szCs w:val="24"/>
                <w:rPrChange w:id="84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4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49" w:author="Kiên Lê Trung" w:date="2024-12-26T18:31:00Z" w16du:dateUtc="2024-12-26T11:31:00Z">
                  <w:rPr>
                    <w:noProof/>
                    <w:webHidden/>
                  </w:rPr>
                </w:rPrChange>
              </w:rPr>
              <w:instrText xml:space="preserve"> PAGEREF _Toc186130319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850" w:author="Kiên Lê Trung" w:date="2024-12-26T18:31:00Z" w16du:dateUtc="2024-12-26T11:31:00Z">
                <w:rPr>
                  <w:noProof/>
                  <w:webHidden/>
                </w:rPr>
              </w:rPrChange>
            </w:rPr>
            <w:fldChar w:fldCharType="separate"/>
          </w:r>
          <w:ins w:id="851" w:author="Kiên Lê Trung" w:date="2024-12-26T18:31:00Z" w16du:dateUtc="2024-12-26T11:31:00Z">
            <w:r w:rsidRPr="00B407E4">
              <w:rPr>
                <w:rFonts w:ascii="Times New Roman" w:hAnsi="Times New Roman" w:cs="Times New Roman"/>
                <w:noProof/>
                <w:webHidden/>
                <w:sz w:val="24"/>
                <w:szCs w:val="24"/>
                <w:rPrChange w:id="852" w:author="Kiên Lê Trung" w:date="2024-12-26T18:31:00Z" w16du:dateUtc="2024-12-26T11:31:00Z">
                  <w:rPr>
                    <w:noProof/>
                    <w:webHidden/>
                  </w:rPr>
                </w:rPrChange>
              </w:rPr>
              <w:t>61</w:t>
            </w:r>
            <w:r w:rsidRPr="00B407E4">
              <w:rPr>
                <w:rFonts w:ascii="Times New Roman" w:hAnsi="Times New Roman" w:cs="Times New Roman"/>
                <w:noProof/>
                <w:webHidden/>
                <w:sz w:val="24"/>
                <w:szCs w:val="24"/>
                <w:rPrChange w:id="85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54" w:author="Kiên Lê Trung" w:date="2024-12-26T18:31:00Z" w16du:dateUtc="2024-12-26T11:31:00Z">
                  <w:rPr>
                    <w:rStyle w:val="Hyperlink"/>
                    <w:noProof/>
                  </w:rPr>
                </w:rPrChange>
              </w:rPr>
              <w:fldChar w:fldCharType="end"/>
            </w:r>
          </w:ins>
        </w:p>
        <w:p w14:paraId="2102067C" w14:textId="1FCF4A9D" w:rsidR="00B407E4" w:rsidRPr="00B407E4" w:rsidRDefault="00B407E4">
          <w:pPr>
            <w:pStyle w:val="TOC3"/>
            <w:tabs>
              <w:tab w:val="right" w:leader="dot" w:pos="9019"/>
            </w:tabs>
            <w:rPr>
              <w:ins w:id="85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56" w:author="Kiên Lê Trung" w:date="2024-12-26T18:31:00Z" w16du:dateUtc="2024-12-26T11:31:00Z">
                <w:rPr>
                  <w:ins w:id="85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58" w:author="Kiên Lê Trung" w:date="2024-12-26T18:31:00Z" w16du:dateUtc="2024-12-26T11:31:00Z">
            <w:r w:rsidRPr="00B407E4">
              <w:rPr>
                <w:rStyle w:val="Hyperlink"/>
                <w:rFonts w:ascii="Times New Roman" w:hAnsi="Times New Roman" w:cs="Times New Roman"/>
                <w:noProof/>
                <w:sz w:val="24"/>
                <w:szCs w:val="24"/>
                <w:rPrChange w:id="85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6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61" w:author="Kiên Lê Trung" w:date="2024-12-26T18:31:00Z" w16du:dateUtc="2024-12-26T11:31:00Z">
                  <w:rPr>
                    <w:noProof/>
                  </w:rPr>
                </w:rPrChange>
              </w:rPr>
              <w:instrText>HYPERLINK \l "_Toc186130320"</w:instrText>
            </w:r>
            <w:r w:rsidRPr="00B407E4">
              <w:rPr>
                <w:rStyle w:val="Hyperlink"/>
                <w:rFonts w:ascii="Times New Roman" w:hAnsi="Times New Roman" w:cs="Times New Roman"/>
                <w:noProof/>
                <w:sz w:val="24"/>
                <w:szCs w:val="24"/>
                <w:rPrChange w:id="862"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863"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64" w:author="Kiên Lê Trung" w:date="2024-12-26T18:31:00Z" w16du:dateUtc="2024-12-26T11:31:00Z">
                  <w:rPr>
                    <w:rStyle w:val="Hyperlink"/>
                    <w:noProof/>
                  </w:rPr>
                </w:rPrChange>
              </w:rPr>
              <w:t xml:space="preserve">3.2.3 Một số giao diện cho người </w:t>
            </w:r>
            <w:r w:rsidRPr="00B407E4">
              <w:rPr>
                <w:rStyle w:val="Hyperlink"/>
                <w:rFonts w:ascii="Times New Roman" w:hAnsi="Times New Roman" w:cs="Times New Roman"/>
                <w:noProof/>
                <w:sz w:val="24"/>
                <w:szCs w:val="24"/>
                <w:lang w:val="en-US"/>
                <w:rPrChange w:id="865" w:author="Kiên Lê Trung" w:date="2024-12-26T18:31:00Z" w16du:dateUtc="2024-12-26T11:31:00Z">
                  <w:rPr>
                    <w:rStyle w:val="Hyperlink"/>
                    <w:noProof/>
                    <w:lang w:val="en-US"/>
                  </w:rPr>
                </w:rPrChange>
              </w:rPr>
              <w:t>quản trị</w:t>
            </w:r>
            <w:r w:rsidRPr="00B407E4">
              <w:rPr>
                <w:rFonts w:ascii="Times New Roman" w:hAnsi="Times New Roman" w:cs="Times New Roman"/>
                <w:noProof/>
                <w:webHidden/>
                <w:sz w:val="24"/>
                <w:szCs w:val="24"/>
                <w:rPrChange w:id="86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6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68" w:author="Kiên Lê Trung" w:date="2024-12-26T18:31:00Z" w16du:dateUtc="2024-12-26T11:31:00Z">
                  <w:rPr>
                    <w:noProof/>
                    <w:webHidden/>
                  </w:rPr>
                </w:rPrChange>
              </w:rPr>
              <w:instrText xml:space="preserve"> PAGEREF _Toc186130320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869" w:author="Kiên Lê Trung" w:date="2024-12-26T18:31:00Z" w16du:dateUtc="2024-12-26T11:31:00Z">
                <w:rPr>
                  <w:noProof/>
                  <w:webHidden/>
                </w:rPr>
              </w:rPrChange>
            </w:rPr>
            <w:fldChar w:fldCharType="separate"/>
          </w:r>
          <w:ins w:id="870" w:author="Kiên Lê Trung" w:date="2024-12-26T18:31:00Z" w16du:dateUtc="2024-12-26T11:31:00Z">
            <w:r w:rsidRPr="00B407E4">
              <w:rPr>
                <w:rFonts w:ascii="Times New Roman" w:hAnsi="Times New Roman" w:cs="Times New Roman"/>
                <w:noProof/>
                <w:webHidden/>
                <w:sz w:val="24"/>
                <w:szCs w:val="24"/>
                <w:rPrChange w:id="871" w:author="Kiên Lê Trung" w:date="2024-12-26T18:31:00Z" w16du:dateUtc="2024-12-26T11:31:00Z">
                  <w:rPr>
                    <w:noProof/>
                    <w:webHidden/>
                  </w:rPr>
                </w:rPrChange>
              </w:rPr>
              <w:t>64</w:t>
            </w:r>
            <w:r w:rsidRPr="00B407E4">
              <w:rPr>
                <w:rFonts w:ascii="Times New Roman" w:hAnsi="Times New Roman" w:cs="Times New Roman"/>
                <w:noProof/>
                <w:webHidden/>
                <w:sz w:val="24"/>
                <w:szCs w:val="24"/>
                <w:rPrChange w:id="87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73" w:author="Kiên Lê Trung" w:date="2024-12-26T18:31:00Z" w16du:dateUtc="2024-12-26T11:31:00Z">
                  <w:rPr>
                    <w:rStyle w:val="Hyperlink"/>
                    <w:noProof/>
                  </w:rPr>
                </w:rPrChange>
              </w:rPr>
              <w:fldChar w:fldCharType="end"/>
            </w:r>
          </w:ins>
        </w:p>
        <w:p w14:paraId="65BF9744" w14:textId="4EB20885" w:rsidR="00B407E4" w:rsidRPr="00B407E4" w:rsidRDefault="00B407E4">
          <w:pPr>
            <w:pStyle w:val="TOC2"/>
            <w:tabs>
              <w:tab w:val="right" w:leader="dot" w:pos="9019"/>
            </w:tabs>
            <w:rPr>
              <w:ins w:id="87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75" w:author="Kiên Lê Trung" w:date="2024-12-26T18:31:00Z" w16du:dateUtc="2024-12-26T11:31:00Z">
                <w:rPr>
                  <w:ins w:id="87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77" w:author="Kiên Lê Trung" w:date="2024-12-26T18:31:00Z" w16du:dateUtc="2024-12-26T11:31:00Z">
            <w:r w:rsidRPr="00B407E4">
              <w:rPr>
                <w:rStyle w:val="Hyperlink"/>
                <w:rFonts w:ascii="Times New Roman" w:hAnsi="Times New Roman" w:cs="Times New Roman"/>
                <w:noProof/>
                <w:sz w:val="24"/>
                <w:szCs w:val="24"/>
                <w:rPrChange w:id="87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7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80" w:author="Kiên Lê Trung" w:date="2024-12-26T18:31:00Z" w16du:dateUtc="2024-12-26T11:31:00Z">
                  <w:rPr>
                    <w:noProof/>
                  </w:rPr>
                </w:rPrChange>
              </w:rPr>
              <w:instrText>HYPERLINK \l "_Toc186130321"</w:instrText>
            </w:r>
            <w:r w:rsidRPr="00B407E4">
              <w:rPr>
                <w:rStyle w:val="Hyperlink"/>
                <w:rFonts w:ascii="Times New Roman" w:hAnsi="Times New Roman" w:cs="Times New Roman"/>
                <w:noProof/>
                <w:sz w:val="24"/>
                <w:szCs w:val="24"/>
                <w:rPrChange w:id="881"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88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83" w:author="Kiên Lê Trung" w:date="2024-12-26T18:31:00Z" w16du:dateUtc="2024-12-26T11:31:00Z">
                  <w:rPr>
                    <w:rStyle w:val="Hyperlink"/>
                    <w:noProof/>
                  </w:rPr>
                </w:rPrChange>
              </w:rPr>
              <w:t>3.3 Kết luận chương</w:t>
            </w:r>
            <w:r w:rsidRPr="00B407E4">
              <w:rPr>
                <w:rFonts w:ascii="Times New Roman" w:hAnsi="Times New Roman" w:cs="Times New Roman"/>
                <w:noProof/>
                <w:webHidden/>
                <w:sz w:val="24"/>
                <w:szCs w:val="24"/>
                <w:rPrChange w:id="88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8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86" w:author="Kiên Lê Trung" w:date="2024-12-26T18:31:00Z" w16du:dateUtc="2024-12-26T11:31:00Z">
                  <w:rPr>
                    <w:noProof/>
                    <w:webHidden/>
                  </w:rPr>
                </w:rPrChange>
              </w:rPr>
              <w:instrText xml:space="preserve"> PAGEREF _Toc186130321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887" w:author="Kiên Lê Trung" w:date="2024-12-26T18:31:00Z" w16du:dateUtc="2024-12-26T11:31:00Z">
                <w:rPr>
                  <w:noProof/>
                  <w:webHidden/>
                </w:rPr>
              </w:rPrChange>
            </w:rPr>
            <w:fldChar w:fldCharType="separate"/>
          </w:r>
          <w:ins w:id="888" w:author="Kiên Lê Trung" w:date="2024-12-26T18:31:00Z" w16du:dateUtc="2024-12-26T11:31:00Z">
            <w:r w:rsidRPr="00B407E4">
              <w:rPr>
                <w:rFonts w:ascii="Times New Roman" w:hAnsi="Times New Roman" w:cs="Times New Roman"/>
                <w:noProof/>
                <w:webHidden/>
                <w:sz w:val="24"/>
                <w:szCs w:val="24"/>
                <w:rPrChange w:id="889" w:author="Kiên Lê Trung" w:date="2024-12-26T18:31:00Z" w16du:dateUtc="2024-12-26T11:31:00Z">
                  <w:rPr>
                    <w:noProof/>
                    <w:webHidden/>
                  </w:rPr>
                </w:rPrChange>
              </w:rPr>
              <w:t>66</w:t>
            </w:r>
            <w:r w:rsidRPr="00B407E4">
              <w:rPr>
                <w:rFonts w:ascii="Times New Roman" w:hAnsi="Times New Roman" w:cs="Times New Roman"/>
                <w:noProof/>
                <w:webHidden/>
                <w:sz w:val="24"/>
                <w:szCs w:val="24"/>
                <w:rPrChange w:id="89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91" w:author="Kiên Lê Trung" w:date="2024-12-26T18:31:00Z" w16du:dateUtc="2024-12-26T11:31:00Z">
                  <w:rPr>
                    <w:rStyle w:val="Hyperlink"/>
                    <w:noProof/>
                  </w:rPr>
                </w:rPrChange>
              </w:rPr>
              <w:fldChar w:fldCharType="end"/>
            </w:r>
          </w:ins>
        </w:p>
        <w:p w14:paraId="021AEBD7" w14:textId="0A3DFF06" w:rsidR="00B407E4" w:rsidRPr="00B407E4" w:rsidRDefault="00B407E4">
          <w:pPr>
            <w:pStyle w:val="TOC1"/>
            <w:tabs>
              <w:tab w:val="right" w:leader="dot" w:pos="9019"/>
            </w:tabs>
            <w:rPr>
              <w:ins w:id="89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93" w:author="Kiên Lê Trung" w:date="2024-12-26T18:31:00Z" w16du:dateUtc="2024-12-26T11:31:00Z">
                <w:rPr>
                  <w:ins w:id="89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95" w:author="Kiên Lê Trung" w:date="2024-12-26T18:31:00Z" w16du:dateUtc="2024-12-26T11:31:00Z">
            <w:r w:rsidRPr="00B407E4">
              <w:rPr>
                <w:rStyle w:val="Hyperlink"/>
                <w:rFonts w:ascii="Times New Roman" w:hAnsi="Times New Roman" w:cs="Times New Roman"/>
                <w:noProof/>
                <w:sz w:val="24"/>
                <w:szCs w:val="24"/>
                <w:rPrChange w:id="89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9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98" w:author="Kiên Lê Trung" w:date="2024-12-26T18:31:00Z" w16du:dateUtc="2024-12-26T11:31:00Z">
                  <w:rPr>
                    <w:noProof/>
                  </w:rPr>
                </w:rPrChange>
              </w:rPr>
              <w:instrText>HYPERLINK \l "_Toc186130322"</w:instrText>
            </w:r>
            <w:r w:rsidRPr="00B407E4">
              <w:rPr>
                <w:rStyle w:val="Hyperlink"/>
                <w:rFonts w:ascii="Times New Roman" w:hAnsi="Times New Roman" w:cs="Times New Roman"/>
                <w:noProof/>
                <w:sz w:val="24"/>
                <w:szCs w:val="24"/>
                <w:rPrChange w:id="899"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90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01" w:author="Kiên Lê Trung" w:date="2024-12-26T18:31:00Z" w16du:dateUtc="2024-12-26T11:31:00Z">
                  <w:rPr>
                    <w:rStyle w:val="Hyperlink"/>
                    <w:noProof/>
                  </w:rPr>
                </w:rPrChange>
              </w:rPr>
              <w:t>KẾT LUẬN</w:t>
            </w:r>
            <w:r w:rsidRPr="00B407E4">
              <w:rPr>
                <w:rFonts w:ascii="Times New Roman" w:hAnsi="Times New Roman" w:cs="Times New Roman"/>
                <w:noProof/>
                <w:webHidden/>
                <w:sz w:val="24"/>
                <w:szCs w:val="24"/>
                <w:rPrChange w:id="90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0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04" w:author="Kiên Lê Trung" w:date="2024-12-26T18:31:00Z" w16du:dateUtc="2024-12-26T11:31:00Z">
                  <w:rPr>
                    <w:noProof/>
                    <w:webHidden/>
                  </w:rPr>
                </w:rPrChange>
              </w:rPr>
              <w:instrText xml:space="preserve"> PAGEREF _Toc186130322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905" w:author="Kiên Lê Trung" w:date="2024-12-26T18:31:00Z" w16du:dateUtc="2024-12-26T11:31:00Z">
                <w:rPr>
                  <w:noProof/>
                  <w:webHidden/>
                </w:rPr>
              </w:rPrChange>
            </w:rPr>
            <w:fldChar w:fldCharType="separate"/>
          </w:r>
          <w:ins w:id="906" w:author="Kiên Lê Trung" w:date="2024-12-26T18:31:00Z" w16du:dateUtc="2024-12-26T11:31:00Z">
            <w:r w:rsidRPr="00B407E4">
              <w:rPr>
                <w:rFonts w:ascii="Times New Roman" w:hAnsi="Times New Roman" w:cs="Times New Roman"/>
                <w:noProof/>
                <w:webHidden/>
                <w:sz w:val="24"/>
                <w:szCs w:val="24"/>
                <w:rPrChange w:id="907" w:author="Kiên Lê Trung" w:date="2024-12-26T18:31:00Z" w16du:dateUtc="2024-12-26T11:31:00Z">
                  <w:rPr>
                    <w:noProof/>
                    <w:webHidden/>
                  </w:rPr>
                </w:rPrChange>
              </w:rPr>
              <w:t>67</w:t>
            </w:r>
            <w:r w:rsidRPr="00B407E4">
              <w:rPr>
                <w:rFonts w:ascii="Times New Roman" w:hAnsi="Times New Roman" w:cs="Times New Roman"/>
                <w:noProof/>
                <w:webHidden/>
                <w:sz w:val="24"/>
                <w:szCs w:val="24"/>
                <w:rPrChange w:id="90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09" w:author="Kiên Lê Trung" w:date="2024-12-26T18:31:00Z" w16du:dateUtc="2024-12-26T11:31:00Z">
                  <w:rPr>
                    <w:rStyle w:val="Hyperlink"/>
                    <w:noProof/>
                  </w:rPr>
                </w:rPrChange>
              </w:rPr>
              <w:fldChar w:fldCharType="end"/>
            </w:r>
          </w:ins>
        </w:p>
        <w:p w14:paraId="5DD64C4E" w14:textId="5FEA5566" w:rsidR="00B407E4" w:rsidRPr="00B407E4" w:rsidRDefault="00B407E4">
          <w:pPr>
            <w:pStyle w:val="TOC1"/>
            <w:tabs>
              <w:tab w:val="right" w:leader="dot" w:pos="9019"/>
            </w:tabs>
            <w:rPr>
              <w:ins w:id="91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911" w:author="Kiên Lê Trung" w:date="2024-12-26T18:31:00Z" w16du:dateUtc="2024-12-26T11:31:00Z">
                <w:rPr>
                  <w:ins w:id="91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913" w:author="Kiên Lê Trung" w:date="2024-12-26T18:31:00Z" w16du:dateUtc="2024-12-26T11:31:00Z">
            <w:r w:rsidRPr="00B407E4">
              <w:rPr>
                <w:rStyle w:val="Hyperlink"/>
                <w:rFonts w:ascii="Times New Roman" w:hAnsi="Times New Roman" w:cs="Times New Roman"/>
                <w:noProof/>
                <w:sz w:val="24"/>
                <w:szCs w:val="24"/>
                <w:rPrChange w:id="91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91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916" w:author="Kiên Lê Trung" w:date="2024-12-26T18:31:00Z" w16du:dateUtc="2024-12-26T11:31:00Z">
                  <w:rPr>
                    <w:noProof/>
                  </w:rPr>
                </w:rPrChange>
              </w:rPr>
              <w:instrText>HYPERLINK \l "_Toc186130323"</w:instrText>
            </w:r>
            <w:r w:rsidRPr="00B407E4">
              <w:rPr>
                <w:rStyle w:val="Hyperlink"/>
                <w:rFonts w:ascii="Times New Roman" w:hAnsi="Times New Roman" w:cs="Times New Roman"/>
                <w:noProof/>
                <w:sz w:val="24"/>
                <w:szCs w:val="24"/>
                <w:rPrChange w:id="917" w:author="Kiên Lê Trung" w:date="2024-12-26T18:31:00Z" w16du:dateUtc="2024-12-26T11:31:00Z">
                  <w:rPr>
                    <w:rStyle w:val="Hyperlink"/>
                    <w:noProof/>
                  </w:rPr>
                </w:rPrChange>
              </w:rPr>
              <w:instrText xml:space="preserve"> </w:instrText>
            </w:r>
            <w:r w:rsidRPr="00162555">
              <w:rPr>
                <w:rStyle w:val="Hyperlink"/>
                <w:rFonts w:ascii="Times New Roman" w:hAnsi="Times New Roman" w:cs="Times New Roman"/>
                <w:sz w:val="24"/>
                <w:szCs w:val="24"/>
              </w:rPr>
            </w:r>
            <w:r w:rsidRPr="00B407E4">
              <w:rPr>
                <w:rStyle w:val="Hyperlink"/>
                <w:rFonts w:ascii="Times New Roman" w:hAnsi="Times New Roman" w:cs="Times New Roman"/>
                <w:noProof/>
                <w:sz w:val="24"/>
                <w:szCs w:val="24"/>
                <w:rPrChange w:id="91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19" w:author="Kiên Lê Trung" w:date="2024-12-26T18:31:00Z" w16du:dateUtc="2024-12-26T11:31:00Z">
                  <w:rPr>
                    <w:rStyle w:val="Hyperlink"/>
                    <w:noProof/>
                  </w:rPr>
                </w:rPrChange>
              </w:rPr>
              <w:t>DANH MỤC TÀI LIỆU THAM KHẢO</w:t>
            </w:r>
            <w:r w:rsidRPr="00B407E4">
              <w:rPr>
                <w:rFonts w:ascii="Times New Roman" w:hAnsi="Times New Roman" w:cs="Times New Roman"/>
                <w:noProof/>
                <w:webHidden/>
                <w:sz w:val="24"/>
                <w:szCs w:val="24"/>
                <w:rPrChange w:id="92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2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22" w:author="Kiên Lê Trung" w:date="2024-12-26T18:31:00Z" w16du:dateUtc="2024-12-26T11:31:00Z">
                  <w:rPr>
                    <w:noProof/>
                    <w:webHidden/>
                  </w:rPr>
                </w:rPrChange>
              </w:rPr>
              <w:instrText xml:space="preserve"> PAGEREF _Toc186130323 \h </w:instrText>
            </w:r>
            <w:r w:rsidRPr="00162555">
              <w:rPr>
                <w:rFonts w:ascii="Times New Roman" w:hAnsi="Times New Roman" w:cs="Times New Roman"/>
                <w:webHidden/>
                <w:sz w:val="24"/>
                <w:szCs w:val="24"/>
              </w:rPr>
            </w:r>
          </w:ins>
          <w:r w:rsidRPr="00B407E4">
            <w:rPr>
              <w:rFonts w:ascii="Times New Roman" w:hAnsi="Times New Roman" w:cs="Times New Roman"/>
              <w:noProof/>
              <w:webHidden/>
              <w:sz w:val="24"/>
              <w:szCs w:val="24"/>
              <w:rPrChange w:id="923" w:author="Kiên Lê Trung" w:date="2024-12-26T18:31:00Z" w16du:dateUtc="2024-12-26T11:31:00Z">
                <w:rPr>
                  <w:noProof/>
                  <w:webHidden/>
                </w:rPr>
              </w:rPrChange>
            </w:rPr>
            <w:fldChar w:fldCharType="separate"/>
          </w:r>
          <w:ins w:id="924" w:author="Kiên Lê Trung" w:date="2024-12-26T18:31:00Z" w16du:dateUtc="2024-12-26T11:31:00Z">
            <w:r w:rsidRPr="00B407E4">
              <w:rPr>
                <w:rFonts w:ascii="Times New Roman" w:hAnsi="Times New Roman" w:cs="Times New Roman"/>
                <w:noProof/>
                <w:webHidden/>
                <w:sz w:val="24"/>
                <w:szCs w:val="24"/>
                <w:rPrChange w:id="925" w:author="Kiên Lê Trung" w:date="2024-12-26T18:31:00Z" w16du:dateUtc="2024-12-26T11:31:00Z">
                  <w:rPr>
                    <w:noProof/>
                    <w:webHidden/>
                  </w:rPr>
                </w:rPrChange>
              </w:rPr>
              <w:t>68</w:t>
            </w:r>
            <w:r w:rsidRPr="00B407E4">
              <w:rPr>
                <w:rFonts w:ascii="Times New Roman" w:hAnsi="Times New Roman" w:cs="Times New Roman"/>
                <w:noProof/>
                <w:webHidden/>
                <w:sz w:val="24"/>
                <w:szCs w:val="24"/>
                <w:rPrChange w:id="92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27" w:author="Kiên Lê Trung" w:date="2024-12-26T18:31:00Z" w16du:dateUtc="2024-12-26T11:31:00Z">
                  <w:rPr>
                    <w:rStyle w:val="Hyperlink"/>
                    <w:noProof/>
                  </w:rPr>
                </w:rPrChange>
              </w:rPr>
              <w:fldChar w:fldCharType="end"/>
            </w:r>
          </w:ins>
        </w:p>
        <w:p w14:paraId="2C6EBC88" w14:textId="013A24D5" w:rsidR="002350EA" w:rsidDel="00B407E4" w:rsidRDefault="002350EA">
          <w:pPr>
            <w:pStyle w:val="TOC1"/>
            <w:tabs>
              <w:tab w:val="right" w:leader="dot" w:pos="9019"/>
            </w:tabs>
            <w:rPr>
              <w:ins w:id="928" w:author="Việt Lương" w:date="2024-12-26T17:52:00Z" w16du:dateUtc="2024-12-26T10:52:00Z"/>
              <w:del w:id="92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30" w:author="Việt Lương" w:date="2024-12-26T17:52:00Z" w16du:dateUtc="2024-12-26T10:52:00Z">
            <w:del w:id="931" w:author="Kiên Lê Trung" w:date="2024-12-26T18:30:00Z" w16du:dateUtc="2024-12-26T11:30:00Z">
              <w:r w:rsidRPr="00B407E4" w:rsidDel="00B407E4">
                <w:rPr>
                  <w:rStyle w:val="Hyperlink"/>
                  <w:noProof/>
                </w:rPr>
                <w:delText>Mục lục</w:delText>
              </w:r>
              <w:r w:rsidDel="00B407E4">
                <w:rPr>
                  <w:noProof/>
                  <w:webHidden/>
                </w:rPr>
                <w:tab/>
                <w:delText>i</w:delText>
              </w:r>
            </w:del>
          </w:ins>
        </w:p>
        <w:p w14:paraId="2F436D2C" w14:textId="41C7BD54" w:rsidR="002350EA" w:rsidDel="00B407E4" w:rsidRDefault="002350EA">
          <w:pPr>
            <w:pStyle w:val="TOC1"/>
            <w:tabs>
              <w:tab w:val="right" w:leader="dot" w:pos="9019"/>
            </w:tabs>
            <w:rPr>
              <w:ins w:id="932" w:author="Việt Lương" w:date="2024-12-26T17:52:00Z" w16du:dateUtc="2024-12-26T10:52:00Z"/>
              <w:del w:id="93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34" w:author="Việt Lương" w:date="2024-12-26T17:52:00Z" w16du:dateUtc="2024-12-26T10:52:00Z">
            <w:del w:id="935" w:author="Kiên Lê Trung" w:date="2024-12-26T18:30:00Z" w16du:dateUtc="2024-12-26T11:30:00Z">
              <w:r w:rsidRPr="00B407E4" w:rsidDel="00B407E4">
                <w:rPr>
                  <w:rStyle w:val="Hyperlink"/>
                  <w:noProof/>
                </w:rPr>
                <w:delText>Danh mục Bảng biểu</w:delText>
              </w:r>
              <w:r w:rsidDel="00B407E4">
                <w:rPr>
                  <w:noProof/>
                  <w:webHidden/>
                </w:rPr>
                <w:tab/>
                <w:delText>iv</w:delText>
              </w:r>
            </w:del>
          </w:ins>
        </w:p>
        <w:p w14:paraId="48BFFA90" w14:textId="46901811" w:rsidR="002350EA" w:rsidDel="00B407E4" w:rsidRDefault="002350EA">
          <w:pPr>
            <w:pStyle w:val="TOC1"/>
            <w:tabs>
              <w:tab w:val="right" w:leader="dot" w:pos="9019"/>
            </w:tabs>
            <w:rPr>
              <w:ins w:id="936" w:author="Việt Lương" w:date="2024-12-26T17:52:00Z" w16du:dateUtc="2024-12-26T10:52:00Z"/>
              <w:del w:id="93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38" w:author="Việt Lương" w:date="2024-12-26T17:52:00Z" w16du:dateUtc="2024-12-26T10:52:00Z">
            <w:del w:id="939" w:author="Kiên Lê Trung" w:date="2024-12-26T18:30:00Z" w16du:dateUtc="2024-12-26T11:30:00Z">
              <w:r w:rsidRPr="00B407E4" w:rsidDel="00B407E4">
                <w:rPr>
                  <w:rStyle w:val="Hyperlink"/>
                  <w:noProof/>
                </w:rPr>
                <w:delText>Danh mục các hình vẽ</w:delText>
              </w:r>
              <w:r w:rsidDel="00B407E4">
                <w:rPr>
                  <w:noProof/>
                  <w:webHidden/>
                </w:rPr>
                <w:tab/>
                <w:delText>v</w:delText>
              </w:r>
            </w:del>
          </w:ins>
        </w:p>
        <w:p w14:paraId="07FC4E64" w14:textId="0651C4E2" w:rsidR="002350EA" w:rsidDel="00B407E4" w:rsidRDefault="002350EA">
          <w:pPr>
            <w:pStyle w:val="TOC1"/>
            <w:tabs>
              <w:tab w:val="right" w:leader="dot" w:pos="9019"/>
            </w:tabs>
            <w:rPr>
              <w:ins w:id="940" w:author="Việt Lương" w:date="2024-12-26T17:52:00Z" w16du:dateUtc="2024-12-26T10:52:00Z"/>
              <w:del w:id="94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42" w:author="Việt Lương" w:date="2024-12-26T17:52:00Z" w16du:dateUtc="2024-12-26T10:52:00Z">
            <w:del w:id="943" w:author="Kiên Lê Trung" w:date="2024-12-26T18:30:00Z" w16du:dateUtc="2024-12-26T11:30:00Z">
              <w:r w:rsidRPr="00B407E4" w:rsidDel="00B407E4">
                <w:rPr>
                  <w:rStyle w:val="Hyperlink"/>
                  <w:noProof/>
                </w:rPr>
                <w:delText>Danh mục các từ + thuật ngữ viết tắt</w:delText>
              </w:r>
              <w:r w:rsidDel="00B407E4">
                <w:rPr>
                  <w:noProof/>
                  <w:webHidden/>
                </w:rPr>
                <w:tab/>
                <w:delText>vii</w:delText>
              </w:r>
            </w:del>
          </w:ins>
        </w:p>
        <w:p w14:paraId="75581144" w14:textId="05F8E5FD" w:rsidR="002350EA" w:rsidDel="00B407E4" w:rsidRDefault="002350EA">
          <w:pPr>
            <w:pStyle w:val="TOC1"/>
            <w:tabs>
              <w:tab w:val="right" w:leader="dot" w:pos="9019"/>
            </w:tabs>
            <w:rPr>
              <w:ins w:id="944" w:author="Việt Lương" w:date="2024-12-26T17:52:00Z" w16du:dateUtc="2024-12-26T10:52:00Z"/>
              <w:del w:id="94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46" w:author="Việt Lương" w:date="2024-12-26T17:52:00Z" w16du:dateUtc="2024-12-26T10:52:00Z">
            <w:del w:id="947" w:author="Kiên Lê Trung" w:date="2024-12-26T18:30:00Z" w16du:dateUtc="2024-12-26T11:30:00Z">
              <w:r w:rsidRPr="00B407E4" w:rsidDel="00B407E4">
                <w:rPr>
                  <w:rStyle w:val="Hyperlink"/>
                  <w:noProof/>
                </w:rPr>
                <w:delText>Lời mở đầu</w:delText>
              </w:r>
              <w:r w:rsidDel="00B407E4">
                <w:rPr>
                  <w:noProof/>
                  <w:webHidden/>
                </w:rPr>
                <w:tab/>
                <w:delText>viii</w:delText>
              </w:r>
            </w:del>
          </w:ins>
        </w:p>
        <w:p w14:paraId="4E9B4DB8" w14:textId="7E04239D" w:rsidR="002350EA" w:rsidDel="00B407E4" w:rsidRDefault="002350EA">
          <w:pPr>
            <w:pStyle w:val="TOC1"/>
            <w:tabs>
              <w:tab w:val="left" w:pos="440"/>
              <w:tab w:val="right" w:leader="dot" w:pos="9019"/>
            </w:tabs>
            <w:rPr>
              <w:ins w:id="948" w:author="Việt Lương" w:date="2024-12-26T17:52:00Z" w16du:dateUtc="2024-12-26T10:52:00Z"/>
              <w:del w:id="94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50" w:author="Việt Lương" w:date="2024-12-26T17:52:00Z" w16du:dateUtc="2024-12-26T10:52:00Z">
            <w:del w:id="951" w:author="Kiên Lê Trung" w:date="2024-12-26T18:30:00Z" w16du:dateUtc="2024-12-26T11:30:00Z">
              <w:r w:rsidRPr="00B407E4" w:rsidDel="00B407E4">
                <w:rPr>
                  <w:rStyle w:val="Hyperlink"/>
                  <w:noProof/>
                </w:rPr>
                <w:delText>1.</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CHƯƠNG 1: GIỚI THIỆU BÀI TOÁN VÀ CÔNG NGHỆ LIÊN QUAN</w:delText>
              </w:r>
              <w:r w:rsidDel="00B407E4">
                <w:rPr>
                  <w:noProof/>
                  <w:webHidden/>
                </w:rPr>
                <w:tab/>
                <w:delText>1</w:delText>
              </w:r>
            </w:del>
          </w:ins>
        </w:p>
        <w:p w14:paraId="37017AF7" w14:textId="0987923E" w:rsidR="002350EA" w:rsidDel="00B407E4" w:rsidRDefault="002350EA">
          <w:pPr>
            <w:pStyle w:val="TOC2"/>
            <w:tabs>
              <w:tab w:val="right" w:leader="dot" w:pos="9019"/>
            </w:tabs>
            <w:rPr>
              <w:ins w:id="952" w:author="Việt Lương" w:date="2024-12-26T17:52:00Z" w16du:dateUtc="2024-12-26T10:52:00Z"/>
              <w:del w:id="95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54" w:author="Việt Lương" w:date="2024-12-26T17:52:00Z" w16du:dateUtc="2024-12-26T10:52:00Z">
            <w:del w:id="955" w:author="Kiên Lê Trung" w:date="2024-12-26T18:30:00Z" w16du:dateUtc="2024-12-26T11:30:00Z">
              <w:r w:rsidRPr="00B407E4" w:rsidDel="00B407E4">
                <w:rPr>
                  <w:rStyle w:val="Hyperlink"/>
                  <w:noProof/>
                </w:rPr>
                <w:delText>1.1 Tổng quan về hệ thống website bán đồ điện tử</w:delText>
              </w:r>
              <w:r w:rsidDel="00B407E4">
                <w:rPr>
                  <w:noProof/>
                  <w:webHidden/>
                </w:rPr>
                <w:tab/>
                <w:delText>1</w:delText>
              </w:r>
            </w:del>
          </w:ins>
        </w:p>
        <w:p w14:paraId="4ED71784" w14:textId="16642C65" w:rsidR="002350EA" w:rsidDel="00B407E4" w:rsidRDefault="002350EA">
          <w:pPr>
            <w:pStyle w:val="TOC3"/>
            <w:tabs>
              <w:tab w:val="right" w:leader="dot" w:pos="9019"/>
            </w:tabs>
            <w:rPr>
              <w:ins w:id="956" w:author="Việt Lương" w:date="2024-12-26T17:52:00Z" w16du:dateUtc="2024-12-26T10:52:00Z"/>
              <w:del w:id="95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58" w:author="Việt Lương" w:date="2024-12-26T17:52:00Z" w16du:dateUtc="2024-12-26T10:52:00Z">
            <w:del w:id="959" w:author="Kiên Lê Trung" w:date="2024-12-26T18:30:00Z" w16du:dateUtc="2024-12-26T11:30:00Z">
              <w:r w:rsidRPr="00B407E4" w:rsidDel="00B407E4">
                <w:rPr>
                  <w:rStyle w:val="Hyperlink"/>
                  <w:noProof/>
                </w:rPr>
                <w:delText>1.1.1 Giới thiệu hệ thống</w:delText>
              </w:r>
              <w:r w:rsidDel="00B407E4">
                <w:rPr>
                  <w:noProof/>
                  <w:webHidden/>
                </w:rPr>
                <w:tab/>
                <w:delText>1</w:delText>
              </w:r>
            </w:del>
          </w:ins>
        </w:p>
        <w:p w14:paraId="2CAE0F3A" w14:textId="60C84CAE" w:rsidR="002350EA" w:rsidDel="00B407E4" w:rsidRDefault="002350EA">
          <w:pPr>
            <w:pStyle w:val="TOC3"/>
            <w:tabs>
              <w:tab w:val="right" w:leader="dot" w:pos="9019"/>
            </w:tabs>
            <w:rPr>
              <w:ins w:id="960" w:author="Việt Lương" w:date="2024-12-26T17:52:00Z" w16du:dateUtc="2024-12-26T10:52:00Z"/>
              <w:del w:id="96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62" w:author="Việt Lương" w:date="2024-12-26T17:52:00Z" w16du:dateUtc="2024-12-26T10:52:00Z">
            <w:del w:id="963" w:author="Kiên Lê Trung" w:date="2024-12-26T18:30:00Z" w16du:dateUtc="2024-12-26T11:30:00Z">
              <w:r w:rsidRPr="00B407E4" w:rsidDel="00B407E4">
                <w:rPr>
                  <w:rStyle w:val="Hyperlink"/>
                  <w:noProof/>
                </w:rPr>
                <w:delText>1.1.2 Khảo sát các sản phẩm tương tự</w:delText>
              </w:r>
              <w:r w:rsidDel="00B407E4">
                <w:rPr>
                  <w:noProof/>
                  <w:webHidden/>
                </w:rPr>
                <w:tab/>
                <w:delText>1</w:delText>
              </w:r>
            </w:del>
          </w:ins>
        </w:p>
        <w:p w14:paraId="2C8AE99B" w14:textId="00D40ABB" w:rsidR="002350EA" w:rsidDel="00B407E4" w:rsidRDefault="002350EA">
          <w:pPr>
            <w:pStyle w:val="TOC3"/>
            <w:tabs>
              <w:tab w:val="right" w:leader="dot" w:pos="9019"/>
            </w:tabs>
            <w:rPr>
              <w:ins w:id="964" w:author="Việt Lương" w:date="2024-12-26T17:52:00Z" w16du:dateUtc="2024-12-26T10:52:00Z"/>
              <w:del w:id="96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66" w:author="Việt Lương" w:date="2024-12-26T17:52:00Z" w16du:dateUtc="2024-12-26T10:52:00Z">
            <w:del w:id="967" w:author="Kiên Lê Trung" w:date="2024-12-26T18:30:00Z" w16du:dateUtc="2024-12-26T11:30:00Z">
              <w:r w:rsidRPr="00B407E4" w:rsidDel="00B407E4">
                <w:rPr>
                  <w:rStyle w:val="Hyperlink"/>
                  <w:noProof/>
                </w:rPr>
                <w:delText>1.1.</w:delText>
              </w:r>
              <w:r w:rsidRPr="00B407E4" w:rsidDel="00B407E4">
                <w:rPr>
                  <w:rStyle w:val="Hyperlink"/>
                  <w:noProof/>
                  <w:lang w:val="en-US"/>
                </w:rPr>
                <w:delText>3</w:delText>
              </w:r>
              <w:r w:rsidRPr="00B407E4" w:rsidDel="00B407E4">
                <w:rPr>
                  <w:rStyle w:val="Hyperlink"/>
                  <w:noProof/>
                </w:rPr>
                <w:delText xml:space="preserve"> Xác định yêu cầu </w:delText>
              </w:r>
              <w:r w:rsidRPr="00B407E4" w:rsidDel="00B407E4">
                <w:rPr>
                  <w:rStyle w:val="Hyperlink"/>
                  <w:noProof/>
                  <w:lang w:val="en-US"/>
                </w:rPr>
                <w:delText>hệ thống</w:delText>
              </w:r>
              <w:r w:rsidDel="00B407E4">
                <w:rPr>
                  <w:noProof/>
                  <w:webHidden/>
                </w:rPr>
                <w:tab/>
                <w:delText>2</w:delText>
              </w:r>
            </w:del>
          </w:ins>
        </w:p>
        <w:p w14:paraId="6830A85D" w14:textId="1D1D80A3" w:rsidR="002350EA" w:rsidDel="00B407E4" w:rsidRDefault="002350EA">
          <w:pPr>
            <w:pStyle w:val="TOC2"/>
            <w:tabs>
              <w:tab w:val="right" w:leader="dot" w:pos="9019"/>
            </w:tabs>
            <w:rPr>
              <w:ins w:id="968" w:author="Việt Lương" w:date="2024-12-26T17:52:00Z" w16du:dateUtc="2024-12-26T10:52:00Z"/>
              <w:del w:id="96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70" w:author="Việt Lương" w:date="2024-12-26T17:52:00Z" w16du:dateUtc="2024-12-26T10:52:00Z">
            <w:del w:id="971" w:author="Kiên Lê Trung" w:date="2024-12-26T18:30:00Z" w16du:dateUtc="2024-12-26T11:30:00Z">
              <w:r w:rsidRPr="00B407E4" w:rsidDel="00B407E4">
                <w:rPr>
                  <w:rStyle w:val="Hyperlink"/>
                  <w:noProof/>
                </w:rPr>
                <w:delText>1.2 Tìm hiểu một số công nghệ liên quan</w:delText>
              </w:r>
              <w:r w:rsidDel="00B407E4">
                <w:rPr>
                  <w:noProof/>
                  <w:webHidden/>
                </w:rPr>
                <w:tab/>
                <w:delText>3</w:delText>
              </w:r>
            </w:del>
          </w:ins>
        </w:p>
        <w:p w14:paraId="2DB7D572" w14:textId="6A5F12E0" w:rsidR="002350EA" w:rsidDel="00B407E4" w:rsidRDefault="002350EA">
          <w:pPr>
            <w:pStyle w:val="TOC3"/>
            <w:tabs>
              <w:tab w:val="right" w:leader="dot" w:pos="9019"/>
            </w:tabs>
            <w:rPr>
              <w:ins w:id="972" w:author="Việt Lương" w:date="2024-12-26T17:52:00Z" w16du:dateUtc="2024-12-26T10:52:00Z"/>
              <w:del w:id="97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74" w:author="Việt Lương" w:date="2024-12-26T17:52:00Z" w16du:dateUtc="2024-12-26T10:52:00Z">
            <w:del w:id="975" w:author="Kiên Lê Trung" w:date="2024-12-26T18:30:00Z" w16du:dateUtc="2024-12-26T11:30:00Z">
              <w:r w:rsidRPr="00B407E4" w:rsidDel="00B407E4">
                <w:rPr>
                  <w:rStyle w:val="Hyperlink"/>
                  <w:noProof/>
                </w:rPr>
                <w:delText>1.2.1 Front</w:delText>
              </w:r>
              <w:r w:rsidRPr="00B407E4" w:rsidDel="00B407E4">
                <w:rPr>
                  <w:rStyle w:val="Hyperlink"/>
                  <w:noProof/>
                  <w:lang w:val="en-US"/>
                </w:rPr>
                <w:delText>e</w:delText>
              </w:r>
              <w:r w:rsidRPr="00B407E4" w:rsidDel="00B407E4">
                <w:rPr>
                  <w:rStyle w:val="Hyperlink"/>
                  <w:noProof/>
                </w:rPr>
                <w:delText>nd</w:delText>
              </w:r>
              <w:r w:rsidDel="00B407E4">
                <w:rPr>
                  <w:noProof/>
                  <w:webHidden/>
                </w:rPr>
                <w:tab/>
                <w:delText>3</w:delText>
              </w:r>
            </w:del>
          </w:ins>
        </w:p>
        <w:p w14:paraId="00845235" w14:textId="65832A1D" w:rsidR="002350EA" w:rsidDel="00B407E4" w:rsidRDefault="002350EA">
          <w:pPr>
            <w:pStyle w:val="TOC3"/>
            <w:tabs>
              <w:tab w:val="right" w:leader="dot" w:pos="9019"/>
            </w:tabs>
            <w:rPr>
              <w:ins w:id="976" w:author="Việt Lương" w:date="2024-12-26T17:52:00Z" w16du:dateUtc="2024-12-26T10:52:00Z"/>
              <w:del w:id="97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78" w:author="Việt Lương" w:date="2024-12-26T17:52:00Z" w16du:dateUtc="2024-12-26T10:52:00Z">
            <w:del w:id="979" w:author="Kiên Lê Trung" w:date="2024-12-26T18:30:00Z" w16du:dateUtc="2024-12-26T11:30:00Z">
              <w:r w:rsidRPr="00B407E4" w:rsidDel="00B407E4">
                <w:rPr>
                  <w:rStyle w:val="Hyperlink"/>
                  <w:noProof/>
                </w:rPr>
                <w:delText>1.2.2 Back</w:delText>
              </w:r>
              <w:r w:rsidRPr="00B407E4" w:rsidDel="00B407E4">
                <w:rPr>
                  <w:rStyle w:val="Hyperlink"/>
                  <w:noProof/>
                  <w:lang w:val="en-US"/>
                </w:rPr>
                <w:delText>e</w:delText>
              </w:r>
              <w:r w:rsidRPr="00B407E4" w:rsidDel="00B407E4">
                <w:rPr>
                  <w:rStyle w:val="Hyperlink"/>
                  <w:noProof/>
                </w:rPr>
                <w:delText>nd</w:delText>
              </w:r>
              <w:r w:rsidDel="00B407E4">
                <w:rPr>
                  <w:noProof/>
                  <w:webHidden/>
                </w:rPr>
                <w:tab/>
                <w:delText>4</w:delText>
              </w:r>
            </w:del>
          </w:ins>
        </w:p>
        <w:p w14:paraId="6F525BEC" w14:textId="53F3D9E6" w:rsidR="002350EA" w:rsidDel="00B407E4" w:rsidRDefault="002350EA">
          <w:pPr>
            <w:pStyle w:val="TOC3"/>
            <w:tabs>
              <w:tab w:val="right" w:leader="dot" w:pos="9019"/>
            </w:tabs>
            <w:rPr>
              <w:ins w:id="980" w:author="Việt Lương" w:date="2024-12-26T17:52:00Z" w16du:dateUtc="2024-12-26T10:52:00Z"/>
              <w:del w:id="98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82" w:author="Việt Lương" w:date="2024-12-26T17:52:00Z" w16du:dateUtc="2024-12-26T10:52:00Z">
            <w:del w:id="983" w:author="Kiên Lê Trung" w:date="2024-12-26T18:30:00Z" w16du:dateUtc="2024-12-26T11:30:00Z">
              <w:r w:rsidRPr="00B407E4" w:rsidDel="00B407E4">
                <w:rPr>
                  <w:rStyle w:val="Hyperlink"/>
                  <w:noProof/>
                </w:rPr>
                <w:delText>1.2.3 Cơ sở dữ liệu</w:delText>
              </w:r>
              <w:r w:rsidDel="00B407E4">
                <w:rPr>
                  <w:noProof/>
                  <w:webHidden/>
                </w:rPr>
                <w:tab/>
                <w:delText>4</w:delText>
              </w:r>
            </w:del>
          </w:ins>
        </w:p>
        <w:p w14:paraId="459D4E11" w14:textId="1D13B8C2" w:rsidR="002350EA" w:rsidDel="00B407E4" w:rsidRDefault="002350EA">
          <w:pPr>
            <w:pStyle w:val="TOC2"/>
            <w:tabs>
              <w:tab w:val="right" w:leader="dot" w:pos="9019"/>
            </w:tabs>
            <w:rPr>
              <w:ins w:id="984" w:author="Việt Lương" w:date="2024-12-26T17:52:00Z" w16du:dateUtc="2024-12-26T10:52:00Z"/>
              <w:del w:id="98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86" w:author="Việt Lương" w:date="2024-12-26T17:52:00Z" w16du:dateUtc="2024-12-26T10:52:00Z">
            <w:del w:id="987" w:author="Kiên Lê Trung" w:date="2024-12-26T18:30:00Z" w16du:dateUtc="2024-12-26T11:30:00Z">
              <w:r w:rsidRPr="00B407E4" w:rsidDel="00B407E4">
                <w:rPr>
                  <w:rStyle w:val="Hyperlink"/>
                  <w:noProof/>
                </w:rPr>
                <w:delText>1.3  Kết luận chương</w:delText>
              </w:r>
              <w:r w:rsidDel="00B407E4">
                <w:rPr>
                  <w:noProof/>
                  <w:webHidden/>
                </w:rPr>
                <w:tab/>
                <w:delText>5</w:delText>
              </w:r>
            </w:del>
          </w:ins>
        </w:p>
        <w:p w14:paraId="3EC8C5C2" w14:textId="6EF6B633" w:rsidR="002350EA" w:rsidDel="00B407E4" w:rsidRDefault="002350EA">
          <w:pPr>
            <w:pStyle w:val="TOC1"/>
            <w:tabs>
              <w:tab w:val="left" w:pos="440"/>
              <w:tab w:val="right" w:leader="dot" w:pos="9019"/>
            </w:tabs>
            <w:rPr>
              <w:ins w:id="988" w:author="Việt Lương" w:date="2024-12-26T17:52:00Z" w16du:dateUtc="2024-12-26T10:52:00Z"/>
              <w:del w:id="98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0" w:author="Việt Lương" w:date="2024-12-26T17:52:00Z" w16du:dateUtc="2024-12-26T10:52:00Z">
            <w:del w:id="991" w:author="Kiên Lê Trung" w:date="2024-12-26T18:30:00Z" w16du:dateUtc="2024-12-26T11:30:00Z">
              <w:r w:rsidRPr="00B407E4" w:rsidDel="00B407E4">
                <w:rPr>
                  <w:rStyle w:val="Hyperlink"/>
                  <w:noProof/>
                  <w:lang w:val="en-US"/>
                </w:rPr>
                <w:delText>2.</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w:delText>
              </w:r>
              <w:r w:rsidRPr="00B407E4" w:rsidDel="00B407E4">
                <w:rPr>
                  <w:rStyle w:val="Hyperlink"/>
                  <w:noProof/>
                  <w:lang w:val="en-US"/>
                </w:rPr>
                <w:delText>HƯƠNG 2: PHÂN TÍCH VÀ THIẾT KẾ HỆ THỐNG</w:delText>
              </w:r>
              <w:r w:rsidDel="00B407E4">
                <w:rPr>
                  <w:noProof/>
                  <w:webHidden/>
                </w:rPr>
                <w:tab/>
                <w:delText>6</w:delText>
              </w:r>
            </w:del>
          </w:ins>
        </w:p>
        <w:p w14:paraId="37576650" w14:textId="78752F06" w:rsidR="002350EA" w:rsidDel="00B407E4" w:rsidRDefault="002350EA">
          <w:pPr>
            <w:pStyle w:val="TOC2"/>
            <w:tabs>
              <w:tab w:val="right" w:leader="dot" w:pos="9019"/>
            </w:tabs>
            <w:rPr>
              <w:ins w:id="992" w:author="Việt Lương" w:date="2024-12-26T17:52:00Z" w16du:dateUtc="2024-12-26T10:52:00Z"/>
              <w:del w:id="99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4" w:author="Việt Lương" w:date="2024-12-26T17:52:00Z" w16du:dateUtc="2024-12-26T10:52:00Z">
            <w:del w:id="995" w:author="Kiên Lê Trung" w:date="2024-12-26T18:30:00Z" w16du:dateUtc="2024-12-26T11:30:00Z">
              <w:r w:rsidRPr="00B407E4" w:rsidDel="00B407E4">
                <w:rPr>
                  <w:rStyle w:val="Hyperlink"/>
                  <w:noProof/>
                </w:rPr>
                <w:delText>2.1 Phân tích hệ thống</w:delText>
              </w:r>
              <w:r w:rsidDel="00B407E4">
                <w:rPr>
                  <w:noProof/>
                  <w:webHidden/>
                </w:rPr>
                <w:tab/>
                <w:delText>6</w:delText>
              </w:r>
            </w:del>
          </w:ins>
        </w:p>
        <w:p w14:paraId="2EFCE5CD" w14:textId="1E8F7CD4" w:rsidR="002350EA" w:rsidDel="00B407E4" w:rsidRDefault="002350EA">
          <w:pPr>
            <w:pStyle w:val="TOC3"/>
            <w:tabs>
              <w:tab w:val="right" w:leader="dot" w:pos="9019"/>
            </w:tabs>
            <w:rPr>
              <w:ins w:id="996" w:author="Việt Lương" w:date="2024-12-26T17:52:00Z" w16du:dateUtc="2024-12-26T10:52:00Z"/>
              <w:del w:id="99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8" w:author="Việt Lương" w:date="2024-12-26T17:52:00Z" w16du:dateUtc="2024-12-26T10:52:00Z">
            <w:del w:id="999" w:author="Kiên Lê Trung" w:date="2024-12-26T18:30:00Z" w16du:dateUtc="2024-12-26T11:30:00Z">
              <w:r w:rsidRPr="00B407E4" w:rsidDel="00B407E4">
                <w:rPr>
                  <w:rStyle w:val="Hyperlink"/>
                  <w:noProof/>
                </w:rPr>
                <w:delText>2.1.1 Xác định và mô tả các tác nhân</w:delText>
              </w:r>
              <w:r w:rsidDel="00B407E4">
                <w:rPr>
                  <w:noProof/>
                  <w:webHidden/>
                </w:rPr>
                <w:tab/>
                <w:delText>6</w:delText>
              </w:r>
            </w:del>
          </w:ins>
        </w:p>
        <w:p w14:paraId="3708C20A" w14:textId="2B006633" w:rsidR="002350EA" w:rsidDel="00B407E4" w:rsidRDefault="002350EA">
          <w:pPr>
            <w:pStyle w:val="TOC3"/>
            <w:tabs>
              <w:tab w:val="right" w:leader="dot" w:pos="9019"/>
            </w:tabs>
            <w:rPr>
              <w:ins w:id="1000" w:author="Việt Lương" w:date="2024-12-26T17:52:00Z" w16du:dateUtc="2024-12-26T10:52:00Z"/>
              <w:del w:id="100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02" w:author="Việt Lương" w:date="2024-12-26T17:52:00Z" w16du:dateUtc="2024-12-26T10:52:00Z">
            <w:del w:id="1003" w:author="Kiên Lê Trung" w:date="2024-12-26T18:30:00Z" w16du:dateUtc="2024-12-26T11:30:00Z">
              <w:r w:rsidRPr="00B407E4" w:rsidDel="00B407E4">
                <w:rPr>
                  <w:rStyle w:val="Hyperlink"/>
                  <w:noProof/>
                </w:rPr>
                <w:delText>2.1.2 Xác định và mô tả các ca sử dụng</w:delText>
              </w:r>
              <w:r w:rsidDel="00B407E4">
                <w:rPr>
                  <w:noProof/>
                  <w:webHidden/>
                </w:rPr>
                <w:tab/>
                <w:delText>6</w:delText>
              </w:r>
            </w:del>
          </w:ins>
        </w:p>
        <w:p w14:paraId="6608C7EE" w14:textId="5DB94CFB" w:rsidR="002350EA" w:rsidDel="00B407E4" w:rsidRDefault="002350EA">
          <w:pPr>
            <w:pStyle w:val="TOC3"/>
            <w:tabs>
              <w:tab w:val="right" w:leader="dot" w:pos="9019"/>
            </w:tabs>
            <w:rPr>
              <w:ins w:id="1004" w:author="Việt Lương" w:date="2024-12-26T17:52:00Z" w16du:dateUtc="2024-12-26T10:52:00Z"/>
              <w:del w:id="100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06" w:author="Việt Lương" w:date="2024-12-26T17:52:00Z" w16du:dateUtc="2024-12-26T10:52:00Z">
            <w:del w:id="1007" w:author="Kiên Lê Trung" w:date="2024-12-26T18:30:00Z" w16du:dateUtc="2024-12-26T11:30:00Z">
              <w:r w:rsidRPr="00B407E4" w:rsidDel="00B407E4">
                <w:rPr>
                  <w:rStyle w:val="Hyperlink"/>
                  <w:noProof/>
                </w:rPr>
                <w:delText>2.1.3     Biểu đồ usecase</w:delText>
              </w:r>
              <w:r w:rsidDel="00B407E4">
                <w:rPr>
                  <w:noProof/>
                  <w:webHidden/>
                </w:rPr>
                <w:tab/>
                <w:delText>8</w:delText>
              </w:r>
            </w:del>
          </w:ins>
        </w:p>
        <w:p w14:paraId="79EAEE8B" w14:textId="634FA7A9" w:rsidR="002350EA" w:rsidDel="00B407E4" w:rsidRDefault="002350EA">
          <w:pPr>
            <w:pStyle w:val="TOC3"/>
            <w:tabs>
              <w:tab w:val="right" w:leader="dot" w:pos="9019"/>
            </w:tabs>
            <w:rPr>
              <w:ins w:id="1008" w:author="Việt Lương" w:date="2024-12-26T17:52:00Z" w16du:dateUtc="2024-12-26T10:52:00Z"/>
              <w:del w:id="100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0" w:author="Việt Lương" w:date="2024-12-26T17:52:00Z" w16du:dateUtc="2024-12-26T10:52:00Z">
            <w:del w:id="1011" w:author="Kiên Lê Trung" w:date="2024-12-26T18:30:00Z" w16du:dateUtc="2024-12-26T11:30:00Z">
              <w:r w:rsidRPr="00B407E4" w:rsidDel="00B407E4">
                <w:rPr>
                  <w:rStyle w:val="Hyperlink"/>
                  <w:noProof/>
                </w:rPr>
                <w:delText>2.1.4 Xây dựng kịch bản</w:delText>
              </w:r>
              <w:r w:rsidDel="00B407E4">
                <w:rPr>
                  <w:noProof/>
                  <w:webHidden/>
                </w:rPr>
                <w:tab/>
                <w:delText>18</w:delText>
              </w:r>
            </w:del>
          </w:ins>
        </w:p>
        <w:p w14:paraId="44CE38B7" w14:textId="6395F754" w:rsidR="002350EA" w:rsidDel="00B407E4" w:rsidRDefault="002350EA">
          <w:pPr>
            <w:pStyle w:val="TOC2"/>
            <w:tabs>
              <w:tab w:val="right" w:leader="dot" w:pos="9019"/>
            </w:tabs>
            <w:rPr>
              <w:ins w:id="1012" w:author="Việt Lương" w:date="2024-12-26T17:52:00Z" w16du:dateUtc="2024-12-26T10:52:00Z"/>
              <w:del w:id="101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4" w:author="Việt Lương" w:date="2024-12-26T17:52:00Z" w16du:dateUtc="2024-12-26T10:52:00Z">
            <w:del w:id="1015" w:author="Kiên Lê Trung" w:date="2024-12-26T18:30:00Z" w16du:dateUtc="2024-12-26T11:30:00Z">
              <w:r w:rsidRPr="00B407E4" w:rsidDel="00B407E4">
                <w:rPr>
                  <w:rStyle w:val="Hyperlink"/>
                  <w:noProof/>
                </w:rPr>
                <w:delText>2.2 Thiết kế hệ thống</w:delText>
              </w:r>
              <w:r w:rsidDel="00B407E4">
                <w:rPr>
                  <w:noProof/>
                  <w:webHidden/>
                </w:rPr>
                <w:tab/>
                <w:delText>41</w:delText>
              </w:r>
            </w:del>
          </w:ins>
        </w:p>
        <w:p w14:paraId="3662A5D0" w14:textId="065262A8" w:rsidR="002350EA" w:rsidDel="00B407E4" w:rsidRDefault="002350EA">
          <w:pPr>
            <w:pStyle w:val="TOC3"/>
            <w:tabs>
              <w:tab w:val="right" w:leader="dot" w:pos="9019"/>
            </w:tabs>
            <w:rPr>
              <w:ins w:id="1016" w:author="Việt Lương" w:date="2024-12-26T17:52:00Z" w16du:dateUtc="2024-12-26T10:52:00Z"/>
              <w:del w:id="101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8" w:author="Việt Lương" w:date="2024-12-26T17:52:00Z" w16du:dateUtc="2024-12-26T10:52:00Z">
            <w:del w:id="1019" w:author="Kiên Lê Trung" w:date="2024-12-26T18:30:00Z" w16du:dateUtc="2024-12-26T11:30:00Z">
              <w:r w:rsidRPr="00B407E4" w:rsidDel="00B407E4">
                <w:rPr>
                  <w:rStyle w:val="Hyperlink"/>
                  <w:noProof/>
                </w:rPr>
                <w:delText>2.2.1 Thiết kế các mô hình thông tin tuần tự của hệ thống</w:delText>
              </w:r>
              <w:r w:rsidDel="00B407E4">
                <w:rPr>
                  <w:noProof/>
                  <w:webHidden/>
                </w:rPr>
                <w:tab/>
                <w:delText>41</w:delText>
              </w:r>
            </w:del>
          </w:ins>
        </w:p>
        <w:p w14:paraId="017FF488" w14:textId="65938C8C" w:rsidR="002350EA" w:rsidDel="00B407E4" w:rsidRDefault="002350EA">
          <w:pPr>
            <w:pStyle w:val="TOC3"/>
            <w:tabs>
              <w:tab w:val="right" w:leader="dot" w:pos="9019"/>
            </w:tabs>
            <w:rPr>
              <w:ins w:id="1020" w:author="Việt Lương" w:date="2024-12-26T17:52:00Z" w16du:dateUtc="2024-12-26T10:52:00Z"/>
              <w:del w:id="102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22" w:author="Việt Lương" w:date="2024-12-26T17:52:00Z" w16du:dateUtc="2024-12-26T10:52:00Z">
            <w:del w:id="1023" w:author="Kiên Lê Trung" w:date="2024-12-26T18:30:00Z" w16du:dateUtc="2024-12-26T11:30:00Z">
              <w:r w:rsidRPr="00B407E4" w:rsidDel="00B407E4">
                <w:rPr>
                  <w:rStyle w:val="Hyperlink"/>
                  <w:noProof/>
                </w:rPr>
                <w:delText>2.2.2 Biểu đồ lớp thiết kế</w:delText>
              </w:r>
              <w:r w:rsidDel="00B407E4">
                <w:rPr>
                  <w:noProof/>
                  <w:webHidden/>
                </w:rPr>
                <w:tab/>
                <w:delText>53</w:delText>
              </w:r>
            </w:del>
          </w:ins>
        </w:p>
        <w:p w14:paraId="24D4C253" w14:textId="67B210E8" w:rsidR="002350EA" w:rsidDel="00B407E4" w:rsidRDefault="002350EA">
          <w:pPr>
            <w:pStyle w:val="TOC3"/>
            <w:tabs>
              <w:tab w:val="right" w:leader="dot" w:pos="9019"/>
            </w:tabs>
            <w:rPr>
              <w:ins w:id="1024" w:author="Việt Lương" w:date="2024-12-26T17:52:00Z" w16du:dateUtc="2024-12-26T10:52:00Z"/>
              <w:del w:id="102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26" w:author="Việt Lương" w:date="2024-12-26T17:52:00Z" w16du:dateUtc="2024-12-26T10:52:00Z">
            <w:del w:id="1027" w:author="Kiên Lê Trung" w:date="2024-12-26T18:30:00Z" w16du:dateUtc="2024-12-26T11:30:00Z">
              <w:r w:rsidRPr="00B407E4" w:rsidDel="00B407E4">
                <w:rPr>
                  <w:rStyle w:val="Hyperlink"/>
                  <w:noProof/>
                </w:rPr>
                <w:delText>2.2.3 Thiết kế cơ sở dữ liệu</w:delText>
              </w:r>
              <w:r w:rsidDel="00B407E4">
                <w:rPr>
                  <w:noProof/>
                  <w:webHidden/>
                </w:rPr>
                <w:tab/>
                <w:delText>55</w:delText>
              </w:r>
            </w:del>
          </w:ins>
        </w:p>
        <w:p w14:paraId="112FB77C" w14:textId="293BCB35" w:rsidR="002350EA" w:rsidDel="00B407E4" w:rsidRDefault="002350EA">
          <w:pPr>
            <w:pStyle w:val="TOC2"/>
            <w:tabs>
              <w:tab w:val="right" w:leader="dot" w:pos="9019"/>
            </w:tabs>
            <w:rPr>
              <w:ins w:id="1028" w:author="Việt Lương" w:date="2024-12-26T17:52:00Z" w16du:dateUtc="2024-12-26T10:52:00Z"/>
              <w:del w:id="102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0" w:author="Việt Lương" w:date="2024-12-26T17:52:00Z" w16du:dateUtc="2024-12-26T10:52:00Z">
            <w:del w:id="1031" w:author="Kiên Lê Trung" w:date="2024-12-26T18:30:00Z" w16du:dateUtc="2024-12-26T11:30:00Z">
              <w:r w:rsidRPr="00B407E4" w:rsidDel="00B407E4">
                <w:rPr>
                  <w:rStyle w:val="Hyperlink"/>
                  <w:noProof/>
                </w:rPr>
                <w:delText>2.3 Kết luận chương</w:delText>
              </w:r>
              <w:r w:rsidDel="00B407E4">
                <w:rPr>
                  <w:noProof/>
                  <w:webHidden/>
                </w:rPr>
                <w:tab/>
                <w:delText>55</w:delText>
              </w:r>
            </w:del>
          </w:ins>
        </w:p>
        <w:p w14:paraId="6E9EBA0B" w14:textId="421EC0F0" w:rsidR="002350EA" w:rsidDel="00B407E4" w:rsidRDefault="002350EA">
          <w:pPr>
            <w:pStyle w:val="TOC1"/>
            <w:tabs>
              <w:tab w:val="left" w:pos="440"/>
              <w:tab w:val="right" w:leader="dot" w:pos="9019"/>
            </w:tabs>
            <w:rPr>
              <w:ins w:id="1032" w:author="Việt Lương" w:date="2024-12-26T17:52:00Z" w16du:dateUtc="2024-12-26T10:52:00Z"/>
              <w:del w:id="103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4" w:author="Việt Lương" w:date="2024-12-26T17:52:00Z" w16du:dateUtc="2024-12-26T10:52:00Z">
            <w:del w:id="1035" w:author="Kiên Lê Trung" w:date="2024-12-26T18:30:00Z" w16du:dateUtc="2024-12-26T11:30:00Z">
              <w:r w:rsidRPr="00B407E4" w:rsidDel="00B407E4">
                <w:rPr>
                  <w:rStyle w:val="Hyperlink"/>
                  <w:noProof/>
                </w:rPr>
                <w:delText>3.</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CHƯƠNG 3: CÀI ĐẶT VÀ THỬ NGHIỆM HỆ THỐNG</w:delText>
              </w:r>
              <w:r w:rsidDel="00B407E4">
                <w:rPr>
                  <w:noProof/>
                  <w:webHidden/>
                </w:rPr>
                <w:tab/>
                <w:delText>56</w:delText>
              </w:r>
            </w:del>
          </w:ins>
        </w:p>
        <w:p w14:paraId="5A541DB6" w14:textId="0FCFF779" w:rsidR="002350EA" w:rsidDel="00B407E4" w:rsidRDefault="002350EA">
          <w:pPr>
            <w:pStyle w:val="TOC2"/>
            <w:tabs>
              <w:tab w:val="right" w:leader="dot" w:pos="9019"/>
            </w:tabs>
            <w:rPr>
              <w:ins w:id="1036" w:author="Việt Lương" w:date="2024-12-26T17:52:00Z" w16du:dateUtc="2024-12-26T10:52:00Z"/>
              <w:del w:id="103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8" w:author="Việt Lương" w:date="2024-12-26T17:52:00Z" w16du:dateUtc="2024-12-26T10:52:00Z">
            <w:del w:id="1039" w:author="Kiên Lê Trung" w:date="2024-12-26T18:30:00Z" w16du:dateUtc="2024-12-26T11:30:00Z">
              <w:r w:rsidRPr="00B407E4" w:rsidDel="00B407E4">
                <w:rPr>
                  <w:rStyle w:val="Hyperlink"/>
                  <w:bCs/>
                  <w:noProof/>
                  <w:lang w:val="en-US"/>
                </w:rPr>
                <w:delText>Để thực thi dự án, cần đáp ứng các yêu cầu về hệ thống cũng như thiết bị, cũng như môi trường cài đặt. Vậy nên Chương 3 sẽ tập trung xác định các yêu cầu cần và đủ để triển khai hệ thống</w:delText>
              </w:r>
              <w:r w:rsidDel="00B407E4">
                <w:rPr>
                  <w:noProof/>
                  <w:webHidden/>
                </w:rPr>
                <w:tab/>
                <w:delText>56</w:delText>
              </w:r>
            </w:del>
          </w:ins>
        </w:p>
        <w:p w14:paraId="6804ABF4" w14:textId="6A8233CA" w:rsidR="002350EA" w:rsidDel="00B407E4" w:rsidRDefault="002350EA">
          <w:pPr>
            <w:pStyle w:val="TOC2"/>
            <w:tabs>
              <w:tab w:val="right" w:leader="dot" w:pos="9019"/>
            </w:tabs>
            <w:rPr>
              <w:ins w:id="1040" w:author="Việt Lương" w:date="2024-12-26T17:52:00Z" w16du:dateUtc="2024-12-26T10:52:00Z"/>
              <w:del w:id="104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42" w:author="Việt Lương" w:date="2024-12-26T17:52:00Z" w16du:dateUtc="2024-12-26T10:52:00Z">
            <w:del w:id="1043" w:author="Kiên Lê Trung" w:date="2024-12-26T18:30:00Z" w16du:dateUtc="2024-12-26T11:30:00Z">
              <w:r w:rsidRPr="00B407E4" w:rsidDel="00B407E4">
                <w:rPr>
                  <w:rStyle w:val="Hyperlink"/>
                  <w:noProof/>
                </w:rPr>
                <w:delText xml:space="preserve">3.1 </w:delText>
              </w:r>
              <w:r w:rsidRPr="00B407E4" w:rsidDel="00B407E4">
                <w:rPr>
                  <w:rStyle w:val="Hyperlink"/>
                  <w:noProof/>
                  <w:lang w:val="en-US"/>
                </w:rPr>
                <w:delText>Cài đặt</w:delText>
              </w:r>
              <w:r w:rsidDel="00B407E4">
                <w:rPr>
                  <w:noProof/>
                  <w:webHidden/>
                </w:rPr>
                <w:tab/>
                <w:delText>56</w:delText>
              </w:r>
            </w:del>
          </w:ins>
        </w:p>
        <w:p w14:paraId="16458B81" w14:textId="113B8887" w:rsidR="002350EA" w:rsidDel="00B407E4" w:rsidRDefault="002350EA">
          <w:pPr>
            <w:pStyle w:val="TOC3"/>
            <w:tabs>
              <w:tab w:val="right" w:leader="dot" w:pos="9019"/>
            </w:tabs>
            <w:rPr>
              <w:ins w:id="1044" w:author="Việt Lương" w:date="2024-12-26T17:52:00Z" w16du:dateUtc="2024-12-26T10:52:00Z"/>
              <w:del w:id="104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46" w:author="Việt Lương" w:date="2024-12-26T17:52:00Z" w16du:dateUtc="2024-12-26T10:52:00Z">
            <w:del w:id="1047" w:author="Kiên Lê Trung" w:date="2024-12-26T18:30:00Z" w16du:dateUtc="2024-12-26T11:30:00Z">
              <w:r w:rsidRPr="00B407E4" w:rsidDel="00B407E4">
                <w:rPr>
                  <w:rStyle w:val="Hyperlink"/>
                  <w:noProof/>
                  <w:lang w:val="en-US"/>
                </w:rPr>
                <w:delText xml:space="preserve">3.1.1 </w:delText>
              </w:r>
              <w:r w:rsidRPr="00B407E4" w:rsidDel="00B407E4">
                <w:rPr>
                  <w:rStyle w:val="Hyperlink"/>
                  <w:rFonts w:eastAsia="Times New Roman" w:cs="Times New Roman"/>
                  <w:noProof/>
                  <w:lang w:val="en-US"/>
                </w:rPr>
                <w:delText>Yêu cầu hệ thống</w:delText>
              </w:r>
              <w:r w:rsidDel="00B407E4">
                <w:rPr>
                  <w:noProof/>
                  <w:webHidden/>
                </w:rPr>
                <w:tab/>
                <w:delText>56</w:delText>
              </w:r>
            </w:del>
          </w:ins>
        </w:p>
        <w:p w14:paraId="0505A1DE" w14:textId="55E383E8" w:rsidR="002350EA" w:rsidDel="00B407E4" w:rsidRDefault="002350EA">
          <w:pPr>
            <w:pStyle w:val="TOC3"/>
            <w:tabs>
              <w:tab w:val="right" w:leader="dot" w:pos="9019"/>
            </w:tabs>
            <w:rPr>
              <w:ins w:id="1048" w:author="Việt Lương" w:date="2024-12-26T17:52:00Z" w16du:dateUtc="2024-12-26T10:52:00Z"/>
              <w:del w:id="104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0" w:author="Việt Lương" w:date="2024-12-26T17:52:00Z" w16du:dateUtc="2024-12-26T10:52:00Z">
            <w:del w:id="1051" w:author="Kiên Lê Trung" w:date="2024-12-26T18:30:00Z" w16du:dateUtc="2024-12-26T11:30:00Z">
              <w:r w:rsidRPr="00B407E4" w:rsidDel="00B407E4">
                <w:rPr>
                  <w:rStyle w:val="Hyperlink"/>
                  <w:noProof/>
                  <w:lang w:val="en-US"/>
                </w:rPr>
                <w:delText>3.1.2 Cài đặt hệ thống</w:delText>
              </w:r>
              <w:r w:rsidDel="00B407E4">
                <w:rPr>
                  <w:noProof/>
                  <w:webHidden/>
                </w:rPr>
                <w:tab/>
                <w:delText>56</w:delText>
              </w:r>
            </w:del>
          </w:ins>
        </w:p>
        <w:p w14:paraId="441F787F" w14:textId="1287FDCF" w:rsidR="002350EA" w:rsidDel="00B407E4" w:rsidRDefault="002350EA">
          <w:pPr>
            <w:pStyle w:val="TOC2"/>
            <w:tabs>
              <w:tab w:val="right" w:leader="dot" w:pos="9019"/>
            </w:tabs>
            <w:rPr>
              <w:ins w:id="1052" w:author="Việt Lương" w:date="2024-12-26T17:52:00Z" w16du:dateUtc="2024-12-26T10:52:00Z"/>
              <w:del w:id="105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4" w:author="Việt Lương" w:date="2024-12-26T17:52:00Z" w16du:dateUtc="2024-12-26T10:52:00Z">
            <w:del w:id="1055" w:author="Kiên Lê Trung" w:date="2024-12-26T18:30:00Z" w16du:dateUtc="2024-12-26T11:30:00Z">
              <w:r w:rsidRPr="00B407E4" w:rsidDel="00B407E4">
                <w:rPr>
                  <w:rStyle w:val="Hyperlink"/>
                  <w:noProof/>
                </w:rPr>
                <w:delText>3.2 Một số hình ảnh về giao diện hệ thống</w:delText>
              </w:r>
              <w:r w:rsidDel="00B407E4">
                <w:rPr>
                  <w:noProof/>
                  <w:webHidden/>
                </w:rPr>
                <w:tab/>
                <w:delText>56</w:delText>
              </w:r>
            </w:del>
          </w:ins>
        </w:p>
        <w:p w14:paraId="065E787B" w14:textId="4AB685B7" w:rsidR="002350EA" w:rsidDel="00B407E4" w:rsidRDefault="002350EA">
          <w:pPr>
            <w:pStyle w:val="TOC3"/>
            <w:tabs>
              <w:tab w:val="right" w:leader="dot" w:pos="9019"/>
            </w:tabs>
            <w:rPr>
              <w:ins w:id="1056" w:author="Việt Lương" w:date="2024-12-26T17:52:00Z" w16du:dateUtc="2024-12-26T10:52:00Z"/>
              <w:del w:id="105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8" w:author="Việt Lương" w:date="2024-12-26T17:52:00Z" w16du:dateUtc="2024-12-26T10:52:00Z">
            <w:del w:id="1059" w:author="Kiên Lê Trung" w:date="2024-12-26T18:30:00Z" w16du:dateUtc="2024-12-26T11:30:00Z">
              <w:r w:rsidRPr="00B407E4" w:rsidDel="00B407E4">
                <w:rPr>
                  <w:rStyle w:val="Hyperlink"/>
                  <w:noProof/>
                </w:rPr>
                <w:delText>3.2.1 Một số giao diện cho người dùng hệ thống</w:delText>
              </w:r>
              <w:r w:rsidDel="00B407E4">
                <w:rPr>
                  <w:noProof/>
                  <w:webHidden/>
                </w:rPr>
                <w:tab/>
                <w:delText>56</w:delText>
              </w:r>
            </w:del>
          </w:ins>
        </w:p>
        <w:p w14:paraId="7140C013" w14:textId="236870C1" w:rsidR="002350EA" w:rsidDel="00B407E4" w:rsidRDefault="002350EA">
          <w:pPr>
            <w:pStyle w:val="TOC3"/>
            <w:tabs>
              <w:tab w:val="right" w:leader="dot" w:pos="9019"/>
            </w:tabs>
            <w:rPr>
              <w:ins w:id="1060" w:author="Việt Lương" w:date="2024-12-26T17:52:00Z" w16du:dateUtc="2024-12-26T10:52:00Z"/>
              <w:del w:id="106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62" w:author="Việt Lương" w:date="2024-12-26T17:52:00Z" w16du:dateUtc="2024-12-26T10:52:00Z">
            <w:del w:id="1063" w:author="Kiên Lê Trung" w:date="2024-12-26T18:30:00Z" w16du:dateUtc="2024-12-26T11:30:00Z">
              <w:r w:rsidRPr="00B407E4" w:rsidDel="00B407E4">
                <w:rPr>
                  <w:rStyle w:val="Hyperlink"/>
                  <w:noProof/>
                </w:rPr>
                <w:delText xml:space="preserve">3.2.2 Một số giao diện cho người </w:delText>
              </w:r>
              <w:r w:rsidRPr="00B407E4" w:rsidDel="00B407E4">
                <w:rPr>
                  <w:rStyle w:val="Hyperlink"/>
                  <w:noProof/>
                  <w:lang w:val="en-US"/>
                </w:rPr>
                <w:delText>bán</w:delText>
              </w:r>
              <w:r w:rsidDel="00B407E4">
                <w:rPr>
                  <w:noProof/>
                  <w:webHidden/>
                </w:rPr>
                <w:tab/>
                <w:delText>59</w:delText>
              </w:r>
            </w:del>
          </w:ins>
        </w:p>
        <w:p w14:paraId="5C159E59" w14:textId="319F87AA" w:rsidR="002350EA" w:rsidDel="00B407E4" w:rsidRDefault="002350EA">
          <w:pPr>
            <w:pStyle w:val="TOC3"/>
            <w:tabs>
              <w:tab w:val="right" w:leader="dot" w:pos="9019"/>
            </w:tabs>
            <w:rPr>
              <w:ins w:id="1064" w:author="Việt Lương" w:date="2024-12-26T17:52:00Z" w16du:dateUtc="2024-12-26T10:52:00Z"/>
              <w:del w:id="106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66" w:author="Việt Lương" w:date="2024-12-26T17:52:00Z" w16du:dateUtc="2024-12-26T10:52:00Z">
            <w:del w:id="1067" w:author="Kiên Lê Trung" w:date="2024-12-26T18:30:00Z" w16du:dateUtc="2024-12-26T11:30:00Z">
              <w:r w:rsidRPr="00B407E4" w:rsidDel="00B407E4">
                <w:rPr>
                  <w:rStyle w:val="Hyperlink"/>
                  <w:noProof/>
                </w:rPr>
                <w:delText xml:space="preserve">3.2.3 Một số giao diện cho người </w:delText>
              </w:r>
              <w:r w:rsidRPr="00B407E4" w:rsidDel="00B407E4">
                <w:rPr>
                  <w:rStyle w:val="Hyperlink"/>
                  <w:noProof/>
                  <w:lang w:val="en-US"/>
                </w:rPr>
                <w:delText>quản trị</w:delText>
              </w:r>
              <w:r w:rsidDel="00B407E4">
                <w:rPr>
                  <w:noProof/>
                  <w:webHidden/>
                </w:rPr>
                <w:tab/>
                <w:delText>62</w:delText>
              </w:r>
            </w:del>
          </w:ins>
        </w:p>
        <w:p w14:paraId="4468A981" w14:textId="237154CF" w:rsidR="002350EA" w:rsidDel="00B407E4" w:rsidRDefault="002350EA">
          <w:pPr>
            <w:pStyle w:val="TOC2"/>
            <w:tabs>
              <w:tab w:val="right" w:leader="dot" w:pos="9019"/>
            </w:tabs>
            <w:rPr>
              <w:ins w:id="1068" w:author="Việt Lương" w:date="2024-12-26T17:52:00Z" w16du:dateUtc="2024-12-26T10:52:00Z"/>
              <w:del w:id="106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0" w:author="Việt Lương" w:date="2024-12-26T17:52:00Z" w16du:dateUtc="2024-12-26T10:52:00Z">
            <w:del w:id="1071" w:author="Kiên Lê Trung" w:date="2024-12-26T18:30:00Z" w16du:dateUtc="2024-12-26T11:30:00Z">
              <w:r w:rsidRPr="00B407E4" w:rsidDel="00B407E4">
                <w:rPr>
                  <w:rStyle w:val="Hyperlink"/>
                  <w:noProof/>
                </w:rPr>
                <w:delText>3.3 Kết luận chương</w:delText>
              </w:r>
              <w:r w:rsidDel="00B407E4">
                <w:rPr>
                  <w:noProof/>
                  <w:webHidden/>
                </w:rPr>
                <w:tab/>
                <w:delText>64</w:delText>
              </w:r>
            </w:del>
          </w:ins>
        </w:p>
        <w:p w14:paraId="7E3B8649" w14:textId="18DF122E" w:rsidR="002350EA" w:rsidDel="00B407E4" w:rsidRDefault="002350EA">
          <w:pPr>
            <w:pStyle w:val="TOC1"/>
            <w:tabs>
              <w:tab w:val="right" w:leader="dot" w:pos="9019"/>
            </w:tabs>
            <w:rPr>
              <w:ins w:id="1072" w:author="Việt Lương" w:date="2024-12-26T17:52:00Z" w16du:dateUtc="2024-12-26T10:52:00Z"/>
              <w:del w:id="107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4" w:author="Việt Lương" w:date="2024-12-26T17:52:00Z" w16du:dateUtc="2024-12-26T10:52:00Z">
            <w:del w:id="1075" w:author="Kiên Lê Trung" w:date="2024-12-26T18:30:00Z" w16du:dateUtc="2024-12-26T11:30:00Z">
              <w:r w:rsidRPr="00B407E4" w:rsidDel="00B407E4">
                <w:rPr>
                  <w:rStyle w:val="Hyperlink"/>
                  <w:noProof/>
                </w:rPr>
                <w:delText>KẾT LUẬN</w:delText>
              </w:r>
              <w:r w:rsidDel="00B407E4">
                <w:rPr>
                  <w:noProof/>
                  <w:webHidden/>
                </w:rPr>
                <w:tab/>
                <w:delText>64</w:delText>
              </w:r>
            </w:del>
          </w:ins>
        </w:p>
        <w:p w14:paraId="4C9BA936" w14:textId="41783766" w:rsidR="002350EA" w:rsidDel="00B407E4" w:rsidRDefault="002350EA">
          <w:pPr>
            <w:pStyle w:val="TOC1"/>
            <w:tabs>
              <w:tab w:val="right" w:leader="dot" w:pos="9019"/>
            </w:tabs>
            <w:rPr>
              <w:ins w:id="1076" w:author="Việt Lương" w:date="2024-12-26T17:52:00Z" w16du:dateUtc="2024-12-26T10:52:00Z"/>
              <w:del w:id="107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8" w:author="Việt Lương" w:date="2024-12-26T17:52:00Z" w16du:dateUtc="2024-12-26T10:52:00Z">
            <w:del w:id="1079" w:author="Kiên Lê Trung" w:date="2024-12-26T18:30:00Z" w16du:dateUtc="2024-12-26T11:30:00Z">
              <w:r w:rsidRPr="00B407E4" w:rsidDel="00B407E4">
                <w:rPr>
                  <w:rStyle w:val="Hyperlink"/>
                  <w:noProof/>
                </w:rPr>
                <w:delText>DANH MỤC TÀI LIỆU THAM KHẢO</w:delText>
              </w:r>
              <w:r w:rsidDel="00B407E4">
                <w:rPr>
                  <w:noProof/>
                  <w:webHidden/>
                </w:rPr>
                <w:tab/>
                <w:delText>65</w:delText>
              </w:r>
            </w:del>
          </w:ins>
        </w:p>
        <w:p w14:paraId="4A2208A5" w14:textId="0AB75EDA" w:rsidR="00364182" w:rsidRPr="007C6909" w:rsidDel="00B407E4" w:rsidRDefault="00364182">
          <w:pPr>
            <w:pStyle w:val="TOC1"/>
            <w:tabs>
              <w:tab w:val="right" w:leader="dot" w:pos="9019"/>
            </w:tabs>
            <w:rPr>
              <w:del w:id="108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1" w:author="Kiên Lê Trung" w:date="2024-12-26T18:30:00Z" w16du:dateUtc="2024-12-26T11:30:00Z">
            <w:r w:rsidRPr="002350EA" w:rsidDel="00B407E4">
              <w:rPr>
                <w:rStyle w:val="Hyperlink"/>
                <w:rFonts w:ascii="Times New Roman" w:hAnsi="Times New Roman" w:cs="Times New Roman"/>
                <w:noProof/>
                <w:sz w:val="24"/>
                <w:szCs w:val="24"/>
              </w:rPr>
              <w:delText>Mục lục</w:delText>
            </w:r>
            <w:r w:rsidRPr="007C6909" w:rsidDel="00B407E4">
              <w:rPr>
                <w:rFonts w:ascii="Times New Roman" w:hAnsi="Times New Roman" w:cs="Times New Roman"/>
                <w:noProof/>
                <w:webHidden/>
                <w:sz w:val="24"/>
                <w:szCs w:val="24"/>
              </w:rPr>
              <w:tab/>
              <w:delText>i</w:delText>
            </w:r>
          </w:del>
        </w:p>
        <w:p w14:paraId="16B28D3E" w14:textId="291219FE" w:rsidR="00364182" w:rsidRPr="007C6909" w:rsidDel="00B407E4" w:rsidRDefault="00364182">
          <w:pPr>
            <w:pStyle w:val="TOC1"/>
            <w:tabs>
              <w:tab w:val="right" w:leader="dot" w:pos="9019"/>
            </w:tabs>
            <w:rPr>
              <w:del w:id="108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3" w:author="Kiên Lê Trung" w:date="2024-12-26T18:30:00Z" w16du:dateUtc="2024-12-26T11:30:00Z">
            <w:r w:rsidRPr="002350EA" w:rsidDel="00B407E4">
              <w:rPr>
                <w:rStyle w:val="Hyperlink"/>
                <w:rFonts w:ascii="Times New Roman" w:hAnsi="Times New Roman" w:cs="Times New Roman"/>
                <w:noProof/>
                <w:sz w:val="24"/>
                <w:szCs w:val="24"/>
              </w:rPr>
              <w:delText>Danh mục Bảng biểu</w:delText>
            </w:r>
            <w:r w:rsidRPr="007C6909" w:rsidDel="00B407E4">
              <w:rPr>
                <w:rFonts w:ascii="Times New Roman" w:hAnsi="Times New Roman" w:cs="Times New Roman"/>
                <w:noProof/>
                <w:webHidden/>
                <w:sz w:val="24"/>
                <w:szCs w:val="24"/>
              </w:rPr>
              <w:tab/>
              <w:delText>ii</w:delText>
            </w:r>
          </w:del>
        </w:p>
        <w:p w14:paraId="5AE13B32" w14:textId="12FAD746" w:rsidR="00364182" w:rsidRPr="007C6909" w:rsidDel="00B407E4" w:rsidRDefault="00364182">
          <w:pPr>
            <w:pStyle w:val="TOC1"/>
            <w:tabs>
              <w:tab w:val="right" w:leader="dot" w:pos="9019"/>
            </w:tabs>
            <w:rPr>
              <w:del w:id="108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5" w:author="Kiên Lê Trung" w:date="2024-12-26T18:30:00Z" w16du:dateUtc="2024-12-26T11:30:00Z">
            <w:r w:rsidRPr="002350EA" w:rsidDel="00B407E4">
              <w:rPr>
                <w:rStyle w:val="Hyperlink"/>
                <w:rFonts w:ascii="Times New Roman" w:hAnsi="Times New Roman" w:cs="Times New Roman"/>
                <w:noProof/>
                <w:sz w:val="24"/>
                <w:szCs w:val="24"/>
              </w:rPr>
              <w:delText>Danh mục các hình vẽ</w:delText>
            </w:r>
            <w:r w:rsidRPr="007C6909" w:rsidDel="00B407E4">
              <w:rPr>
                <w:rFonts w:ascii="Times New Roman" w:hAnsi="Times New Roman" w:cs="Times New Roman"/>
                <w:noProof/>
                <w:webHidden/>
                <w:sz w:val="24"/>
                <w:szCs w:val="24"/>
              </w:rPr>
              <w:tab/>
              <w:delText>ii</w:delText>
            </w:r>
          </w:del>
        </w:p>
        <w:p w14:paraId="0DA8C56F" w14:textId="22592308" w:rsidR="00364182" w:rsidRPr="007C6909" w:rsidDel="00B407E4" w:rsidRDefault="00364182">
          <w:pPr>
            <w:pStyle w:val="TOC1"/>
            <w:tabs>
              <w:tab w:val="right" w:leader="dot" w:pos="9019"/>
            </w:tabs>
            <w:rPr>
              <w:del w:id="108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7" w:author="Kiên Lê Trung" w:date="2024-12-26T18:30:00Z" w16du:dateUtc="2024-12-26T11:30:00Z">
            <w:r w:rsidRPr="002350EA" w:rsidDel="00B407E4">
              <w:rPr>
                <w:rStyle w:val="Hyperlink"/>
                <w:rFonts w:ascii="Times New Roman" w:hAnsi="Times New Roman" w:cs="Times New Roman"/>
                <w:noProof/>
                <w:sz w:val="24"/>
                <w:szCs w:val="24"/>
              </w:rPr>
              <w:delText>Danh mục các từ + thuật ngữ viết tắt</w:delText>
            </w:r>
            <w:r w:rsidRPr="007C6909" w:rsidDel="00B407E4">
              <w:rPr>
                <w:rFonts w:ascii="Times New Roman" w:hAnsi="Times New Roman" w:cs="Times New Roman"/>
                <w:noProof/>
                <w:webHidden/>
                <w:sz w:val="24"/>
                <w:szCs w:val="24"/>
              </w:rPr>
              <w:tab/>
              <w:delText>iv</w:delText>
            </w:r>
          </w:del>
        </w:p>
        <w:p w14:paraId="1EAAE5C1" w14:textId="54DAB849" w:rsidR="00364182" w:rsidRPr="007C6909" w:rsidDel="00B407E4" w:rsidRDefault="00364182">
          <w:pPr>
            <w:pStyle w:val="TOC1"/>
            <w:tabs>
              <w:tab w:val="right" w:leader="dot" w:pos="9019"/>
            </w:tabs>
            <w:rPr>
              <w:del w:id="108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9" w:author="Kiên Lê Trung" w:date="2024-12-26T18:30:00Z" w16du:dateUtc="2024-12-26T11:30:00Z">
            <w:r w:rsidRPr="002350EA" w:rsidDel="00B407E4">
              <w:rPr>
                <w:rStyle w:val="Hyperlink"/>
                <w:rFonts w:ascii="Times New Roman" w:hAnsi="Times New Roman" w:cs="Times New Roman"/>
                <w:noProof/>
                <w:sz w:val="24"/>
                <w:szCs w:val="24"/>
              </w:rPr>
              <w:delText>Lời mở đầu</w:delText>
            </w:r>
            <w:r w:rsidRPr="007C6909" w:rsidDel="00B407E4">
              <w:rPr>
                <w:rFonts w:ascii="Times New Roman" w:hAnsi="Times New Roman" w:cs="Times New Roman"/>
                <w:noProof/>
                <w:webHidden/>
                <w:sz w:val="24"/>
                <w:szCs w:val="24"/>
              </w:rPr>
              <w:tab/>
              <w:delText>v</w:delText>
            </w:r>
          </w:del>
        </w:p>
        <w:p w14:paraId="1D3CD9F5" w14:textId="6A11284F" w:rsidR="00364182" w:rsidRPr="007C6909" w:rsidDel="00B407E4" w:rsidRDefault="00364182">
          <w:pPr>
            <w:pStyle w:val="TOC1"/>
            <w:tabs>
              <w:tab w:val="left" w:pos="440"/>
              <w:tab w:val="right" w:leader="dot" w:pos="9019"/>
            </w:tabs>
            <w:rPr>
              <w:del w:id="109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1" w:author="Kiên Lê Trung" w:date="2024-12-26T18:30:00Z" w16du:dateUtc="2024-12-26T11:30:00Z">
            <w:r w:rsidRPr="002350EA" w:rsidDel="00B407E4">
              <w:rPr>
                <w:rStyle w:val="Hyperlink"/>
                <w:rFonts w:ascii="Times New Roman" w:hAnsi="Times New Roman" w:cs="Times New Roman"/>
                <w:noProof/>
                <w:sz w:val="24"/>
                <w:szCs w:val="24"/>
              </w:rPr>
              <w:delText>CHƯƠNG 1: GIỚI THIỆU BÀI TOÁN VÀ CÔNG NGHỆ LIÊN QUAN</w:delText>
            </w:r>
            <w:r w:rsidRPr="007C6909" w:rsidDel="00B407E4">
              <w:rPr>
                <w:rFonts w:ascii="Times New Roman" w:hAnsi="Times New Roman" w:cs="Times New Roman"/>
                <w:noProof/>
                <w:webHidden/>
                <w:sz w:val="24"/>
                <w:szCs w:val="24"/>
              </w:rPr>
              <w:tab/>
              <w:delText>1</w:delText>
            </w:r>
          </w:del>
        </w:p>
        <w:p w14:paraId="4282525D" w14:textId="2A7E53C3" w:rsidR="00364182" w:rsidRPr="007C6909" w:rsidDel="00B407E4" w:rsidRDefault="00364182">
          <w:pPr>
            <w:pStyle w:val="TOC2"/>
            <w:tabs>
              <w:tab w:val="right" w:leader="dot" w:pos="9019"/>
            </w:tabs>
            <w:rPr>
              <w:del w:id="109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3" w:author="Kiên Lê Trung" w:date="2024-12-26T18:30:00Z" w16du:dateUtc="2024-12-26T11:30:00Z">
            <w:r w:rsidRPr="002350EA" w:rsidDel="00B407E4">
              <w:rPr>
                <w:rStyle w:val="Hyperlink"/>
                <w:rFonts w:ascii="Times New Roman" w:hAnsi="Times New Roman" w:cs="Times New Roman"/>
                <w:noProof/>
                <w:sz w:val="24"/>
                <w:szCs w:val="24"/>
              </w:rPr>
              <w:delText>1.1 Tổng quan về hệ thống website bán đồ điện tử</w:delText>
            </w:r>
            <w:r w:rsidRPr="007C6909" w:rsidDel="00B407E4">
              <w:rPr>
                <w:rFonts w:ascii="Times New Roman" w:hAnsi="Times New Roman" w:cs="Times New Roman"/>
                <w:noProof/>
                <w:webHidden/>
                <w:sz w:val="24"/>
                <w:szCs w:val="24"/>
              </w:rPr>
              <w:tab/>
              <w:delText>1</w:delText>
            </w:r>
          </w:del>
        </w:p>
        <w:p w14:paraId="1C9E82C5" w14:textId="2D5996FE" w:rsidR="00364182" w:rsidRPr="007C6909" w:rsidDel="00B407E4" w:rsidRDefault="00364182">
          <w:pPr>
            <w:pStyle w:val="TOC3"/>
            <w:tabs>
              <w:tab w:val="right" w:leader="dot" w:pos="9019"/>
            </w:tabs>
            <w:rPr>
              <w:del w:id="109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5" w:author="Kiên Lê Trung" w:date="2024-12-26T18:30:00Z" w16du:dateUtc="2024-12-26T11:30:00Z">
            <w:r w:rsidRPr="002350EA" w:rsidDel="00B407E4">
              <w:rPr>
                <w:rStyle w:val="Hyperlink"/>
                <w:rFonts w:ascii="Times New Roman" w:hAnsi="Times New Roman" w:cs="Times New Roman"/>
                <w:noProof/>
                <w:sz w:val="24"/>
                <w:szCs w:val="24"/>
              </w:rPr>
              <w:delText>1.1.1 Giới thiệu hệ thống</w:delText>
            </w:r>
            <w:r w:rsidRPr="007C6909" w:rsidDel="00B407E4">
              <w:rPr>
                <w:rFonts w:ascii="Times New Roman" w:hAnsi="Times New Roman" w:cs="Times New Roman"/>
                <w:noProof/>
                <w:webHidden/>
                <w:sz w:val="24"/>
                <w:szCs w:val="24"/>
              </w:rPr>
              <w:tab/>
              <w:delText>1</w:delText>
            </w:r>
          </w:del>
        </w:p>
        <w:p w14:paraId="080B6FE6" w14:textId="12C36DBD" w:rsidR="00364182" w:rsidRPr="007C6909" w:rsidDel="00B407E4" w:rsidRDefault="00364182">
          <w:pPr>
            <w:pStyle w:val="TOC3"/>
            <w:tabs>
              <w:tab w:val="right" w:leader="dot" w:pos="9019"/>
            </w:tabs>
            <w:rPr>
              <w:del w:id="109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7" w:author="Kiên Lê Trung" w:date="2024-12-26T18:30:00Z" w16du:dateUtc="2024-12-26T11:30:00Z">
            <w:r w:rsidRPr="002350EA" w:rsidDel="00B407E4">
              <w:rPr>
                <w:rStyle w:val="Hyperlink"/>
                <w:rFonts w:ascii="Times New Roman" w:hAnsi="Times New Roman" w:cs="Times New Roman"/>
                <w:noProof/>
                <w:sz w:val="24"/>
                <w:szCs w:val="24"/>
              </w:rPr>
              <w:delText>1.1.2 Khảo sát các sản phẩm tương tự</w:delText>
            </w:r>
            <w:r w:rsidRPr="007C6909" w:rsidDel="00B407E4">
              <w:rPr>
                <w:rFonts w:ascii="Times New Roman" w:hAnsi="Times New Roman" w:cs="Times New Roman"/>
                <w:noProof/>
                <w:webHidden/>
                <w:sz w:val="24"/>
                <w:szCs w:val="24"/>
              </w:rPr>
              <w:tab/>
              <w:delText>1</w:delText>
            </w:r>
          </w:del>
        </w:p>
        <w:p w14:paraId="39D0841A" w14:textId="5C073E66" w:rsidR="00364182" w:rsidRPr="007C6909" w:rsidDel="00B407E4" w:rsidRDefault="00364182">
          <w:pPr>
            <w:pStyle w:val="TOC3"/>
            <w:tabs>
              <w:tab w:val="right" w:leader="dot" w:pos="9019"/>
            </w:tabs>
            <w:rPr>
              <w:del w:id="109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9" w:author="Kiên Lê Trung" w:date="2024-12-26T18:30:00Z" w16du:dateUtc="2024-12-26T11:30:00Z">
            <w:r w:rsidRPr="002350EA" w:rsidDel="00B407E4">
              <w:rPr>
                <w:rStyle w:val="Hyperlink"/>
                <w:rFonts w:ascii="Times New Roman" w:hAnsi="Times New Roman" w:cs="Times New Roman"/>
                <w:noProof/>
                <w:sz w:val="24"/>
                <w:szCs w:val="24"/>
              </w:rPr>
              <w:delText>1.1.</w:delText>
            </w:r>
            <w:r w:rsidRPr="002350EA" w:rsidDel="00B407E4">
              <w:rPr>
                <w:rStyle w:val="Hyperlink"/>
                <w:rFonts w:ascii="Times New Roman" w:hAnsi="Times New Roman" w:cs="Times New Roman"/>
                <w:noProof/>
                <w:sz w:val="24"/>
                <w:szCs w:val="24"/>
                <w:lang w:val="en-US"/>
              </w:rPr>
              <w:delText>3</w:delText>
            </w:r>
            <w:r w:rsidRPr="002350EA" w:rsidDel="00B407E4">
              <w:rPr>
                <w:rStyle w:val="Hyperlink"/>
                <w:rFonts w:ascii="Times New Roman" w:hAnsi="Times New Roman" w:cs="Times New Roman"/>
                <w:noProof/>
                <w:sz w:val="24"/>
                <w:szCs w:val="24"/>
              </w:rPr>
              <w:delText xml:space="preserve"> Xác định yêu cầu nghiệp vụ</w:delText>
            </w:r>
            <w:r w:rsidRPr="007C6909" w:rsidDel="00B407E4">
              <w:rPr>
                <w:rFonts w:ascii="Times New Roman" w:hAnsi="Times New Roman" w:cs="Times New Roman"/>
                <w:noProof/>
                <w:webHidden/>
                <w:sz w:val="24"/>
                <w:szCs w:val="24"/>
              </w:rPr>
              <w:tab/>
              <w:delText>2</w:delText>
            </w:r>
          </w:del>
        </w:p>
        <w:p w14:paraId="0F68A01B" w14:textId="4C621173" w:rsidR="00364182" w:rsidRPr="007C6909" w:rsidDel="00B407E4" w:rsidRDefault="00364182">
          <w:pPr>
            <w:pStyle w:val="TOC2"/>
            <w:tabs>
              <w:tab w:val="right" w:leader="dot" w:pos="9019"/>
            </w:tabs>
            <w:rPr>
              <w:del w:id="110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1" w:author="Kiên Lê Trung" w:date="2024-12-26T18:30:00Z" w16du:dateUtc="2024-12-26T11:30:00Z">
            <w:r w:rsidRPr="002350EA" w:rsidDel="00B407E4">
              <w:rPr>
                <w:rStyle w:val="Hyperlink"/>
                <w:rFonts w:ascii="Times New Roman" w:hAnsi="Times New Roman" w:cs="Times New Roman"/>
                <w:noProof/>
                <w:sz w:val="24"/>
                <w:szCs w:val="24"/>
              </w:rPr>
              <w:delText>1.2 Tìm hiểu một số công nghệ liên quan</w:delText>
            </w:r>
            <w:r w:rsidRPr="007C6909" w:rsidDel="00B407E4">
              <w:rPr>
                <w:rFonts w:ascii="Times New Roman" w:hAnsi="Times New Roman" w:cs="Times New Roman"/>
                <w:noProof/>
                <w:webHidden/>
                <w:sz w:val="24"/>
                <w:szCs w:val="24"/>
              </w:rPr>
              <w:tab/>
              <w:delText>3</w:delText>
            </w:r>
          </w:del>
        </w:p>
        <w:p w14:paraId="3BD2EA4D" w14:textId="211CE1F9" w:rsidR="00364182" w:rsidRPr="007C6909" w:rsidDel="00B407E4" w:rsidRDefault="00364182">
          <w:pPr>
            <w:pStyle w:val="TOC3"/>
            <w:tabs>
              <w:tab w:val="right" w:leader="dot" w:pos="9019"/>
            </w:tabs>
            <w:rPr>
              <w:del w:id="110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3" w:author="Kiên Lê Trung" w:date="2024-12-26T18:30:00Z" w16du:dateUtc="2024-12-26T11:30:00Z">
            <w:r w:rsidRPr="002350EA" w:rsidDel="00B407E4">
              <w:rPr>
                <w:rStyle w:val="Hyperlink"/>
                <w:rFonts w:ascii="Times New Roman" w:hAnsi="Times New Roman" w:cs="Times New Roman"/>
                <w:noProof/>
                <w:sz w:val="24"/>
                <w:szCs w:val="24"/>
              </w:rPr>
              <w:delText>1.2.1 Front-End</w:delText>
            </w:r>
            <w:r w:rsidRPr="007C6909" w:rsidDel="00B407E4">
              <w:rPr>
                <w:rFonts w:ascii="Times New Roman" w:hAnsi="Times New Roman" w:cs="Times New Roman"/>
                <w:noProof/>
                <w:webHidden/>
                <w:sz w:val="24"/>
                <w:szCs w:val="24"/>
              </w:rPr>
              <w:tab/>
              <w:delText>3</w:delText>
            </w:r>
          </w:del>
        </w:p>
        <w:p w14:paraId="2573522F" w14:textId="597170D6" w:rsidR="00364182" w:rsidRPr="007C6909" w:rsidDel="00B407E4" w:rsidRDefault="00364182">
          <w:pPr>
            <w:pStyle w:val="TOC3"/>
            <w:tabs>
              <w:tab w:val="right" w:leader="dot" w:pos="9019"/>
            </w:tabs>
            <w:rPr>
              <w:del w:id="110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5" w:author="Kiên Lê Trung" w:date="2024-12-26T18:30:00Z" w16du:dateUtc="2024-12-26T11:30:00Z">
            <w:r w:rsidRPr="002350EA" w:rsidDel="00B407E4">
              <w:rPr>
                <w:rStyle w:val="Hyperlink"/>
                <w:rFonts w:ascii="Times New Roman" w:hAnsi="Times New Roman" w:cs="Times New Roman"/>
                <w:noProof/>
                <w:sz w:val="24"/>
                <w:szCs w:val="24"/>
              </w:rPr>
              <w:delText>1.2.2 Back-End</w:delText>
            </w:r>
            <w:r w:rsidRPr="007C6909" w:rsidDel="00B407E4">
              <w:rPr>
                <w:rFonts w:ascii="Times New Roman" w:hAnsi="Times New Roman" w:cs="Times New Roman"/>
                <w:noProof/>
                <w:webHidden/>
                <w:sz w:val="24"/>
                <w:szCs w:val="24"/>
              </w:rPr>
              <w:tab/>
              <w:delText>4</w:delText>
            </w:r>
          </w:del>
        </w:p>
        <w:p w14:paraId="5424901E" w14:textId="5EAA7C1B" w:rsidR="00364182" w:rsidRPr="007C6909" w:rsidDel="00B407E4" w:rsidRDefault="00364182">
          <w:pPr>
            <w:pStyle w:val="TOC3"/>
            <w:tabs>
              <w:tab w:val="right" w:leader="dot" w:pos="9019"/>
            </w:tabs>
            <w:rPr>
              <w:del w:id="110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7" w:author="Kiên Lê Trung" w:date="2024-12-26T18:30:00Z" w16du:dateUtc="2024-12-26T11:30:00Z">
            <w:r w:rsidRPr="002350EA" w:rsidDel="00B407E4">
              <w:rPr>
                <w:rStyle w:val="Hyperlink"/>
                <w:rFonts w:ascii="Times New Roman" w:hAnsi="Times New Roman" w:cs="Times New Roman"/>
                <w:noProof/>
                <w:sz w:val="24"/>
                <w:szCs w:val="24"/>
              </w:rPr>
              <w:delText>1.2.3 Cơ sở dữ liệu</w:delText>
            </w:r>
            <w:r w:rsidRPr="007C6909" w:rsidDel="00B407E4">
              <w:rPr>
                <w:rFonts w:ascii="Times New Roman" w:hAnsi="Times New Roman" w:cs="Times New Roman"/>
                <w:noProof/>
                <w:webHidden/>
                <w:sz w:val="24"/>
                <w:szCs w:val="24"/>
              </w:rPr>
              <w:tab/>
              <w:delText>4</w:delText>
            </w:r>
          </w:del>
        </w:p>
        <w:p w14:paraId="19B9ADD6" w14:textId="7C6ECA54" w:rsidR="00364182" w:rsidRPr="007C6909" w:rsidDel="00B407E4" w:rsidRDefault="00364182">
          <w:pPr>
            <w:pStyle w:val="TOC2"/>
            <w:tabs>
              <w:tab w:val="right" w:leader="dot" w:pos="9019"/>
            </w:tabs>
            <w:rPr>
              <w:del w:id="110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9" w:author="Kiên Lê Trung" w:date="2024-12-26T18:30:00Z" w16du:dateUtc="2024-12-26T11:30:00Z">
            <w:r w:rsidRPr="002350EA" w:rsidDel="00B407E4">
              <w:rPr>
                <w:rStyle w:val="Hyperlink"/>
                <w:rFonts w:ascii="Times New Roman" w:hAnsi="Times New Roman" w:cs="Times New Roman"/>
                <w:noProof/>
                <w:sz w:val="24"/>
                <w:szCs w:val="24"/>
              </w:rPr>
              <w:delText>1.3  Kết luận chương</w:delText>
            </w:r>
            <w:r w:rsidRPr="007C6909" w:rsidDel="00B407E4">
              <w:rPr>
                <w:rFonts w:ascii="Times New Roman" w:hAnsi="Times New Roman" w:cs="Times New Roman"/>
                <w:noProof/>
                <w:webHidden/>
                <w:sz w:val="24"/>
                <w:szCs w:val="24"/>
              </w:rPr>
              <w:tab/>
              <w:delText>5</w:delText>
            </w:r>
          </w:del>
        </w:p>
        <w:p w14:paraId="034EA38B" w14:textId="55B8DE73" w:rsidR="00364182" w:rsidRPr="007C6909" w:rsidDel="00B407E4" w:rsidRDefault="00364182">
          <w:pPr>
            <w:pStyle w:val="TOC1"/>
            <w:tabs>
              <w:tab w:val="left" w:pos="440"/>
              <w:tab w:val="right" w:leader="dot" w:pos="9019"/>
            </w:tabs>
            <w:rPr>
              <w:del w:id="111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1" w:author="Kiên Lê Trung" w:date="2024-12-26T18:30:00Z" w16du:dateUtc="2024-12-26T11:30:00Z">
            <w:r w:rsidRPr="002350EA" w:rsidDel="00B407E4">
              <w:rPr>
                <w:rStyle w:val="Hyperlink"/>
                <w:rFonts w:ascii="Times New Roman" w:hAnsi="Times New Roman" w:cs="Times New Roman"/>
                <w:noProof/>
                <w:sz w:val="24"/>
                <w:szCs w:val="24"/>
              </w:rPr>
              <w:delText>Chương 2: Phân tích và thiết kế hệ thống</w:delText>
            </w:r>
            <w:r w:rsidRPr="007C6909" w:rsidDel="00B407E4">
              <w:rPr>
                <w:rFonts w:ascii="Times New Roman" w:hAnsi="Times New Roman" w:cs="Times New Roman"/>
                <w:noProof/>
                <w:webHidden/>
                <w:sz w:val="24"/>
                <w:szCs w:val="24"/>
              </w:rPr>
              <w:tab/>
              <w:delText>6</w:delText>
            </w:r>
          </w:del>
        </w:p>
        <w:p w14:paraId="7AE4B2D5" w14:textId="25BC99B5" w:rsidR="00364182" w:rsidRPr="007C6909" w:rsidDel="00B407E4" w:rsidRDefault="00364182">
          <w:pPr>
            <w:pStyle w:val="TOC2"/>
            <w:tabs>
              <w:tab w:val="right" w:leader="dot" w:pos="9019"/>
            </w:tabs>
            <w:rPr>
              <w:del w:id="111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3" w:author="Kiên Lê Trung" w:date="2024-12-26T18:30:00Z" w16du:dateUtc="2024-12-26T11:30:00Z">
            <w:r w:rsidRPr="002350EA" w:rsidDel="00B407E4">
              <w:rPr>
                <w:rStyle w:val="Hyperlink"/>
                <w:rFonts w:ascii="Times New Roman" w:hAnsi="Times New Roman" w:cs="Times New Roman"/>
                <w:noProof/>
                <w:sz w:val="24"/>
                <w:szCs w:val="24"/>
              </w:rPr>
              <w:delText>2.1 Phân tích hệ thống</w:delText>
            </w:r>
            <w:r w:rsidRPr="007C6909" w:rsidDel="00B407E4">
              <w:rPr>
                <w:rFonts w:ascii="Times New Roman" w:hAnsi="Times New Roman" w:cs="Times New Roman"/>
                <w:noProof/>
                <w:webHidden/>
                <w:sz w:val="24"/>
                <w:szCs w:val="24"/>
              </w:rPr>
              <w:tab/>
              <w:delText>6</w:delText>
            </w:r>
          </w:del>
        </w:p>
        <w:p w14:paraId="32AD7D15" w14:textId="34D1E7A1" w:rsidR="00364182" w:rsidRPr="007C6909" w:rsidDel="00B407E4" w:rsidRDefault="00364182">
          <w:pPr>
            <w:pStyle w:val="TOC3"/>
            <w:tabs>
              <w:tab w:val="right" w:leader="dot" w:pos="9019"/>
            </w:tabs>
            <w:rPr>
              <w:del w:id="111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5" w:author="Kiên Lê Trung" w:date="2024-12-26T18:30:00Z" w16du:dateUtc="2024-12-26T11:30:00Z">
            <w:r w:rsidRPr="002350EA" w:rsidDel="00B407E4">
              <w:rPr>
                <w:rStyle w:val="Hyperlink"/>
                <w:rFonts w:ascii="Times New Roman" w:hAnsi="Times New Roman" w:cs="Times New Roman"/>
                <w:noProof/>
                <w:sz w:val="24"/>
                <w:szCs w:val="24"/>
              </w:rPr>
              <w:delText>2.1.1 Xác định và mô tả các tác nhân</w:delText>
            </w:r>
            <w:r w:rsidRPr="007C6909" w:rsidDel="00B407E4">
              <w:rPr>
                <w:rFonts w:ascii="Times New Roman" w:hAnsi="Times New Roman" w:cs="Times New Roman"/>
                <w:noProof/>
                <w:webHidden/>
                <w:sz w:val="24"/>
                <w:szCs w:val="24"/>
              </w:rPr>
              <w:tab/>
              <w:delText>6</w:delText>
            </w:r>
          </w:del>
        </w:p>
        <w:p w14:paraId="44A4682B" w14:textId="79265B29" w:rsidR="00364182" w:rsidRPr="007C6909" w:rsidDel="00B407E4" w:rsidRDefault="00364182">
          <w:pPr>
            <w:pStyle w:val="TOC3"/>
            <w:tabs>
              <w:tab w:val="right" w:leader="dot" w:pos="9019"/>
            </w:tabs>
            <w:rPr>
              <w:del w:id="111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7" w:author="Kiên Lê Trung" w:date="2024-12-26T18:30:00Z" w16du:dateUtc="2024-12-26T11:30:00Z">
            <w:r w:rsidRPr="002350EA" w:rsidDel="00B407E4">
              <w:rPr>
                <w:rStyle w:val="Hyperlink"/>
                <w:rFonts w:ascii="Times New Roman" w:hAnsi="Times New Roman" w:cs="Times New Roman"/>
                <w:noProof/>
                <w:sz w:val="24"/>
                <w:szCs w:val="24"/>
              </w:rPr>
              <w:delText>2.1.2 Xác định và mô tả các ca sử dụng</w:delText>
            </w:r>
            <w:r w:rsidRPr="007C6909" w:rsidDel="00B407E4">
              <w:rPr>
                <w:rFonts w:ascii="Times New Roman" w:hAnsi="Times New Roman" w:cs="Times New Roman"/>
                <w:noProof/>
                <w:webHidden/>
                <w:sz w:val="24"/>
                <w:szCs w:val="24"/>
              </w:rPr>
              <w:tab/>
              <w:delText>6</w:delText>
            </w:r>
          </w:del>
        </w:p>
        <w:p w14:paraId="723D15C8" w14:textId="56A23273" w:rsidR="00364182" w:rsidRPr="007C6909" w:rsidDel="00B407E4" w:rsidRDefault="00364182">
          <w:pPr>
            <w:pStyle w:val="TOC3"/>
            <w:tabs>
              <w:tab w:val="right" w:leader="dot" w:pos="9019"/>
            </w:tabs>
            <w:rPr>
              <w:del w:id="111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9" w:author="Kiên Lê Trung" w:date="2024-12-26T18:30:00Z" w16du:dateUtc="2024-12-26T11:30:00Z">
            <w:r w:rsidRPr="002350EA" w:rsidDel="00B407E4">
              <w:rPr>
                <w:rStyle w:val="Hyperlink"/>
                <w:rFonts w:ascii="Times New Roman" w:hAnsi="Times New Roman" w:cs="Times New Roman"/>
                <w:noProof/>
                <w:sz w:val="24"/>
                <w:szCs w:val="24"/>
              </w:rPr>
              <w:delText>2.1.3     Biểu đồ usecase</w:delText>
            </w:r>
            <w:r w:rsidRPr="007C6909" w:rsidDel="00B407E4">
              <w:rPr>
                <w:rFonts w:ascii="Times New Roman" w:hAnsi="Times New Roman" w:cs="Times New Roman"/>
                <w:noProof/>
                <w:webHidden/>
                <w:sz w:val="24"/>
                <w:szCs w:val="24"/>
              </w:rPr>
              <w:tab/>
              <w:delText>9</w:delText>
            </w:r>
          </w:del>
        </w:p>
        <w:p w14:paraId="2C798388" w14:textId="302E11D1" w:rsidR="00364182" w:rsidRPr="007C6909" w:rsidDel="00B407E4" w:rsidRDefault="00364182">
          <w:pPr>
            <w:pStyle w:val="TOC3"/>
            <w:tabs>
              <w:tab w:val="right" w:leader="dot" w:pos="9019"/>
            </w:tabs>
            <w:rPr>
              <w:del w:id="112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1" w:author="Kiên Lê Trung" w:date="2024-12-26T18:30:00Z" w16du:dateUtc="2024-12-26T11:30:00Z">
            <w:r w:rsidRPr="002350EA" w:rsidDel="00B407E4">
              <w:rPr>
                <w:rStyle w:val="Hyperlink"/>
                <w:rFonts w:ascii="Times New Roman" w:hAnsi="Times New Roman" w:cs="Times New Roman"/>
                <w:noProof/>
                <w:sz w:val="24"/>
                <w:szCs w:val="24"/>
              </w:rPr>
              <w:delText>2.1.4 Xây dựng kịch bản</w:delText>
            </w:r>
            <w:r w:rsidRPr="007C6909" w:rsidDel="00B407E4">
              <w:rPr>
                <w:rFonts w:ascii="Times New Roman" w:hAnsi="Times New Roman" w:cs="Times New Roman"/>
                <w:noProof/>
                <w:webHidden/>
                <w:sz w:val="24"/>
                <w:szCs w:val="24"/>
              </w:rPr>
              <w:tab/>
              <w:delText>18</w:delText>
            </w:r>
          </w:del>
        </w:p>
        <w:p w14:paraId="4CB7C535" w14:textId="0F3E64CE" w:rsidR="00364182" w:rsidRPr="007C6909" w:rsidDel="00B407E4" w:rsidRDefault="00364182">
          <w:pPr>
            <w:pStyle w:val="TOC3"/>
            <w:tabs>
              <w:tab w:val="right" w:leader="dot" w:pos="9019"/>
            </w:tabs>
            <w:rPr>
              <w:del w:id="112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3" w:author="Kiên Lê Trung" w:date="2024-12-26T18:30:00Z" w16du:dateUtc="2024-12-26T11:30:00Z">
            <w:r w:rsidRPr="002350EA" w:rsidDel="00B407E4">
              <w:rPr>
                <w:rStyle w:val="Hyperlink"/>
                <w:rFonts w:ascii="Times New Roman" w:hAnsi="Times New Roman" w:cs="Times New Roman"/>
                <w:noProof/>
                <w:sz w:val="24"/>
                <w:szCs w:val="24"/>
              </w:rPr>
              <w:delText>2.1.5 Xây dựng biểu đồ lớp phân tích</w:delText>
            </w:r>
            <w:r w:rsidRPr="007C6909" w:rsidDel="00B407E4">
              <w:rPr>
                <w:rFonts w:ascii="Times New Roman" w:hAnsi="Times New Roman" w:cs="Times New Roman"/>
                <w:noProof/>
                <w:webHidden/>
                <w:sz w:val="24"/>
                <w:szCs w:val="24"/>
              </w:rPr>
              <w:tab/>
              <w:delText>38</w:delText>
            </w:r>
          </w:del>
        </w:p>
        <w:p w14:paraId="41156310" w14:textId="1638D87E" w:rsidR="00364182" w:rsidRPr="007C6909" w:rsidDel="00B407E4" w:rsidRDefault="00364182">
          <w:pPr>
            <w:pStyle w:val="TOC2"/>
            <w:tabs>
              <w:tab w:val="right" w:leader="dot" w:pos="9019"/>
            </w:tabs>
            <w:rPr>
              <w:del w:id="112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5" w:author="Kiên Lê Trung" w:date="2024-12-26T18:30:00Z" w16du:dateUtc="2024-12-26T11:30:00Z">
            <w:r w:rsidRPr="002350EA" w:rsidDel="00B407E4">
              <w:rPr>
                <w:rStyle w:val="Hyperlink"/>
                <w:rFonts w:ascii="Times New Roman" w:hAnsi="Times New Roman" w:cs="Times New Roman"/>
                <w:noProof/>
                <w:sz w:val="24"/>
                <w:szCs w:val="24"/>
              </w:rPr>
              <w:delText>2.2 Thiết kế hệ thống</w:delText>
            </w:r>
            <w:r w:rsidRPr="007C6909" w:rsidDel="00B407E4">
              <w:rPr>
                <w:rFonts w:ascii="Times New Roman" w:hAnsi="Times New Roman" w:cs="Times New Roman"/>
                <w:noProof/>
                <w:webHidden/>
                <w:sz w:val="24"/>
                <w:szCs w:val="24"/>
              </w:rPr>
              <w:tab/>
              <w:delText>39</w:delText>
            </w:r>
          </w:del>
        </w:p>
        <w:p w14:paraId="6C862A5C" w14:textId="0C9C3DFA" w:rsidR="00364182" w:rsidRPr="007C6909" w:rsidDel="00B407E4" w:rsidRDefault="00364182">
          <w:pPr>
            <w:pStyle w:val="TOC3"/>
            <w:tabs>
              <w:tab w:val="right" w:leader="dot" w:pos="9019"/>
            </w:tabs>
            <w:rPr>
              <w:del w:id="112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7" w:author="Kiên Lê Trung" w:date="2024-12-26T18:30:00Z" w16du:dateUtc="2024-12-26T11:30:00Z">
            <w:r w:rsidRPr="002350EA" w:rsidDel="00B407E4">
              <w:rPr>
                <w:rStyle w:val="Hyperlink"/>
                <w:rFonts w:ascii="Times New Roman" w:hAnsi="Times New Roman" w:cs="Times New Roman"/>
                <w:noProof/>
                <w:sz w:val="24"/>
                <w:szCs w:val="24"/>
              </w:rPr>
              <w:delText>2.2.1 Thiết kế các mô hình thông tin tuần tự của hệ thống</w:delText>
            </w:r>
            <w:r w:rsidRPr="007C6909" w:rsidDel="00B407E4">
              <w:rPr>
                <w:rFonts w:ascii="Times New Roman" w:hAnsi="Times New Roman" w:cs="Times New Roman"/>
                <w:noProof/>
                <w:webHidden/>
                <w:sz w:val="24"/>
                <w:szCs w:val="24"/>
              </w:rPr>
              <w:tab/>
              <w:delText>39</w:delText>
            </w:r>
          </w:del>
        </w:p>
        <w:p w14:paraId="72140B8C" w14:textId="4B189076" w:rsidR="00364182" w:rsidRPr="007C6909" w:rsidDel="00B407E4" w:rsidRDefault="00364182">
          <w:pPr>
            <w:pStyle w:val="TOC3"/>
            <w:tabs>
              <w:tab w:val="right" w:leader="dot" w:pos="9019"/>
            </w:tabs>
            <w:rPr>
              <w:del w:id="112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9" w:author="Kiên Lê Trung" w:date="2024-12-26T18:30:00Z" w16du:dateUtc="2024-12-26T11:30:00Z">
            <w:r w:rsidRPr="002350EA" w:rsidDel="00B407E4">
              <w:rPr>
                <w:rStyle w:val="Hyperlink"/>
                <w:rFonts w:ascii="Times New Roman" w:hAnsi="Times New Roman" w:cs="Times New Roman"/>
                <w:noProof/>
                <w:sz w:val="24"/>
                <w:szCs w:val="24"/>
              </w:rPr>
              <w:delText>2.2.2 Biểu đồ lớp thiết kế</w:delText>
            </w:r>
            <w:r w:rsidRPr="007C6909" w:rsidDel="00B407E4">
              <w:rPr>
                <w:rFonts w:ascii="Times New Roman" w:hAnsi="Times New Roman" w:cs="Times New Roman"/>
                <w:noProof/>
                <w:webHidden/>
                <w:sz w:val="24"/>
                <w:szCs w:val="24"/>
              </w:rPr>
              <w:tab/>
              <w:delText>52</w:delText>
            </w:r>
          </w:del>
        </w:p>
        <w:p w14:paraId="060BEB14" w14:textId="217AFB4B" w:rsidR="00364182" w:rsidRPr="007C6909" w:rsidDel="00B407E4" w:rsidRDefault="00364182">
          <w:pPr>
            <w:pStyle w:val="TOC3"/>
            <w:tabs>
              <w:tab w:val="right" w:leader="dot" w:pos="9019"/>
            </w:tabs>
            <w:rPr>
              <w:del w:id="113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1" w:author="Kiên Lê Trung" w:date="2024-12-26T18:30:00Z" w16du:dateUtc="2024-12-26T11:30:00Z">
            <w:r w:rsidRPr="002350EA" w:rsidDel="00B407E4">
              <w:rPr>
                <w:rStyle w:val="Hyperlink"/>
                <w:rFonts w:ascii="Times New Roman" w:hAnsi="Times New Roman" w:cs="Times New Roman"/>
                <w:noProof/>
                <w:sz w:val="24"/>
                <w:szCs w:val="24"/>
              </w:rPr>
              <w:delText>2.2.3 Thiết kế cơ sở dữ liệu</w:delText>
            </w:r>
            <w:r w:rsidRPr="007C6909" w:rsidDel="00B407E4">
              <w:rPr>
                <w:rFonts w:ascii="Times New Roman" w:hAnsi="Times New Roman" w:cs="Times New Roman"/>
                <w:noProof/>
                <w:webHidden/>
                <w:sz w:val="24"/>
                <w:szCs w:val="24"/>
              </w:rPr>
              <w:tab/>
              <w:delText>53</w:delText>
            </w:r>
          </w:del>
        </w:p>
        <w:p w14:paraId="1246236D" w14:textId="18C0FFED" w:rsidR="00364182" w:rsidRPr="007C6909" w:rsidDel="00B407E4" w:rsidRDefault="00364182">
          <w:pPr>
            <w:pStyle w:val="TOC2"/>
            <w:tabs>
              <w:tab w:val="right" w:leader="dot" w:pos="9019"/>
            </w:tabs>
            <w:rPr>
              <w:del w:id="113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3" w:author="Kiên Lê Trung" w:date="2024-12-26T18:30:00Z" w16du:dateUtc="2024-12-26T11:30:00Z">
            <w:r w:rsidRPr="002350EA" w:rsidDel="00B407E4">
              <w:rPr>
                <w:rStyle w:val="Hyperlink"/>
                <w:rFonts w:ascii="Times New Roman" w:hAnsi="Times New Roman" w:cs="Times New Roman"/>
                <w:noProof/>
                <w:sz w:val="24"/>
                <w:szCs w:val="24"/>
              </w:rPr>
              <w:delText>2.3 Kết luận chương</w:delText>
            </w:r>
            <w:r w:rsidRPr="007C6909" w:rsidDel="00B407E4">
              <w:rPr>
                <w:rFonts w:ascii="Times New Roman" w:hAnsi="Times New Roman" w:cs="Times New Roman"/>
                <w:noProof/>
                <w:webHidden/>
                <w:sz w:val="24"/>
                <w:szCs w:val="24"/>
              </w:rPr>
              <w:tab/>
              <w:delText>53</w:delText>
            </w:r>
          </w:del>
        </w:p>
        <w:p w14:paraId="27C9D92D" w14:textId="1DEC7A2C" w:rsidR="00364182" w:rsidRPr="007C6909" w:rsidDel="00B407E4" w:rsidRDefault="00364182">
          <w:pPr>
            <w:pStyle w:val="TOC1"/>
            <w:tabs>
              <w:tab w:val="left" w:pos="440"/>
              <w:tab w:val="right" w:leader="dot" w:pos="9019"/>
            </w:tabs>
            <w:rPr>
              <w:del w:id="113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5" w:author="Kiên Lê Trung" w:date="2024-12-26T18:30:00Z" w16du:dateUtc="2024-12-26T11:30:00Z">
            <w:r w:rsidRPr="002350EA" w:rsidDel="00B407E4">
              <w:rPr>
                <w:rStyle w:val="Hyperlink"/>
                <w:rFonts w:ascii="Times New Roman" w:hAnsi="Times New Roman" w:cs="Times New Roman"/>
                <w:noProof/>
                <w:sz w:val="24"/>
                <w:szCs w:val="24"/>
              </w:rPr>
              <w:delText>CHƯƠNG 3: CÀI ĐẶT VÀ THỬ NGHIỆM HỆ THỐNG</w:delText>
            </w:r>
            <w:r w:rsidRPr="007C6909" w:rsidDel="00B407E4">
              <w:rPr>
                <w:rFonts w:ascii="Times New Roman" w:hAnsi="Times New Roman" w:cs="Times New Roman"/>
                <w:noProof/>
                <w:webHidden/>
                <w:sz w:val="24"/>
                <w:szCs w:val="24"/>
              </w:rPr>
              <w:tab/>
              <w:delText>53</w:delText>
            </w:r>
          </w:del>
        </w:p>
        <w:p w14:paraId="059D5F41" w14:textId="1A058F57" w:rsidR="00364182" w:rsidRPr="007C6909" w:rsidDel="00B407E4" w:rsidRDefault="00364182">
          <w:pPr>
            <w:pStyle w:val="TOC2"/>
            <w:tabs>
              <w:tab w:val="right" w:leader="dot" w:pos="9019"/>
            </w:tabs>
            <w:rPr>
              <w:del w:id="113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7" w:author="Kiên Lê Trung" w:date="2024-12-26T18:30:00Z" w16du:dateUtc="2024-12-26T11:30:00Z">
            <w:r w:rsidRPr="002350EA" w:rsidDel="00B407E4">
              <w:rPr>
                <w:rStyle w:val="Hyperlink"/>
                <w:rFonts w:ascii="Times New Roman" w:hAnsi="Times New Roman" w:cs="Times New Roman"/>
                <w:noProof/>
                <w:sz w:val="24"/>
                <w:szCs w:val="24"/>
              </w:rPr>
              <w:delText>3.1 Kiến trúc hệ thống</w:delText>
            </w:r>
            <w:r w:rsidRPr="007C6909" w:rsidDel="00B407E4">
              <w:rPr>
                <w:rFonts w:ascii="Times New Roman" w:hAnsi="Times New Roman" w:cs="Times New Roman"/>
                <w:noProof/>
                <w:webHidden/>
                <w:sz w:val="24"/>
                <w:szCs w:val="24"/>
              </w:rPr>
              <w:tab/>
              <w:delText>53</w:delText>
            </w:r>
          </w:del>
        </w:p>
        <w:p w14:paraId="015BF42B" w14:textId="53D6E2E7" w:rsidR="00364182" w:rsidRPr="007C6909" w:rsidDel="00B407E4" w:rsidRDefault="00364182">
          <w:pPr>
            <w:pStyle w:val="TOC2"/>
            <w:tabs>
              <w:tab w:val="right" w:leader="dot" w:pos="9019"/>
            </w:tabs>
            <w:rPr>
              <w:del w:id="113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9" w:author="Kiên Lê Trung" w:date="2024-12-26T18:30:00Z" w16du:dateUtc="2024-12-26T11:30:00Z">
            <w:r w:rsidRPr="002350EA" w:rsidDel="00B407E4">
              <w:rPr>
                <w:rStyle w:val="Hyperlink"/>
                <w:rFonts w:ascii="Times New Roman" w:hAnsi="Times New Roman" w:cs="Times New Roman"/>
                <w:noProof/>
                <w:sz w:val="24"/>
                <w:szCs w:val="24"/>
              </w:rPr>
              <w:delText>3.2 Một số hình ảnh về giao diện hệ thống</w:delText>
            </w:r>
            <w:r w:rsidRPr="007C6909" w:rsidDel="00B407E4">
              <w:rPr>
                <w:rFonts w:ascii="Times New Roman" w:hAnsi="Times New Roman" w:cs="Times New Roman"/>
                <w:noProof/>
                <w:webHidden/>
                <w:sz w:val="24"/>
                <w:szCs w:val="24"/>
              </w:rPr>
              <w:tab/>
              <w:delText>53</w:delText>
            </w:r>
          </w:del>
        </w:p>
        <w:p w14:paraId="3FB2C7E6" w14:textId="38B0C36E" w:rsidR="00364182" w:rsidRPr="007C6909" w:rsidDel="00B407E4" w:rsidRDefault="00364182">
          <w:pPr>
            <w:pStyle w:val="TOC3"/>
            <w:tabs>
              <w:tab w:val="right" w:leader="dot" w:pos="9019"/>
            </w:tabs>
            <w:rPr>
              <w:del w:id="114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1" w:author="Kiên Lê Trung" w:date="2024-12-26T18:30:00Z" w16du:dateUtc="2024-12-26T11:30:00Z">
            <w:r w:rsidRPr="002350EA" w:rsidDel="00B407E4">
              <w:rPr>
                <w:rStyle w:val="Hyperlink"/>
                <w:rFonts w:ascii="Times New Roman" w:hAnsi="Times New Roman" w:cs="Times New Roman"/>
                <w:noProof/>
                <w:sz w:val="24"/>
                <w:szCs w:val="24"/>
              </w:rPr>
              <w:delText>3.2.1 Một số giao diện cho người dùng hệ thống</w:delText>
            </w:r>
            <w:r w:rsidRPr="007C6909" w:rsidDel="00B407E4">
              <w:rPr>
                <w:rFonts w:ascii="Times New Roman" w:hAnsi="Times New Roman" w:cs="Times New Roman"/>
                <w:noProof/>
                <w:webHidden/>
                <w:sz w:val="24"/>
                <w:szCs w:val="24"/>
              </w:rPr>
              <w:tab/>
              <w:delText>54</w:delText>
            </w:r>
          </w:del>
        </w:p>
        <w:p w14:paraId="48AB97D3" w14:textId="1C5F2C42" w:rsidR="00364182" w:rsidRPr="007C6909" w:rsidDel="00B407E4" w:rsidRDefault="00364182">
          <w:pPr>
            <w:pStyle w:val="TOC3"/>
            <w:tabs>
              <w:tab w:val="right" w:leader="dot" w:pos="9019"/>
            </w:tabs>
            <w:rPr>
              <w:del w:id="114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3" w:author="Kiên Lê Trung" w:date="2024-12-26T18:30:00Z" w16du:dateUtc="2024-12-26T11:30:00Z">
            <w:r w:rsidRPr="002350EA" w:rsidDel="00B407E4">
              <w:rPr>
                <w:rStyle w:val="Hyperlink"/>
                <w:rFonts w:ascii="Times New Roman" w:hAnsi="Times New Roman" w:cs="Times New Roman"/>
                <w:noProof/>
                <w:sz w:val="24"/>
                <w:szCs w:val="24"/>
              </w:rPr>
              <w:delText xml:space="preserve">3.2.2 Một số giao diện cho người </w:delText>
            </w:r>
            <w:r w:rsidRPr="002350EA" w:rsidDel="00B407E4">
              <w:rPr>
                <w:rStyle w:val="Hyperlink"/>
                <w:rFonts w:ascii="Times New Roman" w:hAnsi="Times New Roman" w:cs="Times New Roman"/>
                <w:noProof/>
                <w:sz w:val="24"/>
                <w:szCs w:val="24"/>
                <w:lang w:val="en-US"/>
              </w:rPr>
              <w:delText>bán</w:delText>
            </w:r>
            <w:r w:rsidRPr="007C6909" w:rsidDel="00B407E4">
              <w:rPr>
                <w:rFonts w:ascii="Times New Roman" w:hAnsi="Times New Roman" w:cs="Times New Roman"/>
                <w:noProof/>
                <w:webHidden/>
                <w:sz w:val="24"/>
                <w:szCs w:val="24"/>
              </w:rPr>
              <w:tab/>
              <w:delText>57</w:delText>
            </w:r>
          </w:del>
        </w:p>
        <w:p w14:paraId="79EC53B7" w14:textId="3C664A33" w:rsidR="00364182" w:rsidRPr="007C6909" w:rsidDel="00B407E4" w:rsidRDefault="00364182">
          <w:pPr>
            <w:pStyle w:val="TOC3"/>
            <w:tabs>
              <w:tab w:val="right" w:leader="dot" w:pos="9019"/>
            </w:tabs>
            <w:rPr>
              <w:del w:id="114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5" w:author="Kiên Lê Trung" w:date="2024-12-26T18:30:00Z" w16du:dateUtc="2024-12-26T11:30:00Z">
            <w:r w:rsidRPr="002350EA" w:rsidDel="00B407E4">
              <w:rPr>
                <w:rStyle w:val="Hyperlink"/>
                <w:rFonts w:ascii="Times New Roman" w:hAnsi="Times New Roman" w:cs="Times New Roman"/>
                <w:noProof/>
                <w:sz w:val="24"/>
                <w:szCs w:val="24"/>
              </w:rPr>
              <w:delText xml:space="preserve">3.2.3 Một số giao diện cho người </w:delText>
            </w:r>
            <w:r w:rsidRPr="002350EA" w:rsidDel="00B407E4">
              <w:rPr>
                <w:rStyle w:val="Hyperlink"/>
                <w:rFonts w:ascii="Times New Roman" w:hAnsi="Times New Roman" w:cs="Times New Roman"/>
                <w:noProof/>
                <w:sz w:val="24"/>
                <w:szCs w:val="24"/>
                <w:lang w:val="en-US"/>
              </w:rPr>
              <w:delText>quản trị</w:delText>
            </w:r>
            <w:r w:rsidRPr="007C6909" w:rsidDel="00B407E4">
              <w:rPr>
                <w:rFonts w:ascii="Times New Roman" w:hAnsi="Times New Roman" w:cs="Times New Roman"/>
                <w:noProof/>
                <w:webHidden/>
                <w:sz w:val="24"/>
                <w:szCs w:val="24"/>
              </w:rPr>
              <w:tab/>
              <w:delText>59</w:delText>
            </w:r>
          </w:del>
        </w:p>
        <w:p w14:paraId="7A547A0E" w14:textId="6F528F02" w:rsidR="00364182" w:rsidRPr="007C6909" w:rsidDel="00B407E4" w:rsidRDefault="00364182">
          <w:pPr>
            <w:pStyle w:val="TOC2"/>
            <w:tabs>
              <w:tab w:val="right" w:leader="dot" w:pos="9019"/>
            </w:tabs>
            <w:rPr>
              <w:del w:id="114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7" w:author="Kiên Lê Trung" w:date="2024-12-26T18:30:00Z" w16du:dateUtc="2024-12-26T11:30:00Z">
            <w:r w:rsidRPr="002350EA" w:rsidDel="00B407E4">
              <w:rPr>
                <w:rStyle w:val="Hyperlink"/>
                <w:rFonts w:ascii="Times New Roman" w:hAnsi="Times New Roman" w:cs="Times New Roman"/>
                <w:noProof/>
                <w:sz w:val="24"/>
                <w:szCs w:val="24"/>
              </w:rPr>
              <w:delText>3.3 Kết luận chương</w:delText>
            </w:r>
            <w:r w:rsidRPr="007C6909" w:rsidDel="00B407E4">
              <w:rPr>
                <w:rFonts w:ascii="Times New Roman" w:hAnsi="Times New Roman" w:cs="Times New Roman"/>
                <w:noProof/>
                <w:webHidden/>
                <w:sz w:val="24"/>
                <w:szCs w:val="24"/>
              </w:rPr>
              <w:tab/>
              <w:delText>59</w:delText>
            </w:r>
          </w:del>
        </w:p>
        <w:p w14:paraId="15DB5E8E" w14:textId="7B764B39" w:rsidR="00364182" w:rsidRPr="007C6909" w:rsidDel="00B407E4" w:rsidRDefault="00364182">
          <w:pPr>
            <w:pStyle w:val="TOC1"/>
            <w:tabs>
              <w:tab w:val="right" w:leader="dot" w:pos="9019"/>
            </w:tabs>
            <w:rPr>
              <w:del w:id="114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9" w:author="Kiên Lê Trung" w:date="2024-12-26T18:30:00Z" w16du:dateUtc="2024-12-26T11:30:00Z">
            <w:r w:rsidRPr="002350EA" w:rsidDel="00B407E4">
              <w:rPr>
                <w:rStyle w:val="Hyperlink"/>
                <w:rFonts w:ascii="Times New Roman" w:hAnsi="Times New Roman" w:cs="Times New Roman"/>
                <w:noProof/>
                <w:sz w:val="24"/>
                <w:szCs w:val="24"/>
              </w:rPr>
              <w:delText>KẾT LUẬN</w:delText>
            </w:r>
            <w:r w:rsidRPr="007C6909" w:rsidDel="00B407E4">
              <w:rPr>
                <w:rFonts w:ascii="Times New Roman" w:hAnsi="Times New Roman" w:cs="Times New Roman"/>
                <w:noProof/>
                <w:webHidden/>
                <w:sz w:val="24"/>
                <w:szCs w:val="24"/>
              </w:rPr>
              <w:tab/>
              <w:delText>60</w:delText>
            </w:r>
          </w:del>
        </w:p>
        <w:p w14:paraId="1BC71D9E" w14:textId="6DD384D5" w:rsidR="00364182" w:rsidDel="00B407E4" w:rsidRDefault="00364182">
          <w:pPr>
            <w:pStyle w:val="TOC1"/>
            <w:tabs>
              <w:tab w:val="right" w:leader="dot" w:pos="9019"/>
            </w:tabs>
            <w:rPr>
              <w:del w:id="1150" w:author="Kiên Lê Trung" w:date="2024-12-26T18:30:00Z" w16du:dateUtc="2024-12-26T11:30:00Z"/>
              <w:rFonts w:asciiTheme="minorHAnsi" w:eastAsiaTheme="minorEastAsia" w:hAnsiTheme="minorHAnsi" w:cstheme="minorBidi"/>
              <w:noProof/>
              <w:kern w:val="2"/>
              <w:sz w:val="24"/>
              <w:szCs w:val="24"/>
              <w:lang w:val="en-US" w:eastAsia="en-US"/>
              <w14:ligatures w14:val="standardContextual"/>
            </w:rPr>
          </w:pPr>
          <w:del w:id="1151" w:author="Kiên Lê Trung" w:date="2024-12-26T18:30:00Z" w16du:dateUtc="2024-12-26T11:30:00Z">
            <w:r w:rsidRPr="002350EA" w:rsidDel="00B407E4">
              <w:rPr>
                <w:rStyle w:val="Hyperlink"/>
                <w:rFonts w:ascii="Times New Roman" w:hAnsi="Times New Roman" w:cs="Times New Roman"/>
                <w:noProof/>
                <w:sz w:val="24"/>
                <w:szCs w:val="24"/>
              </w:rPr>
              <w:delText>DANH MỤC TÀI LIỆU THAM KHẢO</w:delText>
            </w:r>
            <w:r w:rsidRPr="007C6909" w:rsidDel="00B407E4">
              <w:rPr>
                <w:rFonts w:ascii="Times New Roman" w:hAnsi="Times New Roman" w:cs="Times New Roman"/>
                <w:noProof/>
                <w:webHidden/>
                <w:sz w:val="24"/>
                <w:szCs w:val="24"/>
              </w:rPr>
              <w:tab/>
              <w:delText>60</w:delText>
            </w:r>
          </w:del>
        </w:p>
        <w:p w14:paraId="6BB4B9BD" w14:textId="73E8B817" w:rsidR="00364182" w:rsidRDefault="00364182">
          <w:r>
            <w:rPr>
              <w:b/>
              <w:bCs/>
              <w:noProof/>
            </w:rPr>
            <w:fldChar w:fldCharType="end"/>
          </w:r>
        </w:p>
      </w:sdtContent>
    </w:sdt>
    <w:p w14:paraId="429CABA9" w14:textId="3D818037" w:rsidR="00C73905" w:rsidRDefault="00C73905"/>
    <w:p w14:paraId="772E7B1C" w14:textId="77777777" w:rsidR="007F4D77" w:rsidRDefault="007F4D77">
      <w:pPr>
        <w:rPr>
          <w:lang w:val="en-US"/>
        </w:rPr>
      </w:pPr>
    </w:p>
    <w:p w14:paraId="75EF031F" w14:textId="77777777" w:rsidR="007F4D77" w:rsidRDefault="007F4D77">
      <w:pPr>
        <w:rPr>
          <w:lang w:val="en-US"/>
        </w:rPr>
      </w:pPr>
    </w:p>
    <w:p w14:paraId="78B63FED" w14:textId="77777777" w:rsidR="007F4D77" w:rsidRDefault="007F4D77">
      <w:pPr>
        <w:rPr>
          <w:lang w:val="en-US"/>
        </w:rPr>
      </w:pPr>
    </w:p>
    <w:p w14:paraId="046F00C6" w14:textId="77777777" w:rsidR="007F4D77" w:rsidRDefault="007F4D77">
      <w:pPr>
        <w:rPr>
          <w:lang w:val="en-US"/>
        </w:rPr>
      </w:pPr>
    </w:p>
    <w:p w14:paraId="33125251" w14:textId="77777777" w:rsidR="007F4D77" w:rsidRDefault="007F4D77">
      <w:pPr>
        <w:rPr>
          <w:lang w:val="en-US"/>
        </w:rPr>
      </w:pPr>
    </w:p>
    <w:p w14:paraId="756A8B89" w14:textId="77777777" w:rsidR="007F4D77" w:rsidRDefault="007F4D77">
      <w:pPr>
        <w:rPr>
          <w:lang w:val="en-US"/>
        </w:rPr>
      </w:pPr>
    </w:p>
    <w:p w14:paraId="7A6361A8" w14:textId="77777777" w:rsidR="007F4D77" w:rsidRDefault="007F4D77">
      <w:pPr>
        <w:rPr>
          <w:lang w:val="en-US"/>
        </w:rPr>
      </w:pPr>
    </w:p>
    <w:p w14:paraId="7906E8F3" w14:textId="77777777" w:rsidR="007F4D77" w:rsidRDefault="007F4D77">
      <w:pPr>
        <w:rPr>
          <w:lang w:val="en-US"/>
        </w:rPr>
      </w:pPr>
    </w:p>
    <w:p w14:paraId="0A66004B" w14:textId="77777777" w:rsidR="007F4D77" w:rsidRDefault="007F4D77">
      <w:pPr>
        <w:rPr>
          <w:lang w:val="en-US"/>
        </w:rPr>
      </w:pPr>
    </w:p>
    <w:p w14:paraId="77CA63CD" w14:textId="77777777" w:rsidR="007F4D77" w:rsidRDefault="007F4D77">
      <w:pPr>
        <w:rPr>
          <w:lang w:val="en-US"/>
        </w:rPr>
      </w:pPr>
    </w:p>
    <w:p w14:paraId="49E4D939" w14:textId="77777777" w:rsidR="007F4D77" w:rsidRDefault="007F4D77">
      <w:pPr>
        <w:rPr>
          <w:lang w:val="en-US"/>
        </w:rPr>
      </w:pPr>
    </w:p>
    <w:p w14:paraId="7E71A3BA" w14:textId="77777777" w:rsidR="007F4D77" w:rsidRDefault="007F4D77">
      <w:pPr>
        <w:rPr>
          <w:lang w:val="en-US"/>
        </w:rPr>
      </w:pPr>
    </w:p>
    <w:p w14:paraId="529F47D5" w14:textId="77777777" w:rsidR="007F4D77" w:rsidRDefault="007F4D77">
      <w:pPr>
        <w:rPr>
          <w:lang w:val="en-US"/>
        </w:rPr>
      </w:pPr>
    </w:p>
    <w:p w14:paraId="109A544D" w14:textId="77777777" w:rsidR="007F4D77" w:rsidRDefault="007F4D77">
      <w:pPr>
        <w:rPr>
          <w:lang w:val="en-US"/>
        </w:rPr>
      </w:pPr>
    </w:p>
    <w:p w14:paraId="32B9B879" w14:textId="77777777" w:rsidR="007F4D77" w:rsidRDefault="007F4D77">
      <w:pPr>
        <w:rPr>
          <w:lang w:val="en-US"/>
        </w:rPr>
      </w:pPr>
    </w:p>
    <w:p w14:paraId="47AB6708" w14:textId="77777777" w:rsidR="007F4D77" w:rsidRDefault="007F4D77">
      <w:pPr>
        <w:rPr>
          <w:lang w:val="en-US"/>
        </w:rPr>
      </w:pPr>
    </w:p>
    <w:p w14:paraId="2DEFD477" w14:textId="77777777" w:rsidR="007F4D77" w:rsidRDefault="007F4D77">
      <w:pPr>
        <w:rPr>
          <w:lang w:val="en-US"/>
        </w:rPr>
      </w:pPr>
    </w:p>
    <w:p w14:paraId="4FD56D26" w14:textId="77777777" w:rsidR="007F4D77" w:rsidRDefault="007F4D77">
      <w:pPr>
        <w:rPr>
          <w:lang w:val="en-US"/>
        </w:rPr>
      </w:pPr>
    </w:p>
    <w:p w14:paraId="480217E9" w14:textId="77777777" w:rsidR="007F4D77" w:rsidRDefault="007F4D77">
      <w:pPr>
        <w:rPr>
          <w:lang w:val="en-US"/>
        </w:rPr>
      </w:pPr>
    </w:p>
    <w:p w14:paraId="503F0912" w14:textId="77777777" w:rsidR="007F4D77" w:rsidRDefault="007F4D77">
      <w:pPr>
        <w:rPr>
          <w:lang w:val="en-US"/>
        </w:rPr>
      </w:pPr>
    </w:p>
    <w:p w14:paraId="03444A0A" w14:textId="77777777" w:rsidR="007F4D77" w:rsidRDefault="007F4D77">
      <w:pPr>
        <w:rPr>
          <w:lang w:val="en-US"/>
        </w:rPr>
      </w:pPr>
    </w:p>
    <w:p w14:paraId="3D0B7956" w14:textId="77777777" w:rsidR="007F4D77" w:rsidRDefault="007F4D77">
      <w:pPr>
        <w:rPr>
          <w:lang w:val="en-US"/>
        </w:rPr>
      </w:pPr>
    </w:p>
    <w:p w14:paraId="72F6DF7D" w14:textId="77777777" w:rsidR="007F4D77" w:rsidRDefault="007F4D77">
      <w:pPr>
        <w:rPr>
          <w:lang w:val="en-US"/>
        </w:rPr>
      </w:pPr>
    </w:p>
    <w:p w14:paraId="0FEE80ED" w14:textId="77777777" w:rsidR="007F4D77" w:rsidRDefault="007F4D77">
      <w:pPr>
        <w:rPr>
          <w:del w:id="1152" w:author="Kiên Lê Trung" w:date="2024-12-26T18:32:00Z" w16du:dateUtc="2024-12-26T11:32:00Z"/>
          <w:lang w:val="en-US"/>
        </w:rPr>
      </w:pPr>
    </w:p>
    <w:p w14:paraId="61D7EEC3" w14:textId="77777777" w:rsidR="007F4D77" w:rsidRDefault="007F4D77">
      <w:pPr>
        <w:rPr>
          <w:del w:id="1153" w:author="Kiên Lê Trung" w:date="2024-12-26T18:31:00Z" w16du:dateUtc="2024-12-26T11:31:00Z"/>
          <w:lang w:val="en-US"/>
        </w:rPr>
      </w:pPr>
    </w:p>
    <w:p w14:paraId="31BC2654" w14:textId="77777777" w:rsidR="007F4D77" w:rsidRDefault="007F4D77">
      <w:pPr>
        <w:rPr>
          <w:del w:id="1154" w:author="Kiên Lê Trung" w:date="2024-12-26T18:31:00Z" w16du:dateUtc="2024-12-26T11:31:00Z"/>
          <w:lang w:val="en-US"/>
        </w:rPr>
      </w:pPr>
    </w:p>
    <w:p w14:paraId="0D2799AD" w14:textId="77777777" w:rsidR="007F4D77" w:rsidRDefault="007F4D77">
      <w:pPr>
        <w:rPr>
          <w:del w:id="1155" w:author="Kiên Lê Trung" w:date="2024-12-26T18:31:00Z" w16du:dateUtc="2024-12-26T11:31:00Z"/>
          <w:lang w:val="en-US"/>
        </w:rPr>
      </w:pPr>
    </w:p>
    <w:p w14:paraId="5800DF19" w14:textId="77777777" w:rsidR="007F4D77" w:rsidRDefault="007F4D77">
      <w:pPr>
        <w:rPr>
          <w:del w:id="1156" w:author="Kiên Lê Trung" w:date="2024-12-26T18:31:00Z" w16du:dateUtc="2024-12-26T11:31:00Z"/>
          <w:lang w:val="en-US"/>
        </w:rPr>
      </w:pPr>
    </w:p>
    <w:p w14:paraId="5ED80276" w14:textId="77777777" w:rsidR="007F4D77" w:rsidRDefault="007F4D77">
      <w:pPr>
        <w:rPr>
          <w:del w:id="1157" w:author="Kiên Lê Trung" w:date="2024-12-26T18:31:00Z" w16du:dateUtc="2024-12-26T11:31:00Z"/>
          <w:lang w:val="en-US"/>
        </w:rPr>
      </w:pPr>
    </w:p>
    <w:p w14:paraId="1087F61D" w14:textId="77777777" w:rsidR="007F4D77" w:rsidRDefault="007F4D77">
      <w:pPr>
        <w:rPr>
          <w:del w:id="1158" w:author="Kiên Lê Trung" w:date="2024-12-26T18:31:00Z" w16du:dateUtc="2024-12-26T11:31:00Z"/>
          <w:lang w:val="en-US"/>
        </w:rPr>
      </w:pPr>
    </w:p>
    <w:p w14:paraId="2E93C9BD" w14:textId="77777777" w:rsidR="007F4D77" w:rsidRDefault="007F4D77">
      <w:pPr>
        <w:rPr>
          <w:del w:id="1159" w:author="Kiên Lê Trung" w:date="2024-12-26T18:31:00Z" w16du:dateUtc="2024-12-26T11:31:00Z"/>
          <w:lang w:val="en-US"/>
        </w:rPr>
      </w:pPr>
    </w:p>
    <w:p w14:paraId="69F057C6" w14:textId="77777777" w:rsidR="007F4D77" w:rsidRPr="00D37A69" w:rsidRDefault="007F4D77">
      <w:pPr>
        <w:rPr>
          <w:rFonts w:ascii="Times New Roman" w:eastAsia="Times New Roman" w:hAnsi="Times New Roman" w:cs="Times New Roman"/>
          <w:b/>
          <w:sz w:val="40"/>
          <w:szCs w:val="40"/>
          <w:lang w:val="en-US"/>
        </w:rPr>
      </w:pPr>
    </w:p>
    <w:p w14:paraId="11292823" w14:textId="5C815D97" w:rsidR="007569A2" w:rsidRDefault="00CE686F" w:rsidP="007C6909">
      <w:pPr>
        <w:pStyle w:val="Heading1"/>
        <w:rPr>
          <w:ins w:id="1160" w:author="Kiên Lê Trung" w:date="2024-12-26T18:35:00Z" w16du:dateUtc="2024-12-26T11:35:00Z"/>
          <w:lang w:val="en-US"/>
        </w:rPr>
      </w:pPr>
      <w:bookmarkStart w:id="1161" w:name="_Toc185955136"/>
      <w:bookmarkStart w:id="1162" w:name="_Toc186130288"/>
      <w:r>
        <w:t>Danh mục Bảng biểu</w:t>
      </w:r>
      <w:bookmarkEnd w:id="1161"/>
      <w:bookmarkEnd w:id="1162"/>
      <w:r>
        <w:t xml:space="preserve"> </w:t>
      </w:r>
    </w:p>
    <w:p w14:paraId="1D998330" w14:textId="3873414C" w:rsidR="00954E5E" w:rsidRPr="00954E5E" w:rsidRDefault="00954E5E">
      <w:pPr>
        <w:pStyle w:val="TableofFigures"/>
        <w:tabs>
          <w:tab w:val="right" w:leader="dot" w:pos="9019"/>
        </w:tabs>
        <w:rPr>
          <w:ins w:id="116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164" w:author="Kiên Lê Trung" w:date="2024-12-26T18:35:00Z" w16du:dateUtc="2024-12-26T11:35:00Z">
            <w:rPr>
              <w:ins w:id="116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166" w:author="Kiên Lê Trung" w:date="2024-12-26T18:35:00Z" w16du:dateUtc="2024-12-26T11:35:00Z">
        <w:r w:rsidRPr="00954E5E">
          <w:rPr>
            <w:rFonts w:ascii="Times New Roman" w:hAnsi="Times New Roman" w:cs="Times New Roman"/>
            <w:sz w:val="24"/>
            <w:szCs w:val="24"/>
            <w:lang w:val="en-US"/>
            <w:rPrChange w:id="1167" w:author="Kiên Lê Trung" w:date="2024-12-26T18:35:00Z" w16du:dateUtc="2024-12-26T11:35:00Z">
              <w:rPr>
                <w:lang w:val="en-US"/>
              </w:rPr>
            </w:rPrChange>
          </w:rPr>
          <w:fldChar w:fldCharType="begin"/>
        </w:r>
        <w:r w:rsidRPr="00954E5E">
          <w:rPr>
            <w:rFonts w:ascii="Times New Roman" w:hAnsi="Times New Roman" w:cs="Times New Roman"/>
            <w:sz w:val="24"/>
            <w:szCs w:val="24"/>
            <w:lang w:val="en-US"/>
            <w:rPrChange w:id="1168" w:author="Kiên Lê Trung" w:date="2024-12-26T18:35:00Z" w16du:dateUtc="2024-12-26T11:35:00Z">
              <w:rPr>
                <w:lang w:val="en-US"/>
              </w:rPr>
            </w:rPrChange>
          </w:rPr>
          <w:instrText xml:space="preserve"> TOC \h \z \c "Bảng" </w:instrText>
        </w:r>
      </w:ins>
      <w:r w:rsidRPr="00954E5E">
        <w:rPr>
          <w:rFonts w:ascii="Times New Roman" w:hAnsi="Times New Roman" w:cs="Times New Roman"/>
          <w:sz w:val="24"/>
          <w:szCs w:val="24"/>
          <w:lang w:val="en-US"/>
          <w:rPrChange w:id="1169" w:author="Kiên Lê Trung" w:date="2024-12-26T18:35:00Z" w16du:dateUtc="2024-12-26T11:35:00Z">
            <w:rPr>
              <w:lang w:val="en-US"/>
            </w:rPr>
          </w:rPrChange>
        </w:rPr>
        <w:fldChar w:fldCharType="separate"/>
      </w:r>
      <w:ins w:id="1170" w:author="Kiên Lê Trung" w:date="2024-12-26T18:35:00Z" w16du:dateUtc="2024-12-26T11:35:00Z">
        <w:r w:rsidRPr="00954E5E">
          <w:rPr>
            <w:rStyle w:val="Hyperlink"/>
            <w:rFonts w:ascii="Times New Roman" w:hAnsi="Times New Roman" w:cs="Times New Roman"/>
            <w:noProof/>
            <w:sz w:val="24"/>
            <w:szCs w:val="24"/>
            <w:rPrChange w:id="117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17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173" w:author="Kiên Lê Trung" w:date="2024-12-26T18:35:00Z" w16du:dateUtc="2024-12-26T11:35:00Z">
              <w:rPr>
                <w:noProof/>
              </w:rPr>
            </w:rPrChange>
          </w:rPr>
          <w:instrText>HYPERLINK \l "_Toc186130551"</w:instrText>
        </w:r>
        <w:r w:rsidRPr="00954E5E">
          <w:rPr>
            <w:rStyle w:val="Hyperlink"/>
            <w:rFonts w:ascii="Times New Roman" w:hAnsi="Times New Roman" w:cs="Times New Roman"/>
            <w:noProof/>
            <w:sz w:val="24"/>
            <w:szCs w:val="24"/>
            <w:rPrChange w:id="1174"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17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176" w:author="Kiên Lê Trung" w:date="2024-12-26T18:35:00Z" w16du:dateUtc="2024-12-26T11:35:00Z">
              <w:rPr>
                <w:rStyle w:val="Hyperlink"/>
                <w:noProof/>
              </w:rPr>
            </w:rPrChange>
          </w:rPr>
          <w:t>Bảng 2.1</w:t>
        </w:r>
        <w:r w:rsidRPr="00954E5E">
          <w:rPr>
            <w:rStyle w:val="Hyperlink"/>
            <w:rFonts w:ascii="Times New Roman" w:hAnsi="Times New Roman" w:cs="Times New Roman"/>
            <w:noProof/>
            <w:sz w:val="24"/>
            <w:szCs w:val="24"/>
            <w:lang w:val="en-US"/>
            <w:rPrChange w:id="1177" w:author="Kiên Lê Trung" w:date="2024-12-26T18:35:00Z" w16du:dateUtc="2024-12-26T11:35:00Z">
              <w:rPr>
                <w:rStyle w:val="Hyperlink"/>
                <w:noProof/>
                <w:lang w:val="en-US"/>
              </w:rPr>
            </w:rPrChange>
          </w:rPr>
          <w:t xml:space="preserve"> Bảng biểu mô tả các tác nhân</w:t>
        </w:r>
        <w:r w:rsidRPr="00954E5E">
          <w:rPr>
            <w:rFonts w:ascii="Times New Roman" w:hAnsi="Times New Roman" w:cs="Times New Roman"/>
            <w:noProof/>
            <w:webHidden/>
            <w:sz w:val="24"/>
            <w:szCs w:val="24"/>
            <w:rPrChange w:id="117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17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180" w:author="Kiên Lê Trung" w:date="2024-12-26T18:35:00Z" w16du:dateUtc="2024-12-26T11:35:00Z">
              <w:rPr>
                <w:noProof/>
                <w:webHidden/>
              </w:rPr>
            </w:rPrChange>
          </w:rPr>
          <w:instrText xml:space="preserve"> PAGEREF _Toc186130551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181" w:author="Kiên Lê Trung" w:date="2024-12-26T18:35:00Z" w16du:dateUtc="2024-12-26T11:35:00Z">
            <w:rPr>
              <w:noProof/>
              <w:webHidden/>
            </w:rPr>
          </w:rPrChange>
        </w:rPr>
        <w:fldChar w:fldCharType="separate"/>
      </w:r>
      <w:ins w:id="1182" w:author="Kiên Lê Trung" w:date="2024-12-26T18:35:00Z" w16du:dateUtc="2024-12-26T11:35:00Z">
        <w:r w:rsidRPr="00954E5E">
          <w:rPr>
            <w:rFonts w:ascii="Times New Roman" w:hAnsi="Times New Roman" w:cs="Times New Roman"/>
            <w:noProof/>
            <w:webHidden/>
            <w:sz w:val="24"/>
            <w:szCs w:val="24"/>
            <w:rPrChange w:id="1183" w:author="Kiên Lê Trung" w:date="2024-12-26T18:35:00Z" w16du:dateUtc="2024-12-26T11:35:00Z">
              <w:rPr>
                <w:noProof/>
                <w:webHidden/>
              </w:rPr>
            </w:rPrChange>
          </w:rPr>
          <w:t>6</w:t>
        </w:r>
        <w:r w:rsidRPr="00954E5E">
          <w:rPr>
            <w:rFonts w:ascii="Times New Roman" w:hAnsi="Times New Roman" w:cs="Times New Roman"/>
            <w:noProof/>
            <w:webHidden/>
            <w:sz w:val="24"/>
            <w:szCs w:val="24"/>
            <w:rPrChange w:id="118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185" w:author="Kiên Lê Trung" w:date="2024-12-26T18:35:00Z" w16du:dateUtc="2024-12-26T11:35:00Z">
              <w:rPr>
                <w:rStyle w:val="Hyperlink"/>
                <w:noProof/>
              </w:rPr>
            </w:rPrChange>
          </w:rPr>
          <w:fldChar w:fldCharType="end"/>
        </w:r>
      </w:ins>
    </w:p>
    <w:p w14:paraId="254A9A1C" w14:textId="0AC53144" w:rsidR="00954E5E" w:rsidRPr="00954E5E" w:rsidRDefault="00954E5E">
      <w:pPr>
        <w:pStyle w:val="TableofFigures"/>
        <w:tabs>
          <w:tab w:val="right" w:leader="dot" w:pos="9019"/>
        </w:tabs>
        <w:rPr>
          <w:ins w:id="118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187" w:author="Kiên Lê Trung" w:date="2024-12-26T18:35:00Z" w16du:dateUtc="2024-12-26T11:35:00Z">
            <w:rPr>
              <w:ins w:id="118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189" w:author="Kiên Lê Trung" w:date="2024-12-26T18:35:00Z" w16du:dateUtc="2024-12-26T11:35:00Z">
        <w:r w:rsidRPr="00954E5E">
          <w:rPr>
            <w:rStyle w:val="Hyperlink"/>
            <w:rFonts w:ascii="Times New Roman" w:hAnsi="Times New Roman" w:cs="Times New Roman"/>
            <w:noProof/>
            <w:sz w:val="24"/>
            <w:szCs w:val="24"/>
            <w:rPrChange w:id="119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19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192" w:author="Kiên Lê Trung" w:date="2024-12-26T18:35:00Z" w16du:dateUtc="2024-12-26T11:35:00Z">
              <w:rPr>
                <w:noProof/>
              </w:rPr>
            </w:rPrChange>
          </w:rPr>
          <w:instrText>HYPERLINK \l "_Toc186130552"</w:instrText>
        </w:r>
        <w:r w:rsidRPr="00954E5E">
          <w:rPr>
            <w:rStyle w:val="Hyperlink"/>
            <w:rFonts w:ascii="Times New Roman" w:hAnsi="Times New Roman" w:cs="Times New Roman"/>
            <w:noProof/>
            <w:sz w:val="24"/>
            <w:szCs w:val="24"/>
            <w:rPrChange w:id="1193"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19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195" w:author="Kiên Lê Trung" w:date="2024-12-26T18:35:00Z" w16du:dateUtc="2024-12-26T11:35:00Z">
              <w:rPr>
                <w:rStyle w:val="Hyperlink"/>
                <w:noProof/>
              </w:rPr>
            </w:rPrChange>
          </w:rPr>
          <w:t>Bảng 2.2</w:t>
        </w:r>
        <w:r w:rsidRPr="00954E5E">
          <w:rPr>
            <w:rStyle w:val="Hyperlink"/>
            <w:rFonts w:ascii="Times New Roman" w:hAnsi="Times New Roman" w:cs="Times New Roman"/>
            <w:noProof/>
            <w:sz w:val="24"/>
            <w:szCs w:val="24"/>
            <w:lang w:val="en-US"/>
            <w:rPrChange w:id="1196" w:author="Kiên Lê Trung" w:date="2024-12-26T18:35:00Z" w16du:dateUtc="2024-12-26T11:35:00Z">
              <w:rPr>
                <w:rStyle w:val="Hyperlink"/>
                <w:noProof/>
                <w:lang w:val="en-US"/>
              </w:rPr>
            </w:rPrChange>
          </w:rPr>
          <w:t xml:space="preserve"> Bảng danh sách Usecase cho khách hàng</w:t>
        </w:r>
        <w:r w:rsidRPr="00954E5E">
          <w:rPr>
            <w:rFonts w:ascii="Times New Roman" w:hAnsi="Times New Roman" w:cs="Times New Roman"/>
            <w:noProof/>
            <w:webHidden/>
            <w:sz w:val="24"/>
            <w:szCs w:val="24"/>
            <w:rPrChange w:id="119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19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199" w:author="Kiên Lê Trung" w:date="2024-12-26T18:35:00Z" w16du:dateUtc="2024-12-26T11:35:00Z">
              <w:rPr>
                <w:noProof/>
                <w:webHidden/>
              </w:rPr>
            </w:rPrChange>
          </w:rPr>
          <w:instrText xml:space="preserve"> PAGEREF _Toc186130552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200" w:author="Kiên Lê Trung" w:date="2024-12-26T18:35:00Z" w16du:dateUtc="2024-12-26T11:35:00Z">
            <w:rPr>
              <w:noProof/>
              <w:webHidden/>
            </w:rPr>
          </w:rPrChange>
        </w:rPr>
        <w:fldChar w:fldCharType="separate"/>
      </w:r>
      <w:ins w:id="1201" w:author="Kiên Lê Trung" w:date="2024-12-26T18:35:00Z" w16du:dateUtc="2024-12-26T11:35:00Z">
        <w:r w:rsidRPr="00954E5E">
          <w:rPr>
            <w:rFonts w:ascii="Times New Roman" w:hAnsi="Times New Roman" w:cs="Times New Roman"/>
            <w:noProof/>
            <w:webHidden/>
            <w:sz w:val="24"/>
            <w:szCs w:val="24"/>
            <w:rPrChange w:id="1202" w:author="Kiên Lê Trung" w:date="2024-12-26T18:35:00Z" w16du:dateUtc="2024-12-26T11:35:00Z">
              <w:rPr>
                <w:noProof/>
                <w:webHidden/>
              </w:rPr>
            </w:rPrChange>
          </w:rPr>
          <w:t>7</w:t>
        </w:r>
        <w:r w:rsidRPr="00954E5E">
          <w:rPr>
            <w:rFonts w:ascii="Times New Roman" w:hAnsi="Times New Roman" w:cs="Times New Roman"/>
            <w:noProof/>
            <w:webHidden/>
            <w:sz w:val="24"/>
            <w:szCs w:val="24"/>
            <w:rPrChange w:id="120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04" w:author="Kiên Lê Trung" w:date="2024-12-26T18:35:00Z" w16du:dateUtc="2024-12-26T11:35:00Z">
              <w:rPr>
                <w:rStyle w:val="Hyperlink"/>
                <w:noProof/>
              </w:rPr>
            </w:rPrChange>
          </w:rPr>
          <w:fldChar w:fldCharType="end"/>
        </w:r>
      </w:ins>
    </w:p>
    <w:p w14:paraId="3A06FD90" w14:textId="5BEEC080" w:rsidR="00954E5E" w:rsidRPr="00954E5E" w:rsidRDefault="00954E5E">
      <w:pPr>
        <w:pStyle w:val="TableofFigures"/>
        <w:tabs>
          <w:tab w:val="right" w:leader="dot" w:pos="9019"/>
        </w:tabs>
        <w:rPr>
          <w:ins w:id="120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06" w:author="Kiên Lê Trung" w:date="2024-12-26T18:35:00Z" w16du:dateUtc="2024-12-26T11:35:00Z">
            <w:rPr>
              <w:ins w:id="120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08" w:author="Kiên Lê Trung" w:date="2024-12-26T18:35:00Z" w16du:dateUtc="2024-12-26T11:35:00Z">
        <w:r w:rsidRPr="00954E5E">
          <w:rPr>
            <w:rStyle w:val="Hyperlink"/>
            <w:rFonts w:ascii="Times New Roman" w:hAnsi="Times New Roman" w:cs="Times New Roman"/>
            <w:noProof/>
            <w:sz w:val="24"/>
            <w:szCs w:val="24"/>
            <w:rPrChange w:id="120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1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11" w:author="Kiên Lê Trung" w:date="2024-12-26T18:35:00Z" w16du:dateUtc="2024-12-26T11:35:00Z">
              <w:rPr>
                <w:noProof/>
              </w:rPr>
            </w:rPrChange>
          </w:rPr>
          <w:instrText>HYPERLINK \l "_Toc186130553"</w:instrText>
        </w:r>
        <w:r w:rsidRPr="00954E5E">
          <w:rPr>
            <w:rStyle w:val="Hyperlink"/>
            <w:rFonts w:ascii="Times New Roman" w:hAnsi="Times New Roman" w:cs="Times New Roman"/>
            <w:noProof/>
            <w:sz w:val="24"/>
            <w:szCs w:val="24"/>
            <w:rPrChange w:id="1212"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21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14" w:author="Kiên Lê Trung" w:date="2024-12-26T18:35:00Z" w16du:dateUtc="2024-12-26T11:35:00Z">
              <w:rPr>
                <w:rStyle w:val="Hyperlink"/>
                <w:noProof/>
              </w:rPr>
            </w:rPrChange>
          </w:rPr>
          <w:t>Bảng 2.3</w:t>
        </w:r>
        <w:r w:rsidRPr="00954E5E">
          <w:rPr>
            <w:rStyle w:val="Hyperlink"/>
            <w:rFonts w:ascii="Times New Roman" w:hAnsi="Times New Roman" w:cs="Times New Roman"/>
            <w:noProof/>
            <w:sz w:val="24"/>
            <w:szCs w:val="24"/>
            <w:lang w:val="en-US"/>
            <w:rPrChange w:id="1215" w:author="Kiên Lê Trung" w:date="2024-12-26T18:35:00Z" w16du:dateUtc="2024-12-26T11:35:00Z">
              <w:rPr>
                <w:rStyle w:val="Hyperlink"/>
                <w:noProof/>
                <w:lang w:val="en-US"/>
              </w:rPr>
            </w:rPrChange>
          </w:rPr>
          <w:t xml:space="preserve"> Bảng danh sách Usecase cho Người bán</w:t>
        </w:r>
        <w:r w:rsidRPr="00954E5E">
          <w:rPr>
            <w:rFonts w:ascii="Times New Roman" w:hAnsi="Times New Roman" w:cs="Times New Roman"/>
            <w:noProof/>
            <w:webHidden/>
            <w:sz w:val="24"/>
            <w:szCs w:val="24"/>
            <w:rPrChange w:id="121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1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18" w:author="Kiên Lê Trung" w:date="2024-12-26T18:35:00Z" w16du:dateUtc="2024-12-26T11:35:00Z">
              <w:rPr>
                <w:noProof/>
                <w:webHidden/>
              </w:rPr>
            </w:rPrChange>
          </w:rPr>
          <w:instrText xml:space="preserve"> PAGEREF _Toc186130553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219" w:author="Kiên Lê Trung" w:date="2024-12-26T18:35:00Z" w16du:dateUtc="2024-12-26T11:35:00Z">
            <w:rPr>
              <w:noProof/>
              <w:webHidden/>
            </w:rPr>
          </w:rPrChange>
        </w:rPr>
        <w:fldChar w:fldCharType="separate"/>
      </w:r>
      <w:ins w:id="1220" w:author="Kiên Lê Trung" w:date="2024-12-26T18:35:00Z" w16du:dateUtc="2024-12-26T11:35:00Z">
        <w:r w:rsidRPr="00954E5E">
          <w:rPr>
            <w:rFonts w:ascii="Times New Roman" w:hAnsi="Times New Roman" w:cs="Times New Roman"/>
            <w:noProof/>
            <w:webHidden/>
            <w:sz w:val="24"/>
            <w:szCs w:val="24"/>
            <w:rPrChange w:id="1221"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22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23" w:author="Kiên Lê Trung" w:date="2024-12-26T18:35:00Z" w16du:dateUtc="2024-12-26T11:35:00Z">
              <w:rPr>
                <w:rStyle w:val="Hyperlink"/>
                <w:noProof/>
              </w:rPr>
            </w:rPrChange>
          </w:rPr>
          <w:fldChar w:fldCharType="end"/>
        </w:r>
      </w:ins>
    </w:p>
    <w:p w14:paraId="393A4B8A" w14:textId="21C6738A" w:rsidR="00954E5E" w:rsidRPr="00954E5E" w:rsidRDefault="00954E5E">
      <w:pPr>
        <w:pStyle w:val="TableofFigures"/>
        <w:tabs>
          <w:tab w:val="right" w:leader="dot" w:pos="9019"/>
        </w:tabs>
        <w:rPr>
          <w:ins w:id="122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25" w:author="Kiên Lê Trung" w:date="2024-12-26T18:35:00Z" w16du:dateUtc="2024-12-26T11:35:00Z">
            <w:rPr>
              <w:ins w:id="122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27" w:author="Kiên Lê Trung" w:date="2024-12-26T18:35:00Z" w16du:dateUtc="2024-12-26T11:35:00Z">
        <w:r w:rsidRPr="00954E5E">
          <w:rPr>
            <w:rStyle w:val="Hyperlink"/>
            <w:rFonts w:ascii="Times New Roman" w:hAnsi="Times New Roman" w:cs="Times New Roman"/>
            <w:noProof/>
            <w:sz w:val="24"/>
            <w:szCs w:val="24"/>
            <w:rPrChange w:id="122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2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30" w:author="Kiên Lê Trung" w:date="2024-12-26T18:35:00Z" w16du:dateUtc="2024-12-26T11:35:00Z">
              <w:rPr>
                <w:noProof/>
              </w:rPr>
            </w:rPrChange>
          </w:rPr>
          <w:instrText>HYPERLINK \l "_Toc186130554"</w:instrText>
        </w:r>
        <w:r w:rsidRPr="00954E5E">
          <w:rPr>
            <w:rStyle w:val="Hyperlink"/>
            <w:rFonts w:ascii="Times New Roman" w:hAnsi="Times New Roman" w:cs="Times New Roman"/>
            <w:noProof/>
            <w:sz w:val="24"/>
            <w:szCs w:val="24"/>
            <w:rPrChange w:id="1231"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23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33" w:author="Kiên Lê Trung" w:date="2024-12-26T18:35:00Z" w16du:dateUtc="2024-12-26T11:35:00Z">
              <w:rPr>
                <w:rStyle w:val="Hyperlink"/>
                <w:noProof/>
              </w:rPr>
            </w:rPrChange>
          </w:rPr>
          <w:t>Bảng 2.4</w:t>
        </w:r>
        <w:r w:rsidRPr="00954E5E">
          <w:rPr>
            <w:rStyle w:val="Hyperlink"/>
            <w:rFonts w:ascii="Times New Roman" w:hAnsi="Times New Roman" w:cs="Times New Roman"/>
            <w:noProof/>
            <w:sz w:val="24"/>
            <w:szCs w:val="24"/>
            <w:lang w:val="en-US"/>
            <w:rPrChange w:id="1234" w:author="Kiên Lê Trung" w:date="2024-12-26T18:35:00Z" w16du:dateUtc="2024-12-26T11:35:00Z">
              <w:rPr>
                <w:rStyle w:val="Hyperlink"/>
                <w:noProof/>
                <w:lang w:val="en-US"/>
              </w:rPr>
            </w:rPrChange>
          </w:rPr>
          <w:t xml:space="preserve"> Bảng danh sách Usecase Người quản trị</w:t>
        </w:r>
        <w:r w:rsidRPr="00954E5E">
          <w:rPr>
            <w:rFonts w:ascii="Times New Roman" w:hAnsi="Times New Roman" w:cs="Times New Roman"/>
            <w:noProof/>
            <w:webHidden/>
            <w:sz w:val="24"/>
            <w:szCs w:val="24"/>
            <w:rPrChange w:id="123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3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37" w:author="Kiên Lê Trung" w:date="2024-12-26T18:35:00Z" w16du:dateUtc="2024-12-26T11:35:00Z">
              <w:rPr>
                <w:noProof/>
                <w:webHidden/>
              </w:rPr>
            </w:rPrChange>
          </w:rPr>
          <w:instrText xml:space="preserve"> PAGEREF _Toc186130554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238" w:author="Kiên Lê Trung" w:date="2024-12-26T18:35:00Z" w16du:dateUtc="2024-12-26T11:35:00Z">
            <w:rPr>
              <w:noProof/>
              <w:webHidden/>
            </w:rPr>
          </w:rPrChange>
        </w:rPr>
        <w:fldChar w:fldCharType="separate"/>
      </w:r>
      <w:ins w:id="1239" w:author="Kiên Lê Trung" w:date="2024-12-26T18:35:00Z" w16du:dateUtc="2024-12-26T11:35:00Z">
        <w:r w:rsidRPr="00954E5E">
          <w:rPr>
            <w:rFonts w:ascii="Times New Roman" w:hAnsi="Times New Roman" w:cs="Times New Roman"/>
            <w:noProof/>
            <w:webHidden/>
            <w:sz w:val="24"/>
            <w:szCs w:val="24"/>
            <w:rPrChange w:id="1240"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24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42" w:author="Kiên Lê Trung" w:date="2024-12-26T18:35:00Z" w16du:dateUtc="2024-12-26T11:35:00Z">
              <w:rPr>
                <w:rStyle w:val="Hyperlink"/>
                <w:noProof/>
              </w:rPr>
            </w:rPrChange>
          </w:rPr>
          <w:fldChar w:fldCharType="end"/>
        </w:r>
      </w:ins>
    </w:p>
    <w:p w14:paraId="0C70B8E4" w14:textId="7F8534EC" w:rsidR="00954E5E" w:rsidRPr="00954E5E" w:rsidRDefault="00954E5E">
      <w:pPr>
        <w:pStyle w:val="TableofFigures"/>
        <w:tabs>
          <w:tab w:val="right" w:leader="dot" w:pos="9019"/>
        </w:tabs>
        <w:rPr>
          <w:ins w:id="124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44" w:author="Kiên Lê Trung" w:date="2024-12-26T18:35:00Z" w16du:dateUtc="2024-12-26T11:35:00Z">
            <w:rPr>
              <w:ins w:id="124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46" w:author="Kiên Lê Trung" w:date="2024-12-26T18:35:00Z" w16du:dateUtc="2024-12-26T11:35:00Z">
        <w:r w:rsidRPr="00954E5E">
          <w:rPr>
            <w:rStyle w:val="Hyperlink"/>
            <w:rFonts w:ascii="Times New Roman" w:hAnsi="Times New Roman" w:cs="Times New Roman"/>
            <w:noProof/>
            <w:sz w:val="24"/>
            <w:szCs w:val="24"/>
            <w:rPrChange w:id="124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4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49" w:author="Kiên Lê Trung" w:date="2024-12-26T18:35:00Z" w16du:dateUtc="2024-12-26T11:35:00Z">
              <w:rPr>
                <w:noProof/>
              </w:rPr>
            </w:rPrChange>
          </w:rPr>
          <w:instrText>HYPERLINK \l "_Toc186130555"</w:instrText>
        </w:r>
        <w:r w:rsidRPr="00954E5E">
          <w:rPr>
            <w:rStyle w:val="Hyperlink"/>
            <w:rFonts w:ascii="Times New Roman" w:hAnsi="Times New Roman" w:cs="Times New Roman"/>
            <w:noProof/>
            <w:sz w:val="24"/>
            <w:szCs w:val="24"/>
            <w:rPrChange w:id="1250"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25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52" w:author="Kiên Lê Trung" w:date="2024-12-26T18:35:00Z" w16du:dateUtc="2024-12-26T11:35:00Z">
              <w:rPr>
                <w:rStyle w:val="Hyperlink"/>
                <w:noProof/>
              </w:rPr>
            </w:rPrChange>
          </w:rPr>
          <w:t>Bảng 2.5</w:t>
        </w:r>
        <w:r w:rsidRPr="00954E5E">
          <w:rPr>
            <w:rStyle w:val="Hyperlink"/>
            <w:rFonts w:ascii="Times New Roman" w:hAnsi="Times New Roman" w:cs="Times New Roman"/>
            <w:noProof/>
            <w:sz w:val="24"/>
            <w:szCs w:val="24"/>
            <w:lang w:val="en-US"/>
            <w:rPrChange w:id="1253" w:author="Kiên Lê Trung" w:date="2024-12-26T18:35:00Z" w16du:dateUtc="2024-12-26T11:35:00Z">
              <w:rPr>
                <w:rStyle w:val="Hyperlink"/>
                <w:noProof/>
                <w:lang w:val="en-US"/>
              </w:rPr>
            </w:rPrChange>
          </w:rPr>
          <w:t xml:space="preserve"> Kịch bản người dùng đăng ký tài khoản</w:t>
        </w:r>
        <w:r w:rsidRPr="00954E5E">
          <w:rPr>
            <w:rFonts w:ascii="Times New Roman" w:hAnsi="Times New Roman" w:cs="Times New Roman"/>
            <w:noProof/>
            <w:webHidden/>
            <w:sz w:val="24"/>
            <w:szCs w:val="24"/>
            <w:rPrChange w:id="125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5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56" w:author="Kiên Lê Trung" w:date="2024-12-26T18:35:00Z" w16du:dateUtc="2024-12-26T11:35:00Z">
              <w:rPr>
                <w:noProof/>
                <w:webHidden/>
              </w:rPr>
            </w:rPrChange>
          </w:rPr>
          <w:instrText xml:space="preserve"> PAGEREF _Toc186130555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257" w:author="Kiên Lê Trung" w:date="2024-12-26T18:35:00Z" w16du:dateUtc="2024-12-26T11:35:00Z">
            <w:rPr>
              <w:noProof/>
              <w:webHidden/>
            </w:rPr>
          </w:rPrChange>
        </w:rPr>
        <w:fldChar w:fldCharType="separate"/>
      </w:r>
      <w:ins w:id="1258" w:author="Kiên Lê Trung" w:date="2024-12-26T18:35:00Z" w16du:dateUtc="2024-12-26T11:35:00Z">
        <w:r w:rsidRPr="00954E5E">
          <w:rPr>
            <w:rFonts w:ascii="Times New Roman" w:hAnsi="Times New Roman" w:cs="Times New Roman"/>
            <w:noProof/>
            <w:webHidden/>
            <w:sz w:val="24"/>
            <w:szCs w:val="24"/>
            <w:rPrChange w:id="1259" w:author="Kiên Lê Trung" w:date="2024-12-26T18:35:00Z" w16du:dateUtc="2024-12-26T11:35:00Z">
              <w:rPr>
                <w:noProof/>
                <w:webHidden/>
              </w:rPr>
            </w:rPrChange>
          </w:rPr>
          <w:t>19</w:t>
        </w:r>
        <w:r w:rsidRPr="00954E5E">
          <w:rPr>
            <w:rFonts w:ascii="Times New Roman" w:hAnsi="Times New Roman" w:cs="Times New Roman"/>
            <w:noProof/>
            <w:webHidden/>
            <w:sz w:val="24"/>
            <w:szCs w:val="24"/>
            <w:rPrChange w:id="126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61" w:author="Kiên Lê Trung" w:date="2024-12-26T18:35:00Z" w16du:dateUtc="2024-12-26T11:35:00Z">
              <w:rPr>
                <w:rStyle w:val="Hyperlink"/>
                <w:noProof/>
              </w:rPr>
            </w:rPrChange>
          </w:rPr>
          <w:fldChar w:fldCharType="end"/>
        </w:r>
      </w:ins>
    </w:p>
    <w:p w14:paraId="5B71A871" w14:textId="10859D14" w:rsidR="00954E5E" w:rsidRPr="00954E5E" w:rsidRDefault="00954E5E">
      <w:pPr>
        <w:pStyle w:val="TableofFigures"/>
        <w:tabs>
          <w:tab w:val="right" w:leader="dot" w:pos="9019"/>
        </w:tabs>
        <w:rPr>
          <w:ins w:id="126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63" w:author="Kiên Lê Trung" w:date="2024-12-26T18:35:00Z" w16du:dateUtc="2024-12-26T11:35:00Z">
            <w:rPr>
              <w:ins w:id="126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65" w:author="Kiên Lê Trung" w:date="2024-12-26T18:35:00Z" w16du:dateUtc="2024-12-26T11:35:00Z">
        <w:r w:rsidRPr="00954E5E">
          <w:rPr>
            <w:rStyle w:val="Hyperlink"/>
            <w:rFonts w:ascii="Times New Roman" w:hAnsi="Times New Roman" w:cs="Times New Roman"/>
            <w:noProof/>
            <w:sz w:val="24"/>
            <w:szCs w:val="24"/>
            <w:rPrChange w:id="126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6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68" w:author="Kiên Lê Trung" w:date="2024-12-26T18:35:00Z" w16du:dateUtc="2024-12-26T11:35:00Z">
              <w:rPr>
                <w:noProof/>
              </w:rPr>
            </w:rPrChange>
          </w:rPr>
          <w:instrText>HYPERLINK \l "_Toc186130556"</w:instrText>
        </w:r>
        <w:r w:rsidRPr="00954E5E">
          <w:rPr>
            <w:rStyle w:val="Hyperlink"/>
            <w:rFonts w:ascii="Times New Roman" w:hAnsi="Times New Roman" w:cs="Times New Roman"/>
            <w:noProof/>
            <w:sz w:val="24"/>
            <w:szCs w:val="24"/>
            <w:rPrChange w:id="1269"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27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71" w:author="Kiên Lê Trung" w:date="2024-12-26T18:35:00Z" w16du:dateUtc="2024-12-26T11:35:00Z">
              <w:rPr>
                <w:rStyle w:val="Hyperlink"/>
                <w:noProof/>
              </w:rPr>
            </w:rPrChange>
          </w:rPr>
          <w:t>Bảng 2.6</w:t>
        </w:r>
        <w:r w:rsidRPr="00954E5E">
          <w:rPr>
            <w:rStyle w:val="Hyperlink"/>
            <w:rFonts w:ascii="Times New Roman" w:hAnsi="Times New Roman" w:cs="Times New Roman"/>
            <w:noProof/>
            <w:sz w:val="24"/>
            <w:szCs w:val="24"/>
            <w:lang w:val="en-US"/>
            <w:rPrChange w:id="1272" w:author="Kiên Lê Trung" w:date="2024-12-26T18:35:00Z" w16du:dateUtc="2024-12-26T11:35:00Z">
              <w:rPr>
                <w:rStyle w:val="Hyperlink"/>
                <w:noProof/>
                <w:lang w:val="en-US"/>
              </w:rPr>
            </w:rPrChange>
          </w:rPr>
          <w:t xml:space="preserve"> Kịch bản người dùng đăng nhập</w:t>
        </w:r>
        <w:r w:rsidRPr="00954E5E">
          <w:rPr>
            <w:rFonts w:ascii="Times New Roman" w:hAnsi="Times New Roman" w:cs="Times New Roman"/>
            <w:noProof/>
            <w:webHidden/>
            <w:sz w:val="24"/>
            <w:szCs w:val="24"/>
            <w:rPrChange w:id="127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7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75" w:author="Kiên Lê Trung" w:date="2024-12-26T18:35:00Z" w16du:dateUtc="2024-12-26T11:35:00Z">
              <w:rPr>
                <w:noProof/>
                <w:webHidden/>
              </w:rPr>
            </w:rPrChange>
          </w:rPr>
          <w:instrText xml:space="preserve"> PAGEREF _Toc186130556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276" w:author="Kiên Lê Trung" w:date="2024-12-26T18:35:00Z" w16du:dateUtc="2024-12-26T11:35:00Z">
            <w:rPr>
              <w:noProof/>
              <w:webHidden/>
            </w:rPr>
          </w:rPrChange>
        </w:rPr>
        <w:fldChar w:fldCharType="separate"/>
      </w:r>
      <w:ins w:id="1277" w:author="Kiên Lê Trung" w:date="2024-12-26T18:35:00Z" w16du:dateUtc="2024-12-26T11:35:00Z">
        <w:r w:rsidRPr="00954E5E">
          <w:rPr>
            <w:rFonts w:ascii="Times New Roman" w:hAnsi="Times New Roman" w:cs="Times New Roman"/>
            <w:noProof/>
            <w:webHidden/>
            <w:sz w:val="24"/>
            <w:szCs w:val="24"/>
            <w:rPrChange w:id="1278" w:author="Kiên Lê Trung" w:date="2024-12-26T18:35:00Z" w16du:dateUtc="2024-12-26T11:35:00Z">
              <w:rPr>
                <w:noProof/>
                <w:webHidden/>
              </w:rPr>
            </w:rPrChange>
          </w:rPr>
          <w:t>20</w:t>
        </w:r>
        <w:r w:rsidRPr="00954E5E">
          <w:rPr>
            <w:rFonts w:ascii="Times New Roman" w:hAnsi="Times New Roman" w:cs="Times New Roman"/>
            <w:noProof/>
            <w:webHidden/>
            <w:sz w:val="24"/>
            <w:szCs w:val="24"/>
            <w:rPrChange w:id="127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80" w:author="Kiên Lê Trung" w:date="2024-12-26T18:35:00Z" w16du:dateUtc="2024-12-26T11:35:00Z">
              <w:rPr>
                <w:rStyle w:val="Hyperlink"/>
                <w:noProof/>
              </w:rPr>
            </w:rPrChange>
          </w:rPr>
          <w:fldChar w:fldCharType="end"/>
        </w:r>
      </w:ins>
    </w:p>
    <w:p w14:paraId="3257D7EF" w14:textId="6B423FC7" w:rsidR="00954E5E" w:rsidRPr="00954E5E" w:rsidRDefault="00954E5E">
      <w:pPr>
        <w:pStyle w:val="TableofFigures"/>
        <w:tabs>
          <w:tab w:val="right" w:leader="dot" w:pos="9019"/>
        </w:tabs>
        <w:rPr>
          <w:ins w:id="128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82" w:author="Kiên Lê Trung" w:date="2024-12-26T18:35:00Z" w16du:dateUtc="2024-12-26T11:35:00Z">
            <w:rPr>
              <w:ins w:id="128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84" w:author="Kiên Lê Trung" w:date="2024-12-26T18:35:00Z" w16du:dateUtc="2024-12-26T11:35:00Z">
        <w:r w:rsidRPr="00954E5E">
          <w:rPr>
            <w:rStyle w:val="Hyperlink"/>
            <w:rFonts w:ascii="Times New Roman" w:hAnsi="Times New Roman" w:cs="Times New Roman"/>
            <w:noProof/>
            <w:sz w:val="24"/>
            <w:szCs w:val="24"/>
            <w:rPrChange w:id="128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8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87" w:author="Kiên Lê Trung" w:date="2024-12-26T18:35:00Z" w16du:dateUtc="2024-12-26T11:35:00Z">
              <w:rPr>
                <w:noProof/>
              </w:rPr>
            </w:rPrChange>
          </w:rPr>
          <w:instrText>HYPERLINK \l "_Toc186130557"</w:instrText>
        </w:r>
        <w:r w:rsidRPr="00954E5E">
          <w:rPr>
            <w:rStyle w:val="Hyperlink"/>
            <w:rFonts w:ascii="Times New Roman" w:hAnsi="Times New Roman" w:cs="Times New Roman"/>
            <w:noProof/>
            <w:sz w:val="24"/>
            <w:szCs w:val="24"/>
            <w:rPrChange w:id="1288"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28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90" w:author="Kiên Lê Trung" w:date="2024-12-26T18:35:00Z" w16du:dateUtc="2024-12-26T11:35:00Z">
              <w:rPr>
                <w:rStyle w:val="Hyperlink"/>
                <w:noProof/>
              </w:rPr>
            </w:rPrChange>
          </w:rPr>
          <w:t>Bảng 2.7</w:t>
        </w:r>
        <w:r w:rsidRPr="00954E5E">
          <w:rPr>
            <w:rStyle w:val="Hyperlink"/>
            <w:rFonts w:ascii="Times New Roman" w:hAnsi="Times New Roman" w:cs="Times New Roman"/>
            <w:noProof/>
            <w:sz w:val="24"/>
            <w:szCs w:val="24"/>
            <w:lang w:val="en-US"/>
            <w:rPrChange w:id="1291" w:author="Kiên Lê Trung" w:date="2024-12-26T18:35:00Z" w16du:dateUtc="2024-12-26T11:35:00Z">
              <w:rPr>
                <w:rStyle w:val="Hyperlink"/>
                <w:noProof/>
                <w:lang w:val="en-US"/>
              </w:rPr>
            </w:rPrChange>
          </w:rPr>
          <w:t xml:space="preserve"> Kịch bản người dùng quên mật khẩu</w:t>
        </w:r>
        <w:r w:rsidRPr="00954E5E">
          <w:rPr>
            <w:rFonts w:ascii="Times New Roman" w:hAnsi="Times New Roman" w:cs="Times New Roman"/>
            <w:noProof/>
            <w:webHidden/>
            <w:sz w:val="24"/>
            <w:szCs w:val="24"/>
            <w:rPrChange w:id="129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9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94" w:author="Kiên Lê Trung" w:date="2024-12-26T18:35:00Z" w16du:dateUtc="2024-12-26T11:35:00Z">
              <w:rPr>
                <w:noProof/>
                <w:webHidden/>
              </w:rPr>
            </w:rPrChange>
          </w:rPr>
          <w:instrText xml:space="preserve"> PAGEREF _Toc186130557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295" w:author="Kiên Lê Trung" w:date="2024-12-26T18:35:00Z" w16du:dateUtc="2024-12-26T11:35:00Z">
            <w:rPr>
              <w:noProof/>
              <w:webHidden/>
            </w:rPr>
          </w:rPrChange>
        </w:rPr>
        <w:fldChar w:fldCharType="separate"/>
      </w:r>
      <w:ins w:id="1296" w:author="Kiên Lê Trung" w:date="2024-12-26T18:35:00Z" w16du:dateUtc="2024-12-26T11:35:00Z">
        <w:r w:rsidRPr="00954E5E">
          <w:rPr>
            <w:rFonts w:ascii="Times New Roman" w:hAnsi="Times New Roman" w:cs="Times New Roman"/>
            <w:noProof/>
            <w:webHidden/>
            <w:sz w:val="24"/>
            <w:szCs w:val="24"/>
            <w:rPrChange w:id="1297"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29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99" w:author="Kiên Lê Trung" w:date="2024-12-26T18:35:00Z" w16du:dateUtc="2024-12-26T11:35:00Z">
              <w:rPr>
                <w:rStyle w:val="Hyperlink"/>
                <w:noProof/>
              </w:rPr>
            </w:rPrChange>
          </w:rPr>
          <w:fldChar w:fldCharType="end"/>
        </w:r>
      </w:ins>
    </w:p>
    <w:p w14:paraId="6F03C057" w14:textId="12F359BD" w:rsidR="00954E5E" w:rsidRPr="00954E5E" w:rsidRDefault="00954E5E">
      <w:pPr>
        <w:pStyle w:val="TableofFigures"/>
        <w:tabs>
          <w:tab w:val="right" w:leader="dot" w:pos="9019"/>
        </w:tabs>
        <w:rPr>
          <w:ins w:id="130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01" w:author="Kiên Lê Trung" w:date="2024-12-26T18:35:00Z" w16du:dateUtc="2024-12-26T11:35:00Z">
            <w:rPr>
              <w:ins w:id="130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03" w:author="Kiên Lê Trung" w:date="2024-12-26T18:35:00Z" w16du:dateUtc="2024-12-26T11:35:00Z">
        <w:r w:rsidRPr="00954E5E">
          <w:rPr>
            <w:rStyle w:val="Hyperlink"/>
            <w:rFonts w:ascii="Times New Roman" w:hAnsi="Times New Roman" w:cs="Times New Roman"/>
            <w:noProof/>
            <w:sz w:val="24"/>
            <w:szCs w:val="24"/>
            <w:rPrChange w:id="130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0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06" w:author="Kiên Lê Trung" w:date="2024-12-26T18:35:00Z" w16du:dateUtc="2024-12-26T11:35:00Z">
              <w:rPr>
                <w:noProof/>
              </w:rPr>
            </w:rPrChange>
          </w:rPr>
          <w:instrText>HYPERLINK \l "_Toc186130558"</w:instrText>
        </w:r>
        <w:r w:rsidRPr="00954E5E">
          <w:rPr>
            <w:rStyle w:val="Hyperlink"/>
            <w:rFonts w:ascii="Times New Roman" w:hAnsi="Times New Roman" w:cs="Times New Roman"/>
            <w:noProof/>
            <w:sz w:val="24"/>
            <w:szCs w:val="24"/>
            <w:rPrChange w:id="1307"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30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09" w:author="Kiên Lê Trung" w:date="2024-12-26T18:35:00Z" w16du:dateUtc="2024-12-26T11:35:00Z">
              <w:rPr>
                <w:rStyle w:val="Hyperlink"/>
                <w:noProof/>
              </w:rPr>
            </w:rPrChange>
          </w:rPr>
          <w:t>Bảng 2.8</w:t>
        </w:r>
        <w:r w:rsidRPr="00954E5E">
          <w:rPr>
            <w:rStyle w:val="Hyperlink"/>
            <w:rFonts w:ascii="Times New Roman" w:hAnsi="Times New Roman" w:cs="Times New Roman"/>
            <w:noProof/>
            <w:sz w:val="24"/>
            <w:szCs w:val="24"/>
            <w:lang w:val="en-US"/>
            <w:rPrChange w:id="1310" w:author="Kiên Lê Trung" w:date="2024-12-26T18:35:00Z" w16du:dateUtc="2024-12-26T11:35:00Z">
              <w:rPr>
                <w:rStyle w:val="Hyperlink"/>
                <w:noProof/>
                <w:lang w:val="en-US"/>
              </w:rPr>
            </w:rPrChange>
          </w:rPr>
          <w:t xml:space="preserve"> Kịch bản khách hàng tìm kiếm sản phẩm</w:t>
        </w:r>
        <w:r w:rsidRPr="00954E5E">
          <w:rPr>
            <w:rFonts w:ascii="Times New Roman" w:hAnsi="Times New Roman" w:cs="Times New Roman"/>
            <w:noProof/>
            <w:webHidden/>
            <w:sz w:val="24"/>
            <w:szCs w:val="24"/>
            <w:rPrChange w:id="131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1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13" w:author="Kiên Lê Trung" w:date="2024-12-26T18:35:00Z" w16du:dateUtc="2024-12-26T11:35:00Z">
              <w:rPr>
                <w:noProof/>
                <w:webHidden/>
              </w:rPr>
            </w:rPrChange>
          </w:rPr>
          <w:instrText xml:space="preserve"> PAGEREF _Toc186130558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314" w:author="Kiên Lê Trung" w:date="2024-12-26T18:35:00Z" w16du:dateUtc="2024-12-26T11:35:00Z">
            <w:rPr>
              <w:noProof/>
              <w:webHidden/>
            </w:rPr>
          </w:rPrChange>
        </w:rPr>
        <w:fldChar w:fldCharType="separate"/>
      </w:r>
      <w:ins w:id="1315" w:author="Kiên Lê Trung" w:date="2024-12-26T18:35:00Z" w16du:dateUtc="2024-12-26T11:35:00Z">
        <w:r w:rsidRPr="00954E5E">
          <w:rPr>
            <w:rFonts w:ascii="Times New Roman" w:hAnsi="Times New Roman" w:cs="Times New Roman"/>
            <w:noProof/>
            <w:webHidden/>
            <w:sz w:val="24"/>
            <w:szCs w:val="24"/>
            <w:rPrChange w:id="1316"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31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18" w:author="Kiên Lê Trung" w:date="2024-12-26T18:35:00Z" w16du:dateUtc="2024-12-26T11:35:00Z">
              <w:rPr>
                <w:rStyle w:val="Hyperlink"/>
                <w:noProof/>
              </w:rPr>
            </w:rPrChange>
          </w:rPr>
          <w:fldChar w:fldCharType="end"/>
        </w:r>
      </w:ins>
    </w:p>
    <w:p w14:paraId="7DF6C59C" w14:textId="72C9003D" w:rsidR="00954E5E" w:rsidRPr="00954E5E" w:rsidRDefault="00954E5E">
      <w:pPr>
        <w:pStyle w:val="TableofFigures"/>
        <w:tabs>
          <w:tab w:val="right" w:leader="dot" w:pos="9019"/>
        </w:tabs>
        <w:rPr>
          <w:ins w:id="131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20" w:author="Kiên Lê Trung" w:date="2024-12-26T18:35:00Z" w16du:dateUtc="2024-12-26T11:35:00Z">
            <w:rPr>
              <w:ins w:id="132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22" w:author="Kiên Lê Trung" w:date="2024-12-26T18:35:00Z" w16du:dateUtc="2024-12-26T11:35:00Z">
        <w:r w:rsidRPr="00954E5E">
          <w:rPr>
            <w:rStyle w:val="Hyperlink"/>
            <w:rFonts w:ascii="Times New Roman" w:hAnsi="Times New Roman" w:cs="Times New Roman"/>
            <w:noProof/>
            <w:sz w:val="24"/>
            <w:szCs w:val="24"/>
            <w:rPrChange w:id="132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2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25" w:author="Kiên Lê Trung" w:date="2024-12-26T18:35:00Z" w16du:dateUtc="2024-12-26T11:35:00Z">
              <w:rPr>
                <w:noProof/>
              </w:rPr>
            </w:rPrChange>
          </w:rPr>
          <w:instrText>HYPERLINK \l "_Toc186130559"</w:instrText>
        </w:r>
        <w:r w:rsidRPr="00954E5E">
          <w:rPr>
            <w:rStyle w:val="Hyperlink"/>
            <w:rFonts w:ascii="Times New Roman" w:hAnsi="Times New Roman" w:cs="Times New Roman"/>
            <w:noProof/>
            <w:sz w:val="24"/>
            <w:szCs w:val="24"/>
            <w:rPrChange w:id="1326"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32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28" w:author="Kiên Lê Trung" w:date="2024-12-26T18:35:00Z" w16du:dateUtc="2024-12-26T11:35:00Z">
              <w:rPr>
                <w:rStyle w:val="Hyperlink"/>
                <w:noProof/>
              </w:rPr>
            </w:rPrChange>
          </w:rPr>
          <w:t>Bảng 2.9</w:t>
        </w:r>
        <w:r w:rsidRPr="00954E5E">
          <w:rPr>
            <w:rStyle w:val="Hyperlink"/>
            <w:rFonts w:ascii="Times New Roman" w:hAnsi="Times New Roman" w:cs="Times New Roman"/>
            <w:noProof/>
            <w:sz w:val="24"/>
            <w:szCs w:val="24"/>
            <w:lang w:val="en-US"/>
            <w:rPrChange w:id="1329" w:author="Kiên Lê Trung" w:date="2024-12-26T18:35:00Z" w16du:dateUtc="2024-12-26T11:35:00Z">
              <w:rPr>
                <w:rStyle w:val="Hyperlink"/>
                <w:noProof/>
                <w:lang w:val="en-US"/>
              </w:rPr>
            </w:rPrChange>
          </w:rPr>
          <w:t xml:space="preserve"> Kịch bản khách hàng xem chi tiết sản phẩm</w:t>
        </w:r>
        <w:r w:rsidRPr="00954E5E">
          <w:rPr>
            <w:rFonts w:ascii="Times New Roman" w:hAnsi="Times New Roman" w:cs="Times New Roman"/>
            <w:noProof/>
            <w:webHidden/>
            <w:sz w:val="24"/>
            <w:szCs w:val="24"/>
            <w:rPrChange w:id="133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3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32" w:author="Kiên Lê Trung" w:date="2024-12-26T18:35:00Z" w16du:dateUtc="2024-12-26T11:35:00Z">
              <w:rPr>
                <w:noProof/>
                <w:webHidden/>
              </w:rPr>
            </w:rPrChange>
          </w:rPr>
          <w:instrText xml:space="preserve"> PAGEREF _Toc186130559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333" w:author="Kiên Lê Trung" w:date="2024-12-26T18:35:00Z" w16du:dateUtc="2024-12-26T11:35:00Z">
            <w:rPr>
              <w:noProof/>
              <w:webHidden/>
            </w:rPr>
          </w:rPrChange>
        </w:rPr>
        <w:fldChar w:fldCharType="separate"/>
      </w:r>
      <w:ins w:id="1334" w:author="Kiên Lê Trung" w:date="2024-12-26T18:35:00Z" w16du:dateUtc="2024-12-26T11:35:00Z">
        <w:r w:rsidRPr="00954E5E">
          <w:rPr>
            <w:rFonts w:ascii="Times New Roman" w:hAnsi="Times New Roman" w:cs="Times New Roman"/>
            <w:noProof/>
            <w:webHidden/>
            <w:sz w:val="24"/>
            <w:szCs w:val="24"/>
            <w:rPrChange w:id="1335" w:author="Kiên Lê Trung" w:date="2024-12-26T18:35:00Z" w16du:dateUtc="2024-12-26T11:35:00Z">
              <w:rPr>
                <w:noProof/>
                <w:webHidden/>
              </w:rPr>
            </w:rPrChange>
          </w:rPr>
          <w:t>22</w:t>
        </w:r>
        <w:r w:rsidRPr="00954E5E">
          <w:rPr>
            <w:rFonts w:ascii="Times New Roman" w:hAnsi="Times New Roman" w:cs="Times New Roman"/>
            <w:noProof/>
            <w:webHidden/>
            <w:sz w:val="24"/>
            <w:szCs w:val="24"/>
            <w:rPrChange w:id="133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37" w:author="Kiên Lê Trung" w:date="2024-12-26T18:35:00Z" w16du:dateUtc="2024-12-26T11:35:00Z">
              <w:rPr>
                <w:rStyle w:val="Hyperlink"/>
                <w:noProof/>
              </w:rPr>
            </w:rPrChange>
          </w:rPr>
          <w:fldChar w:fldCharType="end"/>
        </w:r>
      </w:ins>
    </w:p>
    <w:p w14:paraId="7F07E32F" w14:textId="3D579338" w:rsidR="00954E5E" w:rsidRPr="00954E5E" w:rsidRDefault="00954E5E">
      <w:pPr>
        <w:pStyle w:val="TableofFigures"/>
        <w:tabs>
          <w:tab w:val="right" w:leader="dot" w:pos="9019"/>
        </w:tabs>
        <w:rPr>
          <w:ins w:id="133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39" w:author="Kiên Lê Trung" w:date="2024-12-26T18:35:00Z" w16du:dateUtc="2024-12-26T11:35:00Z">
            <w:rPr>
              <w:ins w:id="134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41" w:author="Kiên Lê Trung" w:date="2024-12-26T18:35:00Z" w16du:dateUtc="2024-12-26T11:35:00Z">
        <w:r w:rsidRPr="00954E5E">
          <w:rPr>
            <w:rStyle w:val="Hyperlink"/>
            <w:rFonts w:ascii="Times New Roman" w:hAnsi="Times New Roman" w:cs="Times New Roman"/>
            <w:noProof/>
            <w:sz w:val="24"/>
            <w:szCs w:val="24"/>
            <w:rPrChange w:id="134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4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44" w:author="Kiên Lê Trung" w:date="2024-12-26T18:35:00Z" w16du:dateUtc="2024-12-26T11:35:00Z">
              <w:rPr>
                <w:noProof/>
              </w:rPr>
            </w:rPrChange>
          </w:rPr>
          <w:instrText>HYPERLINK \l "_Toc186130560"</w:instrText>
        </w:r>
        <w:r w:rsidRPr="00954E5E">
          <w:rPr>
            <w:rStyle w:val="Hyperlink"/>
            <w:rFonts w:ascii="Times New Roman" w:hAnsi="Times New Roman" w:cs="Times New Roman"/>
            <w:noProof/>
            <w:sz w:val="24"/>
            <w:szCs w:val="24"/>
            <w:rPrChange w:id="1345"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34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47" w:author="Kiên Lê Trung" w:date="2024-12-26T18:35:00Z" w16du:dateUtc="2024-12-26T11:35:00Z">
              <w:rPr>
                <w:rStyle w:val="Hyperlink"/>
                <w:noProof/>
              </w:rPr>
            </w:rPrChange>
          </w:rPr>
          <w:t>Bảng 2.10</w:t>
        </w:r>
        <w:r w:rsidRPr="00954E5E">
          <w:rPr>
            <w:rStyle w:val="Hyperlink"/>
            <w:rFonts w:ascii="Times New Roman" w:hAnsi="Times New Roman" w:cs="Times New Roman"/>
            <w:noProof/>
            <w:sz w:val="24"/>
            <w:szCs w:val="24"/>
            <w:lang w:val="en-US"/>
            <w:rPrChange w:id="1348" w:author="Kiên Lê Trung" w:date="2024-12-26T18:35:00Z" w16du:dateUtc="2024-12-26T11:35:00Z">
              <w:rPr>
                <w:rStyle w:val="Hyperlink"/>
                <w:noProof/>
                <w:lang w:val="en-US"/>
              </w:rPr>
            </w:rPrChange>
          </w:rPr>
          <w:t xml:space="preserve"> Kịch bản khách hàng thêm sản phẩm vào giỏ hàng</w:t>
        </w:r>
        <w:r w:rsidRPr="00954E5E">
          <w:rPr>
            <w:rFonts w:ascii="Times New Roman" w:hAnsi="Times New Roman" w:cs="Times New Roman"/>
            <w:noProof/>
            <w:webHidden/>
            <w:sz w:val="24"/>
            <w:szCs w:val="24"/>
            <w:rPrChange w:id="134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5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51" w:author="Kiên Lê Trung" w:date="2024-12-26T18:35:00Z" w16du:dateUtc="2024-12-26T11:35:00Z">
              <w:rPr>
                <w:noProof/>
                <w:webHidden/>
              </w:rPr>
            </w:rPrChange>
          </w:rPr>
          <w:instrText xml:space="preserve"> PAGEREF _Toc186130560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352" w:author="Kiên Lê Trung" w:date="2024-12-26T18:35:00Z" w16du:dateUtc="2024-12-26T11:35:00Z">
            <w:rPr>
              <w:noProof/>
              <w:webHidden/>
            </w:rPr>
          </w:rPrChange>
        </w:rPr>
        <w:fldChar w:fldCharType="separate"/>
      </w:r>
      <w:ins w:id="1353" w:author="Kiên Lê Trung" w:date="2024-12-26T18:35:00Z" w16du:dateUtc="2024-12-26T11:35:00Z">
        <w:r w:rsidRPr="00954E5E">
          <w:rPr>
            <w:rFonts w:ascii="Times New Roman" w:hAnsi="Times New Roman" w:cs="Times New Roman"/>
            <w:noProof/>
            <w:webHidden/>
            <w:sz w:val="24"/>
            <w:szCs w:val="24"/>
            <w:rPrChange w:id="1354" w:author="Kiên Lê Trung" w:date="2024-12-26T18:35:00Z" w16du:dateUtc="2024-12-26T11:35:00Z">
              <w:rPr>
                <w:noProof/>
                <w:webHidden/>
              </w:rPr>
            </w:rPrChange>
          </w:rPr>
          <w:t>23</w:t>
        </w:r>
        <w:r w:rsidRPr="00954E5E">
          <w:rPr>
            <w:rFonts w:ascii="Times New Roman" w:hAnsi="Times New Roman" w:cs="Times New Roman"/>
            <w:noProof/>
            <w:webHidden/>
            <w:sz w:val="24"/>
            <w:szCs w:val="24"/>
            <w:rPrChange w:id="135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56" w:author="Kiên Lê Trung" w:date="2024-12-26T18:35:00Z" w16du:dateUtc="2024-12-26T11:35:00Z">
              <w:rPr>
                <w:rStyle w:val="Hyperlink"/>
                <w:noProof/>
              </w:rPr>
            </w:rPrChange>
          </w:rPr>
          <w:fldChar w:fldCharType="end"/>
        </w:r>
      </w:ins>
    </w:p>
    <w:p w14:paraId="6CA38978" w14:textId="0112AE5D" w:rsidR="00954E5E" w:rsidRPr="00954E5E" w:rsidRDefault="00954E5E">
      <w:pPr>
        <w:pStyle w:val="TableofFigures"/>
        <w:tabs>
          <w:tab w:val="right" w:leader="dot" w:pos="9019"/>
        </w:tabs>
        <w:rPr>
          <w:ins w:id="135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58" w:author="Kiên Lê Trung" w:date="2024-12-26T18:35:00Z" w16du:dateUtc="2024-12-26T11:35:00Z">
            <w:rPr>
              <w:ins w:id="135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60" w:author="Kiên Lê Trung" w:date="2024-12-26T18:35:00Z" w16du:dateUtc="2024-12-26T11:35:00Z">
        <w:r w:rsidRPr="00954E5E">
          <w:rPr>
            <w:rStyle w:val="Hyperlink"/>
            <w:rFonts w:ascii="Times New Roman" w:hAnsi="Times New Roman" w:cs="Times New Roman"/>
            <w:noProof/>
            <w:sz w:val="24"/>
            <w:szCs w:val="24"/>
            <w:rPrChange w:id="136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6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63" w:author="Kiên Lê Trung" w:date="2024-12-26T18:35:00Z" w16du:dateUtc="2024-12-26T11:35:00Z">
              <w:rPr>
                <w:noProof/>
              </w:rPr>
            </w:rPrChange>
          </w:rPr>
          <w:instrText>HYPERLINK \l "_Toc186130561"</w:instrText>
        </w:r>
        <w:r w:rsidRPr="00954E5E">
          <w:rPr>
            <w:rStyle w:val="Hyperlink"/>
            <w:rFonts w:ascii="Times New Roman" w:hAnsi="Times New Roman" w:cs="Times New Roman"/>
            <w:noProof/>
            <w:sz w:val="24"/>
            <w:szCs w:val="24"/>
            <w:rPrChange w:id="1364"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36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66" w:author="Kiên Lê Trung" w:date="2024-12-26T18:35:00Z" w16du:dateUtc="2024-12-26T11:35:00Z">
              <w:rPr>
                <w:rStyle w:val="Hyperlink"/>
                <w:noProof/>
              </w:rPr>
            </w:rPrChange>
          </w:rPr>
          <w:t>Bảng 2.11</w:t>
        </w:r>
        <w:r w:rsidRPr="00954E5E">
          <w:rPr>
            <w:rStyle w:val="Hyperlink"/>
            <w:rFonts w:ascii="Times New Roman" w:hAnsi="Times New Roman" w:cs="Times New Roman"/>
            <w:noProof/>
            <w:sz w:val="24"/>
            <w:szCs w:val="24"/>
            <w:lang w:val="en-US"/>
            <w:rPrChange w:id="1367" w:author="Kiên Lê Trung" w:date="2024-12-26T18:35:00Z" w16du:dateUtc="2024-12-26T11:35:00Z">
              <w:rPr>
                <w:rStyle w:val="Hyperlink"/>
                <w:noProof/>
                <w:lang w:val="en-US"/>
              </w:rPr>
            </w:rPrChange>
          </w:rPr>
          <w:t xml:space="preserve"> Kịch bản khách hàng chỉnh số lượng sản phẩm</w:t>
        </w:r>
        <w:r w:rsidRPr="00954E5E">
          <w:rPr>
            <w:rFonts w:ascii="Times New Roman" w:hAnsi="Times New Roman" w:cs="Times New Roman"/>
            <w:noProof/>
            <w:webHidden/>
            <w:sz w:val="24"/>
            <w:szCs w:val="24"/>
            <w:rPrChange w:id="136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6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70" w:author="Kiên Lê Trung" w:date="2024-12-26T18:35:00Z" w16du:dateUtc="2024-12-26T11:35:00Z">
              <w:rPr>
                <w:noProof/>
                <w:webHidden/>
              </w:rPr>
            </w:rPrChange>
          </w:rPr>
          <w:instrText xml:space="preserve"> PAGEREF _Toc186130561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371" w:author="Kiên Lê Trung" w:date="2024-12-26T18:35:00Z" w16du:dateUtc="2024-12-26T11:35:00Z">
            <w:rPr>
              <w:noProof/>
              <w:webHidden/>
            </w:rPr>
          </w:rPrChange>
        </w:rPr>
        <w:fldChar w:fldCharType="separate"/>
      </w:r>
      <w:ins w:id="1372" w:author="Kiên Lê Trung" w:date="2024-12-26T18:35:00Z" w16du:dateUtc="2024-12-26T11:35:00Z">
        <w:r w:rsidRPr="00954E5E">
          <w:rPr>
            <w:rFonts w:ascii="Times New Roman" w:hAnsi="Times New Roman" w:cs="Times New Roman"/>
            <w:noProof/>
            <w:webHidden/>
            <w:sz w:val="24"/>
            <w:szCs w:val="24"/>
            <w:rPrChange w:id="1373" w:author="Kiên Lê Trung" w:date="2024-12-26T18:35:00Z" w16du:dateUtc="2024-12-26T11:35:00Z">
              <w:rPr>
                <w:noProof/>
                <w:webHidden/>
              </w:rPr>
            </w:rPrChange>
          </w:rPr>
          <w:t>24</w:t>
        </w:r>
        <w:r w:rsidRPr="00954E5E">
          <w:rPr>
            <w:rFonts w:ascii="Times New Roman" w:hAnsi="Times New Roman" w:cs="Times New Roman"/>
            <w:noProof/>
            <w:webHidden/>
            <w:sz w:val="24"/>
            <w:szCs w:val="24"/>
            <w:rPrChange w:id="137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75" w:author="Kiên Lê Trung" w:date="2024-12-26T18:35:00Z" w16du:dateUtc="2024-12-26T11:35:00Z">
              <w:rPr>
                <w:rStyle w:val="Hyperlink"/>
                <w:noProof/>
              </w:rPr>
            </w:rPrChange>
          </w:rPr>
          <w:fldChar w:fldCharType="end"/>
        </w:r>
      </w:ins>
    </w:p>
    <w:p w14:paraId="58DDA320" w14:textId="79968EDC" w:rsidR="00954E5E" w:rsidRPr="00954E5E" w:rsidRDefault="00954E5E">
      <w:pPr>
        <w:pStyle w:val="TableofFigures"/>
        <w:tabs>
          <w:tab w:val="right" w:leader="dot" w:pos="9019"/>
        </w:tabs>
        <w:rPr>
          <w:ins w:id="137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77" w:author="Kiên Lê Trung" w:date="2024-12-26T18:35:00Z" w16du:dateUtc="2024-12-26T11:35:00Z">
            <w:rPr>
              <w:ins w:id="137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79" w:author="Kiên Lê Trung" w:date="2024-12-26T18:35:00Z" w16du:dateUtc="2024-12-26T11:35:00Z">
        <w:r w:rsidRPr="00954E5E">
          <w:rPr>
            <w:rStyle w:val="Hyperlink"/>
            <w:rFonts w:ascii="Times New Roman" w:hAnsi="Times New Roman" w:cs="Times New Roman"/>
            <w:noProof/>
            <w:sz w:val="24"/>
            <w:szCs w:val="24"/>
            <w:rPrChange w:id="138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8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82" w:author="Kiên Lê Trung" w:date="2024-12-26T18:35:00Z" w16du:dateUtc="2024-12-26T11:35:00Z">
              <w:rPr>
                <w:noProof/>
              </w:rPr>
            </w:rPrChange>
          </w:rPr>
          <w:instrText>HYPERLINK \l "_Toc186130562"</w:instrText>
        </w:r>
        <w:r w:rsidRPr="00954E5E">
          <w:rPr>
            <w:rStyle w:val="Hyperlink"/>
            <w:rFonts w:ascii="Times New Roman" w:hAnsi="Times New Roman" w:cs="Times New Roman"/>
            <w:noProof/>
            <w:sz w:val="24"/>
            <w:szCs w:val="24"/>
            <w:rPrChange w:id="1383"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38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85" w:author="Kiên Lê Trung" w:date="2024-12-26T18:35:00Z" w16du:dateUtc="2024-12-26T11:35:00Z">
              <w:rPr>
                <w:rStyle w:val="Hyperlink"/>
                <w:noProof/>
              </w:rPr>
            </w:rPrChange>
          </w:rPr>
          <w:t>Bảng 2.12</w:t>
        </w:r>
        <w:r w:rsidRPr="00954E5E">
          <w:rPr>
            <w:rStyle w:val="Hyperlink"/>
            <w:rFonts w:ascii="Times New Roman" w:hAnsi="Times New Roman" w:cs="Times New Roman"/>
            <w:noProof/>
            <w:sz w:val="24"/>
            <w:szCs w:val="24"/>
            <w:lang w:val="en-US"/>
            <w:rPrChange w:id="1386" w:author="Kiên Lê Trung" w:date="2024-12-26T18:35:00Z" w16du:dateUtc="2024-12-26T11:35:00Z">
              <w:rPr>
                <w:rStyle w:val="Hyperlink"/>
                <w:noProof/>
                <w:lang w:val="en-US"/>
              </w:rPr>
            </w:rPrChange>
          </w:rPr>
          <w:t xml:space="preserve"> Kịch bản khách hàng xóa sản phẩm khỏi giỏ hàng</w:t>
        </w:r>
        <w:r w:rsidRPr="00954E5E">
          <w:rPr>
            <w:rFonts w:ascii="Times New Roman" w:hAnsi="Times New Roman" w:cs="Times New Roman"/>
            <w:noProof/>
            <w:webHidden/>
            <w:sz w:val="24"/>
            <w:szCs w:val="24"/>
            <w:rPrChange w:id="138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8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89" w:author="Kiên Lê Trung" w:date="2024-12-26T18:35:00Z" w16du:dateUtc="2024-12-26T11:35:00Z">
              <w:rPr>
                <w:noProof/>
                <w:webHidden/>
              </w:rPr>
            </w:rPrChange>
          </w:rPr>
          <w:instrText xml:space="preserve"> PAGEREF _Toc186130562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390" w:author="Kiên Lê Trung" w:date="2024-12-26T18:35:00Z" w16du:dateUtc="2024-12-26T11:35:00Z">
            <w:rPr>
              <w:noProof/>
              <w:webHidden/>
            </w:rPr>
          </w:rPrChange>
        </w:rPr>
        <w:fldChar w:fldCharType="separate"/>
      </w:r>
      <w:ins w:id="1391" w:author="Kiên Lê Trung" w:date="2024-12-26T18:35:00Z" w16du:dateUtc="2024-12-26T11:35:00Z">
        <w:r w:rsidRPr="00954E5E">
          <w:rPr>
            <w:rFonts w:ascii="Times New Roman" w:hAnsi="Times New Roman" w:cs="Times New Roman"/>
            <w:noProof/>
            <w:webHidden/>
            <w:sz w:val="24"/>
            <w:szCs w:val="24"/>
            <w:rPrChange w:id="1392" w:author="Kiên Lê Trung" w:date="2024-12-26T18:35:00Z" w16du:dateUtc="2024-12-26T11:35:00Z">
              <w:rPr>
                <w:noProof/>
                <w:webHidden/>
              </w:rPr>
            </w:rPrChange>
          </w:rPr>
          <w:t>25</w:t>
        </w:r>
        <w:r w:rsidRPr="00954E5E">
          <w:rPr>
            <w:rFonts w:ascii="Times New Roman" w:hAnsi="Times New Roman" w:cs="Times New Roman"/>
            <w:noProof/>
            <w:webHidden/>
            <w:sz w:val="24"/>
            <w:szCs w:val="24"/>
            <w:rPrChange w:id="139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94" w:author="Kiên Lê Trung" w:date="2024-12-26T18:35:00Z" w16du:dateUtc="2024-12-26T11:35:00Z">
              <w:rPr>
                <w:rStyle w:val="Hyperlink"/>
                <w:noProof/>
              </w:rPr>
            </w:rPrChange>
          </w:rPr>
          <w:fldChar w:fldCharType="end"/>
        </w:r>
      </w:ins>
    </w:p>
    <w:p w14:paraId="49C7D712" w14:textId="52B8BE41" w:rsidR="00954E5E" w:rsidRPr="00954E5E" w:rsidRDefault="00954E5E">
      <w:pPr>
        <w:pStyle w:val="TableofFigures"/>
        <w:tabs>
          <w:tab w:val="right" w:leader="dot" w:pos="9019"/>
        </w:tabs>
        <w:rPr>
          <w:ins w:id="139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96" w:author="Kiên Lê Trung" w:date="2024-12-26T18:35:00Z" w16du:dateUtc="2024-12-26T11:35:00Z">
            <w:rPr>
              <w:ins w:id="139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98" w:author="Kiên Lê Trung" w:date="2024-12-26T18:35:00Z" w16du:dateUtc="2024-12-26T11:35:00Z">
        <w:r w:rsidRPr="00954E5E">
          <w:rPr>
            <w:rStyle w:val="Hyperlink"/>
            <w:rFonts w:ascii="Times New Roman" w:hAnsi="Times New Roman" w:cs="Times New Roman"/>
            <w:noProof/>
            <w:sz w:val="24"/>
            <w:szCs w:val="24"/>
            <w:rPrChange w:id="139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0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01" w:author="Kiên Lê Trung" w:date="2024-12-26T18:35:00Z" w16du:dateUtc="2024-12-26T11:35:00Z">
              <w:rPr>
                <w:noProof/>
              </w:rPr>
            </w:rPrChange>
          </w:rPr>
          <w:instrText>HYPERLINK \l "_Toc186130563"</w:instrText>
        </w:r>
        <w:r w:rsidRPr="00954E5E">
          <w:rPr>
            <w:rStyle w:val="Hyperlink"/>
            <w:rFonts w:ascii="Times New Roman" w:hAnsi="Times New Roman" w:cs="Times New Roman"/>
            <w:noProof/>
            <w:sz w:val="24"/>
            <w:szCs w:val="24"/>
            <w:rPrChange w:id="1402"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40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04" w:author="Kiên Lê Trung" w:date="2024-12-26T18:35:00Z" w16du:dateUtc="2024-12-26T11:35:00Z">
              <w:rPr>
                <w:rStyle w:val="Hyperlink"/>
                <w:noProof/>
              </w:rPr>
            </w:rPrChange>
          </w:rPr>
          <w:t>Bảng 2.13</w:t>
        </w:r>
        <w:r w:rsidRPr="00954E5E">
          <w:rPr>
            <w:rStyle w:val="Hyperlink"/>
            <w:rFonts w:ascii="Times New Roman" w:hAnsi="Times New Roman" w:cs="Times New Roman"/>
            <w:noProof/>
            <w:sz w:val="24"/>
            <w:szCs w:val="24"/>
            <w:lang w:val="en-US"/>
            <w:rPrChange w:id="1405" w:author="Kiên Lê Trung" w:date="2024-12-26T18:35:00Z" w16du:dateUtc="2024-12-26T11:35:00Z">
              <w:rPr>
                <w:rStyle w:val="Hyperlink"/>
                <w:noProof/>
                <w:lang w:val="en-US"/>
              </w:rPr>
            </w:rPrChange>
          </w:rPr>
          <w:t xml:space="preserve"> Kịch bản khách hàng đặt hàng</w:t>
        </w:r>
        <w:r w:rsidRPr="00954E5E">
          <w:rPr>
            <w:rFonts w:ascii="Times New Roman" w:hAnsi="Times New Roman" w:cs="Times New Roman"/>
            <w:noProof/>
            <w:webHidden/>
            <w:sz w:val="24"/>
            <w:szCs w:val="24"/>
            <w:rPrChange w:id="140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0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08" w:author="Kiên Lê Trung" w:date="2024-12-26T18:35:00Z" w16du:dateUtc="2024-12-26T11:35:00Z">
              <w:rPr>
                <w:noProof/>
                <w:webHidden/>
              </w:rPr>
            </w:rPrChange>
          </w:rPr>
          <w:instrText xml:space="preserve"> PAGEREF _Toc186130563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409" w:author="Kiên Lê Trung" w:date="2024-12-26T18:35:00Z" w16du:dateUtc="2024-12-26T11:35:00Z">
            <w:rPr>
              <w:noProof/>
              <w:webHidden/>
            </w:rPr>
          </w:rPrChange>
        </w:rPr>
        <w:fldChar w:fldCharType="separate"/>
      </w:r>
      <w:ins w:id="1410" w:author="Kiên Lê Trung" w:date="2024-12-26T18:35:00Z" w16du:dateUtc="2024-12-26T11:35:00Z">
        <w:r w:rsidRPr="00954E5E">
          <w:rPr>
            <w:rFonts w:ascii="Times New Roman" w:hAnsi="Times New Roman" w:cs="Times New Roman"/>
            <w:noProof/>
            <w:webHidden/>
            <w:sz w:val="24"/>
            <w:szCs w:val="24"/>
            <w:rPrChange w:id="1411" w:author="Kiên Lê Trung" w:date="2024-12-26T18:35:00Z" w16du:dateUtc="2024-12-26T11:35:00Z">
              <w:rPr>
                <w:noProof/>
                <w:webHidden/>
              </w:rPr>
            </w:rPrChange>
          </w:rPr>
          <w:t>26</w:t>
        </w:r>
        <w:r w:rsidRPr="00954E5E">
          <w:rPr>
            <w:rFonts w:ascii="Times New Roman" w:hAnsi="Times New Roman" w:cs="Times New Roman"/>
            <w:noProof/>
            <w:webHidden/>
            <w:sz w:val="24"/>
            <w:szCs w:val="24"/>
            <w:rPrChange w:id="141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13" w:author="Kiên Lê Trung" w:date="2024-12-26T18:35:00Z" w16du:dateUtc="2024-12-26T11:35:00Z">
              <w:rPr>
                <w:rStyle w:val="Hyperlink"/>
                <w:noProof/>
              </w:rPr>
            </w:rPrChange>
          </w:rPr>
          <w:fldChar w:fldCharType="end"/>
        </w:r>
      </w:ins>
    </w:p>
    <w:p w14:paraId="12929C38" w14:textId="1A1EEF3B" w:rsidR="00954E5E" w:rsidRPr="00954E5E" w:rsidRDefault="00954E5E">
      <w:pPr>
        <w:pStyle w:val="TableofFigures"/>
        <w:tabs>
          <w:tab w:val="right" w:leader="dot" w:pos="9019"/>
        </w:tabs>
        <w:rPr>
          <w:ins w:id="141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15" w:author="Kiên Lê Trung" w:date="2024-12-26T18:35:00Z" w16du:dateUtc="2024-12-26T11:35:00Z">
            <w:rPr>
              <w:ins w:id="141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17" w:author="Kiên Lê Trung" w:date="2024-12-26T18:35:00Z" w16du:dateUtc="2024-12-26T11:35:00Z">
        <w:r w:rsidRPr="00954E5E">
          <w:rPr>
            <w:rStyle w:val="Hyperlink"/>
            <w:rFonts w:ascii="Times New Roman" w:hAnsi="Times New Roman" w:cs="Times New Roman"/>
            <w:noProof/>
            <w:sz w:val="24"/>
            <w:szCs w:val="24"/>
            <w:rPrChange w:id="141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1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20" w:author="Kiên Lê Trung" w:date="2024-12-26T18:35:00Z" w16du:dateUtc="2024-12-26T11:35:00Z">
              <w:rPr>
                <w:noProof/>
              </w:rPr>
            </w:rPrChange>
          </w:rPr>
          <w:instrText>HYPERLINK \l "_Toc186130564"</w:instrText>
        </w:r>
        <w:r w:rsidRPr="00954E5E">
          <w:rPr>
            <w:rStyle w:val="Hyperlink"/>
            <w:rFonts w:ascii="Times New Roman" w:hAnsi="Times New Roman" w:cs="Times New Roman"/>
            <w:noProof/>
            <w:sz w:val="24"/>
            <w:szCs w:val="24"/>
            <w:rPrChange w:id="1421"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42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23" w:author="Kiên Lê Trung" w:date="2024-12-26T18:35:00Z" w16du:dateUtc="2024-12-26T11:35:00Z">
              <w:rPr>
                <w:rStyle w:val="Hyperlink"/>
                <w:noProof/>
              </w:rPr>
            </w:rPrChange>
          </w:rPr>
          <w:t>Bảng 2.14</w:t>
        </w:r>
        <w:r w:rsidRPr="00954E5E">
          <w:rPr>
            <w:rStyle w:val="Hyperlink"/>
            <w:rFonts w:ascii="Times New Roman" w:hAnsi="Times New Roman" w:cs="Times New Roman"/>
            <w:noProof/>
            <w:sz w:val="24"/>
            <w:szCs w:val="24"/>
            <w:lang w:val="en-US"/>
            <w:rPrChange w:id="1424" w:author="Kiên Lê Trung" w:date="2024-12-26T18:35:00Z" w16du:dateUtc="2024-12-26T11:35:00Z">
              <w:rPr>
                <w:rStyle w:val="Hyperlink"/>
                <w:noProof/>
                <w:lang w:val="en-US"/>
              </w:rPr>
            </w:rPrChange>
          </w:rPr>
          <w:t xml:space="preserve"> Kịch bản khách hàng quản lý đơn hàng</w:t>
        </w:r>
        <w:r w:rsidRPr="00954E5E">
          <w:rPr>
            <w:rFonts w:ascii="Times New Roman" w:hAnsi="Times New Roman" w:cs="Times New Roman"/>
            <w:noProof/>
            <w:webHidden/>
            <w:sz w:val="24"/>
            <w:szCs w:val="24"/>
            <w:rPrChange w:id="142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2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27" w:author="Kiên Lê Trung" w:date="2024-12-26T18:35:00Z" w16du:dateUtc="2024-12-26T11:35:00Z">
              <w:rPr>
                <w:noProof/>
                <w:webHidden/>
              </w:rPr>
            </w:rPrChange>
          </w:rPr>
          <w:instrText xml:space="preserve"> PAGEREF _Toc186130564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428" w:author="Kiên Lê Trung" w:date="2024-12-26T18:35:00Z" w16du:dateUtc="2024-12-26T11:35:00Z">
            <w:rPr>
              <w:noProof/>
              <w:webHidden/>
            </w:rPr>
          </w:rPrChange>
        </w:rPr>
        <w:fldChar w:fldCharType="separate"/>
      </w:r>
      <w:ins w:id="1429" w:author="Kiên Lê Trung" w:date="2024-12-26T18:35:00Z" w16du:dateUtc="2024-12-26T11:35:00Z">
        <w:r w:rsidRPr="00954E5E">
          <w:rPr>
            <w:rFonts w:ascii="Times New Roman" w:hAnsi="Times New Roman" w:cs="Times New Roman"/>
            <w:noProof/>
            <w:webHidden/>
            <w:sz w:val="24"/>
            <w:szCs w:val="24"/>
            <w:rPrChange w:id="1430"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43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32" w:author="Kiên Lê Trung" w:date="2024-12-26T18:35:00Z" w16du:dateUtc="2024-12-26T11:35:00Z">
              <w:rPr>
                <w:rStyle w:val="Hyperlink"/>
                <w:noProof/>
              </w:rPr>
            </w:rPrChange>
          </w:rPr>
          <w:fldChar w:fldCharType="end"/>
        </w:r>
      </w:ins>
    </w:p>
    <w:p w14:paraId="1D7FB92F" w14:textId="3C355831" w:rsidR="00954E5E" w:rsidRPr="00954E5E" w:rsidRDefault="00954E5E">
      <w:pPr>
        <w:pStyle w:val="TableofFigures"/>
        <w:tabs>
          <w:tab w:val="right" w:leader="dot" w:pos="9019"/>
        </w:tabs>
        <w:rPr>
          <w:ins w:id="143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34" w:author="Kiên Lê Trung" w:date="2024-12-26T18:35:00Z" w16du:dateUtc="2024-12-26T11:35:00Z">
            <w:rPr>
              <w:ins w:id="143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36" w:author="Kiên Lê Trung" w:date="2024-12-26T18:35:00Z" w16du:dateUtc="2024-12-26T11:35:00Z">
        <w:r w:rsidRPr="00954E5E">
          <w:rPr>
            <w:rStyle w:val="Hyperlink"/>
            <w:rFonts w:ascii="Times New Roman" w:hAnsi="Times New Roman" w:cs="Times New Roman"/>
            <w:noProof/>
            <w:sz w:val="24"/>
            <w:szCs w:val="24"/>
            <w:rPrChange w:id="143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3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39" w:author="Kiên Lê Trung" w:date="2024-12-26T18:35:00Z" w16du:dateUtc="2024-12-26T11:35:00Z">
              <w:rPr>
                <w:noProof/>
              </w:rPr>
            </w:rPrChange>
          </w:rPr>
          <w:instrText>HYPERLINK \l "_Toc186130565"</w:instrText>
        </w:r>
        <w:r w:rsidRPr="00954E5E">
          <w:rPr>
            <w:rStyle w:val="Hyperlink"/>
            <w:rFonts w:ascii="Times New Roman" w:hAnsi="Times New Roman" w:cs="Times New Roman"/>
            <w:noProof/>
            <w:sz w:val="24"/>
            <w:szCs w:val="24"/>
            <w:rPrChange w:id="1440"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44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42" w:author="Kiên Lê Trung" w:date="2024-12-26T18:35:00Z" w16du:dateUtc="2024-12-26T11:35:00Z">
              <w:rPr>
                <w:rStyle w:val="Hyperlink"/>
                <w:noProof/>
              </w:rPr>
            </w:rPrChange>
          </w:rPr>
          <w:t>Bảng 2.15</w:t>
        </w:r>
        <w:r w:rsidRPr="00954E5E">
          <w:rPr>
            <w:rStyle w:val="Hyperlink"/>
            <w:rFonts w:ascii="Times New Roman" w:hAnsi="Times New Roman" w:cs="Times New Roman"/>
            <w:noProof/>
            <w:sz w:val="24"/>
            <w:szCs w:val="24"/>
            <w:lang w:val="en-US"/>
            <w:rPrChange w:id="1443" w:author="Kiên Lê Trung" w:date="2024-12-26T18:35:00Z" w16du:dateUtc="2024-12-26T11:35:00Z">
              <w:rPr>
                <w:rStyle w:val="Hyperlink"/>
                <w:noProof/>
                <w:lang w:val="en-US"/>
              </w:rPr>
            </w:rPrChange>
          </w:rPr>
          <w:t xml:space="preserve"> Kịch bản người bán quản lý đơn hàng</w:t>
        </w:r>
        <w:r w:rsidRPr="00954E5E">
          <w:rPr>
            <w:rFonts w:ascii="Times New Roman" w:hAnsi="Times New Roman" w:cs="Times New Roman"/>
            <w:noProof/>
            <w:webHidden/>
            <w:sz w:val="24"/>
            <w:szCs w:val="24"/>
            <w:rPrChange w:id="144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4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46" w:author="Kiên Lê Trung" w:date="2024-12-26T18:35:00Z" w16du:dateUtc="2024-12-26T11:35:00Z">
              <w:rPr>
                <w:noProof/>
                <w:webHidden/>
              </w:rPr>
            </w:rPrChange>
          </w:rPr>
          <w:instrText xml:space="preserve"> PAGEREF _Toc186130565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447" w:author="Kiên Lê Trung" w:date="2024-12-26T18:35:00Z" w16du:dateUtc="2024-12-26T11:35:00Z">
            <w:rPr>
              <w:noProof/>
              <w:webHidden/>
            </w:rPr>
          </w:rPrChange>
        </w:rPr>
        <w:fldChar w:fldCharType="separate"/>
      </w:r>
      <w:ins w:id="1448" w:author="Kiên Lê Trung" w:date="2024-12-26T18:35:00Z" w16du:dateUtc="2024-12-26T11:35:00Z">
        <w:r w:rsidRPr="00954E5E">
          <w:rPr>
            <w:rFonts w:ascii="Times New Roman" w:hAnsi="Times New Roman" w:cs="Times New Roman"/>
            <w:noProof/>
            <w:webHidden/>
            <w:sz w:val="24"/>
            <w:szCs w:val="24"/>
            <w:rPrChange w:id="1449"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45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51" w:author="Kiên Lê Trung" w:date="2024-12-26T18:35:00Z" w16du:dateUtc="2024-12-26T11:35:00Z">
              <w:rPr>
                <w:rStyle w:val="Hyperlink"/>
                <w:noProof/>
              </w:rPr>
            </w:rPrChange>
          </w:rPr>
          <w:fldChar w:fldCharType="end"/>
        </w:r>
      </w:ins>
    </w:p>
    <w:p w14:paraId="47EFF353" w14:textId="07464963" w:rsidR="00954E5E" w:rsidRPr="00954E5E" w:rsidRDefault="00954E5E">
      <w:pPr>
        <w:pStyle w:val="TableofFigures"/>
        <w:tabs>
          <w:tab w:val="right" w:leader="dot" w:pos="9019"/>
        </w:tabs>
        <w:rPr>
          <w:ins w:id="145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53" w:author="Kiên Lê Trung" w:date="2024-12-26T18:35:00Z" w16du:dateUtc="2024-12-26T11:35:00Z">
            <w:rPr>
              <w:ins w:id="145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55" w:author="Kiên Lê Trung" w:date="2024-12-26T18:35:00Z" w16du:dateUtc="2024-12-26T11:35:00Z">
        <w:r w:rsidRPr="00954E5E">
          <w:rPr>
            <w:rStyle w:val="Hyperlink"/>
            <w:rFonts w:ascii="Times New Roman" w:hAnsi="Times New Roman" w:cs="Times New Roman"/>
            <w:noProof/>
            <w:sz w:val="24"/>
            <w:szCs w:val="24"/>
            <w:rPrChange w:id="145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5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58" w:author="Kiên Lê Trung" w:date="2024-12-26T18:35:00Z" w16du:dateUtc="2024-12-26T11:35:00Z">
              <w:rPr>
                <w:noProof/>
              </w:rPr>
            </w:rPrChange>
          </w:rPr>
          <w:instrText>HYPERLINK \l "_Toc186130566"</w:instrText>
        </w:r>
        <w:r w:rsidRPr="00954E5E">
          <w:rPr>
            <w:rStyle w:val="Hyperlink"/>
            <w:rFonts w:ascii="Times New Roman" w:hAnsi="Times New Roman" w:cs="Times New Roman"/>
            <w:noProof/>
            <w:sz w:val="24"/>
            <w:szCs w:val="24"/>
            <w:rPrChange w:id="1459"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46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61" w:author="Kiên Lê Trung" w:date="2024-12-26T18:35:00Z" w16du:dateUtc="2024-12-26T11:35:00Z">
              <w:rPr>
                <w:rStyle w:val="Hyperlink"/>
                <w:noProof/>
              </w:rPr>
            </w:rPrChange>
          </w:rPr>
          <w:t>Bảng 2.16</w:t>
        </w:r>
        <w:r w:rsidRPr="00954E5E">
          <w:rPr>
            <w:rStyle w:val="Hyperlink"/>
            <w:rFonts w:ascii="Times New Roman" w:hAnsi="Times New Roman" w:cs="Times New Roman"/>
            <w:noProof/>
            <w:sz w:val="24"/>
            <w:szCs w:val="24"/>
            <w:lang w:val="en-US"/>
            <w:rPrChange w:id="1462" w:author="Kiên Lê Trung" w:date="2024-12-26T18:35:00Z" w16du:dateUtc="2024-12-26T11:35:00Z">
              <w:rPr>
                <w:rStyle w:val="Hyperlink"/>
                <w:noProof/>
                <w:lang w:val="en-US"/>
              </w:rPr>
            </w:rPrChange>
          </w:rPr>
          <w:t xml:space="preserve"> Kịch bản khách hàng đánh giá sản phẩm</w:t>
        </w:r>
        <w:r w:rsidRPr="00954E5E">
          <w:rPr>
            <w:rFonts w:ascii="Times New Roman" w:hAnsi="Times New Roman" w:cs="Times New Roman"/>
            <w:noProof/>
            <w:webHidden/>
            <w:sz w:val="24"/>
            <w:szCs w:val="24"/>
            <w:rPrChange w:id="146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6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65" w:author="Kiên Lê Trung" w:date="2024-12-26T18:35:00Z" w16du:dateUtc="2024-12-26T11:35:00Z">
              <w:rPr>
                <w:noProof/>
                <w:webHidden/>
              </w:rPr>
            </w:rPrChange>
          </w:rPr>
          <w:instrText xml:space="preserve"> PAGEREF _Toc186130566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466" w:author="Kiên Lê Trung" w:date="2024-12-26T18:35:00Z" w16du:dateUtc="2024-12-26T11:35:00Z">
            <w:rPr>
              <w:noProof/>
              <w:webHidden/>
            </w:rPr>
          </w:rPrChange>
        </w:rPr>
        <w:fldChar w:fldCharType="separate"/>
      </w:r>
      <w:ins w:id="1467" w:author="Kiên Lê Trung" w:date="2024-12-26T18:35:00Z" w16du:dateUtc="2024-12-26T11:35:00Z">
        <w:r w:rsidRPr="00954E5E">
          <w:rPr>
            <w:rFonts w:ascii="Times New Roman" w:hAnsi="Times New Roman" w:cs="Times New Roman"/>
            <w:noProof/>
            <w:webHidden/>
            <w:sz w:val="24"/>
            <w:szCs w:val="24"/>
            <w:rPrChange w:id="1468" w:author="Kiên Lê Trung" w:date="2024-12-26T18:35:00Z" w16du:dateUtc="2024-12-26T11:35:00Z">
              <w:rPr>
                <w:noProof/>
                <w:webHidden/>
              </w:rPr>
            </w:rPrChange>
          </w:rPr>
          <w:t>28</w:t>
        </w:r>
        <w:r w:rsidRPr="00954E5E">
          <w:rPr>
            <w:rFonts w:ascii="Times New Roman" w:hAnsi="Times New Roman" w:cs="Times New Roman"/>
            <w:noProof/>
            <w:webHidden/>
            <w:sz w:val="24"/>
            <w:szCs w:val="24"/>
            <w:rPrChange w:id="146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70" w:author="Kiên Lê Trung" w:date="2024-12-26T18:35:00Z" w16du:dateUtc="2024-12-26T11:35:00Z">
              <w:rPr>
                <w:rStyle w:val="Hyperlink"/>
                <w:noProof/>
              </w:rPr>
            </w:rPrChange>
          </w:rPr>
          <w:fldChar w:fldCharType="end"/>
        </w:r>
      </w:ins>
    </w:p>
    <w:p w14:paraId="5B569A48" w14:textId="4299954B" w:rsidR="00954E5E" w:rsidRPr="00954E5E" w:rsidRDefault="00954E5E">
      <w:pPr>
        <w:pStyle w:val="TableofFigures"/>
        <w:tabs>
          <w:tab w:val="right" w:leader="dot" w:pos="9019"/>
        </w:tabs>
        <w:rPr>
          <w:ins w:id="147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72" w:author="Kiên Lê Trung" w:date="2024-12-26T18:35:00Z" w16du:dateUtc="2024-12-26T11:35:00Z">
            <w:rPr>
              <w:ins w:id="147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74" w:author="Kiên Lê Trung" w:date="2024-12-26T18:35:00Z" w16du:dateUtc="2024-12-26T11:35:00Z">
        <w:r w:rsidRPr="00954E5E">
          <w:rPr>
            <w:rStyle w:val="Hyperlink"/>
            <w:rFonts w:ascii="Times New Roman" w:hAnsi="Times New Roman" w:cs="Times New Roman"/>
            <w:noProof/>
            <w:sz w:val="24"/>
            <w:szCs w:val="24"/>
            <w:rPrChange w:id="147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7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77" w:author="Kiên Lê Trung" w:date="2024-12-26T18:35:00Z" w16du:dateUtc="2024-12-26T11:35:00Z">
              <w:rPr>
                <w:noProof/>
              </w:rPr>
            </w:rPrChange>
          </w:rPr>
          <w:instrText>HYPERLINK \l "_Toc186130567"</w:instrText>
        </w:r>
        <w:r w:rsidRPr="00954E5E">
          <w:rPr>
            <w:rStyle w:val="Hyperlink"/>
            <w:rFonts w:ascii="Times New Roman" w:hAnsi="Times New Roman" w:cs="Times New Roman"/>
            <w:noProof/>
            <w:sz w:val="24"/>
            <w:szCs w:val="24"/>
            <w:rPrChange w:id="1478"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47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80" w:author="Kiên Lê Trung" w:date="2024-12-26T18:35:00Z" w16du:dateUtc="2024-12-26T11:35:00Z">
              <w:rPr>
                <w:rStyle w:val="Hyperlink"/>
                <w:noProof/>
              </w:rPr>
            </w:rPrChange>
          </w:rPr>
          <w:t>Bảng 2.17</w:t>
        </w:r>
        <w:r w:rsidRPr="00954E5E">
          <w:rPr>
            <w:rStyle w:val="Hyperlink"/>
            <w:rFonts w:ascii="Times New Roman" w:hAnsi="Times New Roman" w:cs="Times New Roman"/>
            <w:noProof/>
            <w:sz w:val="24"/>
            <w:szCs w:val="24"/>
            <w:lang w:val="en-US"/>
            <w:rPrChange w:id="1481" w:author="Kiên Lê Trung" w:date="2024-12-26T18:35:00Z" w16du:dateUtc="2024-12-26T11:35:00Z">
              <w:rPr>
                <w:rStyle w:val="Hyperlink"/>
                <w:noProof/>
                <w:lang w:val="en-US"/>
              </w:rPr>
            </w:rPrChange>
          </w:rPr>
          <w:t xml:space="preserve"> Kịch bản người quản trị quản lý người dùng</w:t>
        </w:r>
        <w:r w:rsidRPr="00954E5E">
          <w:rPr>
            <w:rFonts w:ascii="Times New Roman" w:hAnsi="Times New Roman" w:cs="Times New Roman"/>
            <w:noProof/>
            <w:webHidden/>
            <w:sz w:val="24"/>
            <w:szCs w:val="24"/>
            <w:rPrChange w:id="148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8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84" w:author="Kiên Lê Trung" w:date="2024-12-26T18:35:00Z" w16du:dateUtc="2024-12-26T11:35:00Z">
              <w:rPr>
                <w:noProof/>
                <w:webHidden/>
              </w:rPr>
            </w:rPrChange>
          </w:rPr>
          <w:instrText xml:space="preserve"> PAGEREF _Toc186130567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485" w:author="Kiên Lê Trung" w:date="2024-12-26T18:35:00Z" w16du:dateUtc="2024-12-26T11:35:00Z">
            <w:rPr>
              <w:noProof/>
              <w:webHidden/>
            </w:rPr>
          </w:rPrChange>
        </w:rPr>
        <w:fldChar w:fldCharType="separate"/>
      </w:r>
      <w:ins w:id="1486" w:author="Kiên Lê Trung" w:date="2024-12-26T18:35:00Z" w16du:dateUtc="2024-12-26T11:35:00Z">
        <w:r w:rsidRPr="00954E5E">
          <w:rPr>
            <w:rFonts w:ascii="Times New Roman" w:hAnsi="Times New Roman" w:cs="Times New Roman"/>
            <w:noProof/>
            <w:webHidden/>
            <w:sz w:val="24"/>
            <w:szCs w:val="24"/>
            <w:rPrChange w:id="1487" w:author="Kiên Lê Trung" w:date="2024-12-26T18:35:00Z" w16du:dateUtc="2024-12-26T11:35:00Z">
              <w:rPr>
                <w:noProof/>
                <w:webHidden/>
              </w:rPr>
            </w:rPrChange>
          </w:rPr>
          <w:t>29</w:t>
        </w:r>
        <w:r w:rsidRPr="00954E5E">
          <w:rPr>
            <w:rFonts w:ascii="Times New Roman" w:hAnsi="Times New Roman" w:cs="Times New Roman"/>
            <w:noProof/>
            <w:webHidden/>
            <w:sz w:val="24"/>
            <w:szCs w:val="24"/>
            <w:rPrChange w:id="148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89" w:author="Kiên Lê Trung" w:date="2024-12-26T18:35:00Z" w16du:dateUtc="2024-12-26T11:35:00Z">
              <w:rPr>
                <w:rStyle w:val="Hyperlink"/>
                <w:noProof/>
              </w:rPr>
            </w:rPrChange>
          </w:rPr>
          <w:fldChar w:fldCharType="end"/>
        </w:r>
      </w:ins>
    </w:p>
    <w:p w14:paraId="2469A1E9" w14:textId="2C759E9E" w:rsidR="00954E5E" w:rsidRPr="00954E5E" w:rsidRDefault="00954E5E">
      <w:pPr>
        <w:pStyle w:val="TableofFigures"/>
        <w:tabs>
          <w:tab w:val="right" w:leader="dot" w:pos="9019"/>
        </w:tabs>
        <w:rPr>
          <w:ins w:id="149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91" w:author="Kiên Lê Trung" w:date="2024-12-26T18:35:00Z" w16du:dateUtc="2024-12-26T11:35:00Z">
            <w:rPr>
              <w:ins w:id="149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93" w:author="Kiên Lê Trung" w:date="2024-12-26T18:35:00Z" w16du:dateUtc="2024-12-26T11:35:00Z">
        <w:r w:rsidRPr="00954E5E">
          <w:rPr>
            <w:rStyle w:val="Hyperlink"/>
            <w:rFonts w:ascii="Times New Roman" w:hAnsi="Times New Roman" w:cs="Times New Roman"/>
            <w:noProof/>
            <w:sz w:val="24"/>
            <w:szCs w:val="24"/>
            <w:rPrChange w:id="149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9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96" w:author="Kiên Lê Trung" w:date="2024-12-26T18:35:00Z" w16du:dateUtc="2024-12-26T11:35:00Z">
              <w:rPr>
                <w:noProof/>
              </w:rPr>
            </w:rPrChange>
          </w:rPr>
          <w:instrText>HYPERLINK \l "_Toc186130568"</w:instrText>
        </w:r>
        <w:r w:rsidRPr="00954E5E">
          <w:rPr>
            <w:rStyle w:val="Hyperlink"/>
            <w:rFonts w:ascii="Times New Roman" w:hAnsi="Times New Roman" w:cs="Times New Roman"/>
            <w:noProof/>
            <w:sz w:val="24"/>
            <w:szCs w:val="24"/>
            <w:rPrChange w:id="1497"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49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99" w:author="Kiên Lê Trung" w:date="2024-12-26T18:35:00Z" w16du:dateUtc="2024-12-26T11:35:00Z">
              <w:rPr>
                <w:rStyle w:val="Hyperlink"/>
                <w:noProof/>
              </w:rPr>
            </w:rPrChange>
          </w:rPr>
          <w:t>Bảng 2.18</w:t>
        </w:r>
        <w:r w:rsidRPr="00954E5E">
          <w:rPr>
            <w:rStyle w:val="Hyperlink"/>
            <w:rFonts w:ascii="Times New Roman" w:hAnsi="Times New Roman" w:cs="Times New Roman"/>
            <w:noProof/>
            <w:sz w:val="24"/>
            <w:szCs w:val="24"/>
            <w:lang w:val="en-US"/>
            <w:rPrChange w:id="1500" w:author="Kiên Lê Trung" w:date="2024-12-26T18:35:00Z" w16du:dateUtc="2024-12-26T11:35:00Z">
              <w:rPr>
                <w:rStyle w:val="Hyperlink"/>
                <w:noProof/>
                <w:lang w:val="en-US"/>
              </w:rPr>
            </w:rPrChange>
          </w:rPr>
          <w:t xml:space="preserve"> Kịch bản khách hàng chỉnh sửa thông tin</w:t>
        </w:r>
        <w:r w:rsidRPr="00954E5E">
          <w:rPr>
            <w:rFonts w:ascii="Times New Roman" w:hAnsi="Times New Roman" w:cs="Times New Roman"/>
            <w:noProof/>
            <w:webHidden/>
            <w:sz w:val="24"/>
            <w:szCs w:val="24"/>
            <w:rPrChange w:id="150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0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03" w:author="Kiên Lê Trung" w:date="2024-12-26T18:35:00Z" w16du:dateUtc="2024-12-26T11:35:00Z">
              <w:rPr>
                <w:noProof/>
                <w:webHidden/>
              </w:rPr>
            </w:rPrChange>
          </w:rPr>
          <w:instrText xml:space="preserve"> PAGEREF _Toc186130568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504" w:author="Kiên Lê Trung" w:date="2024-12-26T18:35:00Z" w16du:dateUtc="2024-12-26T11:35:00Z">
            <w:rPr>
              <w:noProof/>
              <w:webHidden/>
            </w:rPr>
          </w:rPrChange>
        </w:rPr>
        <w:fldChar w:fldCharType="separate"/>
      </w:r>
      <w:ins w:id="1505" w:author="Kiên Lê Trung" w:date="2024-12-26T18:35:00Z" w16du:dateUtc="2024-12-26T11:35:00Z">
        <w:r w:rsidRPr="00954E5E">
          <w:rPr>
            <w:rFonts w:ascii="Times New Roman" w:hAnsi="Times New Roman" w:cs="Times New Roman"/>
            <w:noProof/>
            <w:webHidden/>
            <w:sz w:val="24"/>
            <w:szCs w:val="24"/>
            <w:rPrChange w:id="1506"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50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08" w:author="Kiên Lê Trung" w:date="2024-12-26T18:35:00Z" w16du:dateUtc="2024-12-26T11:35:00Z">
              <w:rPr>
                <w:rStyle w:val="Hyperlink"/>
                <w:noProof/>
              </w:rPr>
            </w:rPrChange>
          </w:rPr>
          <w:fldChar w:fldCharType="end"/>
        </w:r>
      </w:ins>
    </w:p>
    <w:p w14:paraId="037534C0" w14:textId="1338B211" w:rsidR="00954E5E" w:rsidRPr="00954E5E" w:rsidRDefault="00954E5E">
      <w:pPr>
        <w:pStyle w:val="TableofFigures"/>
        <w:tabs>
          <w:tab w:val="right" w:leader="dot" w:pos="9019"/>
        </w:tabs>
        <w:rPr>
          <w:ins w:id="150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10" w:author="Kiên Lê Trung" w:date="2024-12-26T18:35:00Z" w16du:dateUtc="2024-12-26T11:35:00Z">
            <w:rPr>
              <w:ins w:id="151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12" w:author="Kiên Lê Trung" w:date="2024-12-26T18:35:00Z" w16du:dateUtc="2024-12-26T11:35:00Z">
        <w:r w:rsidRPr="00954E5E">
          <w:rPr>
            <w:rStyle w:val="Hyperlink"/>
            <w:rFonts w:ascii="Times New Roman" w:hAnsi="Times New Roman" w:cs="Times New Roman"/>
            <w:noProof/>
            <w:sz w:val="24"/>
            <w:szCs w:val="24"/>
            <w:rPrChange w:id="151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1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15" w:author="Kiên Lê Trung" w:date="2024-12-26T18:35:00Z" w16du:dateUtc="2024-12-26T11:35:00Z">
              <w:rPr>
                <w:noProof/>
              </w:rPr>
            </w:rPrChange>
          </w:rPr>
          <w:instrText>HYPERLINK \l "_Toc186130569"</w:instrText>
        </w:r>
        <w:r w:rsidRPr="00954E5E">
          <w:rPr>
            <w:rStyle w:val="Hyperlink"/>
            <w:rFonts w:ascii="Times New Roman" w:hAnsi="Times New Roman" w:cs="Times New Roman"/>
            <w:noProof/>
            <w:sz w:val="24"/>
            <w:szCs w:val="24"/>
            <w:rPrChange w:id="1516"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51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18" w:author="Kiên Lê Trung" w:date="2024-12-26T18:35:00Z" w16du:dateUtc="2024-12-26T11:35:00Z">
              <w:rPr>
                <w:rStyle w:val="Hyperlink"/>
                <w:noProof/>
              </w:rPr>
            </w:rPrChange>
          </w:rPr>
          <w:t>Bảng 2.19</w:t>
        </w:r>
        <w:r w:rsidRPr="00954E5E">
          <w:rPr>
            <w:rStyle w:val="Hyperlink"/>
            <w:rFonts w:ascii="Times New Roman" w:hAnsi="Times New Roman" w:cs="Times New Roman"/>
            <w:noProof/>
            <w:sz w:val="24"/>
            <w:szCs w:val="24"/>
            <w:lang w:val="en-US"/>
            <w:rPrChange w:id="1519" w:author="Kiên Lê Trung" w:date="2024-12-26T18:35:00Z" w16du:dateUtc="2024-12-26T11:35:00Z">
              <w:rPr>
                <w:rStyle w:val="Hyperlink"/>
                <w:noProof/>
                <w:lang w:val="en-US"/>
              </w:rPr>
            </w:rPrChange>
          </w:rPr>
          <w:t xml:space="preserve"> Kịch bản Người bán thêm sản phẩm</w:t>
        </w:r>
        <w:r w:rsidRPr="00954E5E">
          <w:rPr>
            <w:rFonts w:ascii="Times New Roman" w:hAnsi="Times New Roman" w:cs="Times New Roman"/>
            <w:noProof/>
            <w:webHidden/>
            <w:sz w:val="24"/>
            <w:szCs w:val="24"/>
            <w:rPrChange w:id="152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2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22" w:author="Kiên Lê Trung" w:date="2024-12-26T18:35:00Z" w16du:dateUtc="2024-12-26T11:35:00Z">
              <w:rPr>
                <w:noProof/>
                <w:webHidden/>
              </w:rPr>
            </w:rPrChange>
          </w:rPr>
          <w:instrText xml:space="preserve"> PAGEREF _Toc186130569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523" w:author="Kiên Lê Trung" w:date="2024-12-26T18:35:00Z" w16du:dateUtc="2024-12-26T11:35:00Z">
            <w:rPr>
              <w:noProof/>
              <w:webHidden/>
            </w:rPr>
          </w:rPrChange>
        </w:rPr>
        <w:fldChar w:fldCharType="separate"/>
      </w:r>
      <w:ins w:id="1524" w:author="Kiên Lê Trung" w:date="2024-12-26T18:35:00Z" w16du:dateUtc="2024-12-26T11:35:00Z">
        <w:r w:rsidRPr="00954E5E">
          <w:rPr>
            <w:rFonts w:ascii="Times New Roman" w:hAnsi="Times New Roman" w:cs="Times New Roman"/>
            <w:noProof/>
            <w:webHidden/>
            <w:sz w:val="24"/>
            <w:szCs w:val="24"/>
            <w:rPrChange w:id="1525"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52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27" w:author="Kiên Lê Trung" w:date="2024-12-26T18:35:00Z" w16du:dateUtc="2024-12-26T11:35:00Z">
              <w:rPr>
                <w:rStyle w:val="Hyperlink"/>
                <w:noProof/>
              </w:rPr>
            </w:rPrChange>
          </w:rPr>
          <w:fldChar w:fldCharType="end"/>
        </w:r>
      </w:ins>
    </w:p>
    <w:p w14:paraId="427559B4" w14:textId="314EA3BB" w:rsidR="00954E5E" w:rsidRPr="00954E5E" w:rsidRDefault="00954E5E">
      <w:pPr>
        <w:pStyle w:val="TableofFigures"/>
        <w:tabs>
          <w:tab w:val="right" w:leader="dot" w:pos="9019"/>
        </w:tabs>
        <w:rPr>
          <w:ins w:id="152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29" w:author="Kiên Lê Trung" w:date="2024-12-26T18:35:00Z" w16du:dateUtc="2024-12-26T11:35:00Z">
            <w:rPr>
              <w:ins w:id="153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31" w:author="Kiên Lê Trung" w:date="2024-12-26T18:35:00Z" w16du:dateUtc="2024-12-26T11:35:00Z">
        <w:r w:rsidRPr="00954E5E">
          <w:rPr>
            <w:rStyle w:val="Hyperlink"/>
            <w:rFonts w:ascii="Times New Roman" w:hAnsi="Times New Roman" w:cs="Times New Roman"/>
            <w:noProof/>
            <w:sz w:val="24"/>
            <w:szCs w:val="24"/>
            <w:rPrChange w:id="153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3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34" w:author="Kiên Lê Trung" w:date="2024-12-26T18:35:00Z" w16du:dateUtc="2024-12-26T11:35:00Z">
              <w:rPr>
                <w:noProof/>
              </w:rPr>
            </w:rPrChange>
          </w:rPr>
          <w:instrText>HYPERLINK \l "_Toc186130570"</w:instrText>
        </w:r>
        <w:r w:rsidRPr="00954E5E">
          <w:rPr>
            <w:rStyle w:val="Hyperlink"/>
            <w:rFonts w:ascii="Times New Roman" w:hAnsi="Times New Roman" w:cs="Times New Roman"/>
            <w:noProof/>
            <w:sz w:val="24"/>
            <w:szCs w:val="24"/>
            <w:rPrChange w:id="1535"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53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37" w:author="Kiên Lê Trung" w:date="2024-12-26T18:35:00Z" w16du:dateUtc="2024-12-26T11:35:00Z">
              <w:rPr>
                <w:rStyle w:val="Hyperlink"/>
                <w:noProof/>
              </w:rPr>
            </w:rPrChange>
          </w:rPr>
          <w:t>Bảng 2.20</w:t>
        </w:r>
        <w:r w:rsidRPr="00954E5E">
          <w:rPr>
            <w:rStyle w:val="Hyperlink"/>
            <w:rFonts w:ascii="Times New Roman" w:hAnsi="Times New Roman" w:cs="Times New Roman"/>
            <w:noProof/>
            <w:sz w:val="24"/>
            <w:szCs w:val="24"/>
            <w:lang w:val="en-US"/>
            <w:rPrChange w:id="1538" w:author="Kiên Lê Trung" w:date="2024-12-26T18:35:00Z" w16du:dateUtc="2024-12-26T11:35:00Z">
              <w:rPr>
                <w:rStyle w:val="Hyperlink"/>
                <w:noProof/>
                <w:lang w:val="en-US"/>
              </w:rPr>
            </w:rPrChange>
          </w:rPr>
          <w:t xml:space="preserve"> Kịch bản người bán xóa sản phẩm</w:t>
        </w:r>
        <w:r w:rsidRPr="00954E5E">
          <w:rPr>
            <w:rFonts w:ascii="Times New Roman" w:hAnsi="Times New Roman" w:cs="Times New Roman"/>
            <w:noProof/>
            <w:webHidden/>
            <w:sz w:val="24"/>
            <w:szCs w:val="24"/>
            <w:rPrChange w:id="153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4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41" w:author="Kiên Lê Trung" w:date="2024-12-26T18:35:00Z" w16du:dateUtc="2024-12-26T11:35:00Z">
              <w:rPr>
                <w:noProof/>
                <w:webHidden/>
              </w:rPr>
            </w:rPrChange>
          </w:rPr>
          <w:instrText xml:space="preserve"> PAGEREF _Toc186130570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542" w:author="Kiên Lê Trung" w:date="2024-12-26T18:35:00Z" w16du:dateUtc="2024-12-26T11:35:00Z">
            <w:rPr>
              <w:noProof/>
              <w:webHidden/>
            </w:rPr>
          </w:rPrChange>
        </w:rPr>
        <w:fldChar w:fldCharType="separate"/>
      </w:r>
      <w:ins w:id="1543" w:author="Kiên Lê Trung" w:date="2024-12-26T18:35:00Z" w16du:dateUtc="2024-12-26T11:35:00Z">
        <w:r w:rsidRPr="00954E5E">
          <w:rPr>
            <w:rFonts w:ascii="Times New Roman" w:hAnsi="Times New Roman" w:cs="Times New Roman"/>
            <w:noProof/>
            <w:webHidden/>
            <w:sz w:val="24"/>
            <w:szCs w:val="24"/>
            <w:rPrChange w:id="1544" w:author="Kiên Lê Trung" w:date="2024-12-26T18:35:00Z" w16du:dateUtc="2024-12-26T11:35:00Z">
              <w:rPr>
                <w:noProof/>
                <w:webHidden/>
              </w:rPr>
            </w:rPrChange>
          </w:rPr>
          <w:t>32</w:t>
        </w:r>
        <w:r w:rsidRPr="00954E5E">
          <w:rPr>
            <w:rFonts w:ascii="Times New Roman" w:hAnsi="Times New Roman" w:cs="Times New Roman"/>
            <w:noProof/>
            <w:webHidden/>
            <w:sz w:val="24"/>
            <w:szCs w:val="24"/>
            <w:rPrChange w:id="154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46" w:author="Kiên Lê Trung" w:date="2024-12-26T18:35:00Z" w16du:dateUtc="2024-12-26T11:35:00Z">
              <w:rPr>
                <w:rStyle w:val="Hyperlink"/>
                <w:noProof/>
              </w:rPr>
            </w:rPrChange>
          </w:rPr>
          <w:fldChar w:fldCharType="end"/>
        </w:r>
      </w:ins>
    </w:p>
    <w:p w14:paraId="2AFF31D2" w14:textId="40F81C6B" w:rsidR="00954E5E" w:rsidRPr="00954E5E" w:rsidRDefault="00954E5E">
      <w:pPr>
        <w:pStyle w:val="TableofFigures"/>
        <w:tabs>
          <w:tab w:val="right" w:leader="dot" w:pos="9019"/>
        </w:tabs>
        <w:rPr>
          <w:ins w:id="154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48" w:author="Kiên Lê Trung" w:date="2024-12-26T18:35:00Z" w16du:dateUtc="2024-12-26T11:35:00Z">
            <w:rPr>
              <w:ins w:id="154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50" w:author="Kiên Lê Trung" w:date="2024-12-26T18:35:00Z" w16du:dateUtc="2024-12-26T11:35:00Z">
        <w:r w:rsidRPr="00954E5E">
          <w:rPr>
            <w:rStyle w:val="Hyperlink"/>
            <w:rFonts w:ascii="Times New Roman" w:hAnsi="Times New Roman" w:cs="Times New Roman"/>
            <w:noProof/>
            <w:sz w:val="24"/>
            <w:szCs w:val="24"/>
            <w:rPrChange w:id="155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5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53" w:author="Kiên Lê Trung" w:date="2024-12-26T18:35:00Z" w16du:dateUtc="2024-12-26T11:35:00Z">
              <w:rPr>
                <w:noProof/>
              </w:rPr>
            </w:rPrChange>
          </w:rPr>
          <w:instrText>HYPERLINK \l "_Toc186130571"</w:instrText>
        </w:r>
        <w:r w:rsidRPr="00954E5E">
          <w:rPr>
            <w:rStyle w:val="Hyperlink"/>
            <w:rFonts w:ascii="Times New Roman" w:hAnsi="Times New Roman" w:cs="Times New Roman"/>
            <w:noProof/>
            <w:sz w:val="24"/>
            <w:szCs w:val="24"/>
            <w:rPrChange w:id="1554"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55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56" w:author="Kiên Lê Trung" w:date="2024-12-26T18:35:00Z" w16du:dateUtc="2024-12-26T11:35:00Z">
              <w:rPr>
                <w:rStyle w:val="Hyperlink"/>
                <w:noProof/>
              </w:rPr>
            </w:rPrChange>
          </w:rPr>
          <w:t>Bảng 2.21</w:t>
        </w:r>
        <w:r w:rsidRPr="00954E5E">
          <w:rPr>
            <w:rStyle w:val="Hyperlink"/>
            <w:rFonts w:ascii="Times New Roman" w:hAnsi="Times New Roman" w:cs="Times New Roman"/>
            <w:noProof/>
            <w:sz w:val="24"/>
            <w:szCs w:val="24"/>
            <w:lang w:val="en-US"/>
            <w:rPrChange w:id="1557" w:author="Kiên Lê Trung" w:date="2024-12-26T18:35:00Z" w16du:dateUtc="2024-12-26T11:35:00Z">
              <w:rPr>
                <w:rStyle w:val="Hyperlink"/>
                <w:noProof/>
                <w:lang w:val="en-US"/>
              </w:rPr>
            </w:rPrChange>
          </w:rPr>
          <w:t xml:space="preserve"> Kịch bản người bán quản lý item sản phẩm</w:t>
        </w:r>
        <w:r w:rsidRPr="00954E5E">
          <w:rPr>
            <w:rFonts w:ascii="Times New Roman" w:hAnsi="Times New Roman" w:cs="Times New Roman"/>
            <w:noProof/>
            <w:webHidden/>
            <w:sz w:val="24"/>
            <w:szCs w:val="24"/>
            <w:rPrChange w:id="155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5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60" w:author="Kiên Lê Trung" w:date="2024-12-26T18:35:00Z" w16du:dateUtc="2024-12-26T11:35:00Z">
              <w:rPr>
                <w:noProof/>
                <w:webHidden/>
              </w:rPr>
            </w:rPrChange>
          </w:rPr>
          <w:instrText xml:space="preserve"> PAGEREF _Toc186130571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561" w:author="Kiên Lê Trung" w:date="2024-12-26T18:35:00Z" w16du:dateUtc="2024-12-26T11:35:00Z">
            <w:rPr>
              <w:noProof/>
              <w:webHidden/>
            </w:rPr>
          </w:rPrChange>
        </w:rPr>
        <w:fldChar w:fldCharType="separate"/>
      </w:r>
      <w:ins w:id="1562" w:author="Kiên Lê Trung" w:date="2024-12-26T18:35:00Z" w16du:dateUtc="2024-12-26T11:35:00Z">
        <w:r w:rsidRPr="00954E5E">
          <w:rPr>
            <w:rFonts w:ascii="Times New Roman" w:hAnsi="Times New Roman" w:cs="Times New Roman"/>
            <w:noProof/>
            <w:webHidden/>
            <w:sz w:val="24"/>
            <w:szCs w:val="24"/>
            <w:rPrChange w:id="1563"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156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65" w:author="Kiên Lê Trung" w:date="2024-12-26T18:35:00Z" w16du:dateUtc="2024-12-26T11:35:00Z">
              <w:rPr>
                <w:rStyle w:val="Hyperlink"/>
                <w:noProof/>
              </w:rPr>
            </w:rPrChange>
          </w:rPr>
          <w:fldChar w:fldCharType="end"/>
        </w:r>
      </w:ins>
    </w:p>
    <w:p w14:paraId="1B27208E" w14:textId="7568332E" w:rsidR="00954E5E" w:rsidRPr="00954E5E" w:rsidRDefault="00954E5E">
      <w:pPr>
        <w:pStyle w:val="TableofFigures"/>
        <w:tabs>
          <w:tab w:val="right" w:leader="dot" w:pos="9019"/>
        </w:tabs>
        <w:rPr>
          <w:ins w:id="156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67" w:author="Kiên Lê Trung" w:date="2024-12-26T18:35:00Z" w16du:dateUtc="2024-12-26T11:35:00Z">
            <w:rPr>
              <w:ins w:id="156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69" w:author="Kiên Lê Trung" w:date="2024-12-26T18:35:00Z" w16du:dateUtc="2024-12-26T11:35:00Z">
        <w:r w:rsidRPr="00954E5E">
          <w:rPr>
            <w:rStyle w:val="Hyperlink"/>
            <w:rFonts w:ascii="Times New Roman" w:hAnsi="Times New Roman" w:cs="Times New Roman"/>
            <w:noProof/>
            <w:sz w:val="24"/>
            <w:szCs w:val="24"/>
            <w:rPrChange w:id="157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7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72" w:author="Kiên Lê Trung" w:date="2024-12-26T18:35:00Z" w16du:dateUtc="2024-12-26T11:35:00Z">
              <w:rPr>
                <w:noProof/>
              </w:rPr>
            </w:rPrChange>
          </w:rPr>
          <w:instrText>HYPERLINK \l "_Toc186130572"</w:instrText>
        </w:r>
        <w:r w:rsidRPr="00954E5E">
          <w:rPr>
            <w:rStyle w:val="Hyperlink"/>
            <w:rFonts w:ascii="Times New Roman" w:hAnsi="Times New Roman" w:cs="Times New Roman"/>
            <w:noProof/>
            <w:sz w:val="24"/>
            <w:szCs w:val="24"/>
            <w:rPrChange w:id="1573"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57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75" w:author="Kiên Lê Trung" w:date="2024-12-26T18:35:00Z" w16du:dateUtc="2024-12-26T11:35:00Z">
              <w:rPr>
                <w:rStyle w:val="Hyperlink"/>
                <w:noProof/>
              </w:rPr>
            </w:rPrChange>
          </w:rPr>
          <w:t>Bảng 2.22</w:t>
        </w:r>
        <w:r w:rsidRPr="00954E5E">
          <w:rPr>
            <w:rStyle w:val="Hyperlink"/>
            <w:rFonts w:ascii="Times New Roman" w:hAnsi="Times New Roman" w:cs="Times New Roman"/>
            <w:noProof/>
            <w:sz w:val="24"/>
            <w:szCs w:val="24"/>
            <w:lang w:val="en-US"/>
            <w:rPrChange w:id="1576" w:author="Kiên Lê Trung" w:date="2024-12-26T18:35:00Z" w16du:dateUtc="2024-12-26T11:35:00Z">
              <w:rPr>
                <w:rStyle w:val="Hyperlink"/>
                <w:noProof/>
                <w:lang w:val="en-US"/>
              </w:rPr>
            </w:rPrChange>
          </w:rPr>
          <w:t xml:space="preserve"> Kịch bản người bán chỉnh sửa item của sản phẩm</w:t>
        </w:r>
        <w:r w:rsidRPr="00954E5E">
          <w:rPr>
            <w:rFonts w:ascii="Times New Roman" w:hAnsi="Times New Roman" w:cs="Times New Roman"/>
            <w:noProof/>
            <w:webHidden/>
            <w:sz w:val="24"/>
            <w:szCs w:val="24"/>
            <w:rPrChange w:id="157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7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79" w:author="Kiên Lê Trung" w:date="2024-12-26T18:35:00Z" w16du:dateUtc="2024-12-26T11:35:00Z">
              <w:rPr>
                <w:noProof/>
                <w:webHidden/>
              </w:rPr>
            </w:rPrChange>
          </w:rPr>
          <w:instrText xml:space="preserve"> PAGEREF _Toc186130572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580" w:author="Kiên Lê Trung" w:date="2024-12-26T18:35:00Z" w16du:dateUtc="2024-12-26T11:35:00Z">
            <w:rPr>
              <w:noProof/>
              <w:webHidden/>
            </w:rPr>
          </w:rPrChange>
        </w:rPr>
        <w:fldChar w:fldCharType="separate"/>
      </w:r>
      <w:ins w:id="1581" w:author="Kiên Lê Trung" w:date="2024-12-26T18:35:00Z" w16du:dateUtc="2024-12-26T11:35:00Z">
        <w:r w:rsidRPr="00954E5E">
          <w:rPr>
            <w:rFonts w:ascii="Times New Roman" w:hAnsi="Times New Roman" w:cs="Times New Roman"/>
            <w:noProof/>
            <w:webHidden/>
            <w:sz w:val="24"/>
            <w:szCs w:val="24"/>
            <w:rPrChange w:id="1582"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158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84" w:author="Kiên Lê Trung" w:date="2024-12-26T18:35:00Z" w16du:dateUtc="2024-12-26T11:35:00Z">
              <w:rPr>
                <w:rStyle w:val="Hyperlink"/>
                <w:noProof/>
              </w:rPr>
            </w:rPrChange>
          </w:rPr>
          <w:fldChar w:fldCharType="end"/>
        </w:r>
      </w:ins>
    </w:p>
    <w:p w14:paraId="4718A434" w14:textId="62D4CD88" w:rsidR="00954E5E" w:rsidRPr="00954E5E" w:rsidRDefault="00954E5E">
      <w:pPr>
        <w:pStyle w:val="TableofFigures"/>
        <w:tabs>
          <w:tab w:val="right" w:leader="dot" w:pos="9019"/>
        </w:tabs>
        <w:rPr>
          <w:ins w:id="158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86" w:author="Kiên Lê Trung" w:date="2024-12-26T18:35:00Z" w16du:dateUtc="2024-12-26T11:35:00Z">
            <w:rPr>
              <w:ins w:id="158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88" w:author="Kiên Lê Trung" w:date="2024-12-26T18:35:00Z" w16du:dateUtc="2024-12-26T11:35:00Z">
        <w:r w:rsidRPr="00954E5E">
          <w:rPr>
            <w:rStyle w:val="Hyperlink"/>
            <w:rFonts w:ascii="Times New Roman" w:hAnsi="Times New Roman" w:cs="Times New Roman"/>
            <w:noProof/>
            <w:sz w:val="24"/>
            <w:szCs w:val="24"/>
            <w:rPrChange w:id="158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9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91" w:author="Kiên Lê Trung" w:date="2024-12-26T18:35:00Z" w16du:dateUtc="2024-12-26T11:35:00Z">
              <w:rPr>
                <w:noProof/>
              </w:rPr>
            </w:rPrChange>
          </w:rPr>
          <w:instrText>HYPERLINK \l "_Toc186130573"</w:instrText>
        </w:r>
        <w:r w:rsidRPr="00954E5E">
          <w:rPr>
            <w:rStyle w:val="Hyperlink"/>
            <w:rFonts w:ascii="Times New Roman" w:hAnsi="Times New Roman" w:cs="Times New Roman"/>
            <w:noProof/>
            <w:sz w:val="24"/>
            <w:szCs w:val="24"/>
            <w:rPrChange w:id="1592"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59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94" w:author="Kiên Lê Trung" w:date="2024-12-26T18:35:00Z" w16du:dateUtc="2024-12-26T11:35:00Z">
              <w:rPr>
                <w:rStyle w:val="Hyperlink"/>
                <w:noProof/>
              </w:rPr>
            </w:rPrChange>
          </w:rPr>
          <w:t>Bảng 2.23</w:t>
        </w:r>
        <w:r w:rsidRPr="00954E5E">
          <w:rPr>
            <w:rStyle w:val="Hyperlink"/>
            <w:rFonts w:ascii="Times New Roman" w:hAnsi="Times New Roman" w:cs="Times New Roman"/>
            <w:noProof/>
            <w:sz w:val="24"/>
            <w:szCs w:val="24"/>
            <w:lang w:val="en-US"/>
            <w:rPrChange w:id="1595" w:author="Kiên Lê Trung" w:date="2024-12-26T18:35:00Z" w16du:dateUtc="2024-12-26T11:35:00Z">
              <w:rPr>
                <w:rStyle w:val="Hyperlink"/>
                <w:noProof/>
                <w:lang w:val="en-US"/>
              </w:rPr>
            </w:rPrChange>
          </w:rPr>
          <w:t xml:space="preserve"> Kịch bản người bán xóa item sản phẩm</w:t>
        </w:r>
        <w:r w:rsidRPr="00954E5E">
          <w:rPr>
            <w:rFonts w:ascii="Times New Roman" w:hAnsi="Times New Roman" w:cs="Times New Roman"/>
            <w:noProof/>
            <w:webHidden/>
            <w:sz w:val="24"/>
            <w:szCs w:val="24"/>
            <w:rPrChange w:id="159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9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98" w:author="Kiên Lê Trung" w:date="2024-12-26T18:35:00Z" w16du:dateUtc="2024-12-26T11:35:00Z">
              <w:rPr>
                <w:noProof/>
                <w:webHidden/>
              </w:rPr>
            </w:rPrChange>
          </w:rPr>
          <w:instrText xml:space="preserve"> PAGEREF _Toc186130573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599" w:author="Kiên Lê Trung" w:date="2024-12-26T18:35:00Z" w16du:dateUtc="2024-12-26T11:35:00Z">
            <w:rPr>
              <w:noProof/>
              <w:webHidden/>
            </w:rPr>
          </w:rPrChange>
        </w:rPr>
        <w:fldChar w:fldCharType="separate"/>
      </w:r>
      <w:ins w:id="1600" w:author="Kiên Lê Trung" w:date="2024-12-26T18:35:00Z" w16du:dateUtc="2024-12-26T11:35:00Z">
        <w:r w:rsidRPr="00954E5E">
          <w:rPr>
            <w:rFonts w:ascii="Times New Roman" w:hAnsi="Times New Roman" w:cs="Times New Roman"/>
            <w:noProof/>
            <w:webHidden/>
            <w:sz w:val="24"/>
            <w:szCs w:val="24"/>
            <w:rPrChange w:id="1601" w:author="Kiên Lê Trung" w:date="2024-12-26T18:35:00Z" w16du:dateUtc="2024-12-26T11:35:00Z">
              <w:rPr>
                <w:noProof/>
                <w:webHidden/>
              </w:rPr>
            </w:rPrChange>
          </w:rPr>
          <w:t>34</w:t>
        </w:r>
        <w:r w:rsidRPr="00954E5E">
          <w:rPr>
            <w:rFonts w:ascii="Times New Roman" w:hAnsi="Times New Roman" w:cs="Times New Roman"/>
            <w:noProof/>
            <w:webHidden/>
            <w:sz w:val="24"/>
            <w:szCs w:val="24"/>
            <w:rPrChange w:id="160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03" w:author="Kiên Lê Trung" w:date="2024-12-26T18:35:00Z" w16du:dateUtc="2024-12-26T11:35:00Z">
              <w:rPr>
                <w:rStyle w:val="Hyperlink"/>
                <w:noProof/>
              </w:rPr>
            </w:rPrChange>
          </w:rPr>
          <w:fldChar w:fldCharType="end"/>
        </w:r>
      </w:ins>
    </w:p>
    <w:p w14:paraId="176036B6" w14:textId="608DF4A3" w:rsidR="00954E5E" w:rsidRPr="00954E5E" w:rsidRDefault="00954E5E">
      <w:pPr>
        <w:pStyle w:val="TableofFigures"/>
        <w:tabs>
          <w:tab w:val="right" w:leader="dot" w:pos="9019"/>
        </w:tabs>
        <w:rPr>
          <w:ins w:id="160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05" w:author="Kiên Lê Trung" w:date="2024-12-26T18:35:00Z" w16du:dateUtc="2024-12-26T11:35:00Z">
            <w:rPr>
              <w:ins w:id="160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07" w:author="Kiên Lê Trung" w:date="2024-12-26T18:35:00Z" w16du:dateUtc="2024-12-26T11:35:00Z">
        <w:r w:rsidRPr="00954E5E">
          <w:rPr>
            <w:rStyle w:val="Hyperlink"/>
            <w:rFonts w:ascii="Times New Roman" w:hAnsi="Times New Roman" w:cs="Times New Roman"/>
            <w:noProof/>
            <w:sz w:val="24"/>
            <w:szCs w:val="24"/>
            <w:rPrChange w:id="160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0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10" w:author="Kiên Lê Trung" w:date="2024-12-26T18:35:00Z" w16du:dateUtc="2024-12-26T11:35:00Z">
              <w:rPr>
                <w:noProof/>
              </w:rPr>
            </w:rPrChange>
          </w:rPr>
          <w:instrText>HYPERLINK \l "_Toc186130574"</w:instrText>
        </w:r>
        <w:r w:rsidRPr="00954E5E">
          <w:rPr>
            <w:rStyle w:val="Hyperlink"/>
            <w:rFonts w:ascii="Times New Roman" w:hAnsi="Times New Roman" w:cs="Times New Roman"/>
            <w:noProof/>
            <w:sz w:val="24"/>
            <w:szCs w:val="24"/>
            <w:rPrChange w:id="1611"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61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13" w:author="Kiên Lê Trung" w:date="2024-12-26T18:35:00Z" w16du:dateUtc="2024-12-26T11:35:00Z">
              <w:rPr>
                <w:rStyle w:val="Hyperlink"/>
                <w:noProof/>
              </w:rPr>
            </w:rPrChange>
          </w:rPr>
          <w:t>Bảng 2.24</w:t>
        </w:r>
        <w:r w:rsidRPr="00954E5E">
          <w:rPr>
            <w:rStyle w:val="Hyperlink"/>
            <w:rFonts w:ascii="Times New Roman" w:hAnsi="Times New Roman" w:cs="Times New Roman"/>
            <w:noProof/>
            <w:sz w:val="24"/>
            <w:szCs w:val="24"/>
            <w:lang w:val="en-US"/>
            <w:rPrChange w:id="1614" w:author="Kiên Lê Trung" w:date="2024-12-26T18:35:00Z" w16du:dateUtc="2024-12-26T11:35:00Z">
              <w:rPr>
                <w:rStyle w:val="Hyperlink"/>
                <w:noProof/>
                <w:lang w:val="en-US"/>
              </w:rPr>
            </w:rPrChange>
          </w:rPr>
          <w:t xml:space="preserve"> Kịch bản người bán thêm mã giảm giá</w:t>
        </w:r>
        <w:r w:rsidRPr="00954E5E">
          <w:rPr>
            <w:rFonts w:ascii="Times New Roman" w:hAnsi="Times New Roman" w:cs="Times New Roman"/>
            <w:noProof/>
            <w:webHidden/>
            <w:sz w:val="24"/>
            <w:szCs w:val="24"/>
            <w:rPrChange w:id="161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1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17" w:author="Kiên Lê Trung" w:date="2024-12-26T18:35:00Z" w16du:dateUtc="2024-12-26T11:35:00Z">
              <w:rPr>
                <w:noProof/>
                <w:webHidden/>
              </w:rPr>
            </w:rPrChange>
          </w:rPr>
          <w:instrText xml:space="preserve"> PAGEREF _Toc186130574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618" w:author="Kiên Lê Trung" w:date="2024-12-26T18:35:00Z" w16du:dateUtc="2024-12-26T11:35:00Z">
            <w:rPr>
              <w:noProof/>
              <w:webHidden/>
            </w:rPr>
          </w:rPrChange>
        </w:rPr>
        <w:fldChar w:fldCharType="separate"/>
      </w:r>
      <w:ins w:id="1619" w:author="Kiên Lê Trung" w:date="2024-12-26T18:35:00Z" w16du:dateUtc="2024-12-26T11:35:00Z">
        <w:r w:rsidRPr="00954E5E">
          <w:rPr>
            <w:rFonts w:ascii="Times New Roman" w:hAnsi="Times New Roman" w:cs="Times New Roman"/>
            <w:noProof/>
            <w:webHidden/>
            <w:sz w:val="24"/>
            <w:szCs w:val="24"/>
            <w:rPrChange w:id="1620" w:author="Kiên Lê Trung" w:date="2024-12-26T18:35:00Z" w16du:dateUtc="2024-12-26T11:35:00Z">
              <w:rPr>
                <w:noProof/>
                <w:webHidden/>
              </w:rPr>
            </w:rPrChange>
          </w:rPr>
          <w:t>35</w:t>
        </w:r>
        <w:r w:rsidRPr="00954E5E">
          <w:rPr>
            <w:rFonts w:ascii="Times New Roman" w:hAnsi="Times New Roman" w:cs="Times New Roman"/>
            <w:noProof/>
            <w:webHidden/>
            <w:sz w:val="24"/>
            <w:szCs w:val="24"/>
            <w:rPrChange w:id="162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22" w:author="Kiên Lê Trung" w:date="2024-12-26T18:35:00Z" w16du:dateUtc="2024-12-26T11:35:00Z">
              <w:rPr>
                <w:rStyle w:val="Hyperlink"/>
                <w:noProof/>
              </w:rPr>
            </w:rPrChange>
          </w:rPr>
          <w:fldChar w:fldCharType="end"/>
        </w:r>
      </w:ins>
    </w:p>
    <w:p w14:paraId="611F9318" w14:textId="0556103D" w:rsidR="00954E5E" w:rsidRPr="00954E5E" w:rsidRDefault="00954E5E">
      <w:pPr>
        <w:pStyle w:val="TableofFigures"/>
        <w:tabs>
          <w:tab w:val="right" w:leader="dot" w:pos="9019"/>
        </w:tabs>
        <w:rPr>
          <w:ins w:id="162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24" w:author="Kiên Lê Trung" w:date="2024-12-26T18:35:00Z" w16du:dateUtc="2024-12-26T11:35:00Z">
            <w:rPr>
              <w:ins w:id="162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26" w:author="Kiên Lê Trung" w:date="2024-12-26T18:35:00Z" w16du:dateUtc="2024-12-26T11:35:00Z">
        <w:r w:rsidRPr="00954E5E">
          <w:rPr>
            <w:rStyle w:val="Hyperlink"/>
            <w:rFonts w:ascii="Times New Roman" w:hAnsi="Times New Roman" w:cs="Times New Roman"/>
            <w:noProof/>
            <w:sz w:val="24"/>
            <w:szCs w:val="24"/>
            <w:rPrChange w:id="162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2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29" w:author="Kiên Lê Trung" w:date="2024-12-26T18:35:00Z" w16du:dateUtc="2024-12-26T11:35:00Z">
              <w:rPr>
                <w:noProof/>
              </w:rPr>
            </w:rPrChange>
          </w:rPr>
          <w:instrText>HYPERLINK \l "_Toc186130575"</w:instrText>
        </w:r>
        <w:r w:rsidRPr="00954E5E">
          <w:rPr>
            <w:rStyle w:val="Hyperlink"/>
            <w:rFonts w:ascii="Times New Roman" w:hAnsi="Times New Roman" w:cs="Times New Roman"/>
            <w:noProof/>
            <w:sz w:val="24"/>
            <w:szCs w:val="24"/>
            <w:rPrChange w:id="1630"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63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32" w:author="Kiên Lê Trung" w:date="2024-12-26T18:35:00Z" w16du:dateUtc="2024-12-26T11:35:00Z">
              <w:rPr>
                <w:rStyle w:val="Hyperlink"/>
                <w:noProof/>
              </w:rPr>
            </w:rPrChange>
          </w:rPr>
          <w:t>Bảng 2.25</w:t>
        </w:r>
        <w:r w:rsidRPr="00954E5E">
          <w:rPr>
            <w:rStyle w:val="Hyperlink"/>
            <w:rFonts w:ascii="Times New Roman" w:hAnsi="Times New Roman" w:cs="Times New Roman"/>
            <w:noProof/>
            <w:sz w:val="24"/>
            <w:szCs w:val="24"/>
            <w:lang w:val="en-US"/>
            <w:rPrChange w:id="1633" w:author="Kiên Lê Trung" w:date="2024-12-26T18:35:00Z" w16du:dateUtc="2024-12-26T11:35:00Z">
              <w:rPr>
                <w:rStyle w:val="Hyperlink"/>
                <w:noProof/>
                <w:lang w:val="en-US"/>
              </w:rPr>
            </w:rPrChange>
          </w:rPr>
          <w:t xml:space="preserve"> Kịch bản người bán chỉnh sửa mã giảm giá</w:t>
        </w:r>
        <w:r w:rsidRPr="00954E5E">
          <w:rPr>
            <w:rFonts w:ascii="Times New Roman" w:hAnsi="Times New Roman" w:cs="Times New Roman"/>
            <w:noProof/>
            <w:webHidden/>
            <w:sz w:val="24"/>
            <w:szCs w:val="24"/>
            <w:rPrChange w:id="163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3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36" w:author="Kiên Lê Trung" w:date="2024-12-26T18:35:00Z" w16du:dateUtc="2024-12-26T11:35:00Z">
              <w:rPr>
                <w:noProof/>
                <w:webHidden/>
              </w:rPr>
            </w:rPrChange>
          </w:rPr>
          <w:instrText xml:space="preserve"> PAGEREF _Toc186130575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637" w:author="Kiên Lê Trung" w:date="2024-12-26T18:35:00Z" w16du:dateUtc="2024-12-26T11:35:00Z">
            <w:rPr>
              <w:noProof/>
              <w:webHidden/>
            </w:rPr>
          </w:rPrChange>
        </w:rPr>
        <w:fldChar w:fldCharType="separate"/>
      </w:r>
      <w:ins w:id="1638" w:author="Kiên Lê Trung" w:date="2024-12-26T18:35:00Z" w16du:dateUtc="2024-12-26T11:35:00Z">
        <w:r w:rsidRPr="00954E5E">
          <w:rPr>
            <w:rFonts w:ascii="Times New Roman" w:hAnsi="Times New Roman" w:cs="Times New Roman"/>
            <w:noProof/>
            <w:webHidden/>
            <w:sz w:val="24"/>
            <w:szCs w:val="24"/>
            <w:rPrChange w:id="1639"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164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41" w:author="Kiên Lê Trung" w:date="2024-12-26T18:35:00Z" w16du:dateUtc="2024-12-26T11:35:00Z">
              <w:rPr>
                <w:rStyle w:val="Hyperlink"/>
                <w:noProof/>
              </w:rPr>
            </w:rPrChange>
          </w:rPr>
          <w:fldChar w:fldCharType="end"/>
        </w:r>
      </w:ins>
    </w:p>
    <w:p w14:paraId="135AFBA7" w14:textId="4B5DF299" w:rsidR="00954E5E" w:rsidRPr="00954E5E" w:rsidRDefault="00954E5E">
      <w:pPr>
        <w:pStyle w:val="TableofFigures"/>
        <w:tabs>
          <w:tab w:val="right" w:leader="dot" w:pos="9019"/>
        </w:tabs>
        <w:rPr>
          <w:ins w:id="164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43" w:author="Kiên Lê Trung" w:date="2024-12-26T18:35:00Z" w16du:dateUtc="2024-12-26T11:35:00Z">
            <w:rPr>
              <w:ins w:id="164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45" w:author="Kiên Lê Trung" w:date="2024-12-26T18:35:00Z" w16du:dateUtc="2024-12-26T11:35:00Z">
        <w:r w:rsidRPr="00954E5E">
          <w:rPr>
            <w:rStyle w:val="Hyperlink"/>
            <w:rFonts w:ascii="Times New Roman" w:hAnsi="Times New Roman" w:cs="Times New Roman"/>
            <w:noProof/>
            <w:sz w:val="24"/>
            <w:szCs w:val="24"/>
            <w:rPrChange w:id="164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4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48" w:author="Kiên Lê Trung" w:date="2024-12-26T18:35:00Z" w16du:dateUtc="2024-12-26T11:35:00Z">
              <w:rPr>
                <w:noProof/>
              </w:rPr>
            </w:rPrChange>
          </w:rPr>
          <w:instrText>HYPERLINK \l "_Toc186130576"</w:instrText>
        </w:r>
        <w:r w:rsidRPr="00954E5E">
          <w:rPr>
            <w:rStyle w:val="Hyperlink"/>
            <w:rFonts w:ascii="Times New Roman" w:hAnsi="Times New Roman" w:cs="Times New Roman"/>
            <w:noProof/>
            <w:sz w:val="24"/>
            <w:szCs w:val="24"/>
            <w:rPrChange w:id="1649"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65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51" w:author="Kiên Lê Trung" w:date="2024-12-26T18:35:00Z" w16du:dateUtc="2024-12-26T11:35:00Z">
              <w:rPr>
                <w:rStyle w:val="Hyperlink"/>
                <w:noProof/>
              </w:rPr>
            </w:rPrChange>
          </w:rPr>
          <w:t>Bảng 2.26</w:t>
        </w:r>
        <w:r w:rsidRPr="00954E5E">
          <w:rPr>
            <w:rStyle w:val="Hyperlink"/>
            <w:rFonts w:ascii="Times New Roman" w:hAnsi="Times New Roman" w:cs="Times New Roman"/>
            <w:noProof/>
            <w:sz w:val="24"/>
            <w:szCs w:val="24"/>
            <w:lang w:val="en-US"/>
            <w:rPrChange w:id="1652" w:author="Kiên Lê Trung" w:date="2024-12-26T18:35:00Z" w16du:dateUtc="2024-12-26T11:35:00Z">
              <w:rPr>
                <w:rStyle w:val="Hyperlink"/>
                <w:noProof/>
                <w:lang w:val="en-US"/>
              </w:rPr>
            </w:rPrChange>
          </w:rPr>
          <w:t xml:space="preserve"> Kịch bản người bán xóa mã giảm giá</w:t>
        </w:r>
        <w:r w:rsidRPr="00954E5E">
          <w:rPr>
            <w:rFonts w:ascii="Times New Roman" w:hAnsi="Times New Roman" w:cs="Times New Roman"/>
            <w:noProof/>
            <w:webHidden/>
            <w:sz w:val="24"/>
            <w:szCs w:val="24"/>
            <w:rPrChange w:id="165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5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55" w:author="Kiên Lê Trung" w:date="2024-12-26T18:35:00Z" w16du:dateUtc="2024-12-26T11:35:00Z">
              <w:rPr>
                <w:noProof/>
                <w:webHidden/>
              </w:rPr>
            </w:rPrChange>
          </w:rPr>
          <w:instrText xml:space="preserve"> PAGEREF _Toc186130576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656" w:author="Kiên Lê Trung" w:date="2024-12-26T18:35:00Z" w16du:dateUtc="2024-12-26T11:35:00Z">
            <w:rPr>
              <w:noProof/>
              <w:webHidden/>
            </w:rPr>
          </w:rPrChange>
        </w:rPr>
        <w:fldChar w:fldCharType="separate"/>
      </w:r>
      <w:ins w:id="1657" w:author="Kiên Lê Trung" w:date="2024-12-26T18:35:00Z" w16du:dateUtc="2024-12-26T11:35:00Z">
        <w:r w:rsidRPr="00954E5E">
          <w:rPr>
            <w:rFonts w:ascii="Times New Roman" w:hAnsi="Times New Roman" w:cs="Times New Roman"/>
            <w:noProof/>
            <w:webHidden/>
            <w:sz w:val="24"/>
            <w:szCs w:val="24"/>
            <w:rPrChange w:id="1658"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165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60" w:author="Kiên Lê Trung" w:date="2024-12-26T18:35:00Z" w16du:dateUtc="2024-12-26T11:35:00Z">
              <w:rPr>
                <w:rStyle w:val="Hyperlink"/>
                <w:noProof/>
              </w:rPr>
            </w:rPrChange>
          </w:rPr>
          <w:fldChar w:fldCharType="end"/>
        </w:r>
      </w:ins>
    </w:p>
    <w:p w14:paraId="2474F9C8" w14:textId="779C3874" w:rsidR="00954E5E" w:rsidRPr="00954E5E" w:rsidRDefault="00954E5E">
      <w:pPr>
        <w:pStyle w:val="TableofFigures"/>
        <w:tabs>
          <w:tab w:val="right" w:leader="dot" w:pos="9019"/>
        </w:tabs>
        <w:rPr>
          <w:ins w:id="166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62" w:author="Kiên Lê Trung" w:date="2024-12-26T18:35:00Z" w16du:dateUtc="2024-12-26T11:35:00Z">
            <w:rPr>
              <w:ins w:id="166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64" w:author="Kiên Lê Trung" w:date="2024-12-26T18:35:00Z" w16du:dateUtc="2024-12-26T11:35:00Z">
        <w:r w:rsidRPr="00954E5E">
          <w:rPr>
            <w:rStyle w:val="Hyperlink"/>
            <w:rFonts w:ascii="Times New Roman" w:hAnsi="Times New Roman" w:cs="Times New Roman"/>
            <w:noProof/>
            <w:sz w:val="24"/>
            <w:szCs w:val="24"/>
            <w:rPrChange w:id="166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6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67" w:author="Kiên Lê Trung" w:date="2024-12-26T18:35:00Z" w16du:dateUtc="2024-12-26T11:35:00Z">
              <w:rPr>
                <w:noProof/>
              </w:rPr>
            </w:rPrChange>
          </w:rPr>
          <w:instrText>HYPERLINK \l "_Toc186130577"</w:instrText>
        </w:r>
        <w:r w:rsidRPr="00954E5E">
          <w:rPr>
            <w:rStyle w:val="Hyperlink"/>
            <w:rFonts w:ascii="Times New Roman" w:hAnsi="Times New Roman" w:cs="Times New Roman"/>
            <w:noProof/>
            <w:sz w:val="24"/>
            <w:szCs w:val="24"/>
            <w:rPrChange w:id="1668"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66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70" w:author="Kiên Lê Trung" w:date="2024-12-26T18:35:00Z" w16du:dateUtc="2024-12-26T11:35:00Z">
              <w:rPr>
                <w:rStyle w:val="Hyperlink"/>
                <w:noProof/>
              </w:rPr>
            </w:rPrChange>
          </w:rPr>
          <w:t>Bảng 2.27</w:t>
        </w:r>
        <w:r w:rsidRPr="00954E5E">
          <w:rPr>
            <w:rStyle w:val="Hyperlink"/>
            <w:rFonts w:ascii="Times New Roman" w:hAnsi="Times New Roman" w:cs="Times New Roman"/>
            <w:noProof/>
            <w:sz w:val="24"/>
            <w:szCs w:val="24"/>
            <w:lang w:val="en-US"/>
            <w:rPrChange w:id="1671" w:author="Kiên Lê Trung" w:date="2024-12-26T18:35:00Z" w16du:dateUtc="2024-12-26T11:35:00Z">
              <w:rPr>
                <w:rStyle w:val="Hyperlink"/>
                <w:noProof/>
                <w:lang w:val="en-US"/>
              </w:rPr>
            </w:rPrChange>
          </w:rPr>
          <w:t xml:space="preserve"> Kịch bản người quản trị thêm danh mục</w:t>
        </w:r>
        <w:r w:rsidRPr="00954E5E">
          <w:rPr>
            <w:rFonts w:ascii="Times New Roman" w:hAnsi="Times New Roman" w:cs="Times New Roman"/>
            <w:noProof/>
            <w:webHidden/>
            <w:sz w:val="24"/>
            <w:szCs w:val="24"/>
            <w:rPrChange w:id="167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7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74" w:author="Kiên Lê Trung" w:date="2024-12-26T18:35:00Z" w16du:dateUtc="2024-12-26T11:35:00Z">
              <w:rPr>
                <w:noProof/>
                <w:webHidden/>
              </w:rPr>
            </w:rPrChange>
          </w:rPr>
          <w:instrText xml:space="preserve"> PAGEREF _Toc186130577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675" w:author="Kiên Lê Trung" w:date="2024-12-26T18:35:00Z" w16du:dateUtc="2024-12-26T11:35:00Z">
            <w:rPr>
              <w:noProof/>
              <w:webHidden/>
            </w:rPr>
          </w:rPrChange>
        </w:rPr>
        <w:fldChar w:fldCharType="separate"/>
      </w:r>
      <w:ins w:id="1676" w:author="Kiên Lê Trung" w:date="2024-12-26T18:35:00Z" w16du:dateUtc="2024-12-26T11:35:00Z">
        <w:r w:rsidRPr="00954E5E">
          <w:rPr>
            <w:rFonts w:ascii="Times New Roman" w:hAnsi="Times New Roman" w:cs="Times New Roman"/>
            <w:noProof/>
            <w:webHidden/>
            <w:sz w:val="24"/>
            <w:szCs w:val="24"/>
            <w:rPrChange w:id="1677" w:author="Kiên Lê Trung" w:date="2024-12-26T18:35:00Z" w16du:dateUtc="2024-12-26T11:35:00Z">
              <w:rPr>
                <w:noProof/>
                <w:webHidden/>
              </w:rPr>
            </w:rPrChange>
          </w:rPr>
          <w:t>37</w:t>
        </w:r>
        <w:r w:rsidRPr="00954E5E">
          <w:rPr>
            <w:rFonts w:ascii="Times New Roman" w:hAnsi="Times New Roman" w:cs="Times New Roman"/>
            <w:noProof/>
            <w:webHidden/>
            <w:sz w:val="24"/>
            <w:szCs w:val="24"/>
            <w:rPrChange w:id="167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79" w:author="Kiên Lê Trung" w:date="2024-12-26T18:35:00Z" w16du:dateUtc="2024-12-26T11:35:00Z">
              <w:rPr>
                <w:rStyle w:val="Hyperlink"/>
                <w:noProof/>
              </w:rPr>
            </w:rPrChange>
          </w:rPr>
          <w:fldChar w:fldCharType="end"/>
        </w:r>
      </w:ins>
    </w:p>
    <w:p w14:paraId="369F2567" w14:textId="4CFA86FE" w:rsidR="00954E5E" w:rsidRPr="00954E5E" w:rsidRDefault="00954E5E">
      <w:pPr>
        <w:pStyle w:val="TableofFigures"/>
        <w:tabs>
          <w:tab w:val="right" w:leader="dot" w:pos="9019"/>
        </w:tabs>
        <w:rPr>
          <w:ins w:id="168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81" w:author="Kiên Lê Trung" w:date="2024-12-26T18:35:00Z" w16du:dateUtc="2024-12-26T11:35:00Z">
            <w:rPr>
              <w:ins w:id="168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83" w:author="Kiên Lê Trung" w:date="2024-12-26T18:35:00Z" w16du:dateUtc="2024-12-26T11:35:00Z">
        <w:r w:rsidRPr="00954E5E">
          <w:rPr>
            <w:rStyle w:val="Hyperlink"/>
            <w:rFonts w:ascii="Times New Roman" w:hAnsi="Times New Roman" w:cs="Times New Roman"/>
            <w:noProof/>
            <w:sz w:val="24"/>
            <w:szCs w:val="24"/>
            <w:rPrChange w:id="168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8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86" w:author="Kiên Lê Trung" w:date="2024-12-26T18:35:00Z" w16du:dateUtc="2024-12-26T11:35:00Z">
              <w:rPr>
                <w:noProof/>
              </w:rPr>
            </w:rPrChange>
          </w:rPr>
          <w:instrText>HYPERLINK \l "_Toc186130578"</w:instrText>
        </w:r>
        <w:r w:rsidRPr="00954E5E">
          <w:rPr>
            <w:rStyle w:val="Hyperlink"/>
            <w:rFonts w:ascii="Times New Roman" w:hAnsi="Times New Roman" w:cs="Times New Roman"/>
            <w:noProof/>
            <w:sz w:val="24"/>
            <w:szCs w:val="24"/>
            <w:rPrChange w:id="1687"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68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89" w:author="Kiên Lê Trung" w:date="2024-12-26T18:35:00Z" w16du:dateUtc="2024-12-26T11:35:00Z">
              <w:rPr>
                <w:rStyle w:val="Hyperlink"/>
                <w:noProof/>
              </w:rPr>
            </w:rPrChange>
          </w:rPr>
          <w:t>Bảng 2.28</w:t>
        </w:r>
        <w:r w:rsidRPr="00954E5E">
          <w:rPr>
            <w:rStyle w:val="Hyperlink"/>
            <w:rFonts w:ascii="Times New Roman" w:hAnsi="Times New Roman" w:cs="Times New Roman"/>
            <w:noProof/>
            <w:sz w:val="24"/>
            <w:szCs w:val="24"/>
            <w:lang w:val="en-US"/>
            <w:rPrChange w:id="1690" w:author="Kiên Lê Trung" w:date="2024-12-26T18:35:00Z" w16du:dateUtc="2024-12-26T11:35:00Z">
              <w:rPr>
                <w:rStyle w:val="Hyperlink"/>
                <w:noProof/>
                <w:lang w:val="en-US"/>
              </w:rPr>
            </w:rPrChange>
          </w:rPr>
          <w:t xml:space="preserve"> Kịch bản người quản trị chỉnh sủa danh mục</w:t>
        </w:r>
        <w:r w:rsidRPr="00954E5E">
          <w:rPr>
            <w:rFonts w:ascii="Times New Roman" w:hAnsi="Times New Roman" w:cs="Times New Roman"/>
            <w:noProof/>
            <w:webHidden/>
            <w:sz w:val="24"/>
            <w:szCs w:val="24"/>
            <w:rPrChange w:id="169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9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93" w:author="Kiên Lê Trung" w:date="2024-12-26T18:35:00Z" w16du:dateUtc="2024-12-26T11:35:00Z">
              <w:rPr>
                <w:noProof/>
                <w:webHidden/>
              </w:rPr>
            </w:rPrChange>
          </w:rPr>
          <w:instrText xml:space="preserve"> PAGEREF _Toc186130578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694" w:author="Kiên Lê Trung" w:date="2024-12-26T18:35:00Z" w16du:dateUtc="2024-12-26T11:35:00Z">
            <w:rPr>
              <w:noProof/>
              <w:webHidden/>
            </w:rPr>
          </w:rPrChange>
        </w:rPr>
        <w:fldChar w:fldCharType="separate"/>
      </w:r>
      <w:ins w:id="1695" w:author="Kiên Lê Trung" w:date="2024-12-26T18:35:00Z" w16du:dateUtc="2024-12-26T11:35:00Z">
        <w:r w:rsidRPr="00954E5E">
          <w:rPr>
            <w:rFonts w:ascii="Times New Roman" w:hAnsi="Times New Roman" w:cs="Times New Roman"/>
            <w:noProof/>
            <w:webHidden/>
            <w:sz w:val="24"/>
            <w:szCs w:val="24"/>
            <w:rPrChange w:id="1696"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169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98" w:author="Kiên Lê Trung" w:date="2024-12-26T18:35:00Z" w16du:dateUtc="2024-12-26T11:35:00Z">
              <w:rPr>
                <w:rStyle w:val="Hyperlink"/>
                <w:noProof/>
              </w:rPr>
            </w:rPrChange>
          </w:rPr>
          <w:fldChar w:fldCharType="end"/>
        </w:r>
      </w:ins>
    </w:p>
    <w:p w14:paraId="126ABFA8" w14:textId="25DE7BE6" w:rsidR="00954E5E" w:rsidRPr="00954E5E" w:rsidRDefault="00954E5E">
      <w:pPr>
        <w:pStyle w:val="TableofFigures"/>
        <w:tabs>
          <w:tab w:val="right" w:leader="dot" w:pos="9019"/>
        </w:tabs>
        <w:rPr>
          <w:ins w:id="169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00" w:author="Kiên Lê Trung" w:date="2024-12-26T18:35:00Z" w16du:dateUtc="2024-12-26T11:35:00Z">
            <w:rPr>
              <w:ins w:id="170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02" w:author="Kiên Lê Trung" w:date="2024-12-26T18:35:00Z" w16du:dateUtc="2024-12-26T11:35:00Z">
        <w:r w:rsidRPr="00954E5E">
          <w:rPr>
            <w:rStyle w:val="Hyperlink"/>
            <w:rFonts w:ascii="Times New Roman" w:hAnsi="Times New Roman" w:cs="Times New Roman"/>
            <w:noProof/>
            <w:sz w:val="24"/>
            <w:szCs w:val="24"/>
            <w:rPrChange w:id="170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0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05" w:author="Kiên Lê Trung" w:date="2024-12-26T18:35:00Z" w16du:dateUtc="2024-12-26T11:35:00Z">
              <w:rPr>
                <w:noProof/>
              </w:rPr>
            </w:rPrChange>
          </w:rPr>
          <w:instrText>HYPERLINK \l "_Toc186130579"</w:instrText>
        </w:r>
        <w:r w:rsidRPr="00954E5E">
          <w:rPr>
            <w:rStyle w:val="Hyperlink"/>
            <w:rFonts w:ascii="Times New Roman" w:hAnsi="Times New Roman" w:cs="Times New Roman"/>
            <w:noProof/>
            <w:sz w:val="24"/>
            <w:szCs w:val="24"/>
            <w:rPrChange w:id="1706"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70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08" w:author="Kiên Lê Trung" w:date="2024-12-26T18:35:00Z" w16du:dateUtc="2024-12-26T11:35:00Z">
              <w:rPr>
                <w:rStyle w:val="Hyperlink"/>
                <w:noProof/>
              </w:rPr>
            </w:rPrChange>
          </w:rPr>
          <w:t>Bảng 2.29</w:t>
        </w:r>
        <w:r w:rsidRPr="00954E5E">
          <w:rPr>
            <w:rStyle w:val="Hyperlink"/>
            <w:rFonts w:ascii="Times New Roman" w:hAnsi="Times New Roman" w:cs="Times New Roman"/>
            <w:noProof/>
            <w:sz w:val="24"/>
            <w:szCs w:val="24"/>
            <w:lang w:val="en-US"/>
            <w:rPrChange w:id="1709" w:author="Kiên Lê Trung" w:date="2024-12-26T18:35:00Z" w16du:dateUtc="2024-12-26T11:35:00Z">
              <w:rPr>
                <w:rStyle w:val="Hyperlink"/>
                <w:noProof/>
                <w:lang w:val="en-US"/>
              </w:rPr>
            </w:rPrChange>
          </w:rPr>
          <w:t xml:space="preserve"> Kịch bản người quản trị xóa danh mục</w:t>
        </w:r>
        <w:r w:rsidRPr="00954E5E">
          <w:rPr>
            <w:rFonts w:ascii="Times New Roman" w:hAnsi="Times New Roman" w:cs="Times New Roman"/>
            <w:noProof/>
            <w:webHidden/>
            <w:sz w:val="24"/>
            <w:szCs w:val="24"/>
            <w:rPrChange w:id="171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1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12" w:author="Kiên Lê Trung" w:date="2024-12-26T18:35:00Z" w16du:dateUtc="2024-12-26T11:35:00Z">
              <w:rPr>
                <w:noProof/>
                <w:webHidden/>
              </w:rPr>
            </w:rPrChange>
          </w:rPr>
          <w:instrText xml:space="preserve"> PAGEREF _Toc186130579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713" w:author="Kiên Lê Trung" w:date="2024-12-26T18:35:00Z" w16du:dateUtc="2024-12-26T11:35:00Z">
            <w:rPr>
              <w:noProof/>
              <w:webHidden/>
            </w:rPr>
          </w:rPrChange>
        </w:rPr>
        <w:fldChar w:fldCharType="separate"/>
      </w:r>
      <w:ins w:id="1714" w:author="Kiên Lê Trung" w:date="2024-12-26T18:35:00Z" w16du:dateUtc="2024-12-26T11:35:00Z">
        <w:r w:rsidRPr="00954E5E">
          <w:rPr>
            <w:rFonts w:ascii="Times New Roman" w:hAnsi="Times New Roman" w:cs="Times New Roman"/>
            <w:noProof/>
            <w:webHidden/>
            <w:sz w:val="24"/>
            <w:szCs w:val="24"/>
            <w:rPrChange w:id="1715"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171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17" w:author="Kiên Lê Trung" w:date="2024-12-26T18:35:00Z" w16du:dateUtc="2024-12-26T11:35:00Z">
              <w:rPr>
                <w:rStyle w:val="Hyperlink"/>
                <w:noProof/>
              </w:rPr>
            </w:rPrChange>
          </w:rPr>
          <w:fldChar w:fldCharType="end"/>
        </w:r>
      </w:ins>
    </w:p>
    <w:p w14:paraId="24473E57" w14:textId="29B46643" w:rsidR="00954E5E" w:rsidRPr="00954E5E" w:rsidRDefault="00954E5E">
      <w:pPr>
        <w:pStyle w:val="TableofFigures"/>
        <w:tabs>
          <w:tab w:val="right" w:leader="dot" w:pos="9019"/>
        </w:tabs>
        <w:rPr>
          <w:ins w:id="171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19" w:author="Kiên Lê Trung" w:date="2024-12-26T18:35:00Z" w16du:dateUtc="2024-12-26T11:35:00Z">
            <w:rPr>
              <w:ins w:id="172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21" w:author="Kiên Lê Trung" w:date="2024-12-26T18:35:00Z" w16du:dateUtc="2024-12-26T11:35:00Z">
        <w:r w:rsidRPr="00954E5E">
          <w:rPr>
            <w:rStyle w:val="Hyperlink"/>
            <w:rFonts w:ascii="Times New Roman" w:hAnsi="Times New Roman" w:cs="Times New Roman"/>
            <w:noProof/>
            <w:sz w:val="24"/>
            <w:szCs w:val="24"/>
            <w:rPrChange w:id="172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2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24" w:author="Kiên Lê Trung" w:date="2024-12-26T18:35:00Z" w16du:dateUtc="2024-12-26T11:35:00Z">
              <w:rPr>
                <w:noProof/>
              </w:rPr>
            </w:rPrChange>
          </w:rPr>
          <w:instrText>HYPERLINK \l "_Toc186130580"</w:instrText>
        </w:r>
        <w:r w:rsidRPr="00954E5E">
          <w:rPr>
            <w:rStyle w:val="Hyperlink"/>
            <w:rFonts w:ascii="Times New Roman" w:hAnsi="Times New Roman" w:cs="Times New Roman"/>
            <w:noProof/>
            <w:sz w:val="24"/>
            <w:szCs w:val="24"/>
            <w:rPrChange w:id="1725"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72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27" w:author="Kiên Lê Trung" w:date="2024-12-26T18:35:00Z" w16du:dateUtc="2024-12-26T11:35:00Z">
              <w:rPr>
                <w:rStyle w:val="Hyperlink"/>
                <w:noProof/>
              </w:rPr>
            </w:rPrChange>
          </w:rPr>
          <w:t>Bảng 2.30</w:t>
        </w:r>
        <w:r w:rsidRPr="00954E5E">
          <w:rPr>
            <w:rStyle w:val="Hyperlink"/>
            <w:rFonts w:ascii="Times New Roman" w:hAnsi="Times New Roman" w:cs="Times New Roman"/>
            <w:noProof/>
            <w:sz w:val="24"/>
            <w:szCs w:val="24"/>
            <w:lang w:val="en-US"/>
            <w:rPrChange w:id="1728" w:author="Kiên Lê Trung" w:date="2024-12-26T18:35:00Z" w16du:dateUtc="2024-12-26T11:35:00Z">
              <w:rPr>
                <w:rStyle w:val="Hyperlink"/>
                <w:noProof/>
                <w:lang w:val="en-US"/>
              </w:rPr>
            </w:rPrChange>
          </w:rPr>
          <w:t xml:space="preserve"> Kịch bản người quản trị thêm nhãn hiệu</w:t>
        </w:r>
        <w:r w:rsidRPr="00954E5E">
          <w:rPr>
            <w:rFonts w:ascii="Times New Roman" w:hAnsi="Times New Roman" w:cs="Times New Roman"/>
            <w:noProof/>
            <w:webHidden/>
            <w:sz w:val="24"/>
            <w:szCs w:val="24"/>
            <w:rPrChange w:id="172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3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31" w:author="Kiên Lê Trung" w:date="2024-12-26T18:35:00Z" w16du:dateUtc="2024-12-26T11:35:00Z">
              <w:rPr>
                <w:noProof/>
                <w:webHidden/>
              </w:rPr>
            </w:rPrChange>
          </w:rPr>
          <w:instrText xml:space="preserve"> PAGEREF _Toc186130580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732" w:author="Kiên Lê Trung" w:date="2024-12-26T18:35:00Z" w16du:dateUtc="2024-12-26T11:35:00Z">
            <w:rPr>
              <w:noProof/>
              <w:webHidden/>
            </w:rPr>
          </w:rPrChange>
        </w:rPr>
        <w:fldChar w:fldCharType="separate"/>
      </w:r>
      <w:ins w:id="1733" w:author="Kiên Lê Trung" w:date="2024-12-26T18:35:00Z" w16du:dateUtc="2024-12-26T11:35:00Z">
        <w:r w:rsidRPr="00954E5E">
          <w:rPr>
            <w:rFonts w:ascii="Times New Roman" w:hAnsi="Times New Roman" w:cs="Times New Roman"/>
            <w:noProof/>
            <w:webHidden/>
            <w:sz w:val="24"/>
            <w:szCs w:val="24"/>
            <w:rPrChange w:id="1734" w:author="Kiên Lê Trung" w:date="2024-12-26T18:35:00Z" w16du:dateUtc="2024-12-26T11:35:00Z">
              <w:rPr>
                <w:noProof/>
                <w:webHidden/>
              </w:rPr>
            </w:rPrChange>
          </w:rPr>
          <w:t>39</w:t>
        </w:r>
        <w:r w:rsidRPr="00954E5E">
          <w:rPr>
            <w:rFonts w:ascii="Times New Roman" w:hAnsi="Times New Roman" w:cs="Times New Roman"/>
            <w:noProof/>
            <w:webHidden/>
            <w:sz w:val="24"/>
            <w:szCs w:val="24"/>
            <w:rPrChange w:id="173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36" w:author="Kiên Lê Trung" w:date="2024-12-26T18:35:00Z" w16du:dateUtc="2024-12-26T11:35:00Z">
              <w:rPr>
                <w:rStyle w:val="Hyperlink"/>
                <w:noProof/>
              </w:rPr>
            </w:rPrChange>
          </w:rPr>
          <w:fldChar w:fldCharType="end"/>
        </w:r>
      </w:ins>
    </w:p>
    <w:p w14:paraId="5C2F4CD2" w14:textId="62FEF965" w:rsidR="00954E5E" w:rsidRPr="00954E5E" w:rsidRDefault="00954E5E">
      <w:pPr>
        <w:pStyle w:val="TableofFigures"/>
        <w:tabs>
          <w:tab w:val="right" w:leader="dot" w:pos="9019"/>
        </w:tabs>
        <w:rPr>
          <w:ins w:id="173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38" w:author="Kiên Lê Trung" w:date="2024-12-26T18:35:00Z" w16du:dateUtc="2024-12-26T11:35:00Z">
            <w:rPr>
              <w:ins w:id="173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40" w:author="Kiên Lê Trung" w:date="2024-12-26T18:35:00Z" w16du:dateUtc="2024-12-26T11:35:00Z">
        <w:r w:rsidRPr="00954E5E">
          <w:rPr>
            <w:rStyle w:val="Hyperlink"/>
            <w:rFonts w:ascii="Times New Roman" w:hAnsi="Times New Roman" w:cs="Times New Roman"/>
            <w:noProof/>
            <w:sz w:val="24"/>
            <w:szCs w:val="24"/>
            <w:rPrChange w:id="174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4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43" w:author="Kiên Lê Trung" w:date="2024-12-26T18:35:00Z" w16du:dateUtc="2024-12-26T11:35:00Z">
              <w:rPr>
                <w:noProof/>
              </w:rPr>
            </w:rPrChange>
          </w:rPr>
          <w:instrText>HYPERLINK \l "_Toc186130581"</w:instrText>
        </w:r>
        <w:r w:rsidRPr="00954E5E">
          <w:rPr>
            <w:rStyle w:val="Hyperlink"/>
            <w:rFonts w:ascii="Times New Roman" w:hAnsi="Times New Roman" w:cs="Times New Roman"/>
            <w:noProof/>
            <w:sz w:val="24"/>
            <w:szCs w:val="24"/>
            <w:rPrChange w:id="1744"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74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46" w:author="Kiên Lê Trung" w:date="2024-12-26T18:35:00Z" w16du:dateUtc="2024-12-26T11:35:00Z">
              <w:rPr>
                <w:rStyle w:val="Hyperlink"/>
                <w:noProof/>
              </w:rPr>
            </w:rPrChange>
          </w:rPr>
          <w:t>Bảng 2.31</w:t>
        </w:r>
        <w:r w:rsidRPr="00954E5E">
          <w:rPr>
            <w:rStyle w:val="Hyperlink"/>
            <w:rFonts w:ascii="Times New Roman" w:hAnsi="Times New Roman" w:cs="Times New Roman"/>
            <w:noProof/>
            <w:sz w:val="24"/>
            <w:szCs w:val="24"/>
            <w:lang w:val="en-US"/>
            <w:rPrChange w:id="1747" w:author="Kiên Lê Trung" w:date="2024-12-26T18:35:00Z" w16du:dateUtc="2024-12-26T11:35:00Z">
              <w:rPr>
                <w:rStyle w:val="Hyperlink"/>
                <w:noProof/>
                <w:lang w:val="en-US"/>
              </w:rPr>
            </w:rPrChange>
          </w:rPr>
          <w:t xml:space="preserve"> Kịch bản người quản trị chỉnh sửa nhãn hiệu</w:t>
        </w:r>
        <w:r w:rsidRPr="00954E5E">
          <w:rPr>
            <w:rFonts w:ascii="Times New Roman" w:hAnsi="Times New Roman" w:cs="Times New Roman"/>
            <w:noProof/>
            <w:webHidden/>
            <w:sz w:val="24"/>
            <w:szCs w:val="24"/>
            <w:rPrChange w:id="174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4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50" w:author="Kiên Lê Trung" w:date="2024-12-26T18:35:00Z" w16du:dateUtc="2024-12-26T11:35:00Z">
              <w:rPr>
                <w:noProof/>
                <w:webHidden/>
              </w:rPr>
            </w:rPrChange>
          </w:rPr>
          <w:instrText xml:space="preserve"> PAGEREF _Toc186130581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751" w:author="Kiên Lê Trung" w:date="2024-12-26T18:35:00Z" w16du:dateUtc="2024-12-26T11:35:00Z">
            <w:rPr>
              <w:noProof/>
              <w:webHidden/>
            </w:rPr>
          </w:rPrChange>
        </w:rPr>
        <w:fldChar w:fldCharType="separate"/>
      </w:r>
      <w:ins w:id="1752" w:author="Kiên Lê Trung" w:date="2024-12-26T18:35:00Z" w16du:dateUtc="2024-12-26T11:35:00Z">
        <w:r w:rsidRPr="00954E5E">
          <w:rPr>
            <w:rFonts w:ascii="Times New Roman" w:hAnsi="Times New Roman" w:cs="Times New Roman"/>
            <w:noProof/>
            <w:webHidden/>
            <w:sz w:val="24"/>
            <w:szCs w:val="24"/>
            <w:rPrChange w:id="1753"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175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55" w:author="Kiên Lê Trung" w:date="2024-12-26T18:35:00Z" w16du:dateUtc="2024-12-26T11:35:00Z">
              <w:rPr>
                <w:rStyle w:val="Hyperlink"/>
                <w:noProof/>
              </w:rPr>
            </w:rPrChange>
          </w:rPr>
          <w:fldChar w:fldCharType="end"/>
        </w:r>
      </w:ins>
    </w:p>
    <w:p w14:paraId="1DA2FD7E" w14:textId="49BA75B9" w:rsidR="00954E5E" w:rsidRPr="00954E5E" w:rsidRDefault="00954E5E">
      <w:pPr>
        <w:pStyle w:val="TableofFigures"/>
        <w:tabs>
          <w:tab w:val="right" w:leader="dot" w:pos="9019"/>
        </w:tabs>
        <w:rPr>
          <w:ins w:id="175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57" w:author="Kiên Lê Trung" w:date="2024-12-26T18:35:00Z" w16du:dateUtc="2024-12-26T11:35:00Z">
            <w:rPr>
              <w:ins w:id="175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59" w:author="Kiên Lê Trung" w:date="2024-12-26T18:35:00Z" w16du:dateUtc="2024-12-26T11:35:00Z">
        <w:r w:rsidRPr="00954E5E">
          <w:rPr>
            <w:rStyle w:val="Hyperlink"/>
            <w:rFonts w:ascii="Times New Roman" w:hAnsi="Times New Roman" w:cs="Times New Roman"/>
            <w:noProof/>
            <w:sz w:val="24"/>
            <w:szCs w:val="24"/>
            <w:rPrChange w:id="176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6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62" w:author="Kiên Lê Trung" w:date="2024-12-26T18:35:00Z" w16du:dateUtc="2024-12-26T11:35:00Z">
              <w:rPr>
                <w:noProof/>
              </w:rPr>
            </w:rPrChange>
          </w:rPr>
          <w:instrText>HYPERLINK \l "_Toc186130582"</w:instrText>
        </w:r>
        <w:r w:rsidRPr="00954E5E">
          <w:rPr>
            <w:rStyle w:val="Hyperlink"/>
            <w:rFonts w:ascii="Times New Roman" w:hAnsi="Times New Roman" w:cs="Times New Roman"/>
            <w:noProof/>
            <w:sz w:val="24"/>
            <w:szCs w:val="24"/>
            <w:rPrChange w:id="1763"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76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65" w:author="Kiên Lê Trung" w:date="2024-12-26T18:35:00Z" w16du:dateUtc="2024-12-26T11:35:00Z">
              <w:rPr>
                <w:rStyle w:val="Hyperlink"/>
                <w:noProof/>
              </w:rPr>
            </w:rPrChange>
          </w:rPr>
          <w:t>Bảng 2.32</w:t>
        </w:r>
        <w:r w:rsidRPr="00954E5E">
          <w:rPr>
            <w:rStyle w:val="Hyperlink"/>
            <w:rFonts w:ascii="Times New Roman" w:hAnsi="Times New Roman" w:cs="Times New Roman"/>
            <w:noProof/>
            <w:sz w:val="24"/>
            <w:szCs w:val="24"/>
            <w:lang w:val="en-US"/>
            <w:rPrChange w:id="1766" w:author="Kiên Lê Trung" w:date="2024-12-26T18:35:00Z" w16du:dateUtc="2024-12-26T11:35:00Z">
              <w:rPr>
                <w:rStyle w:val="Hyperlink"/>
                <w:noProof/>
                <w:lang w:val="en-US"/>
              </w:rPr>
            </w:rPrChange>
          </w:rPr>
          <w:t xml:space="preserve"> Kịch bản người quản trị xóa nhãn hiệu</w:t>
        </w:r>
        <w:r w:rsidRPr="00954E5E">
          <w:rPr>
            <w:rFonts w:ascii="Times New Roman" w:hAnsi="Times New Roman" w:cs="Times New Roman"/>
            <w:noProof/>
            <w:webHidden/>
            <w:sz w:val="24"/>
            <w:szCs w:val="24"/>
            <w:rPrChange w:id="176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6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69" w:author="Kiên Lê Trung" w:date="2024-12-26T18:35:00Z" w16du:dateUtc="2024-12-26T11:35:00Z">
              <w:rPr>
                <w:noProof/>
                <w:webHidden/>
              </w:rPr>
            </w:rPrChange>
          </w:rPr>
          <w:instrText xml:space="preserve"> PAGEREF _Toc186130582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770" w:author="Kiên Lê Trung" w:date="2024-12-26T18:35:00Z" w16du:dateUtc="2024-12-26T11:35:00Z">
            <w:rPr>
              <w:noProof/>
              <w:webHidden/>
            </w:rPr>
          </w:rPrChange>
        </w:rPr>
        <w:fldChar w:fldCharType="separate"/>
      </w:r>
      <w:ins w:id="1771" w:author="Kiên Lê Trung" w:date="2024-12-26T18:35:00Z" w16du:dateUtc="2024-12-26T11:35:00Z">
        <w:r w:rsidRPr="00954E5E">
          <w:rPr>
            <w:rFonts w:ascii="Times New Roman" w:hAnsi="Times New Roman" w:cs="Times New Roman"/>
            <w:noProof/>
            <w:webHidden/>
            <w:sz w:val="24"/>
            <w:szCs w:val="24"/>
            <w:rPrChange w:id="1772"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177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74" w:author="Kiên Lê Trung" w:date="2024-12-26T18:35:00Z" w16du:dateUtc="2024-12-26T11:35:00Z">
              <w:rPr>
                <w:rStyle w:val="Hyperlink"/>
                <w:noProof/>
              </w:rPr>
            </w:rPrChange>
          </w:rPr>
          <w:fldChar w:fldCharType="end"/>
        </w:r>
      </w:ins>
    </w:p>
    <w:p w14:paraId="10E37F27" w14:textId="2A51128E" w:rsidR="00954E5E" w:rsidRPr="00954E5E" w:rsidRDefault="00954E5E">
      <w:pPr>
        <w:pStyle w:val="TableofFigures"/>
        <w:tabs>
          <w:tab w:val="right" w:leader="dot" w:pos="9019"/>
        </w:tabs>
        <w:rPr>
          <w:ins w:id="177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76" w:author="Kiên Lê Trung" w:date="2024-12-26T18:35:00Z" w16du:dateUtc="2024-12-26T11:35:00Z">
            <w:rPr>
              <w:ins w:id="177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78" w:author="Kiên Lê Trung" w:date="2024-12-26T18:35:00Z" w16du:dateUtc="2024-12-26T11:35:00Z">
        <w:r w:rsidRPr="00954E5E">
          <w:rPr>
            <w:rStyle w:val="Hyperlink"/>
            <w:rFonts w:ascii="Times New Roman" w:hAnsi="Times New Roman" w:cs="Times New Roman"/>
            <w:noProof/>
            <w:sz w:val="24"/>
            <w:szCs w:val="24"/>
            <w:rPrChange w:id="177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8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81" w:author="Kiên Lê Trung" w:date="2024-12-26T18:35:00Z" w16du:dateUtc="2024-12-26T11:35:00Z">
              <w:rPr>
                <w:noProof/>
              </w:rPr>
            </w:rPrChange>
          </w:rPr>
          <w:instrText>HYPERLINK \l "_Toc186130583"</w:instrText>
        </w:r>
        <w:r w:rsidRPr="00954E5E">
          <w:rPr>
            <w:rStyle w:val="Hyperlink"/>
            <w:rFonts w:ascii="Times New Roman" w:hAnsi="Times New Roman" w:cs="Times New Roman"/>
            <w:noProof/>
            <w:sz w:val="24"/>
            <w:szCs w:val="24"/>
            <w:rPrChange w:id="1782"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78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84" w:author="Kiên Lê Trung" w:date="2024-12-26T18:35:00Z" w16du:dateUtc="2024-12-26T11:35:00Z">
              <w:rPr>
                <w:rStyle w:val="Hyperlink"/>
                <w:noProof/>
              </w:rPr>
            </w:rPrChange>
          </w:rPr>
          <w:t>Bảng 2.33</w:t>
        </w:r>
        <w:r w:rsidRPr="00954E5E">
          <w:rPr>
            <w:rStyle w:val="Hyperlink"/>
            <w:rFonts w:ascii="Times New Roman" w:hAnsi="Times New Roman" w:cs="Times New Roman"/>
            <w:noProof/>
            <w:sz w:val="24"/>
            <w:szCs w:val="24"/>
            <w:lang w:val="en-US"/>
            <w:rPrChange w:id="1785" w:author="Kiên Lê Trung" w:date="2024-12-26T18:35:00Z" w16du:dateUtc="2024-12-26T11:35:00Z">
              <w:rPr>
                <w:rStyle w:val="Hyperlink"/>
                <w:noProof/>
                <w:lang w:val="en-US"/>
              </w:rPr>
            </w:rPrChange>
          </w:rPr>
          <w:t xml:space="preserve"> Kịch bản người quản trị thống kê</w:t>
        </w:r>
        <w:r w:rsidRPr="00954E5E">
          <w:rPr>
            <w:rFonts w:ascii="Times New Roman" w:hAnsi="Times New Roman" w:cs="Times New Roman"/>
            <w:noProof/>
            <w:webHidden/>
            <w:sz w:val="24"/>
            <w:szCs w:val="24"/>
            <w:rPrChange w:id="178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8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88" w:author="Kiên Lê Trung" w:date="2024-12-26T18:35:00Z" w16du:dateUtc="2024-12-26T11:35:00Z">
              <w:rPr>
                <w:noProof/>
                <w:webHidden/>
              </w:rPr>
            </w:rPrChange>
          </w:rPr>
          <w:instrText xml:space="preserve"> PAGEREF _Toc186130583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789" w:author="Kiên Lê Trung" w:date="2024-12-26T18:35:00Z" w16du:dateUtc="2024-12-26T11:35:00Z">
            <w:rPr>
              <w:noProof/>
              <w:webHidden/>
            </w:rPr>
          </w:rPrChange>
        </w:rPr>
        <w:fldChar w:fldCharType="separate"/>
      </w:r>
      <w:ins w:id="1790" w:author="Kiên Lê Trung" w:date="2024-12-26T18:35:00Z" w16du:dateUtc="2024-12-26T11:35:00Z">
        <w:r w:rsidRPr="00954E5E">
          <w:rPr>
            <w:rFonts w:ascii="Times New Roman" w:hAnsi="Times New Roman" w:cs="Times New Roman"/>
            <w:noProof/>
            <w:webHidden/>
            <w:sz w:val="24"/>
            <w:szCs w:val="24"/>
            <w:rPrChange w:id="1791" w:author="Kiên Lê Trung" w:date="2024-12-26T18:35:00Z" w16du:dateUtc="2024-12-26T11:35:00Z">
              <w:rPr>
                <w:noProof/>
                <w:webHidden/>
              </w:rPr>
            </w:rPrChange>
          </w:rPr>
          <w:t>41</w:t>
        </w:r>
        <w:r w:rsidRPr="00954E5E">
          <w:rPr>
            <w:rFonts w:ascii="Times New Roman" w:hAnsi="Times New Roman" w:cs="Times New Roman"/>
            <w:noProof/>
            <w:webHidden/>
            <w:sz w:val="24"/>
            <w:szCs w:val="24"/>
            <w:rPrChange w:id="179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93" w:author="Kiên Lê Trung" w:date="2024-12-26T18:35:00Z" w16du:dateUtc="2024-12-26T11:35:00Z">
              <w:rPr>
                <w:rStyle w:val="Hyperlink"/>
                <w:noProof/>
              </w:rPr>
            </w:rPrChange>
          </w:rPr>
          <w:fldChar w:fldCharType="end"/>
        </w:r>
      </w:ins>
    </w:p>
    <w:p w14:paraId="0291AD60" w14:textId="0CA0AEBF" w:rsidR="00954E5E" w:rsidRPr="00954E5E" w:rsidRDefault="00954E5E">
      <w:pPr>
        <w:pStyle w:val="TableofFigures"/>
        <w:tabs>
          <w:tab w:val="right" w:leader="dot" w:pos="9019"/>
        </w:tabs>
        <w:rPr>
          <w:ins w:id="179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95" w:author="Kiên Lê Trung" w:date="2024-12-26T18:35:00Z" w16du:dateUtc="2024-12-26T11:35:00Z">
            <w:rPr>
              <w:ins w:id="179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97" w:author="Kiên Lê Trung" w:date="2024-12-26T18:35:00Z" w16du:dateUtc="2024-12-26T11:35:00Z">
        <w:r w:rsidRPr="00954E5E">
          <w:rPr>
            <w:rStyle w:val="Hyperlink"/>
            <w:rFonts w:ascii="Times New Roman" w:hAnsi="Times New Roman" w:cs="Times New Roman"/>
            <w:noProof/>
            <w:sz w:val="24"/>
            <w:szCs w:val="24"/>
            <w:rPrChange w:id="179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9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00" w:author="Kiên Lê Trung" w:date="2024-12-26T18:35:00Z" w16du:dateUtc="2024-12-26T11:35:00Z">
              <w:rPr>
                <w:noProof/>
              </w:rPr>
            </w:rPrChange>
          </w:rPr>
          <w:instrText>HYPERLINK \l "_Toc186130584"</w:instrText>
        </w:r>
        <w:r w:rsidRPr="00954E5E">
          <w:rPr>
            <w:rStyle w:val="Hyperlink"/>
            <w:rFonts w:ascii="Times New Roman" w:hAnsi="Times New Roman" w:cs="Times New Roman"/>
            <w:noProof/>
            <w:sz w:val="24"/>
            <w:szCs w:val="24"/>
            <w:rPrChange w:id="1801"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80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03" w:author="Kiên Lê Trung" w:date="2024-12-26T18:35:00Z" w16du:dateUtc="2024-12-26T11:35:00Z">
              <w:rPr>
                <w:rStyle w:val="Hyperlink"/>
                <w:noProof/>
              </w:rPr>
            </w:rPrChange>
          </w:rPr>
          <w:t>Bảng 2.34</w:t>
        </w:r>
        <w:r w:rsidRPr="00954E5E">
          <w:rPr>
            <w:rStyle w:val="Hyperlink"/>
            <w:rFonts w:ascii="Times New Roman" w:hAnsi="Times New Roman" w:cs="Times New Roman"/>
            <w:noProof/>
            <w:sz w:val="24"/>
            <w:szCs w:val="24"/>
            <w:lang w:val="en-US"/>
            <w:rPrChange w:id="1804" w:author="Kiên Lê Trung" w:date="2024-12-26T18:35:00Z" w16du:dateUtc="2024-12-26T11:35:00Z">
              <w:rPr>
                <w:rStyle w:val="Hyperlink"/>
                <w:noProof/>
                <w:lang w:val="en-US"/>
              </w:rPr>
            </w:rPrChange>
          </w:rPr>
          <w:t xml:space="preserve"> Kịch bản người bán thống kê</w:t>
        </w:r>
        <w:r w:rsidRPr="00954E5E">
          <w:rPr>
            <w:rFonts w:ascii="Times New Roman" w:hAnsi="Times New Roman" w:cs="Times New Roman"/>
            <w:noProof/>
            <w:webHidden/>
            <w:sz w:val="24"/>
            <w:szCs w:val="24"/>
            <w:rPrChange w:id="180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0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07" w:author="Kiên Lê Trung" w:date="2024-12-26T18:35:00Z" w16du:dateUtc="2024-12-26T11:35:00Z">
              <w:rPr>
                <w:noProof/>
                <w:webHidden/>
              </w:rPr>
            </w:rPrChange>
          </w:rPr>
          <w:instrText xml:space="preserve"> PAGEREF _Toc186130584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808" w:author="Kiên Lê Trung" w:date="2024-12-26T18:35:00Z" w16du:dateUtc="2024-12-26T11:35:00Z">
            <w:rPr>
              <w:noProof/>
              <w:webHidden/>
            </w:rPr>
          </w:rPrChange>
        </w:rPr>
        <w:fldChar w:fldCharType="separate"/>
      </w:r>
      <w:ins w:id="1809" w:author="Kiên Lê Trung" w:date="2024-12-26T18:35:00Z" w16du:dateUtc="2024-12-26T11:35:00Z">
        <w:r w:rsidRPr="00954E5E">
          <w:rPr>
            <w:rFonts w:ascii="Times New Roman" w:hAnsi="Times New Roman" w:cs="Times New Roman"/>
            <w:noProof/>
            <w:webHidden/>
            <w:sz w:val="24"/>
            <w:szCs w:val="24"/>
            <w:rPrChange w:id="1810" w:author="Kiên Lê Trung" w:date="2024-12-26T18:35:00Z" w16du:dateUtc="2024-12-26T11:35:00Z">
              <w:rPr>
                <w:noProof/>
                <w:webHidden/>
              </w:rPr>
            </w:rPrChange>
          </w:rPr>
          <w:t>42</w:t>
        </w:r>
        <w:r w:rsidRPr="00954E5E">
          <w:rPr>
            <w:rFonts w:ascii="Times New Roman" w:hAnsi="Times New Roman" w:cs="Times New Roman"/>
            <w:noProof/>
            <w:webHidden/>
            <w:sz w:val="24"/>
            <w:szCs w:val="24"/>
            <w:rPrChange w:id="181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12" w:author="Kiên Lê Trung" w:date="2024-12-26T18:35:00Z" w16du:dateUtc="2024-12-26T11:35:00Z">
              <w:rPr>
                <w:rStyle w:val="Hyperlink"/>
                <w:noProof/>
              </w:rPr>
            </w:rPrChange>
          </w:rPr>
          <w:fldChar w:fldCharType="end"/>
        </w:r>
      </w:ins>
    </w:p>
    <w:p w14:paraId="29B4E3D0" w14:textId="1A5EC6EF" w:rsidR="00954E5E" w:rsidRPr="00954E5E" w:rsidRDefault="00954E5E">
      <w:pPr>
        <w:pStyle w:val="TableofFigures"/>
        <w:tabs>
          <w:tab w:val="right" w:leader="dot" w:pos="9019"/>
        </w:tabs>
        <w:rPr>
          <w:ins w:id="181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14" w:author="Kiên Lê Trung" w:date="2024-12-26T18:35:00Z" w16du:dateUtc="2024-12-26T11:35:00Z">
            <w:rPr>
              <w:ins w:id="181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16" w:author="Kiên Lê Trung" w:date="2024-12-26T18:35:00Z" w16du:dateUtc="2024-12-26T11:35:00Z">
        <w:r w:rsidRPr="00954E5E">
          <w:rPr>
            <w:rStyle w:val="Hyperlink"/>
            <w:rFonts w:ascii="Times New Roman" w:hAnsi="Times New Roman" w:cs="Times New Roman"/>
            <w:noProof/>
            <w:sz w:val="24"/>
            <w:szCs w:val="24"/>
            <w:rPrChange w:id="181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1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19" w:author="Kiên Lê Trung" w:date="2024-12-26T18:35:00Z" w16du:dateUtc="2024-12-26T11:35:00Z">
              <w:rPr>
                <w:noProof/>
              </w:rPr>
            </w:rPrChange>
          </w:rPr>
          <w:instrText>HYPERLINK \l "_Toc186130585"</w:instrText>
        </w:r>
        <w:r w:rsidRPr="00954E5E">
          <w:rPr>
            <w:rStyle w:val="Hyperlink"/>
            <w:rFonts w:ascii="Times New Roman" w:hAnsi="Times New Roman" w:cs="Times New Roman"/>
            <w:noProof/>
            <w:sz w:val="24"/>
            <w:szCs w:val="24"/>
            <w:rPrChange w:id="1820"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82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22" w:author="Kiên Lê Trung" w:date="2024-12-26T18:35:00Z" w16du:dateUtc="2024-12-26T11:35:00Z">
              <w:rPr>
                <w:rStyle w:val="Hyperlink"/>
                <w:noProof/>
              </w:rPr>
            </w:rPrChange>
          </w:rPr>
          <w:t>Bảng 2.35</w:t>
        </w:r>
        <w:r w:rsidRPr="00954E5E">
          <w:rPr>
            <w:rStyle w:val="Hyperlink"/>
            <w:rFonts w:ascii="Times New Roman" w:hAnsi="Times New Roman" w:cs="Times New Roman"/>
            <w:noProof/>
            <w:sz w:val="24"/>
            <w:szCs w:val="24"/>
            <w:lang w:val="en-US"/>
            <w:rPrChange w:id="1823" w:author="Kiên Lê Trung" w:date="2024-12-26T18:35:00Z" w16du:dateUtc="2024-12-26T11:35:00Z">
              <w:rPr>
                <w:rStyle w:val="Hyperlink"/>
                <w:noProof/>
                <w:lang w:val="en-US"/>
              </w:rPr>
            </w:rPrChange>
          </w:rPr>
          <w:t xml:space="preserve"> Kịch bản người bán nhập hàng</w:t>
        </w:r>
        <w:r w:rsidRPr="00954E5E">
          <w:rPr>
            <w:rFonts w:ascii="Times New Roman" w:hAnsi="Times New Roman" w:cs="Times New Roman"/>
            <w:noProof/>
            <w:webHidden/>
            <w:sz w:val="24"/>
            <w:szCs w:val="24"/>
            <w:rPrChange w:id="182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2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26" w:author="Kiên Lê Trung" w:date="2024-12-26T18:35:00Z" w16du:dateUtc="2024-12-26T11:35:00Z">
              <w:rPr>
                <w:noProof/>
                <w:webHidden/>
              </w:rPr>
            </w:rPrChange>
          </w:rPr>
          <w:instrText xml:space="preserve"> PAGEREF _Toc186130585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827" w:author="Kiên Lê Trung" w:date="2024-12-26T18:35:00Z" w16du:dateUtc="2024-12-26T11:35:00Z">
            <w:rPr>
              <w:noProof/>
              <w:webHidden/>
            </w:rPr>
          </w:rPrChange>
        </w:rPr>
        <w:fldChar w:fldCharType="separate"/>
      </w:r>
      <w:ins w:id="1828" w:author="Kiên Lê Trung" w:date="2024-12-26T18:35:00Z" w16du:dateUtc="2024-12-26T11:35:00Z">
        <w:r w:rsidRPr="00954E5E">
          <w:rPr>
            <w:rFonts w:ascii="Times New Roman" w:hAnsi="Times New Roman" w:cs="Times New Roman"/>
            <w:noProof/>
            <w:webHidden/>
            <w:sz w:val="24"/>
            <w:szCs w:val="24"/>
            <w:rPrChange w:id="1829"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183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31" w:author="Kiên Lê Trung" w:date="2024-12-26T18:35:00Z" w16du:dateUtc="2024-12-26T11:35:00Z">
              <w:rPr>
                <w:rStyle w:val="Hyperlink"/>
                <w:noProof/>
              </w:rPr>
            </w:rPrChange>
          </w:rPr>
          <w:fldChar w:fldCharType="end"/>
        </w:r>
      </w:ins>
    </w:p>
    <w:p w14:paraId="1B94754A" w14:textId="47FEF116" w:rsidR="00954E5E" w:rsidRPr="00954E5E" w:rsidRDefault="00954E5E">
      <w:pPr>
        <w:pStyle w:val="TableofFigures"/>
        <w:tabs>
          <w:tab w:val="right" w:leader="dot" w:pos="9019"/>
        </w:tabs>
        <w:rPr>
          <w:ins w:id="183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33" w:author="Kiên Lê Trung" w:date="2024-12-26T18:35:00Z" w16du:dateUtc="2024-12-26T11:35:00Z">
            <w:rPr>
              <w:ins w:id="183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35" w:author="Kiên Lê Trung" w:date="2024-12-26T18:35:00Z" w16du:dateUtc="2024-12-26T11:35:00Z">
        <w:r w:rsidRPr="00954E5E">
          <w:rPr>
            <w:rStyle w:val="Hyperlink"/>
            <w:rFonts w:ascii="Times New Roman" w:hAnsi="Times New Roman" w:cs="Times New Roman"/>
            <w:noProof/>
            <w:sz w:val="24"/>
            <w:szCs w:val="24"/>
            <w:rPrChange w:id="183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3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38" w:author="Kiên Lê Trung" w:date="2024-12-26T18:35:00Z" w16du:dateUtc="2024-12-26T11:35:00Z">
              <w:rPr>
                <w:noProof/>
              </w:rPr>
            </w:rPrChange>
          </w:rPr>
          <w:instrText>HYPERLINK \l "_Toc186130586"</w:instrText>
        </w:r>
        <w:r w:rsidRPr="00954E5E">
          <w:rPr>
            <w:rStyle w:val="Hyperlink"/>
            <w:rFonts w:ascii="Times New Roman" w:hAnsi="Times New Roman" w:cs="Times New Roman"/>
            <w:noProof/>
            <w:sz w:val="24"/>
            <w:szCs w:val="24"/>
            <w:rPrChange w:id="1839" w:author="Kiên Lê Trung" w:date="2024-12-26T18:35:00Z" w16du:dateUtc="2024-12-26T11:35:00Z">
              <w:rPr>
                <w:rStyle w:val="Hyperlink"/>
                <w:noProof/>
              </w:rPr>
            </w:rPrChange>
          </w:rPr>
          <w:instrText xml:space="preserve"> </w:instrText>
        </w:r>
        <w:r w:rsidRPr="00162555">
          <w:rPr>
            <w:rStyle w:val="Hyperlink"/>
            <w:rFonts w:ascii="Times New Roman" w:hAnsi="Times New Roman" w:cs="Times New Roman"/>
            <w:sz w:val="24"/>
            <w:szCs w:val="24"/>
          </w:rPr>
        </w:r>
        <w:r w:rsidRPr="00954E5E">
          <w:rPr>
            <w:rStyle w:val="Hyperlink"/>
            <w:rFonts w:ascii="Times New Roman" w:hAnsi="Times New Roman" w:cs="Times New Roman"/>
            <w:noProof/>
            <w:sz w:val="24"/>
            <w:szCs w:val="24"/>
            <w:rPrChange w:id="184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41" w:author="Kiên Lê Trung" w:date="2024-12-26T18:35:00Z" w16du:dateUtc="2024-12-26T11:35:00Z">
              <w:rPr>
                <w:rStyle w:val="Hyperlink"/>
                <w:noProof/>
              </w:rPr>
            </w:rPrChange>
          </w:rPr>
          <w:t>Bảng 2.36</w:t>
        </w:r>
        <w:r w:rsidRPr="00954E5E">
          <w:rPr>
            <w:rStyle w:val="Hyperlink"/>
            <w:rFonts w:ascii="Times New Roman" w:hAnsi="Times New Roman" w:cs="Times New Roman"/>
            <w:noProof/>
            <w:sz w:val="24"/>
            <w:szCs w:val="24"/>
            <w:lang w:val="en-US"/>
            <w:rPrChange w:id="1842" w:author="Kiên Lê Trung" w:date="2024-12-26T18:35:00Z" w16du:dateUtc="2024-12-26T11:35:00Z">
              <w:rPr>
                <w:rStyle w:val="Hyperlink"/>
                <w:noProof/>
                <w:lang w:val="en-US"/>
              </w:rPr>
            </w:rPrChange>
          </w:rPr>
          <w:t xml:space="preserve"> Kịch bản người bán thêm nhà cung cấp</w:t>
        </w:r>
        <w:r w:rsidRPr="00954E5E">
          <w:rPr>
            <w:rFonts w:ascii="Times New Roman" w:hAnsi="Times New Roman" w:cs="Times New Roman"/>
            <w:noProof/>
            <w:webHidden/>
            <w:sz w:val="24"/>
            <w:szCs w:val="24"/>
            <w:rPrChange w:id="184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4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45" w:author="Kiên Lê Trung" w:date="2024-12-26T18:35:00Z" w16du:dateUtc="2024-12-26T11:35:00Z">
              <w:rPr>
                <w:noProof/>
                <w:webHidden/>
              </w:rPr>
            </w:rPrChange>
          </w:rPr>
          <w:instrText xml:space="preserve"> PAGEREF _Toc186130586 \h </w:instrText>
        </w:r>
        <w:r w:rsidRPr="00162555">
          <w:rPr>
            <w:rFonts w:ascii="Times New Roman" w:hAnsi="Times New Roman" w:cs="Times New Roman"/>
            <w:webHidden/>
            <w:sz w:val="24"/>
            <w:szCs w:val="24"/>
          </w:rPr>
        </w:r>
      </w:ins>
      <w:r w:rsidRPr="00954E5E">
        <w:rPr>
          <w:rFonts w:ascii="Times New Roman" w:hAnsi="Times New Roman" w:cs="Times New Roman"/>
          <w:noProof/>
          <w:webHidden/>
          <w:sz w:val="24"/>
          <w:szCs w:val="24"/>
          <w:rPrChange w:id="1846" w:author="Kiên Lê Trung" w:date="2024-12-26T18:35:00Z" w16du:dateUtc="2024-12-26T11:35:00Z">
            <w:rPr>
              <w:noProof/>
              <w:webHidden/>
            </w:rPr>
          </w:rPrChange>
        </w:rPr>
        <w:fldChar w:fldCharType="separate"/>
      </w:r>
      <w:ins w:id="1847" w:author="Kiên Lê Trung" w:date="2024-12-26T18:35:00Z" w16du:dateUtc="2024-12-26T11:35:00Z">
        <w:r w:rsidRPr="00954E5E">
          <w:rPr>
            <w:rFonts w:ascii="Times New Roman" w:hAnsi="Times New Roman" w:cs="Times New Roman"/>
            <w:noProof/>
            <w:webHidden/>
            <w:sz w:val="24"/>
            <w:szCs w:val="24"/>
            <w:rPrChange w:id="1848"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184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50" w:author="Kiên Lê Trung" w:date="2024-12-26T18:35:00Z" w16du:dateUtc="2024-12-26T11:35:00Z">
              <w:rPr>
                <w:rStyle w:val="Hyperlink"/>
                <w:noProof/>
              </w:rPr>
            </w:rPrChange>
          </w:rPr>
          <w:fldChar w:fldCharType="end"/>
        </w:r>
      </w:ins>
    </w:p>
    <w:p w14:paraId="7C8AB086" w14:textId="29645061" w:rsidR="00954E5E" w:rsidRPr="00954E5E" w:rsidRDefault="00954E5E" w:rsidP="00954E5E">
      <w:pPr>
        <w:rPr>
          <w:rFonts w:ascii="Times New Roman" w:hAnsi="Times New Roman" w:cs="Times New Roman"/>
          <w:sz w:val="24"/>
          <w:szCs w:val="24"/>
          <w:lang w:val="en-US"/>
          <w:rPrChange w:id="1851" w:author="Kiên Lê Trung" w:date="2024-12-26T18:35:00Z" w16du:dateUtc="2024-12-26T11:35:00Z">
            <w:rPr/>
          </w:rPrChange>
        </w:rPr>
        <w:pPrChange w:id="1852" w:author="Kiên Lê Trung" w:date="2024-12-26T18:35:00Z" w16du:dateUtc="2024-12-26T11:35:00Z">
          <w:pPr>
            <w:pStyle w:val="Heading1"/>
          </w:pPr>
        </w:pPrChange>
      </w:pPr>
      <w:ins w:id="1853" w:author="Kiên Lê Trung" w:date="2024-12-26T18:35:00Z" w16du:dateUtc="2024-12-26T11:35:00Z">
        <w:r w:rsidRPr="00954E5E">
          <w:rPr>
            <w:rFonts w:ascii="Times New Roman" w:hAnsi="Times New Roman" w:cs="Times New Roman"/>
            <w:sz w:val="24"/>
            <w:szCs w:val="24"/>
            <w:lang w:val="en-US"/>
            <w:rPrChange w:id="1854" w:author="Kiên Lê Trung" w:date="2024-12-26T18:35:00Z" w16du:dateUtc="2024-12-26T11:35:00Z">
              <w:rPr>
                <w:lang w:val="en-US"/>
              </w:rPr>
            </w:rPrChange>
          </w:rPr>
          <w:fldChar w:fldCharType="end"/>
        </w:r>
      </w:ins>
    </w:p>
    <w:p w14:paraId="3B5547D2" w14:textId="246A0091" w:rsidR="00533F53" w:rsidRPr="007C6909" w:rsidRDefault="00533F53">
      <w:pPr>
        <w:pStyle w:val="TableofFigures"/>
        <w:tabs>
          <w:tab w:val="right" w:leader="dot" w:pos="9019"/>
        </w:tabs>
        <w:rPr>
          <w:del w:id="185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56" w:author="Kiên Lê Trung" w:date="2024-12-26T18:32:00Z" w16du:dateUtc="2024-12-26T11:32:00Z">
        <w:r w:rsidRPr="007C6909">
          <w:rPr>
            <w:rFonts w:ascii="Times New Roman" w:eastAsia="Times New Roman" w:hAnsi="Times New Roman" w:cs="Times New Roman"/>
            <w:sz w:val="24"/>
            <w:szCs w:val="24"/>
          </w:rPr>
          <w:fldChar w:fldCharType="begin"/>
        </w:r>
        <w:r w:rsidRPr="007C6909">
          <w:rPr>
            <w:rFonts w:ascii="Times New Roman" w:eastAsia="Times New Roman" w:hAnsi="Times New Roman" w:cs="Times New Roman"/>
            <w:sz w:val="24"/>
            <w:szCs w:val="24"/>
          </w:rPr>
          <w:delInstrText xml:space="preserve"> TOC \h \z \c "Bảng" </w:delInstrText>
        </w:r>
        <w:r w:rsidRPr="007C6909">
          <w:rPr>
            <w:rFonts w:ascii="Times New Roman" w:eastAsia="Times New Roman" w:hAnsi="Times New Roman" w:cs="Times New Roman"/>
            <w:sz w:val="24"/>
            <w:szCs w:val="24"/>
          </w:rPr>
          <w:fldChar w:fldCharType="separate"/>
        </w:r>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w:delText>
        </w:r>
        <w:r w:rsidRPr="007C6909">
          <w:rPr>
            <w:rStyle w:val="Hyperlink"/>
            <w:rFonts w:ascii="Times New Roman" w:hAnsi="Times New Roman" w:cs="Times New Roman"/>
            <w:noProof/>
            <w:sz w:val="24"/>
            <w:szCs w:val="24"/>
            <w:lang w:val="en-US"/>
          </w:rPr>
          <w:delText xml:space="preserve"> Bảng biểu mô tả các tác nhân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1B119F1" w14:textId="2BFA3623" w:rsidR="00533F53" w:rsidRPr="007C6909" w:rsidRDefault="00533F53">
      <w:pPr>
        <w:pStyle w:val="TableofFigures"/>
        <w:tabs>
          <w:tab w:val="right" w:leader="dot" w:pos="9019"/>
        </w:tabs>
        <w:rPr>
          <w:del w:id="185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5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w:delText>
        </w:r>
        <w:r w:rsidRPr="007C6909">
          <w:rPr>
            <w:rStyle w:val="Hyperlink"/>
            <w:rFonts w:ascii="Times New Roman" w:hAnsi="Times New Roman" w:cs="Times New Roman"/>
            <w:noProof/>
            <w:sz w:val="24"/>
            <w:szCs w:val="24"/>
            <w:lang w:val="en-US"/>
          </w:rPr>
          <w:delText xml:space="preserve"> Bảng danh sách Usecase cho khách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23D2232" w14:textId="10A1CD56" w:rsidR="00533F53" w:rsidRPr="007C6909" w:rsidRDefault="00533F53">
      <w:pPr>
        <w:pStyle w:val="TableofFigures"/>
        <w:tabs>
          <w:tab w:val="right" w:leader="dot" w:pos="9019"/>
        </w:tabs>
        <w:rPr>
          <w:del w:id="185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w:delText>
        </w:r>
        <w:r w:rsidRPr="007C6909">
          <w:rPr>
            <w:rStyle w:val="Hyperlink"/>
            <w:rFonts w:ascii="Times New Roman" w:hAnsi="Times New Roman" w:cs="Times New Roman"/>
            <w:noProof/>
            <w:sz w:val="24"/>
            <w:szCs w:val="24"/>
            <w:lang w:val="en-US"/>
          </w:rPr>
          <w:delText xml:space="preserve"> Bảng danh sách Usecase cho Người bán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E55A45E" w14:textId="6A36D023" w:rsidR="00533F53" w:rsidRPr="007C6909" w:rsidRDefault="00533F53">
      <w:pPr>
        <w:pStyle w:val="TableofFigures"/>
        <w:tabs>
          <w:tab w:val="right" w:leader="dot" w:pos="9019"/>
        </w:tabs>
        <w:rPr>
          <w:del w:id="186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2.4</w:delText>
        </w:r>
        <w:r w:rsidRPr="007C6909">
          <w:rPr>
            <w:rStyle w:val="Hyperlink"/>
            <w:rFonts w:ascii="Times New Roman" w:hAnsi="Times New Roman" w:cs="Times New Roman"/>
            <w:noProof/>
            <w:sz w:val="24"/>
            <w:szCs w:val="24"/>
            <w:lang w:val="en-US"/>
          </w:rPr>
          <w:delText xml:space="preserve"> Bảng danh sách Usecase Người quản trị</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8F7993" w14:textId="01FCC850" w:rsidR="00533F53" w:rsidRPr="007C6909" w:rsidRDefault="00533F53">
      <w:pPr>
        <w:pStyle w:val="TableofFigures"/>
        <w:tabs>
          <w:tab w:val="right" w:leader="dot" w:pos="9019"/>
        </w:tabs>
        <w:rPr>
          <w:del w:id="186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2.5</w:delText>
        </w:r>
        <w:r w:rsidRPr="007C6909">
          <w:rPr>
            <w:rStyle w:val="Hyperlink"/>
            <w:rFonts w:ascii="Times New Roman" w:hAnsi="Times New Roman" w:cs="Times New Roman"/>
            <w:noProof/>
            <w:sz w:val="24"/>
            <w:szCs w:val="24"/>
            <w:lang w:val="en-US"/>
          </w:rPr>
          <w:delText xml:space="preserve"> Kịch bản người dùng đăng ký tài khoản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937C490" w14:textId="72C36ADC" w:rsidR="00533F53" w:rsidRPr="007C6909" w:rsidRDefault="00533F53">
      <w:pPr>
        <w:pStyle w:val="TableofFigures"/>
        <w:tabs>
          <w:tab w:val="right" w:leader="dot" w:pos="9019"/>
        </w:tabs>
        <w:rPr>
          <w:del w:id="186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2.6</w:delText>
        </w:r>
        <w:r w:rsidRPr="007C6909">
          <w:rPr>
            <w:rStyle w:val="Hyperlink"/>
            <w:rFonts w:ascii="Times New Roman" w:hAnsi="Times New Roman" w:cs="Times New Roman"/>
            <w:noProof/>
            <w:sz w:val="24"/>
            <w:szCs w:val="24"/>
            <w:lang w:val="en-US"/>
          </w:rPr>
          <w:delText xml:space="preserve"> Kịch bản người dùng đăng nhập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B7C78B7" w14:textId="0621B18D" w:rsidR="00533F53" w:rsidRPr="007C6909" w:rsidRDefault="00533F53">
      <w:pPr>
        <w:pStyle w:val="TableofFigures"/>
        <w:tabs>
          <w:tab w:val="right" w:leader="dot" w:pos="9019"/>
        </w:tabs>
        <w:rPr>
          <w:del w:id="186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2.7</w:delText>
        </w:r>
        <w:r w:rsidRPr="007C6909">
          <w:rPr>
            <w:rStyle w:val="Hyperlink"/>
            <w:rFonts w:ascii="Times New Roman" w:hAnsi="Times New Roman" w:cs="Times New Roman"/>
            <w:noProof/>
            <w:sz w:val="24"/>
            <w:szCs w:val="24"/>
            <w:lang w:val="en-US"/>
          </w:rPr>
          <w:delText xml:space="preserve"> Kịch bản người dùng quên mật khẩu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FEB5C" w14:textId="6AF5A021" w:rsidR="00533F53" w:rsidRPr="007C6909" w:rsidRDefault="00533F53">
      <w:pPr>
        <w:pStyle w:val="TableofFigures"/>
        <w:tabs>
          <w:tab w:val="right" w:leader="dot" w:pos="9019"/>
        </w:tabs>
        <w:rPr>
          <w:del w:id="186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2.8</w:delText>
        </w:r>
        <w:r w:rsidRPr="007C6909">
          <w:rPr>
            <w:rStyle w:val="Hyperlink"/>
            <w:rFonts w:ascii="Times New Roman" w:hAnsi="Times New Roman" w:cs="Times New Roman"/>
            <w:noProof/>
            <w:sz w:val="24"/>
            <w:szCs w:val="24"/>
            <w:lang w:val="en-US"/>
          </w:rPr>
          <w:delText xml:space="preserve"> Kịch bản khách hàng tìm kiếm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664EAF6" w14:textId="0F85BEB5" w:rsidR="00533F53" w:rsidRPr="007C6909" w:rsidRDefault="00533F53">
      <w:pPr>
        <w:pStyle w:val="TableofFigures"/>
        <w:tabs>
          <w:tab w:val="right" w:leader="dot" w:pos="9019"/>
        </w:tabs>
        <w:rPr>
          <w:del w:id="187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2.9</w:delText>
        </w:r>
        <w:r w:rsidRPr="007C6909">
          <w:rPr>
            <w:rStyle w:val="Hyperlink"/>
            <w:rFonts w:ascii="Times New Roman" w:hAnsi="Times New Roman" w:cs="Times New Roman"/>
            <w:noProof/>
            <w:sz w:val="24"/>
            <w:szCs w:val="24"/>
            <w:lang w:val="en-US"/>
          </w:rPr>
          <w:delText xml:space="preserve"> Kịch bản khách hàng xem chi tiết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8969E3C" w14:textId="408D04C1" w:rsidR="00533F53" w:rsidRPr="007C6909" w:rsidRDefault="00533F53">
      <w:pPr>
        <w:pStyle w:val="TableofFigures"/>
        <w:tabs>
          <w:tab w:val="right" w:leader="dot" w:pos="9019"/>
        </w:tabs>
        <w:rPr>
          <w:del w:id="187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2.10</w:delText>
        </w:r>
        <w:r w:rsidRPr="007C6909">
          <w:rPr>
            <w:rStyle w:val="Hyperlink"/>
            <w:rFonts w:ascii="Times New Roman" w:hAnsi="Times New Roman" w:cs="Times New Roman"/>
            <w:noProof/>
            <w:sz w:val="24"/>
            <w:szCs w:val="24"/>
            <w:lang w:val="en-US"/>
          </w:rPr>
          <w:delText xml:space="preserve"> Kịch bản khách hàng thêm sản phẩm vào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541267D" w14:textId="14964448" w:rsidR="00533F53" w:rsidRPr="007C6909" w:rsidRDefault="00533F53">
      <w:pPr>
        <w:pStyle w:val="TableofFigures"/>
        <w:tabs>
          <w:tab w:val="right" w:leader="dot" w:pos="9019"/>
        </w:tabs>
        <w:rPr>
          <w:del w:id="187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2.11</w:delText>
        </w:r>
        <w:r w:rsidRPr="007C6909">
          <w:rPr>
            <w:rStyle w:val="Hyperlink"/>
            <w:rFonts w:ascii="Times New Roman" w:hAnsi="Times New Roman" w:cs="Times New Roman"/>
            <w:noProof/>
            <w:sz w:val="24"/>
            <w:szCs w:val="24"/>
            <w:lang w:val="en-US"/>
          </w:rPr>
          <w:delText xml:space="preserve"> Kịch bản khách hàng chỉnh số lượng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F6E2FDA" w14:textId="18AC1106" w:rsidR="00533F53" w:rsidRPr="007C6909" w:rsidRDefault="00533F53">
      <w:pPr>
        <w:pStyle w:val="TableofFigures"/>
        <w:tabs>
          <w:tab w:val="right" w:leader="dot" w:pos="9019"/>
        </w:tabs>
        <w:rPr>
          <w:del w:id="187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2.12</w:delText>
        </w:r>
        <w:r w:rsidRPr="007C6909">
          <w:rPr>
            <w:rStyle w:val="Hyperlink"/>
            <w:rFonts w:ascii="Times New Roman" w:hAnsi="Times New Roman" w:cs="Times New Roman"/>
            <w:noProof/>
            <w:sz w:val="24"/>
            <w:szCs w:val="24"/>
            <w:lang w:val="en-US"/>
          </w:rPr>
          <w:delText xml:space="preserve"> Kịch bản khách hàng xóa sản phẩm khỏi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E78A4" w14:textId="1169D36D" w:rsidR="00533F53" w:rsidRPr="007C6909" w:rsidRDefault="00533F53">
      <w:pPr>
        <w:pStyle w:val="TableofFigures"/>
        <w:tabs>
          <w:tab w:val="right" w:leader="dot" w:pos="9019"/>
        </w:tabs>
        <w:rPr>
          <w:del w:id="187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2.13</w:delText>
        </w:r>
        <w:r w:rsidRPr="007C6909">
          <w:rPr>
            <w:rStyle w:val="Hyperlink"/>
            <w:rFonts w:ascii="Times New Roman" w:hAnsi="Times New Roman" w:cs="Times New Roman"/>
            <w:noProof/>
            <w:sz w:val="24"/>
            <w:szCs w:val="24"/>
            <w:lang w:val="en-US"/>
          </w:rPr>
          <w:delText xml:space="preserve"> Kịch bản khách hàng đặt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ED6F921" w14:textId="652B0CF3" w:rsidR="00533F53" w:rsidRPr="007C6909" w:rsidRDefault="00533F53">
      <w:pPr>
        <w:pStyle w:val="TableofFigures"/>
        <w:tabs>
          <w:tab w:val="right" w:leader="dot" w:pos="9019"/>
        </w:tabs>
        <w:rPr>
          <w:del w:id="188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2.14</w:delText>
        </w:r>
        <w:r w:rsidRPr="007C6909">
          <w:rPr>
            <w:rStyle w:val="Hyperlink"/>
            <w:rFonts w:ascii="Times New Roman" w:hAnsi="Times New Roman" w:cs="Times New Roman"/>
            <w:noProof/>
            <w:sz w:val="24"/>
            <w:szCs w:val="24"/>
            <w:lang w:val="en-US"/>
          </w:rPr>
          <w:delText xml:space="preserve"> Kịch bản khách hàng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2040C0" w14:textId="77D0DA10" w:rsidR="00533F53" w:rsidRPr="007C6909" w:rsidRDefault="00533F53">
      <w:pPr>
        <w:pStyle w:val="TableofFigures"/>
        <w:tabs>
          <w:tab w:val="right" w:leader="dot" w:pos="9019"/>
        </w:tabs>
        <w:rPr>
          <w:del w:id="188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2.15</w:delText>
        </w:r>
        <w:r w:rsidRPr="007C6909">
          <w:rPr>
            <w:rStyle w:val="Hyperlink"/>
            <w:rFonts w:ascii="Times New Roman" w:hAnsi="Times New Roman" w:cs="Times New Roman"/>
            <w:noProof/>
            <w:sz w:val="24"/>
            <w:szCs w:val="24"/>
            <w:lang w:val="en-US"/>
          </w:rPr>
          <w:delText xml:space="preserve"> Kịch bản người bán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860F6D2" w14:textId="5DDCDED8" w:rsidR="00533F53" w:rsidRPr="007C6909" w:rsidRDefault="00533F53">
      <w:pPr>
        <w:pStyle w:val="TableofFigures"/>
        <w:tabs>
          <w:tab w:val="right" w:leader="dot" w:pos="9019"/>
        </w:tabs>
        <w:rPr>
          <w:del w:id="188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2.16</w:delText>
        </w:r>
        <w:r w:rsidRPr="007C6909">
          <w:rPr>
            <w:rStyle w:val="Hyperlink"/>
            <w:rFonts w:ascii="Times New Roman" w:hAnsi="Times New Roman" w:cs="Times New Roman"/>
            <w:noProof/>
            <w:sz w:val="24"/>
            <w:szCs w:val="24"/>
            <w:lang w:val="en-US"/>
          </w:rPr>
          <w:delText xml:space="preserve"> Kịch bản khách hàng đánh giá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E98D84" w14:textId="5D8395DF" w:rsidR="00533F53" w:rsidRPr="007C6909" w:rsidRDefault="00533F53">
      <w:pPr>
        <w:pStyle w:val="TableofFigures"/>
        <w:tabs>
          <w:tab w:val="right" w:leader="dot" w:pos="9019"/>
        </w:tabs>
        <w:rPr>
          <w:del w:id="188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2.17</w:delText>
        </w:r>
        <w:r w:rsidRPr="007C6909">
          <w:rPr>
            <w:rStyle w:val="Hyperlink"/>
            <w:rFonts w:ascii="Times New Roman" w:hAnsi="Times New Roman" w:cs="Times New Roman"/>
            <w:noProof/>
            <w:sz w:val="24"/>
            <w:szCs w:val="24"/>
            <w:lang w:val="en-US"/>
          </w:rPr>
          <w:delText xml:space="preserve"> Kịch bản người quản trị quản lý người dùng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CE6AF69" w14:textId="1A0F8ABA" w:rsidR="00533F53" w:rsidRPr="007C6909" w:rsidRDefault="00533F53">
      <w:pPr>
        <w:pStyle w:val="TableofFigures"/>
        <w:tabs>
          <w:tab w:val="right" w:leader="dot" w:pos="9019"/>
        </w:tabs>
        <w:rPr>
          <w:del w:id="188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2.18</w:delText>
        </w:r>
        <w:r w:rsidRPr="007C6909">
          <w:rPr>
            <w:rStyle w:val="Hyperlink"/>
            <w:rFonts w:ascii="Times New Roman" w:hAnsi="Times New Roman" w:cs="Times New Roman"/>
            <w:noProof/>
            <w:sz w:val="24"/>
            <w:szCs w:val="24"/>
            <w:lang w:val="en-US"/>
          </w:rPr>
          <w:delText xml:space="preserve"> Kịch bản khách hàng chỉnh sửa thông tin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E41A4B" w14:textId="0E6E7C9F" w:rsidR="00533F53" w:rsidRPr="007C6909" w:rsidRDefault="00533F53">
      <w:pPr>
        <w:pStyle w:val="TableofFigures"/>
        <w:tabs>
          <w:tab w:val="right" w:leader="dot" w:pos="9019"/>
        </w:tabs>
        <w:rPr>
          <w:del w:id="189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2.19</w:delText>
        </w:r>
        <w:r w:rsidRPr="007C6909">
          <w:rPr>
            <w:rStyle w:val="Hyperlink"/>
            <w:rFonts w:ascii="Times New Roman" w:hAnsi="Times New Roman" w:cs="Times New Roman"/>
            <w:noProof/>
            <w:sz w:val="24"/>
            <w:szCs w:val="24"/>
            <w:lang w:val="en-US"/>
          </w:rPr>
          <w:delText xml:space="preserve"> Kịch bản Người bán thêm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1D1B691" w14:textId="2B2D264A" w:rsidR="00533F53" w:rsidRPr="007C6909" w:rsidRDefault="00533F53">
      <w:pPr>
        <w:pStyle w:val="TableofFigures"/>
        <w:tabs>
          <w:tab w:val="right" w:leader="dot" w:pos="9019"/>
        </w:tabs>
        <w:rPr>
          <w:del w:id="189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2.20</w:delText>
        </w:r>
        <w:r w:rsidRPr="007C6909">
          <w:rPr>
            <w:rStyle w:val="Hyperlink"/>
            <w:rFonts w:ascii="Times New Roman" w:hAnsi="Times New Roman" w:cs="Times New Roman"/>
            <w:noProof/>
            <w:sz w:val="24"/>
            <w:szCs w:val="24"/>
            <w:lang w:val="en-US"/>
          </w:rPr>
          <w:delText xml:space="preserve"> Kịch bản người bán xóa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555B450" w14:textId="6BDEC7A4" w:rsidR="00533F53" w:rsidRPr="007C6909" w:rsidRDefault="00533F53">
      <w:pPr>
        <w:pStyle w:val="TableofFigures"/>
        <w:tabs>
          <w:tab w:val="right" w:leader="dot" w:pos="9019"/>
        </w:tabs>
        <w:rPr>
          <w:del w:id="189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2.21</w:delText>
        </w:r>
        <w:r w:rsidRPr="007C6909">
          <w:rPr>
            <w:rStyle w:val="Hyperlink"/>
            <w:rFonts w:ascii="Times New Roman" w:hAnsi="Times New Roman" w:cs="Times New Roman"/>
            <w:noProof/>
            <w:sz w:val="24"/>
            <w:szCs w:val="24"/>
            <w:lang w:val="en-US"/>
          </w:rPr>
          <w:delText xml:space="preserve"> Kịch bản người bán thêm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3F34086" w14:textId="19CD633E" w:rsidR="00533F53" w:rsidRPr="007C6909" w:rsidRDefault="00533F53">
      <w:pPr>
        <w:pStyle w:val="TableofFigures"/>
        <w:tabs>
          <w:tab w:val="right" w:leader="dot" w:pos="9019"/>
        </w:tabs>
        <w:rPr>
          <w:del w:id="189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2.22</w:delText>
        </w:r>
        <w:r w:rsidRPr="007C6909">
          <w:rPr>
            <w:rStyle w:val="Hyperlink"/>
            <w:rFonts w:ascii="Times New Roman" w:hAnsi="Times New Roman" w:cs="Times New Roman"/>
            <w:noProof/>
            <w:sz w:val="24"/>
            <w:szCs w:val="24"/>
            <w:lang w:val="en-US"/>
          </w:rPr>
          <w:delText xml:space="preserve"> Kịch bản người bán chỉnh sửa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5FF17E4" w14:textId="5DBCC6E9" w:rsidR="00533F53" w:rsidRPr="007C6909" w:rsidRDefault="00533F53">
      <w:pPr>
        <w:pStyle w:val="TableofFigures"/>
        <w:tabs>
          <w:tab w:val="right" w:leader="dot" w:pos="9019"/>
        </w:tabs>
        <w:rPr>
          <w:del w:id="189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2.23</w:delText>
        </w:r>
        <w:r w:rsidRPr="007C6909">
          <w:rPr>
            <w:rStyle w:val="Hyperlink"/>
            <w:rFonts w:ascii="Times New Roman" w:hAnsi="Times New Roman" w:cs="Times New Roman"/>
            <w:noProof/>
            <w:sz w:val="24"/>
            <w:szCs w:val="24"/>
            <w:lang w:val="en-US"/>
          </w:rPr>
          <w:delText xml:space="preserve"> Kịch bản người bán xóa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445D0B" w14:textId="61E8123F" w:rsidR="00533F53" w:rsidRPr="007C6909" w:rsidRDefault="00533F53">
      <w:pPr>
        <w:pStyle w:val="TableofFigures"/>
        <w:tabs>
          <w:tab w:val="right" w:leader="dot" w:pos="9019"/>
        </w:tabs>
        <w:rPr>
          <w:del w:id="190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2.24</w:delText>
        </w:r>
        <w:r w:rsidRPr="007C6909">
          <w:rPr>
            <w:rStyle w:val="Hyperlink"/>
            <w:rFonts w:ascii="Times New Roman" w:hAnsi="Times New Roman" w:cs="Times New Roman"/>
            <w:noProof/>
            <w:sz w:val="24"/>
            <w:szCs w:val="24"/>
            <w:lang w:val="en-US"/>
          </w:rPr>
          <w:delText xml:space="preserve"> Kịch bản người quản trị thêm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7B25952" w14:textId="24DB9DE0" w:rsidR="00533F53" w:rsidRPr="007C6909" w:rsidRDefault="00533F53">
      <w:pPr>
        <w:pStyle w:val="TableofFigures"/>
        <w:tabs>
          <w:tab w:val="right" w:leader="dot" w:pos="9019"/>
        </w:tabs>
        <w:rPr>
          <w:del w:id="190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2.25</w:delText>
        </w:r>
        <w:r w:rsidRPr="007C6909">
          <w:rPr>
            <w:rStyle w:val="Hyperlink"/>
            <w:rFonts w:ascii="Times New Roman" w:hAnsi="Times New Roman" w:cs="Times New Roman"/>
            <w:noProof/>
            <w:sz w:val="24"/>
            <w:szCs w:val="24"/>
            <w:lang w:val="en-US"/>
          </w:rPr>
          <w:delText xml:space="preserve"> Kịch bản người quản trị chỉnh sủa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0196EF7" w14:textId="100F56C7" w:rsidR="00533F53" w:rsidRPr="007C6909" w:rsidRDefault="00533F53">
      <w:pPr>
        <w:pStyle w:val="TableofFigures"/>
        <w:tabs>
          <w:tab w:val="right" w:leader="dot" w:pos="9019"/>
        </w:tabs>
        <w:rPr>
          <w:del w:id="190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2.26</w:delText>
        </w:r>
        <w:r w:rsidRPr="007C6909">
          <w:rPr>
            <w:rStyle w:val="Hyperlink"/>
            <w:rFonts w:ascii="Times New Roman" w:hAnsi="Times New Roman" w:cs="Times New Roman"/>
            <w:noProof/>
            <w:sz w:val="24"/>
            <w:szCs w:val="24"/>
            <w:lang w:val="en-US"/>
          </w:rPr>
          <w:delText xml:space="preserve"> Kịch bản người quản trị xóa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C2BAD9" w14:textId="70E10D1A" w:rsidR="00533F53" w:rsidRPr="007C6909" w:rsidRDefault="00533F53">
      <w:pPr>
        <w:pStyle w:val="TableofFigures"/>
        <w:tabs>
          <w:tab w:val="right" w:leader="dot" w:pos="9019"/>
        </w:tabs>
        <w:rPr>
          <w:del w:id="190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2.27</w:delText>
        </w:r>
        <w:r w:rsidRPr="007C6909">
          <w:rPr>
            <w:rStyle w:val="Hyperlink"/>
            <w:rFonts w:ascii="Times New Roman" w:hAnsi="Times New Roman" w:cs="Times New Roman"/>
            <w:noProof/>
            <w:sz w:val="24"/>
            <w:szCs w:val="24"/>
            <w:lang w:val="en-US"/>
          </w:rPr>
          <w:delText xml:space="preserve"> Kịch bản người quản trị thêm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B86C463" w14:textId="46F19DC2" w:rsidR="00533F53" w:rsidRPr="007C6909" w:rsidRDefault="00533F53">
      <w:pPr>
        <w:pStyle w:val="TableofFigures"/>
        <w:tabs>
          <w:tab w:val="right" w:leader="dot" w:pos="9019"/>
        </w:tabs>
        <w:rPr>
          <w:del w:id="190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2.28</w:delText>
        </w:r>
        <w:r w:rsidRPr="007C6909">
          <w:rPr>
            <w:rStyle w:val="Hyperlink"/>
            <w:rFonts w:ascii="Times New Roman" w:hAnsi="Times New Roman" w:cs="Times New Roman"/>
            <w:noProof/>
            <w:sz w:val="24"/>
            <w:szCs w:val="24"/>
            <w:lang w:val="en-US"/>
          </w:rPr>
          <w:delText xml:space="preserve"> Kịch bản người quản trị chỉnh sửa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28F497" w14:textId="382DCEE2" w:rsidR="00533F53" w:rsidRPr="007C6909" w:rsidRDefault="00533F53">
      <w:pPr>
        <w:pStyle w:val="TableofFigures"/>
        <w:tabs>
          <w:tab w:val="right" w:leader="dot" w:pos="9019"/>
        </w:tabs>
        <w:rPr>
          <w:del w:id="191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2.29</w:delText>
        </w:r>
        <w:r w:rsidRPr="007C6909">
          <w:rPr>
            <w:rStyle w:val="Hyperlink"/>
            <w:rFonts w:ascii="Times New Roman" w:hAnsi="Times New Roman" w:cs="Times New Roman"/>
            <w:noProof/>
            <w:sz w:val="24"/>
            <w:szCs w:val="24"/>
            <w:lang w:val="en-US"/>
          </w:rPr>
          <w:delText xml:space="preserve"> Kịch bản người quản trị xóa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A3C0A9D" w14:textId="338BAAF8" w:rsidR="00533F53" w:rsidRPr="007C6909" w:rsidRDefault="00533F53">
      <w:pPr>
        <w:pStyle w:val="TableofFigures"/>
        <w:tabs>
          <w:tab w:val="right" w:leader="dot" w:pos="9019"/>
        </w:tabs>
        <w:rPr>
          <w:del w:id="191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2.30</w:delText>
        </w:r>
        <w:r w:rsidRPr="007C6909">
          <w:rPr>
            <w:rStyle w:val="Hyperlink"/>
            <w:rFonts w:ascii="Times New Roman" w:hAnsi="Times New Roman" w:cs="Times New Roman"/>
            <w:noProof/>
            <w:sz w:val="24"/>
            <w:szCs w:val="24"/>
            <w:lang w:val="en-US"/>
          </w:rPr>
          <w:delText xml:space="preserve"> Kịch bản người quản trị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7006FF" w14:textId="5104CDD7" w:rsidR="00533F53" w:rsidRPr="007C6909" w:rsidRDefault="00533F53">
      <w:pPr>
        <w:pStyle w:val="TableofFigures"/>
        <w:tabs>
          <w:tab w:val="right" w:leader="dot" w:pos="9019"/>
        </w:tabs>
        <w:rPr>
          <w:del w:id="191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2.31</w:delText>
        </w:r>
        <w:r w:rsidRPr="007C6909">
          <w:rPr>
            <w:rStyle w:val="Hyperlink"/>
            <w:rFonts w:ascii="Times New Roman" w:hAnsi="Times New Roman" w:cs="Times New Roman"/>
            <w:noProof/>
            <w:sz w:val="24"/>
            <w:szCs w:val="24"/>
            <w:lang w:val="en-US"/>
          </w:rPr>
          <w:delText xml:space="preserve"> Kịch bản người bán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0C935EF" w14:textId="1CBC4C7D" w:rsidR="00533F53" w:rsidRPr="007C6909" w:rsidRDefault="00533F53">
      <w:pPr>
        <w:pStyle w:val="TableofFigures"/>
        <w:tabs>
          <w:tab w:val="right" w:leader="dot" w:pos="9019"/>
        </w:tabs>
        <w:rPr>
          <w:del w:id="191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2.32</w:delText>
        </w:r>
        <w:r w:rsidRPr="007C6909">
          <w:rPr>
            <w:rStyle w:val="Hyperlink"/>
            <w:rFonts w:ascii="Times New Roman" w:hAnsi="Times New Roman" w:cs="Times New Roman"/>
            <w:noProof/>
            <w:sz w:val="24"/>
            <w:szCs w:val="24"/>
            <w:lang w:val="en-US"/>
          </w:rPr>
          <w:delText xml:space="preserve"> Kịch bản người bán nhập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226EEBD" w14:textId="33D3F71C" w:rsidR="00533F53" w:rsidRPr="007C6909" w:rsidRDefault="00533F53">
      <w:pPr>
        <w:pStyle w:val="TableofFigures"/>
        <w:tabs>
          <w:tab w:val="right" w:leader="dot" w:pos="9019"/>
        </w:tabs>
        <w:rPr>
          <w:del w:id="191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2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2.33</w:delText>
        </w:r>
        <w:r w:rsidRPr="007C6909">
          <w:rPr>
            <w:rStyle w:val="Hyperlink"/>
            <w:rFonts w:ascii="Times New Roman" w:hAnsi="Times New Roman" w:cs="Times New Roman"/>
            <w:noProof/>
            <w:sz w:val="24"/>
            <w:szCs w:val="24"/>
            <w:lang w:val="en-US"/>
          </w:rPr>
          <w:delText xml:space="preserve"> Kịch bản người bán thêm nhà cung cấp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D98A12B" w14:textId="4AA18521" w:rsidR="007569A2" w:rsidRDefault="00533F53">
      <w:pPr>
        <w:rPr>
          <w:del w:id="1921" w:author="Kiên Lê Trung" w:date="2024-12-26T18:35:00Z" w16du:dateUtc="2024-12-26T11:35:00Z"/>
          <w:rFonts w:ascii="Times New Roman" w:eastAsia="Times New Roman" w:hAnsi="Times New Roman" w:cs="Times New Roman"/>
          <w:sz w:val="28"/>
          <w:szCs w:val="28"/>
        </w:rPr>
      </w:pPr>
      <w:del w:id="1922" w:author="Kiên Lê Trung" w:date="2024-12-26T18:32:00Z" w16du:dateUtc="2024-12-26T11:32:00Z">
        <w:r w:rsidRPr="007C6909">
          <w:rPr>
            <w:rFonts w:ascii="Times New Roman" w:eastAsia="Times New Roman" w:hAnsi="Times New Roman" w:cs="Times New Roman"/>
            <w:sz w:val="24"/>
            <w:szCs w:val="24"/>
          </w:rPr>
          <w:fldChar w:fldCharType="end"/>
        </w:r>
      </w:del>
    </w:p>
    <w:p w14:paraId="2946DB82" w14:textId="77777777" w:rsidR="007569A2" w:rsidRDefault="007569A2">
      <w:pPr>
        <w:rPr>
          <w:del w:id="1923" w:author="Kiên Lê Trung" w:date="2024-12-26T18:35:00Z" w16du:dateUtc="2024-12-26T11:35:00Z"/>
          <w:rFonts w:ascii="Times New Roman" w:eastAsia="Times New Roman" w:hAnsi="Times New Roman" w:cs="Times New Roman"/>
          <w:sz w:val="28"/>
          <w:szCs w:val="28"/>
        </w:rPr>
      </w:pPr>
    </w:p>
    <w:p w14:paraId="5997CC1D" w14:textId="77777777" w:rsidR="007569A2" w:rsidRDefault="007569A2">
      <w:pPr>
        <w:rPr>
          <w:del w:id="1924" w:author="Kiên Lê Trung" w:date="2024-12-26T18:35:00Z" w16du:dateUtc="2024-12-26T11:35:00Z"/>
          <w:rFonts w:ascii="Times New Roman" w:eastAsia="Times New Roman" w:hAnsi="Times New Roman" w:cs="Times New Roman"/>
          <w:sz w:val="28"/>
          <w:szCs w:val="28"/>
        </w:rPr>
      </w:pPr>
    </w:p>
    <w:p w14:paraId="110FFD37" w14:textId="77777777" w:rsidR="007569A2" w:rsidRDefault="007569A2">
      <w:pPr>
        <w:rPr>
          <w:del w:id="1925" w:author="Kiên Lê Trung" w:date="2024-12-26T18:35:00Z" w16du:dateUtc="2024-12-26T11:35:00Z"/>
          <w:rFonts w:ascii="Times New Roman" w:eastAsia="Times New Roman" w:hAnsi="Times New Roman" w:cs="Times New Roman"/>
          <w:sz w:val="28"/>
          <w:szCs w:val="28"/>
        </w:rPr>
      </w:pPr>
    </w:p>
    <w:p w14:paraId="6B699379" w14:textId="77777777" w:rsidR="007569A2" w:rsidRDefault="007569A2">
      <w:pPr>
        <w:rPr>
          <w:del w:id="1926" w:author="Kiên Lê Trung" w:date="2024-12-26T18:35:00Z" w16du:dateUtc="2024-12-26T11:35:00Z"/>
          <w:rFonts w:ascii="Times New Roman" w:eastAsia="Times New Roman" w:hAnsi="Times New Roman" w:cs="Times New Roman"/>
          <w:sz w:val="28"/>
          <w:szCs w:val="28"/>
        </w:rPr>
      </w:pPr>
    </w:p>
    <w:p w14:paraId="3FE9F23F" w14:textId="77777777" w:rsidR="007569A2" w:rsidRDefault="007569A2">
      <w:pPr>
        <w:rPr>
          <w:del w:id="1927" w:author="Kiên Lê Trung" w:date="2024-12-26T18:35:00Z" w16du:dateUtc="2024-12-26T11:35:00Z"/>
          <w:rFonts w:ascii="Times New Roman" w:eastAsia="Times New Roman" w:hAnsi="Times New Roman" w:cs="Times New Roman"/>
          <w:sz w:val="28"/>
          <w:szCs w:val="28"/>
        </w:rPr>
      </w:pPr>
    </w:p>
    <w:p w14:paraId="1F72F646" w14:textId="77777777" w:rsidR="007569A2" w:rsidRDefault="007569A2">
      <w:pPr>
        <w:rPr>
          <w:del w:id="1928" w:author="Kiên Lê Trung" w:date="2024-12-26T18:35:00Z" w16du:dateUtc="2024-12-26T11:35:00Z"/>
          <w:rFonts w:ascii="Times New Roman" w:eastAsia="Times New Roman" w:hAnsi="Times New Roman" w:cs="Times New Roman"/>
          <w:sz w:val="28"/>
          <w:szCs w:val="28"/>
        </w:rPr>
      </w:pPr>
    </w:p>
    <w:p w14:paraId="08CE6F91" w14:textId="77777777" w:rsidR="007569A2" w:rsidRDefault="007569A2">
      <w:pPr>
        <w:rPr>
          <w:del w:id="1929" w:author="Kiên Lê Trung" w:date="2024-12-26T18:35:00Z" w16du:dateUtc="2024-12-26T11:35:00Z"/>
          <w:rFonts w:ascii="Times New Roman" w:eastAsia="Times New Roman" w:hAnsi="Times New Roman" w:cs="Times New Roman"/>
          <w:sz w:val="28"/>
          <w:szCs w:val="28"/>
        </w:rPr>
      </w:pPr>
    </w:p>
    <w:p w14:paraId="61CDCEAD" w14:textId="77777777" w:rsidR="007569A2" w:rsidRDefault="007569A2">
      <w:pPr>
        <w:rPr>
          <w:del w:id="1930" w:author="Kiên Lê Trung" w:date="2024-12-26T18:35:00Z" w16du:dateUtc="2024-12-26T11:35:00Z"/>
          <w:rFonts w:ascii="Times New Roman" w:eastAsia="Times New Roman" w:hAnsi="Times New Roman" w:cs="Times New Roman"/>
          <w:sz w:val="28"/>
          <w:szCs w:val="28"/>
        </w:rPr>
      </w:pPr>
    </w:p>
    <w:p w14:paraId="6BB9E253" w14:textId="77777777" w:rsidR="007569A2" w:rsidRDefault="007569A2">
      <w:pPr>
        <w:rPr>
          <w:del w:id="1931" w:author="Kiên Lê Trung" w:date="2024-12-26T18:35:00Z" w16du:dateUtc="2024-12-26T11:35:00Z"/>
          <w:rFonts w:ascii="Times New Roman" w:eastAsia="Times New Roman" w:hAnsi="Times New Roman" w:cs="Times New Roman"/>
          <w:sz w:val="28"/>
          <w:szCs w:val="28"/>
        </w:rPr>
      </w:pPr>
    </w:p>
    <w:p w14:paraId="1EE7A70C" w14:textId="77777777" w:rsidR="007569A2" w:rsidRDefault="00CE686F" w:rsidP="007C6909">
      <w:pPr>
        <w:pStyle w:val="Heading1"/>
      </w:pPr>
      <w:bookmarkStart w:id="1932" w:name="_Toc185955137"/>
      <w:bookmarkStart w:id="1933" w:name="_Toc186130289"/>
      <w:r>
        <w:t>Danh mục các hình vẽ</w:t>
      </w:r>
      <w:bookmarkEnd w:id="1932"/>
      <w:bookmarkEnd w:id="1933"/>
      <w:r>
        <w:t xml:space="preserve"> </w:t>
      </w:r>
    </w:p>
    <w:p w14:paraId="69355BFF" w14:textId="490824D3" w:rsidR="00902100" w:rsidRPr="00902100" w:rsidRDefault="00902100">
      <w:pPr>
        <w:pStyle w:val="TableofFigures"/>
        <w:tabs>
          <w:tab w:val="right" w:leader="dot" w:pos="9019"/>
        </w:tabs>
        <w:rPr>
          <w:ins w:id="193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35" w:author="Kiên Lê Trung" w:date="2024-12-26T18:39:00Z" w16du:dateUtc="2024-12-26T11:39:00Z">
            <w:rPr>
              <w:ins w:id="193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37" w:author="Kiên Lê Trung" w:date="2024-12-26T18:39:00Z" w16du:dateUtc="2024-12-26T11:39:00Z">
        <w:r w:rsidRPr="00902100">
          <w:rPr>
            <w:rFonts w:ascii="Times New Roman" w:eastAsia="Times New Roman" w:hAnsi="Times New Roman" w:cs="Times New Roman"/>
            <w:sz w:val="24"/>
            <w:szCs w:val="24"/>
          </w:rPr>
          <w:fldChar w:fldCharType="begin"/>
        </w:r>
        <w:r w:rsidRPr="00902100">
          <w:rPr>
            <w:rFonts w:ascii="Times New Roman" w:eastAsia="Times New Roman" w:hAnsi="Times New Roman" w:cs="Times New Roman"/>
            <w:sz w:val="24"/>
            <w:szCs w:val="24"/>
          </w:rPr>
          <w:instrText xml:space="preserve"> TOC \h \z \c "Hình" </w:instrText>
        </w:r>
      </w:ins>
      <w:r w:rsidRPr="00902100">
        <w:rPr>
          <w:rFonts w:ascii="Times New Roman" w:eastAsia="Times New Roman" w:hAnsi="Times New Roman" w:cs="Times New Roman"/>
          <w:sz w:val="24"/>
          <w:szCs w:val="24"/>
        </w:rPr>
        <w:fldChar w:fldCharType="separate"/>
      </w:r>
      <w:ins w:id="1938" w:author="Kiên Lê Trung" w:date="2024-12-26T18:39:00Z" w16du:dateUtc="2024-12-26T11:39:00Z">
        <w:r w:rsidRPr="00902100">
          <w:rPr>
            <w:rStyle w:val="Hyperlink"/>
            <w:rFonts w:ascii="Times New Roman" w:hAnsi="Times New Roman" w:cs="Times New Roman"/>
            <w:noProof/>
            <w:sz w:val="24"/>
            <w:szCs w:val="24"/>
            <w:rPrChange w:id="193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4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41" w:author="Kiên Lê Trung" w:date="2024-12-26T18:39:00Z" w16du:dateUtc="2024-12-26T11:39:00Z">
              <w:rPr>
                <w:noProof/>
              </w:rPr>
            </w:rPrChange>
          </w:rPr>
          <w:instrText>HYPERLINK \l "_Toc186130760"</w:instrText>
        </w:r>
        <w:r w:rsidRPr="00902100">
          <w:rPr>
            <w:rStyle w:val="Hyperlink"/>
            <w:rFonts w:ascii="Times New Roman" w:hAnsi="Times New Roman" w:cs="Times New Roman"/>
            <w:noProof/>
            <w:sz w:val="24"/>
            <w:szCs w:val="24"/>
            <w:rPrChange w:id="1942"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194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1944" w:author="Kiên Lê Trung" w:date="2024-12-26T18:39:00Z" w16du:dateUtc="2024-12-26T11:39:00Z">
              <w:rPr>
                <w:rStyle w:val="Hyperlink"/>
                <w:noProof/>
              </w:rPr>
            </w:rPrChange>
          </w:rPr>
          <w:t>Hình 2.1</w:t>
        </w:r>
        <w:r w:rsidRPr="00902100">
          <w:rPr>
            <w:rStyle w:val="Hyperlink"/>
            <w:rFonts w:ascii="Times New Roman" w:hAnsi="Times New Roman" w:cs="Times New Roman"/>
            <w:noProof/>
            <w:sz w:val="24"/>
            <w:szCs w:val="24"/>
            <w:lang w:val="en-US"/>
            <w:rPrChange w:id="1945" w:author="Kiên Lê Trung" w:date="2024-12-26T18:39:00Z" w16du:dateUtc="2024-12-26T11:39:00Z">
              <w:rPr>
                <w:rStyle w:val="Hyperlink"/>
                <w:noProof/>
                <w:lang w:val="en-US"/>
              </w:rPr>
            </w:rPrChange>
          </w:rPr>
          <w:t xml:space="preserve"> Biểu đồ Usecase tổng quát</w:t>
        </w:r>
        <w:r w:rsidRPr="00902100">
          <w:rPr>
            <w:rFonts w:ascii="Times New Roman" w:hAnsi="Times New Roman" w:cs="Times New Roman"/>
            <w:noProof/>
            <w:webHidden/>
            <w:sz w:val="24"/>
            <w:szCs w:val="24"/>
            <w:rPrChange w:id="194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194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1948" w:author="Kiên Lê Trung" w:date="2024-12-26T18:39:00Z" w16du:dateUtc="2024-12-26T11:39:00Z">
              <w:rPr>
                <w:noProof/>
                <w:webHidden/>
              </w:rPr>
            </w:rPrChange>
          </w:rPr>
          <w:instrText xml:space="preserve"> PAGEREF _Toc186130760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1949" w:author="Kiên Lê Trung" w:date="2024-12-26T18:39:00Z" w16du:dateUtc="2024-12-26T11:39:00Z">
            <w:rPr>
              <w:noProof/>
              <w:webHidden/>
            </w:rPr>
          </w:rPrChange>
        </w:rPr>
        <w:fldChar w:fldCharType="separate"/>
      </w:r>
      <w:ins w:id="1950" w:author="Kiên Lê Trung" w:date="2024-12-26T18:39:00Z" w16du:dateUtc="2024-12-26T11:39:00Z">
        <w:r w:rsidRPr="00902100">
          <w:rPr>
            <w:rFonts w:ascii="Times New Roman" w:hAnsi="Times New Roman" w:cs="Times New Roman"/>
            <w:noProof/>
            <w:webHidden/>
            <w:sz w:val="24"/>
            <w:szCs w:val="24"/>
            <w:rPrChange w:id="1951"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195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1953" w:author="Kiên Lê Trung" w:date="2024-12-26T18:39:00Z" w16du:dateUtc="2024-12-26T11:39:00Z">
              <w:rPr>
                <w:rStyle w:val="Hyperlink"/>
                <w:noProof/>
              </w:rPr>
            </w:rPrChange>
          </w:rPr>
          <w:fldChar w:fldCharType="end"/>
        </w:r>
      </w:ins>
    </w:p>
    <w:p w14:paraId="3F173EA5" w14:textId="6028E9FF" w:rsidR="00902100" w:rsidRPr="00902100" w:rsidRDefault="00902100">
      <w:pPr>
        <w:pStyle w:val="TableofFigures"/>
        <w:tabs>
          <w:tab w:val="right" w:leader="dot" w:pos="9019"/>
        </w:tabs>
        <w:rPr>
          <w:ins w:id="195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55" w:author="Kiên Lê Trung" w:date="2024-12-26T18:39:00Z" w16du:dateUtc="2024-12-26T11:39:00Z">
            <w:rPr>
              <w:ins w:id="195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57" w:author="Kiên Lê Trung" w:date="2024-12-26T18:39:00Z" w16du:dateUtc="2024-12-26T11:39:00Z">
        <w:r w:rsidRPr="00902100">
          <w:rPr>
            <w:rStyle w:val="Hyperlink"/>
            <w:rFonts w:ascii="Times New Roman" w:hAnsi="Times New Roman" w:cs="Times New Roman"/>
            <w:noProof/>
            <w:sz w:val="24"/>
            <w:szCs w:val="24"/>
            <w:rPrChange w:id="195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5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60" w:author="Kiên Lê Trung" w:date="2024-12-26T18:39:00Z" w16du:dateUtc="2024-12-26T11:39:00Z">
              <w:rPr>
                <w:noProof/>
              </w:rPr>
            </w:rPrChange>
          </w:rPr>
          <w:instrText>HYPERLINK \l "_Toc186130761"</w:instrText>
        </w:r>
        <w:r w:rsidRPr="00902100">
          <w:rPr>
            <w:rStyle w:val="Hyperlink"/>
            <w:rFonts w:ascii="Times New Roman" w:hAnsi="Times New Roman" w:cs="Times New Roman"/>
            <w:noProof/>
            <w:sz w:val="24"/>
            <w:szCs w:val="24"/>
            <w:rPrChange w:id="1961"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196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1963" w:author="Kiên Lê Trung" w:date="2024-12-26T18:39:00Z" w16du:dateUtc="2024-12-26T11:39:00Z">
              <w:rPr>
                <w:rStyle w:val="Hyperlink"/>
                <w:noProof/>
              </w:rPr>
            </w:rPrChange>
          </w:rPr>
          <w:t>Hình 2.2</w:t>
        </w:r>
        <w:r w:rsidRPr="00902100">
          <w:rPr>
            <w:rStyle w:val="Hyperlink"/>
            <w:rFonts w:ascii="Times New Roman" w:hAnsi="Times New Roman" w:cs="Times New Roman"/>
            <w:noProof/>
            <w:sz w:val="24"/>
            <w:szCs w:val="24"/>
            <w:lang w:val="en-US"/>
            <w:rPrChange w:id="1964" w:author="Kiên Lê Trung" w:date="2024-12-26T18:39:00Z" w16du:dateUtc="2024-12-26T11:39:00Z">
              <w:rPr>
                <w:rStyle w:val="Hyperlink"/>
                <w:noProof/>
                <w:lang w:val="en-US"/>
              </w:rPr>
            </w:rPrChange>
          </w:rPr>
          <w:t xml:space="preserve"> Biểu đồ Usecase Đăng ký</w:t>
        </w:r>
        <w:r w:rsidRPr="00902100">
          <w:rPr>
            <w:rFonts w:ascii="Times New Roman" w:hAnsi="Times New Roman" w:cs="Times New Roman"/>
            <w:noProof/>
            <w:webHidden/>
            <w:sz w:val="24"/>
            <w:szCs w:val="24"/>
            <w:rPrChange w:id="196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196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1967" w:author="Kiên Lê Trung" w:date="2024-12-26T18:39:00Z" w16du:dateUtc="2024-12-26T11:39:00Z">
              <w:rPr>
                <w:noProof/>
                <w:webHidden/>
              </w:rPr>
            </w:rPrChange>
          </w:rPr>
          <w:instrText xml:space="preserve"> PAGEREF _Toc186130761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1968" w:author="Kiên Lê Trung" w:date="2024-12-26T18:39:00Z" w16du:dateUtc="2024-12-26T11:39:00Z">
            <w:rPr>
              <w:noProof/>
              <w:webHidden/>
            </w:rPr>
          </w:rPrChange>
        </w:rPr>
        <w:fldChar w:fldCharType="separate"/>
      </w:r>
      <w:ins w:id="1969" w:author="Kiên Lê Trung" w:date="2024-12-26T18:39:00Z" w16du:dateUtc="2024-12-26T11:39:00Z">
        <w:r w:rsidRPr="00902100">
          <w:rPr>
            <w:rFonts w:ascii="Times New Roman" w:hAnsi="Times New Roman" w:cs="Times New Roman"/>
            <w:noProof/>
            <w:webHidden/>
            <w:sz w:val="24"/>
            <w:szCs w:val="24"/>
            <w:rPrChange w:id="1970"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197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1972" w:author="Kiên Lê Trung" w:date="2024-12-26T18:39:00Z" w16du:dateUtc="2024-12-26T11:39:00Z">
              <w:rPr>
                <w:rStyle w:val="Hyperlink"/>
                <w:noProof/>
              </w:rPr>
            </w:rPrChange>
          </w:rPr>
          <w:fldChar w:fldCharType="end"/>
        </w:r>
      </w:ins>
    </w:p>
    <w:p w14:paraId="79CB2730" w14:textId="1B9C7FA6" w:rsidR="00902100" w:rsidRPr="00902100" w:rsidRDefault="00902100">
      <w:pPr>
        <w:pStyle w:val="TableofFigures"/>
        <w:tabs>
          <w:tab w:val="right" w:leader="dot" w:pos="9019"/>
        </w:tabs>
        <w:rPr>
          <w:ins w:id="197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74" w:author="Kiên Lê Trung" w:date="2024-12-26T18:39:00Z" w16du:dateUtc="2024-12-26T11:39:00Z">
            <w:rPr>
              <w:ins w:id="197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76" w:author="Kiên Lê Trung" w:date="2024-12-26T18:39:00Z" w16du:dateUtc="2024-12-26T11:39:00Z">
        <w:r w:rsidRPr="00902100">
          <w:rPr>
            <w:rStyle w:val="Hyperlink"/>
            <w:rFonts w:ascii="Times New Roman" w:hAnsi="Times New Roman" w:cs="Times New Roman"/>
            <w:noProof/>
            <w:sz w:val="24"/>
            <w:szCs w:val="24"/>
            <w:rPrChange w:id="197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7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79" w:author="Kiên Lê Trung" w:date="2024-12-26T18:39:00Z" w16du:dateUtc="2024-12-26T11:39:00Z">
              <w:rPr>
                <w:noProof/>
              </w:rPr>
            </w:rPrChange>
          </w:rPr>
          <w:instrText>HYPERLINK \l "_Toc186130762"</w:instrText>
        </w:r>
        <w:r w:rsidRPr="00902100">
          <w:rPr>
            <w:rStyle w:val="Hyperlink"/>
            <w:rFonts w:ascii="Times New Roman" w:hAnsi="Times New Roman" w:cs="Times New Roman"/>
            <w:noProof/>
            <w:sz w:val="24"/>
            <w:szCs w:val="24"/>
            <w:rPrChange w:id="1980"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198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1982" w:author="Kiên Lê Trung" w:date="2024-12-26T18:39:00Z" w16du:dateUtc="2024-12-26T11:39:00Z">
              <w:rPr>
                <w:rStyle w:val="Hyperlink"/>
                <w:noProof/>
              </w:rPr>
            </w:rPrChange>
          </w:rPr>
          <w:t>Hình 2.3</w:t>
        </w:r>
        <w:r w:rsidRPr="00902100">
          <w:rPr>
            <w:rStyle w:val="Hyperlink"/>
            <w:rFonts w:ascii="Times New Roman" w:hAnsi="Times New Roman" w:cs="Times New Roman"/>
            <w:noProof/>
            <w:sz w:val="24"/>
            <w:szCs w:val="24"/>
            <w:lang w:val="en-US"/>
            <w:rPrChange w:id="1983" w:author="Kiên Lê Trung" w:date="2024-12-26T18:39:00Z" w16du:dateUtc="2024-12-26T11:39:00Z">
              <w:rPr>
                <w:rStyle w:val="Hyperlink"/>
                <w:noProof/>
                <w:lang w:val="en-US"/>
              </w:rPr>
            </w:rPrChange>
          </w:rPr>
          <w:t xml:space="preserve"> Biểu đồ Usecase Tìm kiếm sản phẩm</w:t>
        </w:r>
        <w:r w:rsidRPr="00902100">
          <w:rPr>
            <w:rFonts w:ascii="Times New Roman" w:hAnsi="Times New Roman" w:cs="Times New Roman"/>
            <w:noProof/>
            <w:webHidden/>
            <w:sz w:val="24"/>
            <w:szCs w:val="24"/>
            <w:rPrChange w:id="198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198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1986" w:author="Kiên Lê Trung" w:date="2024-12-26T18:39:00Z" w16du:dateUtc="2024-12-26T11:39:00Z">
              <w:rPr>
                <w:noProof/>
                <w:webHidden/>
              </w:rPr>
            </w:rPrChange>
          </w:rPr>
          <w:instrText xml:space="preserve"> PAGEREF _Toc186130762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1987" w:author="Kiên Lê Trung" w:date="2024-12-26T18:39:00Z" w16du:dateUtc="2024-12-26T11:39:00Z">
            <w:rPr>
              <w:noProof/>
              <w:webHidden/>
            </w:rPr>
          </w:rPrChange>
        </w:rPr>
        <w:fldChar w:fldCharType="separate"/>
      </w:r>
      <w:ins w:id="1988" w:author="Kiên Lê Trung" w:date="2024-12-26T18:39:00Z" w16du:dateUtc="2024-12-26T11:39:00Z">
        <w:r w:rsidRPr="00902100">
          <w:rPr>
            <w:rFonts w:ascii="Times New Roman" w:hAnsi="Times New Roman" w:cs="Times New Roman"/>
            <w:noProof/>
            <w:webHidden/>
            <w:sz w:val="24"/>
            <w:szCs w:val="24"/>
            <w:rPrChange w:id="1989"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199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1991" w:author="Kiên Lê Trung" w:date="2024-12-26T18:39:00Z" w16du:dateUtc="2024-12-26T11:39:00Z">
              <w:rPr>
                <w:rStyle w:val="Hyperlink"/>
                <w:noProof/>
              </w:rPr>
            </w:rPrChange>
          </w:rPr>
          <w:fldChar w:fldCharType="end"/>
        </w:r>
      </w:ins>
    </w:p>
    <w:p w14:paraId="01AB682F" w14:textId="692A36B4" w:rsidR="00902100" w:rsidRPr="00902100" w:rsidRDefault="00902100">
      <w:pPr>
        <w:pStyle w:val="TableofFigures"/>
        <w:tabs>
          <w:tab w:val="right" w:leader="dot" w:pos="9019"/>
        </w:tabs>
        <w:rPr>
          <w:ins w:id="199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93" w:author="Kiên Lê Trung" w:date="2024-12-26T18:39:00Z" w16du:dateUtc="2024-12-26T11:39:00Z">
            <w:rPr>
              <w:ins w:id="199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95" w:author="Kiên Lê Trung" w:date="2024-12-26T18:39:00Z" w16du:dateUtc="2024-12-26T11:39:00Z">
        <w:r w:rsidRPr="00902100">
          <w:rPr>
            <w:rStyle w:val="Hyperlink"/>
            <w:rFonts w:ascii="Times New Roman" w:hAnsi="Times New Roman" w:cs="Times New Roman"/>
            <w:noProof/>
            <w:sz w:val="24"/>
            <w:szCs w:val="24"/>
            <w:rPrChange w:id="199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9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98" w:author="Kiên Lê Trung" w:date="2024-12-26T18:39:00Z" w16du:dateUtc="2024-12-26T11:39:00Z">
              <w:rPr>
                <w:noProof/>
              </w:rPr>
            </w:rPrChange>
          </w:rPr>
          <w:instrText>HYPERLINK \l "_Toc186130763"</w:instrText>
        </w:r>
        <w:r w:rsidRPr="00902100">
          <w:rPr>
            <w:rStyle w:val="Hyperlink"/>
            <w:rFonts w:ascii="Times New Roman" w:hAnsi="Times New Roman" w:cs="Times New Roman"/>
            <w:noProof/>
            <w:sz w:val="24"/>
            <w:szCs w:val="24"/>
            <w:rPrChange w:id="1999"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00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01" w:author="Kiên Lê Trung" w:date="2024-12-26T18:39:00Z" w16du:dateUtc="2024-12-26T11:39:00Z">
              <w:rPr>
                <w:rStyle w:val="Hyperlink"/>
                <w:noProof/>
              </w:rPr>
            </w:rPrChange>
          </w:rPr>
          <w:t>Hình 2.4</w:t>
        </w:r>
        <w:r w:rsidRPr="00902100">
          <w:rPr>
            <w:rStyle w:val="Hyperlink"/>
            <w:rFonts w:ascii="Times New Roman" w:hAnsi="Times New Roman" w:cs="Times New Roman"/>
            <w:noProof/>
            <w:sz w:val="24"/>
            <w:szCs w:val="24"/>
            <w:lang w:val="en-US"/>
            <w:rPrChange w:id="2002" w:author="Kiên Lê Trung" w:date="2024-12-26T18:39:00Z" w16du:dateUtc="2024-12-26T11:39:00Z">
              <w:rPr>
                <w:rStyle w:val="Hyperlink"/>
                <w:noProof/>
                <w:lang w:val="en-US"/>
              </w:rPr>
            </w:rPrChange>
          </w:rPr>
          <w:t xml:space="preserve"> Biểu đồ Usecase Thêm sản phẩm vào giỏ hàng</w:t>
        </w:r>
        <w:r w:rsidRPr="00902100">
          <w:rPr>
            <w:rFonts w:ascii="Times New Roman" w:hAnsi="Times New Roman" w:cs="Times New Roman"/>
            <w:noProof/>
            <w:webHidden/>
            <w:sz w:val="24"/>
            <w:szCs w:val="24"/>
            <w:rPrChange w:id="200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0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05" w:author="Kiên Lê Trung" w:date="2024-12-26T18:39:00Z" w16du:dateUtc="2024-12-26T11:39:00Z">
              <w:rPr>
                <w:noProof/>
                <w:webHidden/>
              </w:rPr>
            </w:rPrChange>
          </w:rPr>
          <w:instrText xml:space="preserve"> PAGEREF _Toc186130763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006" w:author="Kiên Lê Trung" w:date="2024-12-26T18:39:00Z" w16du:dateUtc="2024-12-26T11:39:00Z">
            <w:rPr>
              <w:noProof/>
              <w:webHidden/>
            </w:rPr>
          </w:rPrChange>
        </w:rPr>
        <w:fldChar w:fldCharType="separate"/>
      </w:r>
      <w:ins w:id="2007" w:author="Kiên Lê Trung" w:date="2024-12-26T18:39:00Z" w16du:dateUtc="2024-12-26T11:39:00Z">
        <w:r w:rsidRPr="00902100">
          <w:rPr>
            <w:rFonts w:ascii="Times New Roman" w:hAnsi="Times New Roman" w:cs="Times New Roman"/>
            <w:noProof/>
            <w:webHidden/>
            <w:sz w:val="24"/>
            <w:szCs w:val="24"/>
            <w:rPrChange w:id="2008"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200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10" w:author="Kiên Lê Trung" w:date="2024-12-26T18:39:00Z" w16du:dateUtc="2024-12-26T11:39:00Z">
              <w:rPr>
                <w:rStyle w:val="Hyperlink"/>
                <w:noProof/>
              </w:rPr>
            </w:rPrChange>
          </w:rPr>
          <w:fldChar w:fldCharType="end"/>
        </w:r>
      </w:ins>
    </w:p>
    <w:p w14:paraId="27C87D69" w14:textId="759B6027" w:rsidR="00902100" w:rsidRPr="00902100" w:rsidRDefault="00902100">
      <w:pPr>
        <w:pStyle w:val="TableofFigures"/>
        <w:tabs>
          <w:tab w:val="right" w:leader="dot" w:pos="9019"/>
        </w:tabs>
        <w:rPr>
          <w:ins w:id="201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12" w:author="Kiên Lê Trung" w:date="2024-12-26T18:39:00Z" w16du:dateUtc="2024-12-26T11:39:00Z">
            <w:rPr>
              <w:ins w:id="201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14" w:author="Kiên Lê Trung" w:date="2024-12-26T18:39:00Z" w16du:dateUtc="2024-12-26T11:39:00Z">
        <w:r w:rsidRPr="00902100">
          <w:rPr>
            <w:rStyle w:val="Hyperlink"/>
            <w:rFonts w:ascii="Times New Roman" w:hAnsi="Times New Roman" w:cs="Times New Roman"/>
            <w:noProof/>
            <w:sz w:val="24"/>
            <w:szCs w:val="24"/>
            <w:rPrChange w:id="201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1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17" w:author="Kiên Lê Trung" w:date="2024-12-26T18:39:00Z" w16du:dateUtc="2024-12-26T11:39:00Z">
              <w:rPr>
                <w:noProof/>
              </w:rPr>
            </w:rPrChange>
          </w:rPr>
          <w:instrText>HYPERLINK \l "_Toc186130764"</w:instrText>
        </w:r>
        <w:r w:rsidRPr="00902100">
          <w:rPr>
            <w:rStyle w:val="Hyperlink"/>
            <w:rFonts w:ascii="Times New Roman" w:hAnsi="Times New Roman" w:cs="Times New Roman"/>
            <w:noProof/>
            <w:sz w:val="24"/>
            <w:szCs w:val="24"/>
            <w:rPrChange w:id="2018"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01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20" w:author="Kiên Lê Trung" w:date="2024-12-26T18:39:00Z" w16du:dateUtc="2024-12-26T11:39:00Z">
              <w:rPr>
                <w:rStyle w:val="Hyperlink"/>
                <w:noProof/>
              </w:rPr>
            </w:rPrChange>
          </w:rPr>
          <w:t>Hình 2.5</w:t>
        </w:r>
        <w:r w:rsidRPr="00902100">
          <w:rPr>
            <w:rStyle w:val="Hyperlink"/>
            <w:rFonts w:ascii="Times New Roman" w:hAnsi="Times New Roman" w:cs="Times New Roman"/>
            <w:noProof/>
            <w:sz w:val="24"/>
            <w:szCs w:val="24"/>
            <w:lang w:val="en-US"/>
            <w:rPrChange w:id="2021" w:author="Kiên Lê Trung" w:date="2024-12-26T18:39:00Z" w16du:dateUtc="2024-12-26T11:39:00Z">
              <w:rPr>
                <w:rStyle w:val="Hyperlink"/>
                <w:noProof/>
                <w:lang w:val="en-US"/>
              </w:rPr>
            </w:rPrChange>
          </w:rPr>
          <w:t xml:space="preserve"> Biểu đồ Usecase Thanh toán đơn hàng</w:t>
        </w:r>
        <w:r w:rsidRPr="00902100">
          <w:rPr>
            <w:rFonts w:ascii="Times New Roman" w:hAnsi="Times New Roman" w:cs="Times New Roman"/>
            <w:noProof/>
            <w:webHidden/>
            <w:sz w:val="24"/>
            <w:szCs w:val="24"/>
            <w:rPrChange w:id="202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2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24" w:author="Kiên Lê Trung" w:date="2024-12-26T18:39:00Z" w16du:dateUtc="2024-12-26T11:39:00Z">
              <w:rPr>
                <w:noProof/>
                <w:webHidden/>
              </w:rPr>
            </w:rPrChange>
          </w:rPr>
          <w:instrText xml:space="preserve"> PAGEREF _Toc186130764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025" w:author="Kiên Lê Trung" w:date="2024-12-26T18:39:00Z" w16du:dateUtc="2024-12-26T11:39:00Z">
            <w:rPr>
              <w:noProof/>
              <w:webHidden/>
            </w:rPr>
          </w:rPrChange>
        </w:rPr>
        <w:fldChar w:fldCharType="separate"/>
      </w:r>
      <w:ins w:id="2026" w:author="Kiên Lê Trung" w:date="2024-12-26T18:39:00Z" w16du:dateUtc="2024-12-26T11:39:00Z">
        <w:r w:rsidRPr="00902100">
          <w:rPr>
            <w:rFonts w:ascii="Times New Roman" w:hAnsi="Times New Roman" w:cs="Times New Roman"/>
            <w:noProof/>
            <w:webHidden/>
            <w:sz w:val="24"/>
            <w:szCs w:val="24"/>
            <w:rPrChange w:id="2027"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02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29" w:author="Kiên Lê Trung" w:date="2024-12-26T18:39:00Z" w16du:dateUtc="2024-12-26T11:39:00Z">
              <w:rPr>
                <w:rStyle w:val="Hyperlink"/>
                <w:noProof/>
              </w:rPr>
            </w:rPrChange>
          </w:rPr>
          <w:fldChar w:fldCharType="end"/>
        </w:r>
      </w:ins>
    </w:p>
    <w:p w14:paraId="517FF0AD" w14:textId="127187DE" w:rsidR="00902100" w:rsidRPr="00902100" w:rsidRDefault="00902100">
      <w:pPr>
        <w:pStyle w:val="TableofFigures"/>
        <w:tabs>
          <w:tab w:val="right" w:leader="dot" w:pos="9019"/>
        </w:tabs>
        <w:rPr>
          <w:ins w:id="203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31" w:author="Kiên Lê Trung" w:date="2024-12-26T18:39:00Z" w16du:dateUtc="2024-12-26T11:39:00Z">
            <w:rPr>
              <w:ins w:id="203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33" w:author="Kiên Lê Trung" w:date="2024-12-26T18:39:00Z" w16du:dateUtc="2024-12-26T11:39:00Z">
        <w:r w:rsidRPr="00902100">
          <w:rPr>
            <w:rStyle w:val="Hyperlink"/>
            <w:rFonts w:ascii="Times New Roman" w:hAnsi="Times New Roman" w:cs="Times New Roman"/>
            <w:noProof/>
            <w:sz w:val="24"/>
            <w:szCs w:val="24"/>
            <w:rPrChange w:id="203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3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36" w:author="Kiên Lê Trung" w:date="2024-12-26T18:39:00Z" w16du:dateUtc="2024-12-26T11:39:00Z">
              <w:rPr>
                <w:noProof/>
              </w:rPr>
            </w:rPrChange>
          </w:rPr>
          <w:instrText>HYPERLINK \l "_Toc186130765"</w:instrText>
        </w:r>
        <w:r w:rsidRPr="00902100">
          <w:rPr>
            <w:rStyle w:val="Hyperlink"/>
            <w:rFonts w:ascii="Times New Roman" w:hAnsi="Times New Roman" w:cs="Times New Roman"/>
            <w:noProof/>
            <w:sz w:val="24"/>
            <w:szCs w:val="24"/>
            <w:rPrChange w:id="2037"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03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39" w:author="Kiên Lê Trung" w:date="2024-12-26T18:39:00Z" w16du:dateUtc="2024-12-26T11:39:00Z">
              <w:rPr>
                <w:rStyle w:val="Hyperlink"/>
                <w:noProof/>
              </w:rPr>
            </w:rPrChange>
          </w:rPr>
          <w:t>Hình 2.6</w:t>
        </w:r>
        <w:r w:rsidRPr="00902100">
          <w:rPr>
            <w:rStyle w:val="Hyperlink"/>
            <w:rFonts w:ascii="Times New Roman" w:hAnsi="Times New Roman" w:cs="Times New Roman"/>
            <w:noProof/>
            <w:sz w:val="24"/>
            <w:szCs w:val="24"/>
            <w:lang w:val="en-US"/>
            <w:rPrChange w:id="2040" w:author="Kiên Lê Trung" w:date="2024-12-26T18:39:00Z" w16du:dateUtc="2024-12-26T11:39:00Z">
              <w:rPr>
                <w:rStyle w:val="Hyperlink"/>
                <w:noProof/>
                <w:lang w:val="en-US"/>
              </w:rPr>
            </w:rPrChange>
          </w:rPr>
          <w:t xml:space="preserve"> Biểu đồ Usecase Đánh giá và bình luận</w:t>
        </w:r>
        <w:r w:rsidRPr="00902100">
          <w:rPr>
            <w:rFonts w:ascii="Times New Roman" w:hAnsi="Times New Roman" w:cs="Times New Roman"/>
            <w:noProof/>
            <w:webHidden/>
            <w:sz w:val="24"/>
            <w:szCs w:val="24"/>
            <w:rPrChange w:id="204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4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43" w:author="Kiên Lê Trung" w:date="2024-12-26T18:39:00Z" w16du:dateUtc="2024-12-26T11:39:00Z">
              <w:rPr>
                <w:noProof/>
                <w:webHidden/>
              </w:rPr>
            </w:rPrChange>
          </w:rPr>
          <w:instrText xml:space="preserve"> PAGEREF _Toc186130765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044" w:author="Kiên Lê Trung" w:date="2024-12-26T18:39:00Z" w16du:dateUtc="2024-12-26T11:39:00Z">
            <w:rPr>
              <w:noProof/>
              <w:webHidden/>
            </w:rPr>
          </w:rPrChange>
        </w:rPr>
        <w:fldChar w:fldCharType="separate"/>
      </w:r>
      <w:ins w:id="2045" w:author="Kiên Lê Trung" w:date="2024-12-26T18:39:00Z" w16du:dateUtc="2024-12-26T11:39:00Z">
        <w:r w:rsidRPr="00902100">
          <w:rPr>
            <w:rFonts w:ascii="Times New Roman" w:hAnsi="Times New Roman" w:cs="Times New Roman"/>
            <w:noProof/>
            <w:webHidden/>
            <w:sz w:val="24"/>
            <w:szCs w:val="24"/>
            <w:rPrChange w:id="2046"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04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48" w:author="Kiên Lê Trung" w:date="2024-12-26T18:39:00Z" w16du:dateUtc="2024-12-26T11:39:00Z">
              <w:rPr>
                <w:rStyle w:val="Hyperlink"/>
                <w:noProof/>
              </w:rPr>
            </w:rPrChange>
          </w:rPr>
          <w:fldChar w:fldCharType="end"/>
        </w:r>
      </w:ins>
    </w:p>
    <w:p w14:paraId="3440EAED" w14:textId="1F7B97A3" w:rsidR="00902100" w:rsidRPr="00902100" w:rsidRDefault="00902100">
      <w:pPr>
        <w:pStyle w:val="TableofFigures"/>
        <w:tabs>
          <w:tab w:val="right" w:leader="dot" w:pos="9019"/>
        </w:tabs>
        <w:rPr>
          <w:ins w:id="204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50" w:author="Kiên Lê Trung" w:date="2024-12-26T18:39:00Z" w16du:dateUtc="2024-12-26T11:39:00Z">
            <w:rPr>
              <w:ins w:id="205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52" w:author="Kiên Lê Trung" w:date="2024-12-26T18:39:00Z" w16du:dateUtc="2024-12-26T11:39:00Z">
        <w:r w:rsidRPr="00902100">
          <w:rPr>
            <w:rStyle w:val="Hyperlink"/>
            <w:rFonts w:ascii="Times New Roman" w:hAnsi="Times New Roman" w:cs="Times New Roman"/>
            <w:noProof/>
            <w:sz w:val="24"/>
            <w:szCs w:val="24"/>
            <w:rPrChange w:id="205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5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55" w:author="Kiên Lê Trung" w:date="2024-12-26T18:39:00Z" w16du:dateUtc="2024-12-26T11:39:00Z">
              <w:rPr>
                <w:noProof/>
              </w:rPr>
            </w:rPrChange>
          </w:rPr>
          <w:instrText>HYPERLINK \l "_Toc186130766"</w:instrText>
        </w:r>
        <w:r w:rsidRPr="00902100">
          <w:rPr>
            <w:rStyle w:val="Hyperlink"/>
            <w:rFonts w:ascii="Times New Roman" w:hAnsi="Times New Roman" w:cs="Times New Roman"/>
            <w:noProof/>
            <w:sz w:val="24"/>
            <w:szCs w:val="24"/>
            <w:rPrChange w:id="2056"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05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58" w:author="Kiên Lê Trung" w:date="2024-12-26T18:39:00Z" w16du:dateUtc="2024-12-26T11:39:00Z">
              <w:rPr>
                <w:rStyle w:val="Hyperlink"/>
                <w:noProof/>
              </w:rPr>
            </w:rPrChange>
          </w:rPr>
          <w:t>Hình 2.7</w:t>
        </w:r>
        <w:r w:rsidRPr="00902100">
          <w:rPr>
            <w:rStyle w:val="Hyperlink"/>
            <w:rFonts w:ascii="Times New Roman" w:hAnsi="Times New Roman" w:cs="Times New Roman"/>
            <w:noProof/>
            <w:sz w:val="24"/>
            <w:szCs w:val="24"/>
            <w:lang w:val="en-US"/>
            <w:rPrChange w:id="2059" w:author="Kiên Lê Trung" w:date="2024-12-26T18:39:00Z" w16du:dateUtc="2024-12-26T11:39:00Z">
              <w:rPr>
                <w:rStyle w:val="Hyperlink"/>
                <w:noProof/>
                <w:lang w:val="en-US"/>
              </w:rPr>
            </w:rPrChange>
          </w:rPr>
          <w:t xml:space="preserve"> Biểu đồ Usecase Quản lý sản phẩm</w:t>
        </w:r>
        <w:r w:rsidRPr="00902100">
          <w:rPr>
            <w:rFonts w:ascii="Times New Roman" w:hAnsi="Times New Roman" w:cs="Times New Roman"/>
            <w:noProof/>
            <w:webHidden/>
            <w:sz w:val="24"/>
            <w:szCs w:val="24"/>
            <w:rPrChange w:id="206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6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62" w:author="Kiên Lê Trung" w:date="2024-12-26T18:39:00Z" w16du:dateUtc="2024-12-26T11:39:00Z">
              <w:rPr>
                <w:noProof/>
                <w:webHidden/>
              </w:rPr>
            </w:rPrChange>
          </w:rPr>
          <w:instrText xml:space="preserve"> PAGEREF _Toc186130766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063" w:author="Kiên Lê Trung" w:date="2024-12-26T18:39:00Z" w16du:dateUtc="2024-12-26T11:39:00Z">
            <w:rPr>
              <w:noProof/>
              <w:webHidden/>
            </w:rPr>
          </w:rPrChange>
        </w:rPr>
        <w:fldChar w:fldCharType="separate"/>
      </w:r>
      <w:ins w:id="2064" w:author="Kiên Lê Trung" w:date="2024-12-26T18:39:00Z" w16du:dateUtc="2024-12-26T11:39:00Z">
        <w:r w:rsidRPr="00902100">
          <w:rPr>
            <w:rFonts w:ascii="Times New Roman" w:hAnsi="Times New Roman" w:cs="Times New Roman"/>
            <w:noProof/>
            <w:webHidden/>
            <w:sz w:val="24"/>
            <w:szCs w:val="24"/>
            <w:rPrChange w:id="2065" w:author="Kiên Lê Trung" w:date="2024-12-26T18:39:00Z" w16du:dateUtc="2024-12-26T11:39:00Z">
              <w:rPr>
                <w:noProof/>
                <w:webHidden/>
              </w:rPr>
            </w:rPrChange>
          </w:rPr>
          <w:t>12</w:t>
        </w:r>
        <w:r w:rsidRPr="00902100">
          <w:rPr>
            <w:rFonts w:ascii="Times New Roman" w:hAnsi="Times New Roman" w:cs="Times New Roman"/>
            <w:noProof/>
            <w:webHidden/>
            <w:sz w:val="24"/>
            <w:szCs w:val="24"/>
            <w:rPrChange w:id="206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67" w:author="Kiên Lê Trung" w:date="2024-12-26T18:39:00Z" w16du:dateUtc="2024-12-26T11:39:00Z">
              <w:rPr>
                <w:rStyle w:val="Hyperlink"/>
                <w:noProof/>
              </w:rPr>
            </w:rPrChange>
          </w:rPr>
          <w:fldChar w:fldCharType="end"/>
        </w:r>
      </w:ins>
    </w:p>
    <w:p w14:paraId="398143EA" w14:textId="5954FBEC" w:rsidR="00902100" w:rsidRPr="00902100" w:rsidRDefault="00902100">
      <w:pPr>
        <w:pStyle w:val="TableofFigures"/>
        <w:tabs>
          <w:tab w:val="right" w:leader="dot" w:pos="9019"/>
        </w:tabs>
        <w:rPr>
          <w:ins w:id="206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69" w:author="Kiên Lê Trung" w:date="2024-12-26T18:39:00Z" w16du:dateUtc="2024-12-26T11:39:00Z">
            <w:rPr>
              <w:ins w:id="207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71" w:author="Kiên Lê Trung" w:date="2024-12-26T18:39:00Z" w16du:dateUtc="2024-12-26T11:39:00Z">
        <w:r w:rsidRPr="00902100">
          <w:rPr>
            <w:rStyle w:val="Hyperlink"/>
            <w:rFonts w:ascii="Times New Roman" w:hAnsi="Times New Roman" w:cs="Times New Roman"/>
            <w:noProof/>
            <w:sz w:val="24"/>
            <w:szCs w:val="24"/>
            <w:rPrChange w:id="207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7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74" w:author="Kiên Lê Trung" w:date="2024-12-26T18:39:00Z" w16du:dateUtc="2024-12-26T11:39:00Z">
              <w:rPr>
                <w:noProof/>
              </w:rPr>
            </w:rPrChange>
          </w:rPr>
          <w:instrText>HYPERLINK \l "_Toc186130767"</w:instrText>
        </w:r>
        <w:r w:rsidRPr="00902100">
          <w:rPr>
            <w:rStyle w:val="Hyperlink"/>
            <w:rFonts w:ascii="Times New Roman" w:hAnsi="Times New Roman" w:cs="Times New Roman"/>
            <w:noProof/>
            <w:sz w:val="24"/>
            <w:szCs w:val="24"/>
            <w:rPrChange w:id="2075"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07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77" w:author="Kiên Lê Trung" w:date="2024-12-26T18:39:00Z" w16du:dateUtc="2024-12-26T11:39:00Z">
              <w:rPr>
                <w:rStyle w:val="Hyperlink"/>
                <w:noProof/>
              </w:rPr>
            </w:rPrChange>
          </w:rPr>
          <w:t>Hình 2.8</w:t>
        </w:r>
        <w:r w:rsidRPr="00902100">
          <w:rPr>
            <w:rStyle w:val="Hyperlink"/>
            <w:rFonts w:ascii="Times New Roman" w:hAnsi="Times New Roman" w:cs="Times New Roman"/>
            <w:noProof/>
            <w:sz w:val="24"/>
            <w:szCs w:val="24"/>
            <w:lang w:val="en-US"/>
            <w:rPrChange w:id="2078" w:author="Kiên Lê Trung" w:date="2024-12-26T18:39:00Z" w16du:dateUtc="2024-12-26T11:39:00Z">
              <w:rPr>
                <w:rStyle w:val="Hyperlink"/>
                <w:noProof/>
                <w:lang w:val="en-US"/>
              </w:rPr>
            </w:rPrChange>
          </w:rPr>
          <w:t xml:space="preserve"> Biểu đồ Usecase Quản lý tồn kho sản phẩm</w:t>
        </w:r>
        <w:r w:rsidRPr="00902100">
          <w:rPr>
            <w:rFonts w:ascii="Times New Roman" w:hAnsi="Times New Roman" w:cs="Times New Roman"/>
            <w:noProof/>
            <w:webHidden/>
            <w:sz w:val="24"/>
            <w:szCs w:val="24"/>
            <w:rPrChange w:id="207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8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81" w:author="Kiên Lê Trung" w:date="2024-12-26T18:39:00Z" w16du:dateUtc="2024-12-26T11:39:00Z">
              <w:rPr>
                <w:noProof/>
                <w:webHidden/>
              </w:rPr>
            </w:rPrChange>
          </w:rPr>
          <w:instrText xml:space="preserve"> PAGEREF _Toc186130767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082" w:author="Kiên Lê Trung" w:date="2024-12-26T18:39:00Z" w16du:dateUtc="2024-12-26T11:39:00Z">
            <w:rPr>
              <w:noProof/>
              <w:webHidden/>
            </w:rPr>
          </w:rPrChange>
        </w:rPr>
        <w:fldChar w:fldCharType="separate"/>
      </w:r>
      <w:ins w:id="2083" w:author="Kiên Lê Trung" w:date="2024-12-26T18:39:00Z" w16du:dateUtc="2024-12-26T11:39:00Z">
        <w:r w:rsidRPr="00902100">
          <w:rPr>
            <w:rFonts w:ascii="Times New Roman" w:hAnsi="Times New Roman" w:cs="Times New Roman"/>
            <w:noProof/>
            <w:webHidden/>
            <w:sz w:val="24"/>
            <w:szCs w:val="24"/>
            <w:rPrChange w:id="2084"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08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86" w:author="Kiên Lê Trung" w:date="2024-12-26T18:39:00Z" w16du:dateUtc="2024-12-26T11:39:00Z">
              <w:rPr>
                <w:rStyle w:val="Hyperlink"/>
                <w:noProof/>
              </w:rPr>
            </w:rPrChange>
          </w:rPr>
          <w:fldChar w:fldCharType="end"/>
        </w:r>
      </w:ins>
    </w:p>
    <w:p w14:paraId="2F173C3B" w14:textId="7D35FCA4" w:rsidR="00902100" w:rsidRPr="00902100" w:rsidRDefault="00902100">
      <w:pPr>
        <w:pStyle w:val="TableofFigures"/>
        <w:tabs>
          <w:tab w:val="right" w:leader="dot" w:pos="9019"/>
        </w:tabs>
        <w:rPr>
          <w:ins w:id="208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88" w:author="Kiên Lê Trung" w:date="2024-12-26T18:39:00Z" w16du:dateUtc="2024-12-26T11:39:00Z">
            <w:rPr>
              <w:ins w:id="208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90" w:author="Kiên Lê Trung" w:date="2024-12-26T18:39:00Z" w16du:dateUtc="2024-12-26T11:39:00Z">
        <w:r w:rsidRPr="00902100">
          <w:rPr>
            <w:rStyle w:val="Hyperlink"/>
            <w:rFonts w:ascii="Times New Roman" w:hAnsi="Times New Roman" w:cs="Times New Roman"/>
            <w:noProof/>
            <w:sz w:val="24"/>
            <w:szCs w:val="24"/>
            <w:rPrChange w:id="209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9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93" w:author="Kiên Lê Trung" w:date="2024-12-26T18:39:00Z" w16du:dateUtc="2024-12-26T11:39:00Z">
              <w:rPr>
                <w:noProof/>
              </w:rPr>
            </w:rPrChange>
          </w:rPr>
          <w:instrText>HYPERLINK \l "_Toc186130768"</w:instrText>
        </w:r>
        <w:r w:rsidRPr="00902100">
          <w:rPr>
            <w:rStyle w:val="Hyperlink"/>
            <w:rFonts w:ascii="Times New Roman" w:hAnsi="Times New Roman" w:cs="Times New Roman"/>
            <w:noProof/>
            <w:sz w:val="24"/>
            <w:szCs w:val="24"/>
            <w:rPrChange w:id="2094"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09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96" w:author="Kiên Lê Trung" w:date="2024-12-26T18:39:00Z" w16du:dateUtc="2024-12-26T11:39:00Z">
              <w:rPr>
                <w:rStyle w:val="Hyperlink"/>
                <w:noProof/>
              </w:rPr>
            </w:rPrChange>
          </w:rPr>
          <w:t>Hình 2.9</w:t>
        </w:r>
        <w:r w:rsidRPr="00902100">
          <w:rPr>
            <w:rStyle w:val="Hyperlink"/>
            <w:rFonts w:ascii="Times New Roman" w:hAnsi="Times New Roman" w:cs="Times New Roman"/>
            <w:noProof/>
            <w:sz w:val="24"/>
            <w:szCs w:val="24"/>
            <w:lang w:val="en-US"/>
            <w:rPrChange w:id="2097" w:author="Kiên Lê Trung" w:date="2024-12-26T18:39:00Z" w16du:dateUtc="2024-12-26T11:39:00Z">
              <w:rPr>
                <w:rStyle w:val="Hyperlink"/>
                <w:noProof/>
                <w:lang w:val="en-US"/>
              </w:rPr>
            </w:rPrChange>
          </w:rPr>
          <w:t xml:space="preserve"> Biểu đồ Usecase Quản lý đơn hàng, giao hàng</w:t>
        </w:r>
        <w:r w:rsidRPr="00902100">
          <w:rPr>
            <w:rFonts w:ascii="Times New Roman" w:hAnsi="Times New Roman" w:cs="Times New Roman"/>
            <w:noProof/>
            <w:webHidden/>
            <w:sz w:val="24"/>
            <w:szCs w:val="24"/>
            <w:rPrChange w:id="209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9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00" w:author="Kiên Lê Trung" w:date="2024-12-26T18:39:00Z" w16du:dateUtc="2024-12-26T11:39:00Z">
              <w:rPr>
                <w:noProof/>
                <w:webHidden/>
              </w:rPr>
            </w:rPrChange>
          </w:rPr>
          <w:instrText xml:space="preserve"> PAGEREF _Toc186130768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101" w:author="Kiên Lê Trung" w:date="2024-12-26T18:39:00Z" w16du:dateUtc="2024-12-26T11:39:00Z">
            <w:rPr>
              <w:noProof/>
              <w:webHidden/>
            </w:rPr>
          </w:rPrChange>
        </w:rPr>
        <w:fldChar w:fldCharType="separate"/>
      </w:r>
      <w:ins w:id="2102" w:author="Kiên Lê Trung" w:date="2024-12-26T18:39:00Z" w16du:dateUtc="2024-12-26T11:39:00Z">
        <w:r w:rsidRPr="00902100">
          <w:rPr>
            <w:rFonts w:ascii="Times New Roman" w:hAnsi="Times New Roman" w:cs="Times New Roman"/>
            <w:noProof/>
            <w:webHidden/>
            <w:sz w:val="24"/>
            <w:szCs w:val="24"/>
            <w:rPrChange w:id="2103"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10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05" w:author="Kiên Lê Trung" w:date="2024-12-26T18:39:00Z" w16du:dateUtc="2024-12-26T11:39:00Z">
              <w:rPr>
                <w:rStyle w:val="Hyperlink"/>
                <w:noProof/>
              </w:rPr>
            </w:rPrChange>
          </w:rPr>
          <w:fldChar w:fldCharType="end"/>
        </w:r>
      </w:ins>
    </w:p>
    <w:p w14:paraId="296E5D34" w14:textId="4FA41853" w:rsidR="00902100" w:rsidRPr="00902100" w:rsidRDefault="00902100">
      <w:pPr>
        <w:pStyle w:val="TableofFigures"/>
        <w:tabs>
          <w:tab w:val="right" w:leader="dot" w:pos="9019"/>
        </w:tabs>
        <w:rPr>
          <w:ins w:id="210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07" w:author="Kiên Lê Trung" w:date="2024-12-26T18:39:00Z" w16du:dateUtc="2024-12-26T11:39:00Z">
            <w:rPr>
              <w:ins w:id="210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09" w:author="Kiên Lê Trung" w:date="2024-12-26T18:39:00Z" w16du:dateUtc="2024-12-26T11:39:00Z">
        <w:r w:rsidRPr="00902100">
          <w:rPr>
            <w:rStyle w:val="Hyperlink"/>
            <w:rFonts w:ascii="Times New Roman" w:hAnsi="Times New Roman" w:cs="Times New Roman"/>
            <w:noProof/>
            <w:sz w:val="24"/>
            <w:szCs w:val="24"/>
            <w:rPrChange w:id="211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1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12" w:author="Kiên Lê Trung" w:date="2024-12-26T18:39:00Z" w16du:dateUtc="2024-12-26T11:39:00Z">
              <w:rPr>
                <w:noProof/>
              </w:rPr>
            </w:rPrChange>
          </w:rPr>
          <w:instrText>HYPERLINK \l "_Toc186130769"</w:instrText>
        </w:r>
        <w:r w:rsidRPr="00902100">
          <w:rPr>
            <w:rStyle w:val="Hyperlink"/>
            <w:rFonts w:ascii="Times New Roman" w:hAnsi="Times New Roman" w:cs="Times New Roman"/>
            <w:noProof/>
            <w:sz w:val="24"/>
            <w:szCs w:val="24"/>
            <w:rPrChange w:id="2113"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11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15" w:author="Kiên Lê Trung" w:date="2024-12-26T18:39:00Z" w16du:dateUtc="2024-12-26T11:39:00Z">
              <w:rPr>
                <w:rStyle w:val="Hyperlink"/>
                <w:noProof/>
              </w:rPr>
            </w:rPrChange>
          </w:rPr>
          <w:t>Hình 2.10</w:t>
        </w:r>
        <w:r w:rsidRPr="00902100">
          <w:rPr>
            <w:rStyle w:val="Hyperlink"/>
            <w:rFonts w:ascii="Times New Roman" w:hAnsi="Times New Roman" w:cs="Times New Roman"/>
            <w:noProof/>
            <w:sz w:val="24"/>
            <w:szCs w:val="24"/>
            <w:lang w:val="en-US"/>
            <w:rPrChange w:id="2116" w:author="Kiên Lê Trung" w:date="2024-12-26T18:39:00Z" w16du:dateUtc="2024-12-26T11:39:00Z">
              <w:rPr>
                <w:rStyle w:val="Hyperlink"/>
                <w:noProof/>
                <w:lang w:val="en-US"/>
              </w:rPr>
            </w:rPrChange>
          </w:rPr>
          <w:t xml:space="preserve"> Biểu đồ Usecase Quản lý Báo cáo thống kê của người bán</w:t>
        </w:r>
        <w:r w:rsidRPr="00902100">
          <w:rPr>
            <w:rFonts w:ascii="Times New Roman" w:hAnsi="Times New Roman" w:cs="Times New Roman"/>
            <w:noProof/>
            <w:webHidden/>
            <w:sz w:val="24"/>
            <w:szCs w:val="24"/>
            <w:rPrChange w:id="211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1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19" w:author="Kiên Lê Trung" w:date="2024-12-26T18:39:00Z" w16du:dateUtc="2024-12-26T11:39:00Z">
              <w:rPr>
                <w:noProof/>
                <w:webHidden/>
              </w:rPr>
            </w:rPrChange>
          </w:rPr>
          <w:instrText xml:space="preserve"> PAGEREF _Toc186130769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120" w:author="Kiên Lê Trung" w:date="2024-12-26T18:39:00Z" w16du:dateUtc="2024-12-26T11:39:00Z">
            <w:rPr>
              <w:noProof/>
              <w:webHidden/>
            </w:rPr>
          </w:rPrChange>
        </w:rPr>
        <w:fldChar w:fldCharType="separate"/>
      </w:r>
      <w:ins w:id="2121" w:author="Kiên Lê Trung" w:date="2024-12-26T18:39:00Z" w16du:dateUtc="2024-12-26T11:39:00Z">
        <w:r w:rsidRPr="00902100">
          <w:rPr>
            <w:rFonts w:ascii="Times New Roman" w:hAnsi="Times New Roman" w:cs="Times New Roman"/>
            <w:noProof/>
            <w:webHidden/>
            <w:sz w:val="24"/>
            <w:szCs w:val="24"/>
            <w:rPrChange w:id="2122"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12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24" w:author="Kiên Lê Trung" w:date="2024-12-26T18:39:00Z" w16du:dateUtc="2024-12-26T11:39:00Z">
              <w:rPr>
                <w:rStyle w:val="Hyperlink"/>
                <w:noProof/>
              </w:rPr>
            </w:rPrChange>
          </w:rPr>
          <w:fldChar w:fldCharType="end"/>
        </w:r>
      </w:ins>
    </w:p>
    <w:p w14:paraId="09FA6F75" w14:textId="6E382CA4" w:rsidR="00902100" w:rsidRPr="00902100" w:rsidRDefault="00902100">
      <w:pPr>
        <w:pStyle w:val="TableofFigures"/>
        <w:tabs>
          <w:tab w:val="right" w:leader="dot" w:pos="9019"/>
        </w:tabs>
        <w:rPr>
          <w:ins w:id="212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26" w:author="Kiên Lê Trung" w:date="2024-12-26T18:39:00Z" w16du:dateUtc="2024-12-26T11:39:00Z">
            <w:rPr>
              <w:ins w:id="212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28" w:author="Kiên Lê Trung" w:date="2024-12-26T18:39:00Z" w16du:dateUtc="2024-12-26T11:39:00Z">
        <w:r w:rsidRPr="00902100">
          <w:rPr>
            <w:rStyle w:val="Hyperlink"/>
            <w:rFonts w:ascii="Times New Roman" w:hAnsi="Times New Roman" w:cs="Times New Roman"/>
            <w:noProof/>
            <w:sz w:val="24"/>
            <w:szCs w:val="24"/>
            <w:rPrChange w:id="212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3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31" w:author="Kiên Lê Trung" w:date="2024-12-26T18:39:00Z" w16du:dateUtc="2024-12-26T11:39:00Z">
              <w:rPr>
                <w:noProof/>
              </w:rPr>
            </w:rPrChange>
          </w:rPr>
          <w:instrText>HYPERLINK \l "_Toc186130770"</w:instrText>
        </w:r>
        <w:r w:rsidRPr="00902100">
          <w:rPr>
            <w:rStyle w:val="Hyperlink"/>
            <w:rFonts w:ascii="Times New Roman" w:hAnsi="Times New Roman" w:cs="Times New Roman"/>
            <w:noProof/>
            <w:sz w:val="24"/>
            <w:szCs w:val="24"/>
            <w:rPrChange w:id="2132"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13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34" w:author="Kiên Lê Trung" w:date="2024-12-26T18:39:00Z" w16du:dateUtc="2024-12-26T11:39:00Z">
              <w:rPr>
                <w:rStyle w:val="Hyperlink"/>
                <w:noProof/>
              </w:rPr>
            </w:rPrChange>
          </w:rPr>
          <w:t>Hình 2.11</w:t>
        </w:r>
        <w:r w:rsidRPr="00902100">
          <w:rPr>
            <w:rStyle w:val="Hyperlink"/>
            <w:rFonts w:ascii="Times New Roman" w:hAnsi="Times New Roman" w:cs="Times New Roman"/>
            <w:noProof/>
            <w:sz w:val="24"/>
            <w:szCs w:val="24"/>
            <w:lang w:val="en-US"/>
            <w:rPrChange w:id="2135" w:author="Kiên Lê Trung" w:date="2024-12-26T18:39:00Z" w16du:dateUtc="2024-12-26T11:39:00Z">
              <w:rPr>
                <w:rStyle w:val="Hyperlink"/>
                <w:noProof/>
                <w:lang w:val="en-US"/>
              </w:rPr>
            </w:rPrChange>
          </w:rPr>
          <w:t xml:space="preserve"> Biểu đồ Usecase Quản lý khuyến mãi</w:t>
        </w:r>
        <w:r w:rsidRPr="00902100">
          <w:rPr>
            <w:rFonts w:ascii="Times New Roman" w:hAnsi="Times New Roman" w:cs="Times New Roman"/>
            <w:noProof/>
            <w:webHidden/>
            <w:sz w:val="24"/>
            <w:szCs w:val="24"/>
            <w:rPrChange w:id="213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3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38" w:author="Kiên Lê Trung" w:date="2024-12-26T18:39:00Z" w16du:dateUtc="2024-12-26T11:39:00Z">
              <w:rPr>
                <w:noProof/>
                <w:webHidden/>
              </w:rPr>
            </w:rPrChange>
          </w:rPr>
          <w:instrText xml:space="preserve"> PAGEREF _Toc186130770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139" w:author="Kiên Lê Trung" w:date="2024-12-26T18:39:00Z" w16du:dateUtc="2024-12-26T11:39:00Z">
            <w:rPr>
              <w:noProof/>
              <w:webHidden/>
            </w:rPr>
          </w:rPrChange>
        </w:rPr>
        <w:fldChar w:fldCharType="separate"/>
      </w:r>
      <w:ins w:id="2140" w:author="Kiên Lê Trung" w:date="2024-12-26T18:39:00Z" w16du:dateUtc="2024-12-26T11:39:00Z">
        <w:r w:rsidRPr="00902100">
          <w:rPr>
            <w:rFonts w:ascii="Times New Roman" w:hAnsi="Times New Roman" w:cs="Times New Roman"/>
            <w:noProof/>
            <w:webHidden/>
            <w:sz w:val="24"/>
            <w:szCs w:val="24"/>
            <w:rPrChange w:id="2141"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14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43" w:author="Kiên Lê Trung" w:date="2024-12-26T18:39:00Z" w16du:dateUtc="2024-12-26T11:39:00Z">
              <w:rPr>
                <w:rStyle w:val="Hyperlink"/>
                <w:noProof/>
              </w:rPr>
            </w:rPrChange>
          </w:rPr>
          <w:fldChar w:fldCharType="end"/>
        </w:r>
      </w:ins>
    </w:p>
    <w:p w14:paraId="67928DA1" w14:textId="60903262" w:rsidR="00902100" w:rsidRPr="00902100" w:rsidRDefault="00902100">
      <w:pPr>
        <w:pStyle w:val="TableofFigures"/>
        <w:tabs>
          <w:tab w:val="right" w:leader="dot" w:pos="9019"/>
        </w:tabs>
        <w:rPr>
          <w:ins w:id="214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45" w:author="Kiên Lê Trung" w:date="2024-12-26T18:39:00Z" w16du:dateUtc="2024-12-26T11:39:00Z">
            <w:rPr>
              <w:ins w:id="214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47" w:author="Kiên Lê Trung" w:date="2024-12-26T18:39:00Z" w16du:dateUtc="2024-12-26T11:39:00Z">
        <w:r w:rsidRPr="00902100">
          <w:rPr>
            <w:rStyle w:val="Hyperlink"/>
            <w:rFonts w:ascii="Times New Roman" w:hAnsi="Times New Roman" w:cs="Times New Roman"/>
            <w:noProof/>
            <w:sz w:val="24"/>
            <w:szCs w:val="24"/>
            <w:rPrChange w:id="214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4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50" w:author="Kiên Lê Trung" w:date="2024-12-26T18:39:00Z" w16du:dateUtc="2024-12-26T11:39:00Z">
              <w:rPr>
                <w:noProof/>
              </w:rPr>
            </w:rPrChange>
          </w:rPr>
          <w:instrText>HYPERLINK \l "_Toc186130771"</w:instrText>
        </w:r>
        <w:r w:rsidRPr="00902100">
          <w:rPr>
            <w:rStyle w:val="Hyperlink"/>
            <w:rFonts w:ascii="Times New Roman" w:hAnsi="Times New Roman" w:cs="Times New Roman"/>
            <w:noProof/>
            <w:sz w:val="24"/>
            <w:szCs w:val="24"/>
            <w:rPrChange w:id="2151"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15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53" w:author="Kiên Lê Trung" w:date="2024-12-26T18:39:00Z" w16du:dateUtc="2024-12-26T11:39:00Z">
              <w:rPr>
                <w:rStyle w:val="Hyperlink"/>
                <w:noProof/>
              </w:rPr>
            </w:rPrChange>
          </w:rPr>
          <w:t>Hình 2.12</w:t>
        </w:r>
        <w:r w:rsidRPr="00902100">
          <w:rPr>
            <w:rStyle w:val="Hyperlink"/>
            <w:rFonts w:ascii="Times New Roman" w:hAnsi="Times New Roman" w:cs="Times New Roman"/>
            <w:noProof/>
            <w:sz w:val="24"/>
            <w:szCs w:val="24"/>
            <w:lang w:val="en-US"/>
            <w:rPrChange w:id="2154" w:author="Kiên Lê Trung" w:date="2024-12-26T18:39:00Z" w16du:dateUtc="2024-12-26T11:39:00Z">
              <w:rPr>
                <w:rStyle w:val="Hyperlink"/>
                <w:noProof/>
                <w:lang w:val="en-US"/>
              </w:rPr>
            </w:rPrChange>
          </w:rPr>
          <w:t xml:space="preserve"> Biểu đồ Usecase Quản lý nhà cung cấp</w:t>
        </w:r>
        <w:r w:rsidRPr="00902100">
          <w:rPr>
            <w:rFonts w:ascii="Times New Roman" w:hAnsi="Times New Roman" w:cs="Times New Roman"/>
            <w:noProof/>
            <w:webHidden/>
            <w:sz w:val="24"/>
            <w:szCs w:val="24"/>
            <w:rPrChange w:id="215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5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57" w:author="Kiên Lê Trung" w:date="2024-12-26T18:39:00Z" w16du:dateUtc="2024-12-26T11:39:00Z">
              <w:rPr>
                <w:noProof/>
                <w:webHidden/>
              </w:rPr>
            </w:rPrChange>
          </w:rPr>
          <w:instrText xml:space="preserve"> PAGEREF _Toc186130771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158" w:author="Kiên Lê Trung" w:date="2024-12-26T18:39:00Z" w16du:dateUtc="2024-12-26T11:39:00Z">
            <w:rPr>
              <w:noProof/>
              <w:webHidden/>
            </w:rPr>
          </w:rPrChange>
        </w:rPr>
        <w:fldChar w:fldCharType="separate"/>
      </w:r>
      <w:ins w:id="2159" w:author="Kiên Lê Trung" w:date="2024-12-26T18:39:00Z" w16du:dateUtc="2024-12-26T11:39:00Z">
        <w:r w:rsidRPr="00902100">
          <w:rPr>
            <w:rFonts w:ascii="Times New Roman" w:hAnsi="Times New Roman" w:cs="Times New Roman"/>
            <w:noProof/>
            <w:webHidden/>
            <w:sz w:val="24"/>
            <w:szCs w:val="24"/>
            <w:rPrChange w:id="2160"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16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62" w:author="Kiên Lê Trung" w:date="2024-12-26T18:39:00Z" w16du:dateUtc="2024-12-26T11:39:00Z">
              <w:rPr>
                <w:rStyle w:val="Hyperlink"/>
                <w:noProof/>
              </w:rPr>
            </w:rPrChange>
          </w:rPr>
          <w:fldChar w:fldCharType="end"/>
        </w:r>
      </w:ins>
    </w:p>
    <w:p w14:paraId="7C50472E" w14:textId="1856D0C6" w:rsidR="00902100" w:rsidRPr="00902100" w:rsidRDefault="00902100">
      <w:pPr>
        <w:pStyle w:val="TableofFigures"/>
        <w:tabs>
          <w:tab w:val="right" w:leader="dot" w:pos="9019"/>
        </w:tabs>
        <w:rPr>
          <w:ins w:id="216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64" w:author="Kiên Lê Trung" w:date="2024-12-26T18:39:00Z" w16du:dateUtc="2024-12-26T11:39:00Z">
            <w:rPr>
              <w:ins w:id="216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66" w:author="Kiên Lê Trung" w:date="2024-12-26T18:39:00Z" w16du:dateUtc="2024-12-26T11:39:00Z">
        <w:r w:rsidRPr="00902100">
          <w:rPr>
            <w:rStyle w:val="Hyperlink"/>
            <w:rFonts w:ascii="Times New Roman" w:hAnsi="Times New Roman" w:cs="Times New Roman"/>
            <w:noProof/>
            <w:sz w:val="24"/>
            <w:szCs w:val="24"/>
            <w:rPrChange w:id="216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6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69" w:author="Kiên Lê Trung" w:date="2024-12-26T18:39:00Z" w16du:dateUtc="2024-12-26T11:39:00Z">
              <w:rPr>
                <w:noProof/>
              </w:rPr>
            </w:rPrChange>
          </w:rPr>
          <w:instrText>HYPERLINK \l "_Toc186130772"</w:instrText>
        </w:r>
        <w:r w:rsidRPr="00902100">
          <w:rPr>
            <w:rStyle w:val="Hyperlink"/>
            <w:rFonts w:ascii="Times New Roman" w:hAnsi="Times New Roman" w:cs="Times New Roman"/>
            <w:noProof/>
            <w:sz w:val="24"/>
            <w:szCs w:val="24"/>
            <w:rPrChange w:id="2170"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17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72" w:author="Kiên Lê Trung" w:date="2024-12-26T18:39:00Z" w16du:dateUtc="2024-12-26T11:39:00Z">
              <w:rPr>
                <w:rStyle w:val="Hyperlink"/>
                <w:noProof/>
              </w:rPr>
            </w:rPrChange>
          </w:rPr>
          <w:t>Hình 2.13</w:t>
        </w:r>
        <w:r w:rsidRPr="00902100">
          <w:rPr>
            <w:rStyle w:val="Hyperlink"/>
            <w:rFonts w:ascii="Times New Roman" w:hAnsi="Times New Roman" w:cs="Times New Roman"/>
            <w:noProof/>
            <w:sz w:val="24"/>
            <w:szCs w:val="24"/>
            <w:lang w:val="en-US"/>
            <w:rPrChange w:id="2173" w:author="Kiên Lê Trung" w:date="2024-12-26T18:39:00Z" w16du:dateUtc="2024-12-26T11:39:00Z">
              <w:rPr>
                <w:rStyle w:val="Hyperlink"/>
                <w:noProof/>
                <w:lang w:val="en-US"/>
              </w:rPr>
            </w:rPrChange>
          </w:rPr>
          <w:t xml:space="preserve"> Biểu đồ Usecase Quản lý nhập hàng</w:t>
        </w:r>
        <w:r w:rsidRPr="00902100">
          <w:rPr>
            <w:rFonts w:ascii="Times New Roman" w:hAnsi="Times New Roman" w:cs="Times New Roman"/>
            <w:noProof/>
            <w:webHidden/>
            <w:sz w:val="24"/>
            <w:szCs w:val="24"/>
            <w:rPrChange w:id="217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7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76" w:author="Kiên Lê Trung" w:date="2024-12-26T18:39:00Z" w16du:dateUtc="2024-12-26T11:39:00Z">
              <w:rPr>
                <w:noProof/>
                <w:webHidden/>
              </w:rPr>
            </w:rPrChange>
          </w:rPr>
          <w:instrText xml:space="preserve"> PAGEREF _Toc186130772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177" w:author="Kiên Lê Trung" w:date="2024-12-26T18:39:00Z" w16du:dateUtc="2024-12-26T11:39:00Z">
            <w:rPr>
              <w:noProof/>
              <w:webHidden/>
            </w:rPr>
          </w:rPrChange>
        </w:rPr>
        <w:fldChar w:fldCharType="separate"/>
      </w:r>
      <w:ins w:id="2178" w:author="Kiên Lê Trung" w:date="2024-12-26T18:39:00Z" w16du:dateUtc="2024-12-26T11:39:00Z">
        <w:r w:rsidRPr="00902100">
          <w:rPr>
            <w:rFonts w:ascii="Times New Roman" w:hAnsi="Times New Roman" w:cs="Times New Roman"/>
            <w:noProof/>
            <w:webHidden/>
            <w:sz w:val="24"/>
            <w:szCs w:val="24"/>
            <w:rPrChange w:id="2179"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18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81" w:author="Kiên Lê Trung" w:date="2024-12-26T18:39:00Z" w16du:dateUtc="2024-12-26T11:39:00Z">
              <w:rPr>
                <w:rStyle w:val="Hyperlink"/>
                <w:noProof/>
              </w:rPr>
            </w:rPrChange>
          </w:rPr>
          <w:fldChar w:fldCharType="end"/>
        </w:r>
      </w:ins>
    </w:p>
    <w:p w14:paraId="2EC7ACEB" w14:textId="5AD7F05B" w:rsidR="00902100" w:rsidRPr="00902100" w:rsidRDefault="00902100">
      <w:pPr>
        <w:pStyle w:val="TableofFigures"/>
        <w:tabs>
          <w:tab w:val="right" w:leader="dot" w:pos="9019"/>
        </w:tabs>
        <w:rPr>
          <w:ins w:id="218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83" w:author="Kiên Lê Trung" w:date="2024-12-26T18:39:00Z" w16du:dateUtc="2024-12-26T11:39:00Z">
            <w:rPr>
              <w:ins w:id="218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85" w:author="Kiên Lê Trung" w:date="2024-12-26T18:39:00Z" w16du:dateUtc="2024-12-26T11:39:00Z">
        <w:r w:rsidRPr="00902100">
          <w:rPr>
            <w:rStyle w:val="Hyperlink"/>
            <w:rFonts w:ascii="Times New Roman" w:hAnsi="Times New Roman" w:cs="Times New Roman"/>
            <w:noProof/>
            <w:sz w:val="24"/>
            <w:szCs w:val="24"/>
            <w:rPrChange w:id="218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8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88" w:author="Kiên Lê Trung" w:date="2024-12-26T18:39:00Z" w16du:dateUtc="2024-12-26T11:39:00Z">
              <w:rPr>
                <w:noProof/>
              </w:rPr>
            </w:rPrChange>
          </w:rPr>
          <w:instrText>HYPERLINK \l "_Toc186130773"</w:instrText>
        </w:r>
        <w:r w:rsidRPr="00902100">
          <w:rPr>
            <w:rStyle w:val="Hyperlink"/>
            <w:rFonts w:ascii="Times New Roman" w:hAnsi="Times New Roman" w:cs="Times New Roman"/>
            <w:noProof/>
            <w:sz w:val="24"/>
            <w:szCs w:val="24"/>
            <w:rPrChange w:id="2189"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19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91" w:author="Kiên Lê Trung" w:date="2024-12-26T18:39:00Z" w16du:dateUtc="2024-12-26T11:39:00Z">
              <w:rPr>
                <w:rStyle w:val="Hyperlink"/>
                <w:noProof/>
              </w:rPr>
            </w:rPrChange>
          </w:rPr>
          <w:t>Hình 2.14</w:t>
        </w:r>
        <w:r w:rsidRPr="00902100">
          <w:rPr>
            <w:rStyle w:val="Hyperlink"/>
            <w:rFonts w:ascii="Times New Roman" w:hAnsi="Times New Roman" w:cs="Times New Roman"/>
            <w:noProof/>
            <w:sz w:val="24"/>
            <w:szCs w:val="24"/>
            <w:lang w:val="en-US"/>
            <w:rPrChange w:id="2192" w:author="Kiên Lê Trung" w:date="2024-12-26T18:39:00Z" w16du:dateUtc="2024-12-26T11:39:00Z">
              <w:rPr>
                <w:rStyle w:val="Hyperlink"/>
                <w:noProof/>
                <w:lang w:val="en-US"/>
              </w:rPr>
            </w:rPrChange>
          </w:rPr>
          <w:t xml:space="preserve"> Biểu đồ Usecase Quản lý tài khoản khách hàng</w:t>
        </w:r>
        <w:r w:rsidRPr="00902100">
          <w:rPr>
            <w:rFonts w:ascii="Times New Roman" w:hAnsi="Times New Roman" w:cs="Times New Roman"/>
            <w:noProof/>
            <w:webHidden/>
            <w:sz w:val="24"/>
            <w:szCs w:val="24"/>
            <w:rPrChange w:id="219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9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95" w:author="Kiên Lê Trung" w:date="2024-12-26T18:39:00Z" w16du:dateUtc="2024-12-26T11:39:00Z">
              <w:rPr>
                <w:noProof/>
                <w:webHidden/>
              </w:rPr>
            </w:rPrChange>
          </w:rPr>
          <w:instrText xml:space="preserve"> PAGEREF _Toc186130773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196" w:author="Kiên Lê Trung" w:date="2024-12-26T18:39:00Z" w16du:dateUtc="2024-12-26T11:39:00Z">
            <w:rPr>
              <w:noProof/>
              <w:webHidden/>
            </w:rPr>
          </w:rPrChange>
        </w:rPr>
        <w:fldChar w:fldCharType="separate"/>
      </w:r>
      <w:ins w:id="2197" w:author="Kiên Lê Trung" w:date="2024-12-26T18:39:00Z" w16du:dateUtc="2024-12-26T11:39:00Z">
        <w:r w:rsidRPr="00902100">
          <w:rPr>
            <w:rFonts w:ascii="Times New Roman" w:hAnsi="Times New Roman" w:cs="Times New Roman"/>
            <w:noProof/>
            <w:webHidden/>
            <w:sz w:val="24"/>
            <w:szCs w:val="24"/>
            <w:rPrChange w:id="2198"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19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00" w:author="Kiên Lê Trung" w:date="2024-12-26T18:39:00Z" w16du:dateUtc="2024-12-26T11:39:00Z">
              <w:rPr>
                <w:rStyle w:val="Hyperlink"/>
                <w:noProof/>
              </w:rPr>
            </w:rPrChange>
          </w:rPr>
          <w:fldChar w:fldCharType="end"/>
        </w:r>
      </w:ins>
    </w:p>
    <w:p w14:paraId="3D417AEE" w14:textId="03A1D47B" w:rsidR="00902100" w:rsidRPr="00902100" w:rsidRDefault="00902100">
      <w:pPr>
        <w:pStyle w:val="TableofFigures"/>
        <w:tabs>
          <w:tab w:val="right" w:leader="dot" w:pos="9019"/>
        </w:tabs>
        <w:rPr>
          <w:ins w:id="220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02" w:author="Kiên Lê Trung" w:date="2024-12-26T18:39:00Z" w16du:dateUtc="2024-12-26T11:39:00Z">
            <w:rPr>
              <w:ins w:id="220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04" w:author="Kiên Lê Trung" w:date="2024-12-26T18:39:00Z" w16du:dateUtc="2024-12-26T11:39:00Z">
        <w:r w:rsidRPr="00902100">
          <w:rPr>
            <w:rStyle w:val="Hyperlink"/>
            <w:rFonts w:ascii="Times New Roman" w:hAnsi="Times New Roman" w:cs="Times New Roman"/>
            <w:noProof/>
            <w:sz w:val="24"/>
            <w:szCs w:val="24"/>
            <w:rPrChange w:id="220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0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07" w:author="Kiên Lê Trung" w:date="2024-12-26T18:39:00Z" w16du:dateUtc="2024-12-26T11:39:00Z">
              <w:rPr>
                <w:noProof/>
              </w:rPr>
            </w:rPrChange>
          </w:rPr>
          <w:instrText>HYPERLINK \l "_Toc186130774"</w:instrText>
        </w:r>
        <w:r w:rsidRPr="00902100">
          <w:rPr>
            <w:rStyle w:val="Hyperlink"/>
            <w:rFonts w:ascii="Times New Roman" w:hAnsi="Times New Roman" w:cs="Times New Roman"/>
            <w:noProof/>
            <w:sz w:val="24"/>
            <w:szCs w:val="24"/>
            <w:rPrChange w:id="2208"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20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10" w:author="Kiên Lê Trung" w:date="2024-12-26T18:39:00Z" w16du:dateUtc="2024-12-26T11:39:00Z">
              <w:rPr>
                <w:rStyle w:val="Hyperlink"/>
                <w:noProof/>
              </w:rPr>
            </w:rPrChange>
          </w:rPr>
          <w:t>Hình 2.15</w:t>
        </w:r>
        <w:r w:rsidRPr="00902100">
          <w:rPr>
            <w:rStyle w:val="Hyperlink"/>
            <w:rFonts w:ascii="Times New Roman" w:hAnsi="Times New Roman" w:cs="Times New Roman"/>
            <w:noProof/>
            <w:sz w:val="24"/>
            <w:szCs w:val="24"/>
            <w:lang w:val="en-US"/>
            <w:rPrChange w:id="2211" w:author="Kiên Lê Trung" w:date="2024-12-26T18:39:00Z" w16du:dateUtc="2024-12-26T11:39:00Z">
              <w:rPr>
                <w:rStyle w:val="Hyperlink"/>
                <w:noProof/>
                <w:lang w:val="en-US"/>
              </w:rPr>
            </w:rPrChange>
          </w:rPr>
          <w:t xml:space="preserve"> Biểu đồ Usecase Quản lý tài khoản người bán</w:t>
        </w:r>
        <w:r w:rsidRPr="00902100">
          <w:rPr>
            <w:rFonts w:ascii="Times New Roman" w:hAnsi="Times New Roman" w:cs="Times New Roman"/>
            <w:noProof/>
            <w:webHidden/>
            <w:sz w:val="24"/>
            <w:szCs w:val="24"/>
            <w:rPrChange w:id="221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1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14" w:author="Kiên Lê Trung" w:date="2024-12-26T18:39:00Z" w16du:dateUtc="2024-12-26T11:39:00Z">
              <w:rPr>
                <w:noProof/>
                <w:webHidden/>
              </w:rPr>
            </w:rPrChange>
          </w:rPr>
          <w:instrText xml:space="preserve"> PAGEREF _Toc186130774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215" w:author="Kiên Lê Trung" w:date="2024-12-26T18:39:00Z" w16du:dateUtc="2024-12-26T11:39:00Z">
            <w:rPr>
              <w:noProof/>
              <w:webHidden/>
            </w:rPr>
          </w:rPrChange>
        </w:rPr>
        <w:fldChar w:fldCharType="separate"/>
      </w:r>
      <w:ins w:id="2216" w:author="Kiên Lê Trung" w:date="2024-12-26T18:39:00Z" w16du:dateUtc="2024-12-26T11:39:00Z">
        <w:r w:rsidRPr="00902100">
          <w:rPr>
            <w:rFonts w:ascii="Times New Roman" w:hAnsi="Times New Roman" w:cs="Times New Roman"/>
            <w:noProof/>
            <w:webHidden/>
            <w:sz w:val="24"/>
            <w:szCs w:val="24"/>
            <w:rPrChange w:id="2217"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21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19" w:author="Kiên Lê Trung" w:date="2024-12-26T18:39:00Z" w16du:dateUtc="2024-12-26T11:39:00Z">
              <w:rPr>
                <w:rStyle w:val="Hyperlink"/>
                <w:noProof/>
              </w:rPr>
            </w:rPrChange>
          </w:rPr>
          <w:fldChar w:fldCharType="end"/>
        </w:r>
      </w:ins>
    </w:p>
    <w:p w14:paraId="1415C1D9" w14:textId="409D4818" w:rsidR="00902100" w:rsidRPr="00902100" w:rsidRDefault="00902100">
      <w:pPr>
        <w:pStyle w:val="TableofFigures"/>
        <w:tabs>
          <w:tab w:val="right" w:leader="dot" w:pos="9019"/>
        </w:tabs>
        <w:rPr>
          <w:ins w:id="222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21" w:author="Kiên Lê Trung" w:date="2024-12-26T18:39:00Z" w16du:dateUtc="2024-12-26T11:39:00Z">
            <w:rPr>
              <w:ins w:id="222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23" w:author="Kiên Lê Trung" w:date="2024-12-26T18:39:00Z" w16du:dateUtc="2024-12-26T11:39:00Z">
        <w:r w:rsidRPr="00902100">
          <w:rPr>
            <w:rStyle w:val="Hyperlink"/>
            <w:rFonts w:ascii="Times New Roman" w:hAnsi="Times New Roman" w:cs="Times New Roman"/>
            <w:noProof/>
            <w:sz w:val="24"/>
            <w:szCs w:val="24"/>
            <w:rPrChange w:id="222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2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26" w:author="Kiên Lê Trung" w:date="2024-12-26T18:39:00Z" w16du:dateUtc="2024-12-26T11:39:00Z">
              <w:rPr>
                <w:noProof/>
              </w:rPr>
            </w:rPrChange>
          </w:rPr>
          <w:instrText>HYPERLINK \l "_Toc186130775"</w:instrText>
        </w:r>
        <w:r w:rsidRPr="00902100">
          <w:rPr>
            <w:rStyle w:val="Hyperlink"/>
            <w:rFonts w:ascii="Times New Roman" w:hAnsi="Times New Roman" w:cs="Times New Roman"/>
            <w:noProof/>
            <w:sz w:val="24"/>
            <w:szCs w:val="24"/>
            <w:rPrChange w:id="2227"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22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29" w:author="Kiên Lê Trung" w:date="2024-12-26T18:39:00Z" w16du:dateUtc="2024-12-26T11:39:00Z">
              <w:rPr>
                <w:rStyle w:val="Hyperlink"/>
                <w:noProof/>
              </w:rPr>
            </w:rPrChange>
          </w:rPr>
          <w:t>Hình 2.16</w:t>
        </w:r>
        <w:r w:rsidRPr="00902100">
          <w:rPr>
            <w:rStyle w:val="Hyperlink"/>
            <w:rFonts w:ascii="Times New Roman" w:hAnsi="Times New Roman" w:cs="Times New Roman"/>
            <w:noProof/>
            <w:sz w:val="24"/>
            <w:szCs w:val="24"/>
            <w:lang w:val="en-US"/>
            <w:rPrChange w:id="2230" w:author="Kiên Lê Trung" w:date="2024-12-26T18:39:00Z" w16du:dateUtc="2024-12-26T11:39:00Z">
              <w:rPr>
                <w:rStyle w:val="Hyperlink"/>
                <w:noProof/>
                <w:lang w:val="en-US"/>
              </w:rPr>
            </w:rPrChange>
          </w:rPr>
          <w:t xml:space="preserve"> Biểu đồ Usecase Quản lý đơn hàng</w:t>
        </w:r>
        <w:r w:rsidRPr="00902100">
          <w:rPr>
            <w:rFonts w:ascii="Times New Roman" w:hAnsi="Times New Roman" w:cs="Times New Roman"/>
            <w:noProof/>
            <w:webHidden/>
            <w:sz w:val="24"/>
            <w:szCs w:val="24"/>
            <w:rPrChange w:id="223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3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33" w:author="Kiên Lê Trung" w:date="2024-12-26T18:39:00Z" w16du:dateUtc="2024-12-26T11:39:00Z">
              <w:rPr>
                <w:noProof/>
                <w:webHidden/>
              </w:rPr>
            </w:rPrChange>
          </w:rPr>
          <w:instrText xml:space="preserve"> PAGEREF _Toc186130775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234" w:author="Kiên Lê Trung" w:date="2024-12-26T18:39:00Z" w16du:dateUtc="2024-12-26T11:39:00Z">
            <w:rPr>
              <w:noProof/>
              <w:webHidden/>
            </w:rPr>
          </w:rPrChange>
        </w:rPr>
        <w:fldChar w:fldCharType="separate"/>
      </w:r>
      <w:ins w:id="2235" w:author="Kiên Lê Trung" w:date="2024-12-26T18:39:00Z" w16du:dateUtc="2024-12-26T11:39:00Z">
        <w:r w:rsidRPr="00902100">
          <w:rPr>
            <w:rFonts w:ascii="Times New Roman" w:hAnsi="Times New Roman" w:cs="Times New Roman"/>
            <w:noProof/>
            <w:webHidden/>
            <w:sz w:val="24"/>
            <w:szCs w:val="24"/>
            <w:rPrChange w:id="2236"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23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38" w:author="Kiên Lê Trung" w:date="2024-12-26T18:39:00Z" w16du:dateUtc="2024-12-26T11:39:00Z">
              <w:rPr>
                <w:rStyle w:val="Hyperlink"/>
                <w:noProof/>
              </w:rPr>
            </w:rPrChange>
          </w:rPr>
          <w:fldChar w:fldCharType="end"/>
        </w:r>
      </w:ins>
    </w:p>
    <w:p w14:paraId="21BA5CF4" w14:textId="563FA554" w:rsidR="00902100" w:rsidRPr="00902100" w:rsidRDefault="00902100">
      <w:pPr>
        <w:pStyle w:val="TableofFigures"/>
        <w:tabs>
          <w:tab w:val="right" w:leader="dot" w:pos="9019"/>
        </w:tabs>
        <w:rPr>
          <w:ins w:id="223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40" w:author="Kiên Lê Trung" w:date="2024-12-26T18:39:00Z" w16du:dateUtc="2024-12-26T11:39:00Z">
            <w:rPr>
              <w:ins w:id="224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42" w:author="Kiên Lê Trung" w:date="2024-12-26T18:39:00Z" w16du:dateUtc="2024-12-26T11:39:00Z">
        <w:r w:rsidRPr="00902100">
          <w:rPr>
            <w:rStyle w:val="Hyperlink"/>
            <w:rFonts w:ascii="Times New Roman" w:hAnsi="Times New Roman" w:cs="Times New Roman"/>
            <w:noProof/>
            <w:sz w:val="24"/>
            <w:szCs w:val="24"/>
            <w:rPrChange w:id="224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4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45" w:author="Kiên Lê Trung" w:date="2024-12-26T18:39:00Z" w16du:dateUtc="2024-12-26T11:39:00Z">
              <w:rPr>
                <w:noProof/>
              </w:rPr>
            </w:rPrChange>
          </w:rPr>
          <w:instrText>HYPERLINK \l "_Toc186130776"</w:instrText>
        </w:r>
        <w:r w:rsidRPr="00902100">
          <w:rPr>
            <w:rStyle w:val="Hyperlink"/>
            <w:rFonts w:ascii="Times New Roman" w:hAnsi="Times New Roman" w:cs="Times New Roman"/>
            <w:noProof/>
            <w:sz w:val="24"/>
            <w:szCs w:val="24"/>
            <w:rPrChange w:id="2246"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24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48" w:author="Kiên Lê Trung" w:date="2024-12-26T18:39:00Z" w16du:dateUtc="2024-12-26T11:39:00Z">
              <w:rPr>
                <w:rStyle w:val="Hyperlink"/>
                <w:noProof/>
              </w:rPr>
            </w:rPrChange>
          </w:rPr>
          <w:t>Hình 2.17</w:t>
        </w:r>
        <w:r w:rsidRPr="00902100">
          <w:rPr>
            <w:rStyle w:val="Hyperlink"/>
            <w:rFonts w:ascii="Times New Roman" w:hAnsi="Times New Roman" w:cs="Times New Roman"/>
            <w:noProof/>
            <w:sz w:val="24"/>
            <w:szCs w:val="24"/>
            <w:lang w:val="en-US"/>
            <w:rPrChange w:id="2249" w:author="Kiên Lê Trung" w:date="2024-12-26T18:39:00Z" w16du:dateUtc="2024-12-26T11:39:00Z">
              <w:rPr>
                <w:rStyle w:val="Hyperlink"/>
                <w:noProof/>
                <w:lang w:val="en-US"/>
              </w:rPr>
            </w:rPrChange>
          </w:rPr>
          <w:t xml:space="preserve"> Biểu đồ Usecase Quản lý thống kê báo cáo của người quản trị</w:t>
        </w:r>
        <w:r w:rsidRPr="00902100">
          <w:rPr>
            <w:rFonts w:ascii="Times New Roman" w:hAnsi="Times New Roman" w:cs="Times New Roman"/>
            <w:noProof/>
            <w:webHidden/>
            <w:sz w:val="24"/>
            <w:szCs w:val="24"/>
            <w:rPrChange w:id="225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5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52" w:author="Kiên Lê Trung" w:date="2024-12-26T18:39:00Z" w16du:dateUtc="2024-12-26T11:39:00Z">
              <w:rPr>
                <w:noProof/>
                <w:webHidden/>
              </w:rPr>
            </w:rPrChange>
          </w:rPr>
          <w:instrText xml:space="preserve"> PAGEREF _Toc186130776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253" w:author="Kiên Lê Trung" w:date="2024-12-26T18:39:00Z" w16du:dateUtc="2024-12-26T11:39:00Z">
            <w:rPr>
              <w:noProof/>
              <w:webHidden/>
            </w:rPr>
          </w:rPrChange>
        </w:rPr>
        <w:fldChar w:fldCharType="separate"/>
      </w:r>
      <w:ins w:id="2254" w:author="Kiên Lê Trung" w:date="2024-12-26T18:39:00Z" w16du:dateUtc="2024-12-26T11:39:00Z">
        <w:r w:rsidRPr="00902100">
          <w:rPr>
            <w:rFonts w:ascii="Times New Roman" w:hAnsi="Times New Roman" w:cs="Times New Roman"/>
            <w:noProof/>
            <w:webHidden/>
            <w:sz w:val="24"/>
            <w:szCs w:val="24"/>
            <w:rPrChange w:id="2255"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25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57" w:author="Kiên Lê Trung" w:date="2024-12-26T18:39:00Z" w16du:dateUtc="2024-12-26T11:39:00Z">
              <w:rPr>
                <w:rStyle w:val="Hyperlink"/>
                <w:noProof/>
              </w:rPr>
            </w:rPrChange>
          </w:rPr>
          <w:fldChar w:fldCharType="end"/>
        </w:r>
      </w:ins>
    </w:p>
    <w:p w14:paraId="058CBC2F" w14:textId="0A3F588C" w:rsidR="00902100" w:rsidRPr="00902100" w:rsidRDefault="00902100">
      <w:pPr>
        <w:pStyle w:val="TableofFigures"/>
        <w:tabs>
          <w:tab w:val="right" w:leader="dot" w:pos="9019"/>
        </w:tabs>
        <w:rPr>
          <w:ins w:id="225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59" w:author="Kiên Lê Trung" w:date="2024-12-26T18:39:00Z" w16du:dateUtc="2024-12-26T11:39:00Z">
            <w:rPr>
              <w:ins w:id="226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61" w:author="Kiên Lê Trung" w:date="2024-12-26T18:39:00Z" w16du:dateUtc="2024-12-26T11:39:00Z">
        <w:r w:rsidRPr="00902100">
          <w:rPr>
            <w:rStyle w:val="Hyperlink"/>
            <w:rFonts w:ascii="Times New Roman" w:hAnsi="Times New Roman" w:cs="Times New Roman"/>
            <w:noProof/>
            <w:sz w:val="24"/>
            <w:szCs w:val="24"/>
            <w:rPrChange w:id="226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6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64" w:author="Kiên Lê Trung" w:date="2024-12-26T18:39:00Z" w16du:dateUtc="2024-12-26T11:39:00Z">
              <w:rPr>
                <w:noProof/>
              </w:rPr>
            </w:rPrChange>
          </w:rPr>
          <w:instrText>HYPERLINK \l "_Toc186130777"</w:instrText>
        </w:r>
        <w:r w:rsidRPr="00902100">
          <w:rPr>
            <w:rStyle w:val="Hyperlink"/>
            <w:rFonts w:ascii="Times New Roman" w:hAnsi="Times New Roman" w:cs="Times New Roman"/>
            <w:noProof/>
            <w:sz w:val="24"/>
            <w:szCs w:val="24"/>
            <w:rPrChange w:id="2265"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26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67" w:author="Kiên Lê Trung" w:date="2024-12-26T18:39:00Z" w16du:dateUtc="2024-12-26T11:39:00Z">
              <w:rPr>
                <w:rStyle w:val="Hyperlink"/>
                <w:noProof/>
              </w:rPr>
            </w:rPrChange>
          </w:rPr>
          <w:t>Hình 2.18</w:t>
        </w:r>
        <w:r w:rsidRPr="00902100">
          <w:rPr>
            <w:rStyle w:val="Hyperlink"/>
            <w:rFonts w:ascii="Times New Roman" w:hAnsi="Times New Roman" w:cs="Times New Roman"/>
            <w:noProof/>
            <w:sz w:val="24"/>
            <w:szCs w:val="24"/>
            <w:lang w:val="en-US"/>
            <w:rPrChange w:id="2268" w:author="Kiên Lê Trung" w:date="2024-12-26T18:39:00Z" w16du:dateUtc="2024-12-26T11:39:00Z">
              <w:rPr>
                <w:rStyle w:val="Hyperlink"/>
                <w:noProof/>
                <w:lang w:val="en-US"/>
              </w:rPr>
            </w:rPrChange>
          </w:rPr>
          <w:t xml:space="preserve"> Biểu đồ Usecase Quản lý danh mục</w:t>
        </w:r>
        <w:r w:rsidRPr="00902100">
          <w:rPr>
            <w:rFonts w:ascii="Times New Roman" w:hAnsi="Times New Roman" w:cs="Times New Roman"/>
            <w:noProof/>
            <w:webHidden/>
            <w:sz w:val="24"/>
            <w:szCs w:val="24"/>
            <w:rPrChange w:id="226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7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71" w:author="Kiên Lê Trung" w:date="2024-12-26T18:39:00Z" w16du:dateUtc="2024-12-26T11:39:00Z">
              <w:rPr>
                <w:noProof/>
                <w:webHidden/>
              </w:rPr>
            </w:rPrChange>
          </w:rPr>
          <w:instrText xml:space="preserve"> PAGEREF _Toc186130777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272" w:author="Kiên Lê Trung" w:date="2024-12-26T18:39:00Z" w16du:dateUtc="2024-12-26T11:39:00Z">
            <w:rPr>
              <w:noProof/>
              <w:webHidden/>
            </w:rPr>
          </w:rPrChange>
        </w:rPr>
        <w:fldChar w:fldCharType="separate"/>
      </w:r>
      <w:ins w:id="2273" w:author="Kiên Lê Trung" w:date="2024-12-26T18:39:00Z" w16du:dateUtc="2024-12-26T11:39:00Z">
        <w:r w:rsidRPr="00902100">
          <w:rPr>
            <w:rFonts w:ascii="Times New Roman" w:hAnsi="Times New Roman" w:cs="Times New Roman"/>
            <w:noProof/>
            <w:webHidden/>
            <w:sz w:val="24"/>
            <w:szCs w:val="24"/>
            <w:rPrChange w:id="2274"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27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76" w:author="Kiên Lê Trung" w:date="2024-12-26T18:39:00Z" w16du:dateUtc="2024-12-26T11:39:00Z">
              <w:rPr>
                <w:rStyle w:val="Hyperlink"/>
                <w:noProof/>
              </w:rPr>
            </w:rPrChange>
          </w:rPr>
          <w:fldChar w:fldCharType="end"/>
        </w:r>
      </w:ins>
    </w:p>
    <w:p w14:paraId="031C0BC1" w14:textId="65C06470" w:rsidR="00902100" w:rsidRPr="00902100" w:rsidRDefault="00902100">
      <w:pPr>
        <w:pStyle w:val="TableofFigures"/>
        <w:tabs>
          <w:tab w:val="right" w:leader="dot" w:pos="9019"/>
        </w:tabs>
        <w:rPr>
          <w:ins w:id="227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78" w:author="Kiên Lê Trung" w:date="2024-12-26T18:39:00Z" w16du:dateUtc="2024-12-26T11:39:00Z">
            <w:rPr>
              <w:ins w:id="227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80" w:author="Kiên Lê Trung" w:date="2024-12-26T18:39:00Z" w16du:dateUtc="2024-12-26T11:39:00Z">
        <w:r w:rsidRPr="00902100">
          <w:rPr>
            <w:rStyle w:val="Hyperlink"/>
            <w:rFonts w:ascii="Times New Roman" w:hAnsi="Times New Roman" w:cs="Times New Roman"/>
            <w:noProof/>
            <w:sz w:val="24"/>
            <w:szCs w:val="24"/>
            <w:rPrChange w:id="228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8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83" w:author="Kiên Lê Trung" w:date="2024-12-26T18:39:00Z" w16du:dateUtc="2024-12-26T11:39:00Z">
              <w:rPr>
                <w:noProof/>
              </w:rPr>
            </w:rPrChange>
          </w:rPr>
          <w:instrText>HYPERLINK \l "_Toc186130778"</w:instrText>
        </w:r>
        <w:r w:rsidRPr="00902100">
          <w:rPr>
            <w:rStyle w:val="Hyperlink"/>
            <w:rFonts w:ascii="Times New Roman" w:hAnsi="Times New Roman" w:cs="Times New Roman"/>
            <w:noProof/>
            <w:sz w:val="24"/>
            <w:szCs w:val="24"/>
            <w:rPrChange w:id="2284"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28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86" w:author="Kiên Lê Trung" w:date="2024-12-26T18:39:00Z" w16du:dateUtc="2024-12-26T11:39:00Z">
              <w:rPr>
                <w:rStyle w:val="Hyperlink"/>
                <w:noProof/>
              </w:rPr>
            </w:rPrChange>
          </w:rPr>
          <w:t>Hình 2.19</w:t>
        </w:r>
        <w:r w:rsidRPr="00902100">
          <w:rPr>
            <w:rStyle w:val="Hyperlink"/>
            <w:rFonts w:ascii="Times New Roman" w:hAnsi="Times New Roman" w:cs="Times New Roman"/>
            <w:noProof/>
            <w:sz w:val="24"/>
            <w:szCs w:val="24"/>
            <w:lang w:val="en-US"/>
            <w:rPrChange w:id="2287" w:author="Kiên Lê Trung" w:date="2024-12-26T18:39:00Z" w16du:dateUtc="2024-12-26T11:39:00Z">
              <w:rPr>
                <w:rStyle w:val="Hyperlink"/>
                <w:noProof/>
                <w:lang w:val="en-US"/>
              </w:rPr>
            </w:rPrChange>
          </w:rPr>
          <w:t xml:space="preserve"> Biểu đồ Usecase Quản lý nhãn hiệu</w:t>
        </w:r>
        <w:r w:rsidRPr="00902100">
          <w:rPr>
            <w:rFonts w:ascii="Times New Roman" w:hAnsi="Times New Roman" w:cs="Times New Roman"/>
            <w:noProof/>
            <w:webHidden/>
            <w:sz w:val="24"/>
            <w:szCs w:val="24"/>
            <w:rPrChange w:id="228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8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90" w:author="Kiên Lê Trung" w:date="2024-12-26T18:39:00Z" w16du:dateUtc="2024-12-26T11:39:00Z">
              <w:rPr>
                <w:noProof/>
                <w:webHidden/>
              </w:rPr>
            </w:rPrChange>
          </w:rPr>
          <w:instrText xml:space="preserve"> PAGEREF _Toc186130778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291" w:author="Kiên Lê Trung" w:date="2024-12-26T18:39:00Z" w16du:dateUtc="2024-12-26T11:39:00Z">
            <w:rPr>
              <w:noProof/>
              <w:webHidden/>
            </w:rPr>
          </w:rPrChange>
        </w:rPr>
        <w:fldChar w:fldCharType="separate"/>
      </w:r>
      <w:ins w:id="2292" w:author="Kiên Lê Trung" w:date="2024-12-26T18:39:00Z" w16du:dateUtc="2024-12-26T11:39:00Z">
        <w:r w:rsidRPr="00902100">
          <w:rPr>
            <w:rFonts w:ascii="Times New Roman" w:hAnsi="Times New Roman" w:cs="Times New Roman"/>
            <w:noProof/>
            <w:webHidden/>
            <w:sz w:val="24"/>
            <w:szCs w:val="24"/>
            <w:rPrChange w:id="2293"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29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95" w:author="Kiên Lê Trung" w:date="2024-12-26T18:39:00Z" w16du:dateUtc="2024-12-26T11:39:00Z">
              <w:rPr>
                <w:rStyle w:val="Hyperlink"/>
                <w:noProof/>
              </w:rPr>
            </w:rPrChange>
          </w:rPr>
          <w:fldChar w:fldCharType="end"/>
        </w:r>
      </w:ins>
    </w:p>
    <w:p w14:paraId="65FB92D3" w14:textId="11CBFB10" w:rsidR="00902100" w:rsidRPr="00902100" w:rsidRDefault="00902100">
      <w:pPr>
        <w:pStyle w:val="TableofFigures"/>
        <w:tabs>
          <w:tab w:val="right" w:leader="dot" w:pos="9019"/>
        </w:tabs>
        <w:rPr>
          <w:ins w:id="229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97" w:author="Kiên Lê Trung" w:date="2024-12-26T18:39:00Z" w16du:dateUtc="2024-12-26T11:39:00Z">
            <w:rPr>
              <w:ins w:id="229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99" w:author="Kiên Lê Trung" w:date="2024-12-26T18:39:00Z" w16du:dateUtc="2024-12-26T11:39:00Z">
        <w:r w:rsidRPr="00902100">
          <w:rPr>
            <w:rStyle w:val="Hyperlink"/>
            <w:rFonts w:ascii="Times New Roman" w:hAnsi="Times New Roman" w:cs="Times New Roman"/>
            <w:noProof/>
            <w:sz w:val="24"/>
            <w:szCs w:val="24"/>
            <w:rPrChange w:id="230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0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02" w:author="Kiên Lê Trung" w:date="2024-12-26T18:39:00Z" w16du:dateUtc="2024-12-26T11:39:00Z">
              <w:rPr>
                <w:noProof/>
              </w:rPr>
            </w:rPrChange>
          </w:rPr>
          <w:instrText>HYPERLINK \l "_Toc186130779"</w:instrText>
        </w:r>
        <w:r w:rsidRPr="00902100">
          <w:rPr>
            <w:rStyle w:val="Hyperlink"/>
            <w:rFonts w:ascii="Times New Roman" w:hAnsi="Times New Roman" w:cs="Times New Roman"/>
            <w:noProof/>
            <w:sz w:val="24"/>
            <w:szCs w:val="24"/>
            <w:rPrChange w:id="2303"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30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05" w:author="Kiên Lê Trung" w:date="2024-12-26T18:39:00Z" w16du:dateUtc="2024-12-26T11:39:00Z">
              <w:rPr>
                <w:rStyle w:val="Hyperlink"/>
                <w:noProof/>
              </w:rPr>
            </w:rPrChange>
          </w:rPr>
          <w:t>Hình 2.20</w:t>
        </w:r>
        <w:r w:rsidRPr="00902100">
          <w:rPr>
            <w:rStyle w:val="Hyperlink"/>
            <w:rFonts w:ascii="Times New Roman" w:hAnsi="Times New Roman" w:cs="Times New Roman"/>
            <w:noProof/>
            <w:sz w:val="24"/>
            <w:szCs w:val="24"/>
            <w:lang w:val="en-US"/>
            <w:rPrChange w:id="2306" w:author="Kiên Lê Trung" w:date="2024-12-26T18:39:00Z" w16du:dateUtc="2024-12-26T11:39:00Z">
              <w:rPr>
                <w:rStyle w:val="Hyperlink"/>
                <w:noProof/>
                <w:lang w:val="en-US"/>
              </w:rPr>
            </w:rPrChange>
          </w:rPr>
          <w:t xml:space="preserve"> Biểu đồ tuần tự chức năng tìm kiếm sản phẩm theo từ khóa</w:t>
        </w:r>
        <w:r w:rsidRPr="00902100">
          <w:rPr>
            <w:rFonts w:ascii="Times New Roman" w:hAnsi="Times New Roman" w:cs="Times New Roman"/>
            <w:noProof/>
            <w:webHidden/>
            <w:sz w:val="24"/>
            <w:szCs w:val="24"/>
            <w:rPrChange w:id="230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0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09" w:author="Kiên Lê Trung" w:date="2024-12-26T18:39:00Z" w16du:dateUtc="2024-12-26T11:39:00Z">
              <w:rPr>
                <w:noProof/>
                <w:webHidden/>
              </w:rPr>
            </w:rPrChange>
          </w:rPr>
          <w:instrText xml:space="preserve"> PAGEREF _Toc186130779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310" w:author="Kiên Lê Trung" w:date="2024-12-26T18:39:00Z" w16du:dateUtc="2024-12-26T11:39:00Z">
            <w:rPr>
              <w:noProof/>
              <w:webHidden/>
            </w:rPr>
          </w:rPrChange>
        </w:rPr>
        <w:fldChar w:fldCharType="separate"/>
      </w:r>
      <w:ins w:id="2311" w:author="Kiên Lê Trung" w:date="2024-12-26T18:39:00Z" w16du:dateUtc="2024-12-26T11:39:00Z">
        <w:r w:rsidRPr="00902100">
          <w:rPr>
            <w:rFonts w:ascii="Times New Roman" w:hAnsi="Times New Roman" w:cs="Times New Roman"/>
            <w:noProof/>
            <w:webHidden/>
            <w:sz w:val="24"/>
            <w:szCs w:val="24"/>
            <w:rPrChange w:id="2312"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31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14" w:author="Kiên Lê Trung" w:date="2024-12-26T18:39:00Z" w16du:dateUtc="2024-12-26T11:39:00Z">
              <w:rPr>
                <w:rStyle w:val="Hyperlink"/>
                <w:noProof/>
              </w:rPr>
            </w:rPrChange>
          </w:rPr>
          <w:fldChar w:fldCharType="end"/>
        </w:r>
      </w:ins>
    </w:p>
    <w:p w14:paraId="7F3C8CD5" w14:textId="2085D3DF" w:rsidR="00902100" w:rsidRPr="00902100" w:rsidRDefault="00902100">
      <w:pPr>
        <w:pStyle w:val="TableofFigures"/>
        <w:tabs>
          <w:tab w:val="right" w:leader="dot" w:pos="9019"/>
        </w:tabs>
        <w:rPr>
          <w:ins w:id="231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16" w:author="Kiên Lê Trung" w:date="2024-12-26T18:39:00Z" w16du:dateUtc="2024-12-26T11:39:00Z">
            <w:rPr>
              <w:ins w:id="231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18" w:author="Kiên Lê Trung" w:date="2024-12-26T18:39:00Z" w16du:dateUtc="2024-12-26T11:39:00Z">
        <w:r w:rsidRPr="00902100">
          <w:rPr>
            <w:rStyle w:val="Hyperlink"/>
            <w:rFonts w:ascii="Times New Roman" w:hAnsi="Times New Roman" w:cs="Times New Roman"/>
            <w:noProof/>
            <w:sz w:val="24"/>
            <w:szCs w:val="24"/>
            <w:rPrChange w:id="231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2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21" w:author="Kiên Lê Trung" w:date="2024-12-26T18:39:00Z" w16du:dateUtc="2024-12-26T11:39:00Z">
              <w:rPr>
                <w:noProof/>
              </w:rPr>
            </w:rPrChange>
          </w:rPr>
          <w:instrText>HYPERLINK \l "_Toc186130780"</w:instrText>
        </w:r>
        <w:r w:rsidRPr="00902100">
          <w:rPr>
            <w:rStyle w:val="Hyperlink"/>
            <w:rFonts w:ascii="Times New Roman" w:hAnsi="Times New Roman" w:cs="Times New Roman"/>
            <w:noProof/>
            <w:sz w:val="24"/>
            <w:szCs w:val="24"/>
            <w:rPrChange w:id="2322"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32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24" w:author="Kiên Lê Trung" w:date="2024-12-26T18:39:00Z" w16du:dateUtc="2024-12-26T11:39:00Z">
              <w:rPr>
                <w:rStyle w:val="Hyperlink"/>
                <w:noProof/>
              </w:rPr>
            </w:rPrChange>
          </w:rPr>
          <w:t>Hình 2.21</w:t>
        </w:r>
        <w:r w:rsidRPr="00902100">
          <w:rPr>
            <w:rStyle w:val="Hyperlink"/>
            <w:rFonts w:ascii="Times New Roman" w:hAnsi="Times New Roman" w:cs="Times New Roman"/>
            <w:noProof/>
            <w:sz w:val="24"/>
            <w:szCs w:val="24"/>
            <w:lang w:val="en-US"/>
            <w:rPrChange w:id="2325" w:author="Kiên Lê Trung" w:date="2024-12-26T18:39:00Z" w16du:dateUtc="2024-12-26T11:39:00Z">
              <w:rPr>
                <w:rStyle w:val="Hyperlink"/>
                <w:noProof/>
                <w:lang w:val="en-US"/>
              </w:rPr>
            </w:rPrChange>
          </w:rPr>
          <w:t xml:space="preserve"> Biểu đồ tuần tự chức năng tìm kiếm sản phẩm theo bộ lọc</w:t>
        </w:r>
        <w:r w:rsidRPr="00902100">
          <w:rPr>
            <w:rFonts w:ascii="Times New Roman" w:hAnsi="Times New Roman" w:cs="Times New Roman"/>
            <w:noProof/>
            <w:webHidden/>
            <w:sz w:val="24"/>
            <w:szCs w:val="24"/>
            <w:rPrChange w:id="232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2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28" w:author="Kiên Lê Trung" w:date="2024-12-26T18:39:00Z" w16du:dateUtc="2024-12-26T11:39:00Z">
              <w:rPr>
                <w:noProof/>
                <w:webHidden/>
              </w:rPr>
            </w:rPrChange>
          </w:rPr>
          <w:instrText xml:space="preserve"> PAGEREF _Toc186130780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329" w:author="Kiên Lê Trung" w:date="2024-12-26T18:39:00Z" w16du:dateUtc="2024-12-26T11:39:00Z">
            <w:rPr>
              <w:noProof/>
              <w:webHidden/>
            </w:rPr>
          </w:rPrChange>
        </w:rPr>
        <w:fldChar w:fldCharType="separate"/>
      </w:r>
      <w:ins w:id="2330" w:author="Kiên Lê Trung" w:date="2024-12-26T18:39:00Z" w16du:dateUtc="2024-12-26T11:39:00Z">
        <w:r w:rsidRPr="00902100">
          <w:rPr>
            <w:rFonts w:ascii="Times New Roman" w:hAnsi="Times New Roman" w:cs="Times New Roman"/>
            <w:noProof/>
            <w:webHidden/>
            <w:sz w:val="24"/>
            <w:szCs w:val="24"/>
            <w:rPrChange w:id="2331"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33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33" w:author="Kiên Lê Trung" w:date="2024-12-26T18:39:00Z" w16du:dateUtc="2024-12-26T11:39:00Z">
              <w:rPr>
                <w:rStyle w:val="Hyperlink"/>
                <w:noProof/>
              </w:rPr>
            </w:rPrChange>
          </w:rPr>
          <w:fldChar w:fldCharType="end"/>
        </w:r>
      </w:ins>
    </w:p>
    <w:p w14:paraId="50F3B29A" w14:textId="3D07366E" w:rsidR="00902100" w:rsidRPr="00902100" w:rsidRDefault="00902100">
      <w:pPr>
        <w:pStyle w:val="TableofFigures"/>
        <w:tabs>
          <w:tab w:val="right" w:leader="dot" w:pos="9019"/>
        </w:tabs>
        <w:rPr>
          <w:ins w:id="233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35" w:author="Kiên Lê Trung" w:date="2024-12-26T18:39:00Z" w16du:dateUtc="2024-12-26T11:39:00Z">
            <w:rPr>
              <w:ins w:id="233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37" w:author="Kiên Lê Trung" w:date="2024-12-26T18:39:00Z" w16du:dateUtc="2024-12-26T11:39:00Z">
        <w:r w:rsidRPr="00902100">
          <w:rPr>
            <w:rStyle w:val="Hyperlink"/>
            <w:rFonts w:ascii="Times New Roman" w:hAnsi="Times New Roman" w:cs="Times New Roman"/>
            <w:noProof/>
            <w:sz w:val="24"/>
            <w:szCs w:val="24"/>
            <w:rPrChange w:id="233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3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40" w:author="Kiên Lê Trung" w:date="2024-12-26T18:39:00Z" w16du:dateUtc="2024-12-26T11:39:00Z">
              <w:rPr>
                <w:noProof/>
              </w:rPr>
            </w:rPrChange>
          </w:rPr>
          <w:instrText>HYPERLINK \l "_Toc186130781"</w:instrText>
        </w:r>
        <w:r w:rsidRPr="00902100">
          <w:rPr>
            <w:rStyle w:val="Hyperlink"/>
            <w:rFonts w:ascii="Times New Roman" w:hAnsi="Times New Roman" w:cs="Times New Roman"/>
            <w:noProof/>
            <w:sz w:val="24"/>
            <w:szCs w:val="24"/>
            <w:rPrChange w:id="2341"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34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43" w:author="Kiên Lê Trung" w:date="2024-12-26T18:39:00Z" w16du:dateUtc="2024-12-26T11:39:00Z">
              <w:rPr>
                <w:rStyle w:val="Hyperlink"/>
                <w:noProof/>
              </w:rPr>
            </w:rPrChange>
          </w:rPr>
          <w:t>Hình 2.22</w:t>
        </w:r>
        <w:r w:rsidRPr="00902100">
          <w:rPr>
            <w:rStyle w:val="Hyperlink"/>
            <w:rFonts w:ascii="Times New Roman" w:hAnsi="Times New Roman" w:cs="Times New Roman"/>
            <w:noProof/>
            <w:sz w:val="24"/>
            <w:szCs w:val="24"/>
            <w:lang w:val="en-US"/>
            <w:rPrChange w:id="2344" w:author="Kiên Lê Trung" w:date="2024-12-26T18:39:00Z" w16du:dateUtc="2024-12-26T11:39:00Z">
              <w:rPr>
                <w:rStyle w:val="Hyperlink"/>
                <w:noProof/>
                <w:lang w:val="en-US"/>
              </w:rPr>
            </w:rPrChange>
          </w:rPr>
          <w:t xml:space="preserve"> Biểu đồ tuần tự chức năng đăng nhập</w:t>
        </w:r>
        <w:r w:rsidRPr="00902100">
          <w:rPr>
            <w:rFonts w:ascii="Times New Roman" w:hAnsi="Times New Roman" w:cs="Times New Roman"/>
            <w:noProof/>
            <w:webHidden/>
            <w:sz w:val="24"/>
            <w:szCs w:val="24"/>
            <w:rPrChange w:id="234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4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47" w:author="Kiên Lê Trung" w:date="2024-12-26T18:39:00Z" w16du:dateUtc="2024-12-26T11:39:00Z">
              <w:rPr>
                <w:noProof/>
                <w:webHidden/>
              </w:rPr>
            </w:rPrChange>
          </w:rPr>
          <w:instrText xml:space="preserve"> PAGEREF _Toc186130781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348" w:author="Kiên Lê Trung" w:date="2024-12-26T18:39:00Z" w16du:dateUtc="2024-12-26T11:39:00Z">
            <w:rPr>
              <w:noProof/>
              <w:webHidden/>
            </w:rPr>
          </w:rPrChange>
        </w:rPr>
        <w:fldChar w:fldCharType="separate"/>
      </w:r>
      <w:ins w:id="2349" w:author="Kiên Lê Trung" w:date="2024-12-26T18:39:00Z" w16du:dateUtc="2024-12-26T11:39:00Z">
        <w:r w:rsidRPr="00902100">
          <w:rPr>
            <w:rFonts w:ascii="Times New Roman" w:hAnsi="Times New Roman" w:cs="Times New Roman"/>
            <w:noProof/>
            <w:webHidden/>
            <w:sz w:val="24"/>
            <w:szCs w:val="24"/>
            <w:rPrChange w:id="2350"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35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52" w:author="Kiên Lê Trung" w:date="2024-12-26T18:39:00Z" w16du:dateUtc="2024-12-26T11:39:00Z">
              <w:rPr>
                <w:rStyle w:val="Hyperlink"/>
                <w:noProof/>
              </w:rPr>
            </w:rPrChange>
          </w:rPr>
          <w:fldChar w:fldCharType="end"/>
        </w:r>
      </w:ins>
    </w:p>
    <w:p w14:paraId="30179517" w14:textId="76D203D2" w:rsidR="00902100" w:rsidRPr="00902100" w:rsidRDefault="00902100">
      <w:pPr>
        <w:pStyle w:val="TableofFigures"/>
        <w:tabs>
          <w:tab w:val="right" w:leader="dot" w:pos="9019"/>
        </w:tabs>
        <w:rPr>
          <w:ins w:id="235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54" w:author="Kiên Lê Trung" w:date="2024-12-26T18:39:00Z" w16du:dateUtc="2024-12-26T11:39:00Z">
            <w:rPr>
              <w:ins w:id="235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56" w:author="Kiên Lê Trung" w:date="2024-12-26T18:39:00Z" w16du:dateUtc="2024-12-26T11:39:00Z">
        <w:r w:rsidRPr="00902100">
          <w:rPr>
            <w:rStyle w:val="Hyperlink"/>
            <w:rFonts w:ascii="Times New Roman" w:hAnsi="Times New Roman" w:cs="Times New Roman"/>
            <w:noProof/>
            <w:sz w:val="24"/>
            <w:szCs w:val="24"/>
            <w:rPrChange w:id="235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5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59" w:author="Kiên Lê Trung" w:date="2024-12-26T18:39:00Z" w16du:dateUtc="2024-12-26T11:39:00Z">
              <w:rPr>
                <w:noProof/>
              </w:rPr>
            </w:rPrChange>
          </w:rPr>
          <w:instrText>HYPERLINK \l "_Toc186130782"</w:instrText>
        </w:r>
        <w:r w:rsidRPr="00902100">
          <w:rPr>
            <w:rStyle w:val="Hyperlink"/>
            <w:rFonts w:ascii="Times New Roman" w:hAnsi="Times New Roman" w:cs="Times New Roman"/>
            <w:noProof/>
            <w:sz w:val="24"/>
            <w:szCs w:val="24"/>
            <w:rPrChange w:id="2360"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36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62" w:author="Kiên Lê Trung" w:date="2024-12-26T18:39:00Z" w16du:dateUtc="2024-12-26T11:39:00Z">
              <w:rPr>
                <w:rStyle w:val="Hyperlink"/>
                <w:noProof/>
              </w:rPr>
            </w:rPrChange>
          </w:rPr>
          <w:t>Hình 2.23</w:t>
        </w:r>
        <w:r w:rsidRPr="00902100">
          <w:rPr>
            <w:rStyle w:val="Hyperlink"/>
            <w:rFonts w:ascii="Times New Roman" w:hAnsi="Times New Roman" w:cs="Times New Roman"/>
            <w:noProof/>
            <w:sz w:val="24"/>
            <w:szCs w:val="24"/>
            <w:lang w:val="en-US"/>
            <w:rPrChange w:id="2363" w:author="Kiên Lê Trung" w:date="2024-12-26T18:39:00Z" w16du:dateUtc="2024-12-26T11:39:00Z">
              <w:rPr>
                <w:rStyle w:val="Hyperlink"/>
                <w:noProof/>
                <w:lang w:val="en-US"/>
              </w:rPr>
            </w:rPrChange>
          </w:rPr>
          <w:t xml:space="preserve"> Biểu đồ tuần tự chức năng đăng ký</w:t>
        </w:r>
        <w:r w:rsidRPr="00902100">
          <w:rPr>
            <w:rFonts w:ascii="Times New Roman" w:hAnsi="Times New Roman" w:cs="Times New Roman"/>
            <w:noProof/>
            <w:webHidden/>
            <w:sz w:val="24"/>
            <w:szCs w:val="24"/>
            <w:rPrChange w:id="236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6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66" w:author="Kiên Lê Trung" w:date="2024-12-26T18:39:00Z" w16du:dateUtc="2024-12-26T11:39:00Z">
              <w:rPr>
                <w:noProof/>
                <w:webHidden/>
              </w:rPr>
            </w:rPrChange>
          </w:rPr>
          <w:instrText xml:space="preserve"> PAGEREF _Toc186130782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367" w:author="Kiên Lê Trung" w:date="2024-12-26T18:39:00Z" w16du:dateUtc="2024-12-26T11:39:00Z">
            <w:rPr>
              <w:noProof/>
              <w:webHidden/>
            </w:rPr>
          </w:rPrChange>
        </w:rPr>
        <w:fldChar w:fldCharType="separate"/>
      </w:r>
      <w:ins w:id="2368" w:author="Kiên Lê Trung" w:date="2024-12-26T18:39:00Z" w16du:dateUtc="2024-12-26T11:39:00Z">
        <w:r w:rsidRPr="00902100">
          <w:rPr>
            <w:rFonts w:ascii="Times New Roman" w:hAnsi="Times New Roman" w:cs="Times New Roman"/>
            <w:noProof/>
            <w:webHidden/>
            <w:sz w:val="24"/>
            <w:szCs w:val="24"/>
            <w:rPrChange w:id="2369"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37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71" w:author="Kiên Lê Trung" w:date="2024-12-26T18:39:00Z" w16du:dateUtc="2024-12-26T11:39:00Z">
              <w:rPr>
                <w:rStyle w:val="Hyperlink"/>
                <w:noProof/>
              </w:rPr>
            </w:rPrChange>
          </w:rPr>
          <w:fldChar w:fldCharType="end"/>
        </w:r>
      </w:ins>
    </w:p>
    <w:p w14:paraId="13BF505A" w14:textId="018DE99E" w:rsidR="00902100" w:rsidRPr="00902100" w:rsidRDefault="00902100">
      <w:pPr>
        <w:pStyle w:val="TableofFigures"/>
        <w:tabs>
          <w:tab w:val="right" w:leader="dot" w:pos="9019"/>
        </w:tabs>
        <w:rPr>
          <w:ins w:id="237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73" w:author="Kiên Lê Trung" w:date="2024-12-26T18:39:00Z" w16du:dateUtc="2024-12-26T11:39:00Z">
            <w:rPr>
              <w:ins w:id="237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75" w:author="Kiên Lê Trung" w:date="2024-12-26T18:39:00Z" w16du:dateUtc="2024-12-26T11:39:00Z">
        <w:r w:rsidRPr="00902100">
          <w:rPr>
            <w:rStyle w:val="Hyperlink"/>
            <w:rFonts w:ascii="Times New Roman" w:hAnsi="Times New Roman" w:cs="Times New Roman"/>
            <w:noProof/>
            <w:sz w:val="24"/>
            <w:szCs w:val="24"/>
            <w:rPrChange w:id="237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7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78" w:author="Kiên Lê Trung" w:date="2024-12-26T18:39:00Z" w16du:dateUtc="2024-12-26T11:39:00Z">
              <w:rPr>
                <w:noProof/>
              </w:rPr>
            </w:rPrChange>
          </w:rPr>
          <w:instrText>HYPERLINK \l "_Toc186130783"</w:instrText>
        </w:r>
        <w:r w:rsidRPr="00902100">
          <w:rPr>
            <w:rStyle w:val="Hyperlink"/>
            <w:rFonts w:ascii="Times New Roman" w:hAnsi="Times New Roman" w:cs="Times New Roman"/>
            <w:noProof/>
            <w:sz w:val="24"/>
            <w:szCs w:val="24"/>
            <w:rPrChange w:id="2379"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38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81" w:author="Kiên Lê Trung" w:date="2024-12-26T18:39:00Z" w16du:dateUtc="2024-12-26T11:39:00Z">
              <w:rPr>
                <w:rStyle w:val="Hyperlink"/>
                <w:noProof/>
              </w:rPr>
            </w:rPrChange>
          </w:rPr>
          <w:t>Hình 2.24</w:t>
        </w:r>
        <w:r w:rsidRPr="00902100">
          <w:rPr>
            <w:rStyle w:val="Hyperlink"/>
            <w:rFonts w:ascii="Times New Roman" w:hAnsi="Times New Roman" w:cs="Times New Roman"/>
            <w:noProof/>
            <w:sz w:val="24"/>
            <w:szCs w:val="24"/>
            <w:lang w:val="en-US"/>
            <w:rPrChange w:id="2382" w:author="Kiên Lê Trung" w:date="2024-12-26T18:39:00Z" w16du:dateUtc="2024-12-26T11:39:00Z">
              <w:rPr>
                <w:rStyle w:val="Hyperlink"/>
                <w:noProof/>
                <w:lang w:val="en-US"/>
              </w:rPr>
            </w:rPrChange>
          </w:rPr>
          <w:t xml:space="preserve"> Biểu đồ tuần tự chức năng chỉnh sửa thông tin</w:t>
        </w:r>
        <w:r w:rsidRPr="00902100">
          <w:rPr>
            <w:rFonts w:ascii="Times New Roman" w:hAnsi="Times New Roman" w:cs="Times New Roman"/>
            <w:noProof/>
            <w:webHidden/>
            <w:sz w:val="24"/>
            <w:szCs w:val="24"/>
            <w:rPrChange w:id="238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8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85" w:author="Kiên Lê Trung" w:date="2024-12-26T18:39:00Z" w16du:dateUtc="2024-12-26T11:39:00Z">
              <w:rPr>
                <w:noProof/>
                <w:webHidden/>
              </w:rPr>
            </w:rPrChange>
          </w:rPr>
          <w:instrText xml:space="preserve"> PAGEREF _Toc186130783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386" w:author="Kiên Lê Trung" w:date="2024-12-26T18:39:00Z" w16du:dateUtc="2024-12-26T11:39:00Z">
            <w:rPr>
              <w:noProof/>
              <w:webHidden/>
            </w:rPr>
          </w:rPrChange>
        </w:rPr>
        <w:fldChar w:fldCharType="separate"/>
      </w:r>
      <w:ins w:id="2387" w:author="Kiên Lê Trung" w:date="2024-12-26T18:39:00Z" w16du:dateUtc="2024-12-26T11:39:00Z">
        <w:r w:rsidRPr="00902100">
          <w:rPr>
            <w:rFonts w:ascii="Times New Roman" w:hAnsi="Times New Roman" w:cs="Times New Roman"/>
            <w:noProof/>
            <w:webHidden/>
            <w:sz w:val="24"/>
            <w:szCs w:val="24"/>
            <w:rPrChange w:id="2388"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38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90" w:author="Kiên Lê Trung" w:date="2024-12-26T18:39:00Z" w16du:dateUtc="2024-12-26T11:39:00Z">
              <w:rPr>
                <w:rStyle w:val="Hyperlink"/>
                <w:noProof/>
              </w:rPr>
            </w:rPrChange>
          </w:rPr>
          <w:fldChar w:fldCharType="end"/>
        </w:r>
      </w:ins>
    </w:p>
    <w:p w14:paraId="2D7A3AA1" w14:textId="3E128864" w:rsidR="00902100" w:rsidRPr="00902100" w:rsidRDefault="00902100">
      <w:pPr>
        <w:pStyle w:val="TableofFigures"/>
        <w:tabs>
          <w:tab w:val="right" w:leader="dot" w:pos="9019"/>
        </w:tabs>
        <w:rPr>
          <w:ins w:id="239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92" w:author="Kiên Lê Trung" w:date="2024-12-26T18:39:00Z" w16du:dateUtc="2024-12-26T11:39:00Z">
            <w:rPr>
              <w:ins w:id="239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94" w:author="Kiên Lê Trung" w:date="2024-12-26T18:39:00Z" w16du:dateUtc="2024-12-26T11:39:00Z">
        <w:r w:rsidRPr="00902100">
          <w:rPr>
            <w:rStyle w:val="Hyperlink"/>
            <w:rFonts w:ascii="Times New Roman" w:hAnsi="Times New Roman" w:cs="Times New Roman"/>
            <w:noProof/>
            <w:sz w:val="24"/>
            <w:szCs w:val="24"/>
            <w:rPrChange w:id="239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9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97" w:author="Kiên Lê Trung" w:date="2024-12-26T18:39:00Z" w16du:dateUtc="2024-12-26T11:39:00Z">
              <w:rPr>
                <w:noProof/>
              </w:rPr>
            </w:rPrChange>
          </w:rPr>
          <w:instrText>HYPERLINK \l "_Toc186130784"</w:instrText>
        </w:r>
        <w:r w:rsidRPr="00902100">
          <w:rPr>
            <w:rStyle w:val="Hyperlink"/>
            <w:rFonts w:ascii="Times New Roman" w:hAnsi="Times New Roman" w:cs="Times New Roman"/>
            <w:noProof/>
            <w:sz w:val="24"/>
            <w:szCs w:val="24"/>
            <w:rPrChange w:id="2398"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39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00" w:author="Kiên Lê Trung" w:date="2024-12-26T18:39:00Z" w16du:dateUtc="2024-12-26T11:39:00Z">
              <w:rPr>
                <w:rStyle w:val="Hyperlink"/>
                <w:noProof/>
              </w:rPr>
            </w:rPrChange>
          </w:rPr>
          <w:t>Hình 2.25</w:t>
        </w:r>
        <w:r w:rsidRPr="00902100">
          <w:rPr>
            <w:rStyle w:val="Hyperlink"/>
            <w:rFonts w:ascii="Times New Roman" w:hAnsi="Times New Roman" w:cs="Times New Roman"/>
            <w:noProof/>
            <w:sz w:val="24"/>
            <w:szCs w:val="24"/>
            <w:lang w:val="en-US"/>
            <w:rPrChange w:id="2401" w:author="Kiên Lê Trung" w:date="2024-12-26T18:39:00Z" w16du:dateUtc="2024-12-26T11:39:00Z">
              <w:rPr>
                <w:rStyle w:val="Hyperlink"/>
                <w:noProof/>
                <w:lang w:val="en-US"/>
              </w:rPr>
            </w:rPrChange>
          </w:rPr>
          <w:t xml:space="preserve"> Biểu đồ tuần tự chức năng quản lý tài khoản</w:t>
        </w:r>
        <w:r w:rsidRPr="00902100">
          <w:rPr>
            <w:rFonts w:ascii="Times New Roman" w:hAnsi="Times New Roman" w:cs="Times New Roman"/>
            <w:noProof/>
            <w:webHidden/>
            <w:sz w:val="24"/>
            <w:szCs w:val="24"/>
            <w:rPrChange w:id="240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0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04" w:author="Kiên Lê Trung" w:date="2024-12-26T18:39:00Z" w16du:dateUtc="2024-12-26T11:39:00Z">
              <w:rPr>
                <w:noProof/>
                <w:webHidden/>
              </w:rPr>
            </w:rPrChange>
          </w:rPr>
          <w:instrText xml:space="preserve"> PAGEREF _Toc186130784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405" w:author="Kiên Lê Trung" w:date="2024-12-26T18:39:00Z" w16du:dateUtc="2024-12-26T11:39:00Z">
            <w:rPr>
              <w:noProof/>
              <w:webHidden/>
            </w:rPr>
          </w:rPrChange>
        </w:rPr>
        <w:fldChar w:fldCharType="separate"/>
      </w:r>
      <w:ins w:id="2406" w:author="Kiên Lê Trung" w:date="2024-12-26T18:39:00Z" w16du:dateUtc="2024-12-26T11:39:00Z">
        <w:r w:rsidRPr="00902100">
          <w:rPr>
            <w:rFonts w:ascii="Times New Roman" w:hAnsi="Times New Roman" w:cs="Times New Roman"/>
            <w:noProof/>
            <w:webHidden/>
            <w:sz w:val="24"/>
            <w:szCs w:val="24"/>
            <w:rPrChange w:id="2407"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40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09" w:author="Kiên Lê Trung" w:date="2024-12-26T18:39:00Z" w16du:dateUtc="2024-12-26T11:39:00Z">
              <w:rPr>
                <w:rStyle w:val="Hyperlink"/>
                <w:noProof/>
              </w:rPr>
            </w:rPrChange>
          </w:rPr>
          <w:fldChar w:fldCharType="end"/>
        </w:r>
      </w:ins>
    </w:p>
    <w:p w14:paraId="4527F33A" w14:textId="66C1B423" w:rsidR="00902100" w:rsidRPr="00902100" w:rsidRDefault="00902100">
      <w:pPr>
        <w:pStyle w:val="TableofFigures"/>
        <w:tabs>
          <w:tab w:val="right" w:leader="dot" w:pos="9019"/>
        </w:tabs>
        <w:rPr>
          <w:ins w:id="241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11" w:author="Kiên Lê Trung" w:date="2024-12-26T18:39:00Z" w16du:dateUtc="2024-12-26T11:39:00Z">
            <w:rPr>
              <w:ins w:id="241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13" w:author="Kiên Lê Trung" w:date="2024-12-26T18:39:00Z" w16du:dateUtc="2024-12-26T11:39:00Z">
        <w:r w:rsidRPr="00902100">
          <w:rPr>
            <w:rStyle w:val="Hyperlink"/>
            <w:rFonts w:ascii="Times New Roman" w:hAnsi="Times New Roman" w:cs="Times New Roman"/>
            <w:noProof/>
            <w:sz w:val="24"/>
            <w:szCs w:val="24"/>
            <w:rPrChange w:id="241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1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16" w:author="Kiên Lê Trung" w:date="2024-12-26T18:39:00Z" w16du:dateUtc="2024-12-26T11:39:00Z">
              <w:rPr>
                <w:noProof/>
              </w:rPr>
            </w:rPrChange>
          </w:rPr>
          <w:instrText>HYPERLINK \l "_Toc186130785"</w:instrText>
        </w:r>
        <w:r w:rsidRPr="00902100">
          <w:rPr>
            <w:rStyle w:val="Hyperlink"/>
            <w:rFonts w:ascii="Times New Roman" w:hAnsi="Times New Roman" w:cs="Times New Roman"/>
            <w:noProof/>
            <w:sz w:val="24"/>
            <w:szCs w:val="24"/>
            <w:rPrChange w:id="2417"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41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19" w:author="Kiên Lê Trung" w:date="2024-12-26T18:39:00Z" w16du:dateUtc="2024-12-26T11:39:00Z">
              <w:rPr>
                <w:rStyle w:val="Hyperlink"/>
                <w:noProof/>
              </w:rPr>
            </w:rPrChange>
          </w:rPr>
          <w:t>Hình 2.26</w:t>
        </w:r>
        <w:r w:rsidRPr="00902100">
          <w:rPr>
            <w:rStyle w:val="Hyperlink"/>
            <w:rFonts w:ascii="Times New Roman" w:hAnsi="Times New Roman" w:cs="Times New Roman"/>
            <w:noProof/>
            <w:sz w:val="24"/>
            <w:szCs w:val="24"/>
            <w:lang w:val="en-US"/>
            <w:rPrChange w:id="2420" w:author="Kiên Lê Trung" w:date="2024-12-26T18:39:00Z" w16du:dateUtc="2024-12-26T11:39:00Z">
              <w:rPr>
                <w:rStyle w:val="Hyperlink"/>
                <w:noProof/>
                <w:lang w:val="en-US"/>
              </w:rPr>
            </w:rPrChange>
          </w:rPr>
          <w:t xml:space="preserve"> Biểu đồ tuần tự chức năng khách hàng quản lý đơn hàng</w:t>
        </w:r>
        <w:r w:rsidRPr="00902100">
          <w:rPr>
            <w:rFonts w:ascii="Times New Roman" w:hAnsi="Times New Roman" w:cs="Times New Roman"/>
            <w:noProof/>
            <w:webHidden/>
            <w:sz w:val="24"/>
            <w:szCs w:val="24"/>
            <w:rPrChange w:id="242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2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23" w:author="Kiên Lê Trung" w:date="2024-12-26T18:39:00Z" w16du:dateUtc="2024-12-26T11:39:00Z">
              <w:rPr>
                <w:noProof/>
                <w:webHidden/>
              </w:rPr>
            </w:rPrChange>
          </w:rPr>
          <w:instrText xml:space="preserve"> PAGEREF _Toc186130785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424" w:author="Kiên Lê Trung" w:date="2024-12-26T18:39:00Z" w16du:dateUtc="2024-12-26T11:39:00Z">
            <w:rPr>
              <w:noProof/>
              <w:webHidden/>
            </w:rPr>
          </w:rPrChange>
        </w:rPr>
        <w:fldChar w:fldCharType="separate"/>
      </w:r>
      <w:ins w:id="2425" w:author="Kiên Lê Trung" w:date="2024-12-26T18:39:00Z" w16du:dateUtc="2024-12-26T11:39:00Z">
        <w:r w:rsidRPr="00902100">
          <w:rPr>
            <w:rFonts w:ascii="Times New Roman" w:hAnsi="Times New Roman" w:cs="Times New Roman"/>
            <w:noProof/>
            <w:webHidden/>
            <w:sz w:val="24"/>
            <w:szCs w:val="24"/>
            <w:rPrChange w:id="2426"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42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28" w:author="Kiên Lê Trung" w:date="2024-12-26T18:39:00Z" w16du:dateUtc="2024-12-26T11:39:00Z">
              <w:rPr>
                <w:rStyle w:val="Hyperlink"/>
                <w:noProof/>
              </w:rPr>
            </w:rPrChange>
          </w:rPr>
          <w:fldChar w:fldCharType="end"/>
        </w:r>
      </w:ins>
    </w:p>
    <w:p w14:paraId="28AACF83" w14:textId="1F0BFFB3" w:rsidR="00902100" w:rsidRPr="00902100" w:rsidRDefault="00902100">
      <w:pPr>
        <w:pStyle w:val="TableofFigures"/>
        <w:tabs>
          <w:tab w:val="right" w:leader="dot" w:pos="9019"/>
        </w:tabs>
        <w:rPr>
          <w:ins w:id="242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30" w:author="Kiên Lê Trung" w:date="2024-12-26T18:39:00Z" w16du:dateUtc="2024-12-26T11:39:00Z">
            <w:rPr>
              <w:ins w:id="243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32" w:author="Kiên Lê Trung" w:date="2024-12-26T18:39:00Z" w16du:dateUtc="2024-12-26T11:39:00Z">
        <w:r w:rsidRPr="00902100">
          <w:rPr>
            <w:rStyle w:val="Hyperlink"/>
            <w:rFonts w:ascii="Times New Roman" w:hAnsi="Times New Roman" w:cs="Times New Roman"/>
            <w:noProof/>
            <w:sz w:val="24"/>
            <w:szCs w:val="24"/>
            <w:rPrChange w:id="243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3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35" w:author="Kiên Lê Trung" w:date="2024-12-26T18:39:00Z" w16du:dateUtc="2024-12-26T11:39:00Z">
              <w:rPr>
                <w:noProof/>
              </w:rPr>
            </w:rPrChange>
          </w:rPr>
          <w:instrText>HYPERLINK \l "_Toc186130786"</w:instrText>
        </w:r>
        <w:r w:rsidRPr="00902100">
          <w:rPr>
            <w:rStyle w:val="Hyperlink"/>
            <w:rFonts w:ascii="Times New Roman" w:hAnsi="Times New Roman" w:cs="Times New Roman"/>
            <w:noProof/>
            <w:sz w:val="24"/>
            <w:szCs w:val="24"/>
            <w:rPrChange w:id="2436"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43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38" w:author="Kiên Lê Trung" w:date="2024-12-26T18:39:00Z" w16du:dateUtc="2024-12-26T11:39:00Z">
              <w:rPr>
                <w:rStyle w:val="Hyperlink"/>
                <w:noProof/>
              </w:rPr>
            </w:rPrChange>
          </w:rPr>
          <w:t>Hình 2.27</w:t>
        </w:r>
        <w:r w:rsidRPr="00902100">
          <w:rPr>
            <w:rStyle w:val="Hyperlink"/>
            <w:rFonts w:ascii="Times New Roman" w:hAnsi="Times New Roman" w:cs="Times New Roman"/>
            <w:noProof/>
            <w:sz w:val="24"/>
            <w:szCs w:val="24"/>
            <w:lang w:val="en-US"/>
            <w:rPrChange w:id="2439" w:author="Kiên Lê Trung" w:date="2024-12-26T18:39:00Z" w16du:dateUtc="2024-12-26T11:39:00Z">
              <w:rPr>
                <w:rStyle w:val="Hyperlink"/>
                <w:noProof/>
                <w:lang w:val="en-US"/>
              </w:rPr>
            </w:rPrChange>
          </w:rPr>
          <w:t xml:space="preserve"> Biểu đồ tuần tự chức năng người bán quản lý đơn hàng</w:t>
        </w:r>
        <w:r w:rsidRPr="00902100">
          <w:rPr>
            <w:rFonts w:ascii="Times New Roman" w:hAnsi="Times New Roman" w:cs="Times New Roman"/>
            <w:noProof/>
            <w:webHidden/>
            <w:sz w:val="24"/>
            <w:szCs w:val="24"/>
            <w:rPrChange w:id="244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4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42" w:author="Kiên Lê Trung" w:date="2024-12-26T18:39:00Z" w16du:dateUtc="2024-12-26T11:39:00Z">
              <w:rPr>
                <w:noProof/>
                <w:webHidden/>
              </w:rPr>
            </w:rPrChange>
          </w:rPr>
          <w:instrText xml:space="preserve"> PAGEREF _Toc186130786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443" w:author="Kiên Lê Trung" w:date="2024-12-26T18:39:00Z" w16du:dateUtc="2024-12-26T11:39:00Z">
            <w:rPr>
              <w:noProof/>
              <w:webHidden/>
            </w:rPr>
          </w:rPrChange>
        </w:rPr>
        <w:fldChar w:fldCharType="separate"/>
      </w:r>
      <w:ins w:id="2444" w:author="Kiên Lê Trung" w:date="2024-12-26T18:39:00Z" w16du:dateUtc="2024-12-26T11:39:00Z">
        <w:r w:rsidRPr="00902100">
          <w:rPr>
            <w:rFonts w:ascii="Times New Roman" w:hAnsi="Times New Roman" w:cs="Times New Roman"/>
            <w:noProof/>
            <w:webHidden/>
            <w:sz w:val="24"/>
            <w:szCs w:val="24"/>
            <w:rPrChange w:id="2445"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44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47" w:author="Kiên Lê Trung" w:date="2024-12-26T18:39:00Z" w16du:dateUtc="2024-12-26T11:39:00Z">
              <w:rPr>
                <w:rStyle w:val="Hyperlink"/>
                <w:noProof/>
              </w:rPr>
            </w:rPrChange>
          </w:rPr>
          <w:fldChar w:fldCharType="end"/>
        </w:r>
      </w:ins>
    </w:p>
    <w:p w14:paraId="3BE7AD75" w14:textId="4C8E39AF" w:rsidR="00902100" w:rsidRPr="00902100" w:rsidRDefault="00902100">
      <w:pPr>
        <w:pStyle w:val="TableofFigures"/>
        <w:tabs>
          <w:tab w:val="right" w:leader="dot" w:pos="9019"/>
        </w:tabs>
        <w:rPr>
          <w:ins w:id="244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49" w:author="Kiên Lê Trung" w:date="2024-12-26T18:39:00Z" w16du:dateUtc="2024-12-26T11:39:00Z">
            <w:rPr>
              <w:ins w:id="245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51" w:author="Kiên Lê Trung" w:date="2024-12-26T18:39:00Z" w16du:dateUtc="2024-12-26T11:39:00Z">
        <w:r w:rsidRPr="00902100">
          <w:rPr>
            <w:rStyle w:val="Hyperlink"/>
            <w:rFonts w:ascii="Times New Roman" w:hAnsi="Times New Roman" w:cs="Times New Roman"/>
            <w:noProof/>
            <w:sz w:val="24"/>
            <w:szCs w:val="24"/>
            <w:rPrChange w:id="245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5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54" w:author="Kiên Lê Trung" w:date="2024-12-26T18:39:00Z" w16du:dateUtc="2024-12-26T11:39:00Z">
              <w:rPr>
                <w:noProof/>
              </w:rPr>
            </w:rPrChange>
          </w:rPr>
          <w:instrText>HYPERLINK \l "_Toc186130787"</w:instrText>
        </w:r>
        <w:r w:rsidRPr="00902100">
          <w:rPr>
            <w:rStyle w:val="Hyperlink"/>
            <w:rFonts w:ascii="Times New Roman" w:hAnsi="Times New Roman" w:cs="Times New Roman"/>
            <w:noProof/>
            <w:sz w:val="24"/>
            <w:szCs w:val="24"/>
            <w:rPrChange w:id="2455"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45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57" w:author="Kiên Lê Trung" w:date="2024-12-26T18:39:00Z" w16du:dateUtc="2024-12-26T11:39:00Z">
              <w:rPr>
                <w:rStyle w:val="Hyperlink"/>
                <w:noProof/>
              </w:rPr>
            </w:rPrChange>
          </w:rPr>
          <w:t>Hình 2.28</w:t>
        </w:r>
        <w:r w:rsidRPr="00902100">
          <w:rPr>
            <w:rStyle w:val="Hyperlink"/>
            <w:rFonts w:ascii="Times New Roman" w:hAnsi="Times New Roman" w:cs="Times New Roman"/>
            <w:noProof/>
            <w:sz w:val="24"/>
            <w:szCs w:val="24"/>
            <w:lang w:val="en-US"/>
            <w:rPrChange w:id="2458" w:author="Kiên Lê Trung" w:date="2024-12-26T18:39:00Z" w16du:dateUtc="2024-12-26T11:39:00Z">
              <w:rPr>
                <w:rStyle w:val="Hyperlink"/>
                <w:noProof/>
                <w:lang w:val="en-US"/>
              </w:rPr>
            </w:rPrChange>
          </w:rPr>
          <w:t xml:space="preserve"> Biểu đồ tuần tự chức năng xem chi tiết sản phẩm</w:t>
        </w:r>
        <w:r w:rsidRPr="00902100">
          <w:rPr>
            <w:rFonts w:ascii="Times New Roman" w:hAnsi="Times New Roman" w:cs="Times New Roman"/>
            <w:noProof/>
            <w:webHidden/>
            <w:sz w:val="24"/>
            <w:szCs w:val="24"/>
            <w:rPrChange w:id="245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6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61" w:author="Kiên Lê Trung" w:date="2024-12-26T18:39:00Z" w16du:dateUtc="2024-12-26T11:39:00Z">
              <w:rPr>
                <w:noProof/>
                <w:webHidden/>
              </w:rPr>
            </w:rPrChange>
          </w:rPr>
          <w:instrText xml:space="preserve"> PAGEREF _Toc186130787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462" w:author="Kiên Lê Trung" w:date="2024-12-26T18:39:00Z" w16du:dateUtc="2024-12-26T11:39:00Z">
            <w:rPr>
              <w:noProof/>
              <w:webHidden/>
            </w:rPr>
          </w:rPrChange>
        </w:rPr>
        <w:fldChar w:fldCharType="separate"/>
      </w:r>
      <w:ins w:id="2463" w:author="Kiên Lê Trung" w:date="2024-12-26T18:39:00Z" w16du:dateUtc="2024-12-26T11:39:00Z">
        <w:r w:rsidRPr="00902100">
          <w:rPr>
            <w:rFonts w:ascii="Times New Roman" w:hAnsi="Times New Roman" w:cs="Times New Roman"/>
            <w:noProof/>
            <w:webHidden/>
            <w:sz w:val="24"/>
            <w:szCs w:val="24"/>
            <w:rPrChange w:id="2464"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46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66" w:author="Kiên Lê Trung" w:date="2024-12-26T18:39:00Z" w16du:dateUtc="2024-12-26T11:39:00Z">
              <w:rPr>
                <w:rStyle w:val="Hyperlink"/>
                <w:noProof/>
              </w:rPr>
            </w:rPrChange>
          </w:rPr>
          <w:fldChar w:fldCharType="end"/>
        </w:r>
      </w:ins>
    </w:p>
    <w:p w14:paraId="41F62550" w14:textId="7567BCA4" w:rsidR="00902100" w:rsidRPr="00902100" w:rsidRDefault="00902100">
      <w:pPr>
        <w:pStyle w:val="TableofFigures"/>
        <w:tabs>
          <w:tab w:val="right" w:leader="dot" w:pos="9019"/>
        </w:tabs>
        <w:rPr>
          <w:ins w:id="246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68" w:author="Kiên Lê Trung" w:date="2024-12-26T18:39:00Z" w16du:dateUtc="2024-12-26T11:39:00Z">
            <w:rPr>
              <w:ins w:id="246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70" w:author="Kiên Lê Trung" w:date="2024-12-26T18:39:00Z" w16du:dateUtc="2024-12-26T11:39:00Z">
        <w:r w:rsidRPr="00902100">
          <w:rPr>
            <w:rStyle w:val="Hyperlink"/>
            <w:rFonts w:ascii="Times New Roman" w:hAnsi="Times New Roman" w:cs="Times New Roman"/>
            <w:noProof/>
            <w:sz w:val="24"/>
            <w:szCs w:val="24"/>
            <w:rPrChange w:id="247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7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73" w:author="Kiên Lê Trung" w:date="2024-12-26T18:39:00Z" w16du:dateUtc="2024-12-26T11:39:00Z">
              <w:rPr>
                <w:noProof/>
              </w:rPr>
            </w:rPrChange>
          </w:rPr>
          <w:instrText>HYPERLINK \l "_Toc186130788"</w:instrText>
        </w:r>
        <w:r w:rsidRPr="00902100">
          <w:rPr>
            <w:rStyle w:val="Hyperlink"/>
            <w:rFonts w:ascii="Times New Roman" w:hAnsi="Times New Roman" w:cs="Times New Roman"/>
            <w:noProof/>
            <w:sz w:val="24"/>
            <w:szCs w:val="24"/>
            <w:rPrChange w:id="2474"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47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76" w:author="Kiên Lê Trung" w:date="2024-12-26T18:39:00Z" w16du:dateUtc="2024-12-26T11:39:00Z">
              <w:rPr>
                <w:rStyle w:val="Hyperlink"/>
                <w:noProof/>
              </w:rPr>
            </w:rPrChange>
          </w:rPr>
          <w:t>Hình 2.29</w:t>
        </w:r>
        <w:r w:rsidRPr="00902100">
          <w:rPr>
            <w:rStyle w:val="Hyperlink"/>
            <w:rFonts w:ascii="Times New Roman" w:hAnsi="Times New Roman" w:cs="Times New Roman"/>
            <w:noProof/>
            <w:sz w:val="24"/>
            <w:szCs w:val="24"/>
            <w:lang w:val="en-US"/>
            <w:rPrChange w:id="2477" w:author="Kiên Lê Trung" w:date="2024-12-26T18:39:00Z" w16du:dateUtc="2024-12-26T11:39:00Z">
              <w:rPr>
                <w:rStyle w:val="Hyperlink"/>
                <w:noProof/>
                <w:lang w:val="en-US"/>
              </w:rPr>
            </w:rPrChange>
          </w:rPr>
          <w:t xml:space="preserve"> Biểu đồ tuần tự chức năng thêm mã khuyến mãi</w:t>
        </w:r>
        <w:r w:rsidRPr="00902100">
          <w:rPr>
            <w:rFonts w:ascii="Times New Roman" w:hAnsi="Times New Roman" w:cs="Times New Roman"/>
            <w:noProof/>
            <w:webHidden/>
            <w:sz w:val="24"/>
            <w:szCs w:val="24"/>
            <w:rPrChange w:id="247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7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80" w:author="Kiên Lê Trung" w:date="2024-12-26T18:39:00Z" w16du:dateUtc="2024-12-26T11:39:00Z">
              <w:rPr>
                <w:noProof/>
                <w:webHidden/>
              </w:rPr>
            </w:rPrChange>
          </w:rPr>
          <w:instrText xml:space="preserve"> PAGEREF _Toc186130788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481" w:author="Kiên Lê Trung" w:date="2024-12-26T18:39:00Z" w16du:dateUtc="2024-12-26T11:39:00Z">
            <w:rPr>
              <w:noProof/>
              <w:webHidden/>
            </w:rPr>
          </w:rPrChange>
        </w:rPr>
        <w:fldChar w:fldCharType="separate"/>
      </w:r>
      <w:ins w:id="2482" w:author="Kiên Lê Trung" w:date="2024-12-26T18:39:00Z" w16du:dateUtc="2024-12-26T11:39:00Z">
        <w:r w:rsidRPr="00902100">
          <w:rPr>
            <w:rFonts w:ascii="Times New Roman" w:hAnsi="Times New Roman" w:cs="Times New Roman"/>
            <w:noProof/>
            <w:webHidden/>
            <w:sz w:val="24"/>
            <w:szCs w:val="24"/>
            <w:rPrChange w:id="2483"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48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85" w:author="Kiên Lê Trung" w:date="2024-12-26T18:39:00Z" w16du:dateUtc="2024-12-26T11:39:00Z">
              <w:rPr>
                <w:rStyle w:val="Hyperlink"/>
                <w:noProof/>
              </w:rPr>
            </w:rPrChange>
          </w:rPr>
          <w:fldChar w:fldCharType="end"/>
        </w:r>
      </w:ins>
    </w:p>
    <w:p w14:paraId="1B0256AA" w14:textId="6C8F9A44" w:rsidR="00902100" w:rsidRPr="00902100" w:rsidRDefault="00902100">
      <w:pPr>
        <w:pStyle w:val="TableofFigures"/>
        <w:tabs>
          <w:tab w:val="right" w:leader="dot" w:pos="9019"/>
        </w:tabs>
        <w:rPr>
          <w:ins w:id="248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87" w:author="Kiên Lê Trung" w:date="2024-12-26T18:39:00Z" w16du:dateUtc="2024-12-26T11:39:00Z">
            <w:rPr>
              <w:ins w:id="248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89" w:author="Kiên Lê Trung" w:date="2024-12-26T18:39:00Z" w16du:dateUtc="2024-12-26T11:39:00Z">
        <w:r w:rsidRPr="00902100">
          <w:rPr>
            <w:rStyle w:val="Hyperlink"/>
            <w:rFonts w:ascii="Times New Roman" w:hAnsi="Times New Roman" w:cs="Times New Roman"/>
            <w:noProof/>
            <w:sz w:val="24"/>
            <w:szCs w:val="24"/>
            <w:rPrChange w:id="249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9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92" w:author="Kiên Lê Trung" w:date="2024-12-26T18:39:00Z" w16du:dateUtc="2024-12-26T11:39:00Z">
              <w:rPr>
                <w:noProof/>
              </w:rPr>
            </w:rPrChange>
          </w:rPr>
          <w:instrText>HYPERLINK \l "_Toc186130789"</w:instrText>
        </w:r>
        <w:r w:rsidRPr="00902100">
          <w:rPr>
            <w:rStyle w:val="Hyperlink"/>
            <w:rFonts w:ascii="Times New Roman" w:hAnsi="Times New Roman" w:cs="Times New Roman"/>
            <w:noProof/>
            <w:sz w:val="24"/>
            <w:szCs w:val="24"/>
            <w:rPrChange w:id="2493"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49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95" w:author="Kiên Lê Trung" w:date="2024-12-26T18:39:00Z" w16du:dateUtc="2024-12-26T11:39:00Z">
              <w:rPr>
                <w:rStyle w:val="Hyperlink"/>
                <w:noProof/>
              </w:rPr>
            </w:rPrChange>
          </w:rPr>
          <w:t>Hình 2.30</w:t>
        </w:r>
        <w:r w:rsidRPr="00902100">
          <w:rPr>
            <w:rStyle w:val="Hyperlink"/>
            <w:rFonts w:ascii="Times New Roman" w:hAnsi="Times New Roman" w:cs="Times New Roman"/>
            <w:noProof/>
            <w:sz w:val="24"/>
            <w:szCs w:val="24"/>
            <w:lang w:val="en-US"/>
            <w:rPrChange w:id="2496" w:author="Kiên Lê Trung" w:date="2024-12-26T18:39:00Z" w16du:dateUtc="2024-12-26T11:39:00Z">
              <w:rPr>
                <w:rStyle w:val="Hyperlink"/>
                <w:noProof/>
                <w:lang w:val="en-US"/>
              </w:rPr>
            </w:rPrChange>
          </w:rPr>
          <w:t xml:space="preserve"> Biểu đồ tuần tự chức năng thêm danh mục</w:t>
        </w:r>
        <w:r w:rsidRPr="00902100">
          <w:rPr>
            <w:rFonts w:ascii="Times New Roman" w:hAnsi="Times New Roman" w:cs="Times New Roman"/>
            <w:noProof/>
            <w:webHidden/>
            <w:sz w:val="24"/>
            <w:szCs w:val="24"/>
            <w:rPrChange w:id="249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9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99" w:author="Kiên Lê Trung" w:date="2024-12-26T18:39:00Z" w16du:dateUtc="2024-12-26T11:39:00Z">
              <w:rPr>
                <w:noProof/>
                <w:webHidden/>
              </w:rPr>
            </w:rPrChange>
          </w:rPr>
          <w:instrText xml:space="preserve"> PAGEREF _Toc186130789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500" w:author="Kiên Lê Trung" w:date="2024-12-26T18:39:00Z" w16du:dateUtc="2024-12-26T11:39:00Z">
            <w:rPr>
              <w:noProof/>
              <w:webHidden/>
            </w:rPr>
          </w:rPrChange>
        </w:rPr>
        <w:fldChar w:fldCharType="separate"/>
      </w:r>
      <w:ins w:id="2501" w:author="Kiên Lê Trung" w:date="2024-12-26T18:39:00Z" w16du:dateUtc="2024-12-26T11:39:00Z">
        <w:r w:rsidRPr="00902100">
          <w:rPr>
            <w:rFonts w:ascii="Times New Roman" w:hAnsi="Times New Roman" w:cs="Times New Roman"/>
            <w:noProof/>
            <w:webHidden/>
            <w:sz w:val="24"/>
            <w:szCs w:val="24"/>
            <w:rPrChange w:id="2502"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50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04" w:author="Kiên Lê Trung" w:date="2024-12-26T18:39:00Z" w16du:dateUtc="2024-12-26T11:39:00Z">
              <w:rPr>
                <w:rStyle w:val="Hyperlink"/>
                <w:noProof/>
              </w:rPr>
            </w:rPrChange>
          </w:rPr>
          <w:fldChar w:fldCharType="end"/>
        </w:r>
      </w:ins>
    </w:p>
    <w:p w14:paraId="43C3811D" w14:textId="0437E760" w:rsidR="00902100" w:rsidRPr="00902100" w:rsidRDefault="00902100">
      <w:pPr>
        <w:pStyle w:val="TableofFigures"/>
        <w:tabs>
          <w:tab w:val="right" w:leader="dot" w:pos="9019"/>
        </w:tabs>
        <w:rPr>
          <w:ins w:id="250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06" w:author="Kiên Lê Trung" w:date="2024-12-26T18:39:00Z" w16du:dateUtc="2024-12-26T11:39:00Z">
            <w:rPr>
              <w:ins w:id="250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08" w:author="Kiên Lê Trung" w:date="2024-12-26T18:39:00Z" w16du:dateUtc="2024-12-26T11:39:00Z">
        <w:r w:rsidRPr="00902100">
          <w:rPr>
            <w:rStyle w:val="Hyperlink"/>
            <w:rFonts w:ascii="Times New Roman" w:hAnsi="Times New Roman" w:cs="Times New Roman"/>
            <w:noProof/>
            <w:sz w:val="24"/>
            <w:szCs w:val="24"/>
            <w:rPrChange w:id="250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1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11" w:author="Kiên Lê Trung" w:date="2024-12-26T18:39:00Z" w16du:dateUtc="2024-12-26T11:39:00Z">
              <w:rPr>
                <w:noProof/>
              </w:rPr>
            </w:rPrChange>
          </w:rPr>
          <w:instrText>HYPERLINK \l "_Toc186130790"</w:instrText>
        </w:r>
        <w:r w:rsidRPr="00902100">
          <w:rPr>
            <w:rStyle w:val="Hyperlink"/>
            <w:rFonts w:ascii="Times New Roman" w:hAnsi="Times New Roman" w:cs="Times New Roman"/>
            <w:noProof/>
            <w:sz w:val="24"/>
            <w:szCs w:val="24"/>
            <w:rPrChange w:id="2512"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51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14" w:author="Kiên Lê Trung" w:date="2024-12-26T18:39:00Z" w16du:dateUtc="2024-12-26T11:39:00Z">
              <w:rPr>
                <w:rStyle w:val="Hyperlink"/>
                <w:noProof/>
              </w:rPr>
            </w:rPrChange>
          </w:rPr>
          <w:t>Hình 2.31</w:t>
        </w:r>
        <w:r w:rsidRPr="00902100">
          <w:rPr>
            <w:rStyle w:val="Hyperlink"/>
            <w:rFonts w:ascii="Times New Roman" w:hAnsi="Times New Roman" w:cs="Times New Roman"/>
            <w:noProof/>
            <w:sz w:val="24"/>
            <w:szCs w:val="24"/>
            <w:lang w:val="en-US"/>
            <w:rPrChange w:id="2515" w:author="Kiên Lê Trung" w:date="2024-12-26T18:39:00Z" w16du:dateUtc="2024-12-26T11:39:00Z">
              <w:rPr>
                <w:rStyle w:val="Hyperlink"/>
                <w:noProof/>
                <w:lang w:val="en-US"/>
              </w:rPr>
            </w:rPrChange>
          </w:rPr>
          <w:t xml:space="preserve"> Biểu đồ tuần tự chức năng thêm nhãn hiệu</w:t>
        </w:r>
        <w:r w:rsidRPr="00902100">
          <w:rPr>
            <w:rFonts w:ascii="Times New Roman" w:hAnsi="Times New Roman" w:cs="Times New Roman"/>
            <w:noProof/>
            <w:webHidden/>
            <w:sz w:val="24"/>
            <w:szCs w:val="24"/>
            <w:rPrChange w:id="251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1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18" w:author="Kiên Lê Trung" w:date="2024-12-26T18:39:00Z" w16du:dateUtc="2024-12-26T11:39:00Z">
              <w:rPr>
                <w:noProof/>
                <w:webHidden/>
              </w:rPr>
            </w:rPrChange>
          </w:rPr>
          <w:instrText xml:space="preserve"> PAGEREF _Toc186130790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519" w:author="Kiên Lê Trung" w:date="2024-12-26T18:39:00Z" w16du:dateUtc="2024-12-26T11:39:00Z">
            <w:rPr>
              <w:noProof/>
              <w:webHidden/>
            </w:rPr>
          </w:rPrChange>
        </w:rPr>
        <w:fldChar w:fldCharType="separate"/>
      </w:r>
      <w:ins w:id="2520" w:author="Kiên Lê Trung" w:date="2024-12-26T18:39:00Z" w16du:dateUtc="2024-12-26T11:39:00Z">
        <w:r w:rsidRPr="00902100">
          <w:rPr>
            <w:rFonts w:ascii="Times New Roman" w:hAnsi="Times New Roman" w:cs="Times New Roman"/>
            <w:noProof/>
            <w:webHidden/>
            <w:sz w:val="24"/>
            <w:szCs w:val="24"/>
            <w:rPrChange w:id="2521"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52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23" w:author="Kiên Lê Trung" w:date="2024-12-26T18:39:00Z" w16du:dateUtc="2024-12-26T11:39:00Z">
              <w:rPr>
                <w:rStyle w:val="Hyperlink"/>
                <w:noProof/>
              </w:rPr>
            </w:rPrChange>
          </w:rPr>
          <w:fldChar w:fldCharType="end"/>
        </w:r>
      </w:ins>
    </w:p>
    <w:p w14:paraId="3E3D08B5" w14:textId="64CD25FE" w:rsidR="00902100" w:rsidRPr="00902100" w:rsidRDefault="00902100">
      <w:pPr>
        <w:pStyle w:val="TableofFigures"/>
        <w:tabs>
          <w:tab w:val="right" w:leader="dot" w:pos="9019"/>
        </w:tabs>
        <w:rPr>
          <w:ins w:id="252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25" w:author="Kiên Lê Trung" w:date="2024-12-26T18:39:00Z" w16du:dateUtc="2024-12-26T11:39:00Z">
            <w:rPr>
              <w:ins w:id="252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27" w:author="Kiên Lê Trung" w:date="2024-12-26T18:39:00Z" w16du:dateUtc="2024-12-26T11:39:00Z">
        <w:r w:rsidRPr="00902100">
          <w:rPr>
            <w:rStyle w:val="Hyperlink"/>
            <w:rFonts w:ascii="Times New Roman" w:hAnsi="Times New Roman" w:cs="Times New Roman"/>
            <w:noProof/>
            <w:sz w:val="24"/>
            <w:szCs w:val="24"/>
            <w:rPrChange w:id="252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2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30" w:author="Kiên Lê Trung" w:date="2024-12-26T18:39:00Z" w16du:dateUtc="2024-12-26T11:39:00Z">
              <w:rPr>
                <w:noProof/>
              </w:rPr>
            </w:rPrChange>
          </w:rPr>
          <w:instrText>HYPERLINK \l "_Toc186130791"</w:instrText>
        </w:r>
        <w:r w:rsidRPr="00902100">
          <w:rPr>
            <w:rStyle w:val="Hyperlink"/>
            <w:rFonts w:ascii="Times New Roman" w:hAnsi="Times New Roman" w:cs="Times New Roman"/>
            <w:noProof/>
            <w:sz w:val="24"/>
            <w:szCs w:val="24"/>
            <w:rPrChange w:id="2531"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53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33" w:author="Kiên Lê Trung" w:date="2024-12-26T18:39:00Z" w16du:dateUtc="2024-12-26T11:39:00Z">
              <w:rPr>
                <w:rStyle w:val="Hyperlink"/>
                <w:noProof/>
              </w:rPr>
            </w:rPrChange>
          </w:rPr>
          <w:t>Hình 2.32</w:t>
        </w:r>
        <w:r w:rsidRPr="00902100">
          <w:rPr>
            <w:rStyle w:val="Hyperlink"/>
            <w:rFonts w:ascii="Times New Roman" w:hAnsi="Times New Roman" w:cs="Times New Roman"/>
            <w:noProof/>
            <w:sz w:val="24"/>
            <w:szCs w:val="24"/>
            <w:lang w:val="en-US"/>
            <w:rPrChange w:id="2534" w:author="Kiên Lê Trung" w:date="2024-12-26T18:39:00Z" w16du:dateUtc="2024-12-26T11:39:00Z">
              <w:rPr>
                <w:rStyle w:val="Hyperlink"/>
                <w:noProof/>
                <w:lang w:val="en-US"/>
              </w:rPr>
            </w:rPrChange>
          </w:rPr>
          <w:t xml:space="preserve"> Biểu đồ tuần tự khách hàng đánh giá sản phẩm</w:t>
        </w:r>
        <w:r w:rsidRPr="00902100">
          <w:rPr>
            <w:rFonts w:ascii="Times New Roman" w:hAnsi="Times New Roman" w:cs="Times New Roman"/>
            <w:noProof/>
            <w:webHidden/>
            <w:sz w:val="24"/>
            <w:szCs w:val="24"/>
            <w:rPrChange w:id="253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3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37" w:author="Kiên Lê Trung" w:date="2024-12-26T18:39:00Z" w16du:dateUtc="2024-12-26T11:39:00Z">
              <w:rPr>
                <w:noProof/>
                <w:webHidden/>
              </w:rPr>
            </w:rPrChange>
          </w:rPr>
          <w:instrText xml:space="preserve"> PAGEREF _Toc186130791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538" w:author="Kiên Lê Trung" w:date="2024-12-26T18:39:00Z" w16du:dateUtc="2024-12-26T11:39:00Z">
            <w:rPr>
              <w:noProof/>
              <w:webHidden/>
            </w:rPr>
          </w:rPrChange>
        </w:rPr>
        <w:fldChar w:fldCharType="separate"/>
      </w:r>
      <w:ins w:id="2539" w:author="Kiên Lê Trung" w:date="2024-12-26T18:39:00Z" w16du:dateUtc="2024-12-26T11:39:00Z">
        <w:r w:rsidRPr="00902100">
          <w:rPr>
            <w:rFonts w:ascii="Times New Roman" w:hAnsi="Times New Roman" w:cs="Times New Roman"/>
            <w:noProof/>
            <w:webHidden/>
            <w:sz w:val="24"/>
            <w:szCs w:val="24"/>
            <w:rPrChange w:id="2540"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54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42" w:author="Kiên Lê Trung" w:date="2024-12-26T18:39:00Z" w16du:dateUtc="2024-12-26T11:39:00Z">
              <w:rPr>
                <w:rStyle w:val="Hyperlink"/>
                <w:noProof/>
              </w:rPr>
            </w:rPrChange>
          </w:rPr>
          <w:fldChar w:fldCharType="end"/>
        </w:r>
      </w:ins>
    </w:p>
    <w:p w14:paraId="4683D30F" w14:textId="2BD756D5" w:rsidR="00902100" w:rsidRPr="00902100" w:rsidRDefault="00902100">
      <w:pPr>
        <w:pStyle w:val="TableofFigures"/>
        <w:tabs>
          <w:tab w:val="right" w:leader="dot" w:pos="9019"/>
        </w:tabs>
        <w:rPr>
          <w:ins w:id="254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44" w:author="Kiên Lê Trung" w:date="2024-12-26T18:39:00Z" w16du:dateUtc="2024-12-26T11:39:00Z">
            <w:rPr>
              <w:ins w:id="254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46" w:author="Kiên Lê Trung" w:date="2024-12-26T18:39:00Z" w16du:dateUtc="2024-12-26T11:39:00Z">
        <w:r w:rsidRPr="00902100">
          <w:rPr>
            <w:rStyle w:val="Hyperlink"/>
            <w:rFonts w:ascii="Times New Roman" w:hAnsi="Times New Roman" w:cs="Times New Roman"/>
            <w:noProof/>
            <w:sz w:val="24"/>
            <w:szCs w:val="24"/>
            <w:rPrChange w:id="254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4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49" w:author="Kiên Lê Trung" w:date="2024-12-26T18:39:00Z" w16du:dateUtc="2024-12-26T11:39:00Z">
              <w:rPr>
                <w:noProof/>
              </w:rPr>
            </w:rPrChange>
          </w:rPr>
          <w:instrText>HYPERLINK \l "_Toc186130792"</w:instrText>
        </w:r>
        <w:r w:rsidRPr="00902100">
          <w:rPr>
            <w:rStyle w:val="Hyperlink"/>
            <w:rFonts w:ascii="Times New Roman" w:hAnsi="Times New Roman" w:cs="Times New Roman"/>
            <w:noProof/>
            <w:sz w:val="24"/>
            <w:szCs w:val="24"/>
            <w:rPrChange w:id="2550"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55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52" w:author="Kiên Lê Trung" w:date="2024-12-26T18:39:00Z" w16du:dateUtc="2024-12-26T11:39:00Z">
              <w:rPr>
                <w:rStyle w:val="Hyperlink"/>
                <w:noProof/>
              </w:rPr>
            </w:rPrChange>
          </w:rPr>
          <w:t>Hình 2.33</w:t>
        </w:r>
        <w:r w:rsidRPr="00902100">
          <w:rPr>
            <w:rStyle w:val="Hyperlink"/>
            <w:rFonts w:ascii="Times New Roman" w:hAnsi="Times New Roman" w:cs="Times New Roman"/>
            <w:noProof/>
            <w:sz w:val="24"/>
            <w:szCs w:val="24"/>
            <w:lang w:val="en-US"/>
            <w:rPrChange w:id="2553" w:author="Kiên Lê Trung" w:date="2024-12-26T18:39:00Z" w16du:dateUtc="2024-12-26T11:39:00Z">
              <w:rPr>
                <w:rStyle w:val="Hyperlink"/>
                <w:noProof/>
                <w:lang w:val="en-US"/>
              </w:rPr>
            </w:rPrChange>
          </w:rPr>
          <w:t xml:space="preserve"> Biểu đồ tuần tự khách hàng thêm sản phẩm vào giỏ hàng</w:t>
        </w:r>
        <w:r w:rsidRPr="00902100">
          <w:rPr>
            <w:rFonts w:ascii="Times New Roman" w:hAnsi="Times New Roman" w:cs="Times New Roman"/>
            <w:noProof/>
            <w:webHidden/>
            <w:sz w:val="24"/>
            <w:szCs w:val="24"/>
            <w:rPrChange w:id="255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5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56" w:author="Kiên Lê Trung" w:date="2024-12-26T18:39:00Z" w16du:dateUtc="2024-12-26T11:39:00Z">
              <w:rPr>
                <w:noProof/>
                <w:webHidden/>
              </w:rPr>
            </w:rPrChange>
          </w:rPr>
          <w:instrText xml:space="preserve"> PAGEREF _Toc186130792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557" w:author="Kiên Lê Trung" w:date="2024-12-26T18:39:00Z" w16du:dateUtc="2024-12-26T11:39:00Z">
            <w:rPr>
              <w:noProof/>
              <w:webHidden/>
            </w:rPr>
          </w:rPrChange>
        </w:rPr>
        <w:fldChar w:fldCharType="separate"/>
      </w:r>
      <w:ins w:id="2558" w:author="Kiên Lê Trung" w:date="2024-12-26T18:39:00Z" w16du:dateUtc="2024-12-26T11:39:00Z">
        <w:r w:rsidRPr="00902100">
          <w:rPr>
            <w:rFonts w:ascii="Times New Roman" w:hAnsi="Times New Roman" w:cs="Times New Roman"/>
            <w:noProof/>
            <w:webHidden/>
            <w:sz w:val="24"/>
            <w:szCs w:val="24"/>
            <w:rPrChange w:id="2559"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56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61" w:author="Kiên Lê Trung" w:date="2024-12-26T18:39:00Z" w16du:dateUtc="2024-12-26T11:39:00Z">
              <w:rPr>
                <w:rStyle w:val="Hyperlink"/>
                <w:noProof/>
              </w:rPr>
            </w:rPrChange>
          </w:rPr>
          <w:fldChar w:fldCharType="end"/>
        </w:r>
      </w:ins>
    </w:p>
    <w:p w14:paraId="4A44AEFB" w14:textId="110962CB" w:rsidR="00902100" w:rsidRPr="00902100" w:rsidRDefault="00902100">
      <w:pPr>
        <w:pStyle w:val="TableofFigures"/>
        <w:tabs>
          <w:tab w:val="right" w:leader="dot" w:pos="9019"/>
        </w:tabs>
        <w:rPr>
          <w:ins w:id="256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63" w:author="Kiên Lê Trung" w:date="2024-12-26T18:39:00Z" w16du:dateUtc="2024-12-26T11:39:00Z">
            <w:rPr>
              <w:ins w:id="256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65" w:author="Kiên Lê Trung" w:date="2024-12-26T18:39:00Z" w16du:dateUtc="2024-12-26T11:39:00Z">
        <w:r w:rsidRPr="00902100">
          <w:rPr>
            <w:rStyle w:val="Hyperlink"/>
            <w:rFonts w:ascii="Times New Roman" w:hAnsi="Times New Roman" w:cs="Times New Roman"/>
            <w:noProof/>
            <w:sz w:val="24"/>
            <w:szCs w:val="24"/>
            <w:rPrChange w:id="256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6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68" w:author="Kiên Lê Trung" w:date="2024-12-26T18:39:00Z" w16du:dateUtc="2024-12-26T11:39:00Z">
              <w:rPr>
                <w:noProof/>
              </w:rPr>
            </w:rPrChange>
          </w:rPr>
          <w:instrText>HYPERLINK \l "_Toc186130793"</w:instrText>
        </w:r>
        <w:r w:rsidRPr="00902100">
          <w:rPr>
            <w:rStyle w:val="Hyperlink"/>
            <w:rFonts w:ascii="Times New Roman" w:hAnsi="Times New Roman" w:cs="Times New Roman"/>
            <w:noProof/>
            <w:sz w:val="24"/>
            <w:szCs w:val="24"/>
            <w:rPrChange w:id="2569"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57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71" w:author="Kiên Lê Trung" w:date="2024-12-26T18:39:00Z" w16du:dateUtc="2024-12-26T11:39:00Z">
              <w:rPr>
                <w:rStyle w:val="Hyperlink"/>
                <w:noProof/>
              </w:rPr>
            </w:rPrChange>
          </w:rPr>
          <w:t>Hình 2.34</w:t>
        </w:r>
        <w:r w:rsidRPr="00902100">
          <w:rPr>
            <w:rStyle w:val="Hyperlink"/>
            <w:rFonts w:ascii="Times New Roman" w:hAnsi="Times New Roman" w:cs="Times New Roman"/>
            <w:noProof/>
            <w:sz w:val="24"/>
            <w:szCs w:val="24"/>
            <w:lang w:val="en-US"/>
            <w:rPrChange w:id="2572" w:author="Kiên Lê Trung" w:date="2024-12-26T18:39:00Z" w16du:dateUtc="2024-12-26T11:39:00Z">
              <w:rPr>
                <w:rStyle w:val="Hyperlink"/>
                <w:noProof/>
                <w:lang w:val="en-US"/>
              </w:rPr>
            </w:rPrChange>
          </w:rPr>
          <w:t xml:space="preserve"> Biểu đồ tuần tự khách hàng xóa sản phẩm khỏi giỏ hàng</w:t>
        </w:r>
        <w:r w:rsidRPr="00902100">
          <w:rPr>
            <w:rFonts w:ascii="Times New Roman" w:hAnsi="Times New Roman" w:cs="Times New Roman"/>
            <w:noProof/>
            <w:webHidden/>
            <w:sz w:val="24"/>
            <w:szCs w:val="24"/>
            <w:rPrChange w:id="257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7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75" w:author="Kiên Lê Trung" w:date="2024-12-26T18:39:00Z" w16du:dateUtc="2024-12-26T11:39:00Z">
              <w:rPr>
                <w:noProof/>
                <w:webHidden/>
              </w:rPr>
            </w:rPrChange>
          </w:rPr>
          <w:instrText xml:space="preserve"> PAGEREF _Toc186130793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576" w:author="Kiên Lê Trung" w:date="2024-12-26T18:39:00Z" w16du:dateUtc="2024-12-26T11:39:00Z">
            <w:rPr>
              <w:noProof/>
              <w:webHidden/>
            </w:rPr>
          </w:rPrChange>
        </w:rPr>
        <w:fldChar w:fldCharType="separate"/>
      </w:r>
      <w:ins w:id="2577" w:author="Kiên Lê Trung" w:date="2024-12-26T18:39:00Z" w16du:dateUtc="2024-12-26T11:39:00Z">
        <w:r w:rsidRPr="00902100">
          <w:rPr>
            <w:rFonts w:ascii="Times New Roman" w:hAnsi="Times New Roman" w:cs="Times New Roman"/>
            <w:noProof/>
            <w:webHidden/>
            <w:sz w:val="24"/>
            <w:szCs w:val="24"/>
            <w:rPrChange w:id="2578"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257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80" w:author="Kiên Lê Trung" w:date="2024-12-26T18:39:00Z" w16du:dateUtc="2024-12-26T11:39:00Z">
              <w:rPr>
                <w:rStyle w:val="Hyperlink"/>
                <w:noProof/>
              </w:rPr>
            </w:rPrChange>
          </w:rPr>
          <w:fldChar w:fldCharType="end"/>
        </w:r>
      </w:ins>
    </w:p>
    <w:p w14:paraId="47F9A66E" w14:textId="123BD44D" w:rsidR="00902100" w:rsidRPr="00902100" w:rsidRDefault="00902100">
      <w:pPr>
        <w:pStyle w:val="TableofFigures"/>
        <w:tabs>
          <w:tab w:val="right" w:leader="dot" w:pos="9019"/>
        </w:tabs>
        <w:rPr>
          <w:ins w:id="258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82" w:author="Kiên Lê Trung" w:date="2024-12-26T18:39:00Z" w16du:dateUtc="2024-12-26T11:39:00Z">
            <w:rPr>
              <w:ins w:id="258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84" w:author="Kiên Lê Trung" w:date="2024-12-26T18:39:00Z" w16du:dateUtc="2024-12-26T11:39:00Z">
        <w:r w:rsidRPr="00902100">
          <w:rPr>
            <w:rStyle w:val="Hyperlink"/>
            <w:rFonts w:ascii="Times New Roman" w:hAnsi="Times New Roman" w:cs="Times New Roman"/>
            <w:noProof/>
            <w:sz w:val="24"/>
            <w:szCs w:val="24"/>
            <w:rPrChange w:id="258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8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87" w:author="Kiên Lê Trung" w:date="2024-12-26T18:39:00Z" w16du:dateUtc="2024-12-26T11:39:00Z">
              <w:rPr>
                <w:noProof/>
              </w:rPr>
            </w:rPrChange>
          </w:rPr>
          <w:instrText>HYPERLINK \l "_Toc186130794"</w:instrText>
        </w:r>
        <w:r w:rsidRPr="00902100">
          <w:rPr>
            <w:rStyle w:val="Hyperlink"/>
            <w:rFonts w:ascii="Times New Roman" w:hAnsi="Times New Roman" w:cs="Times New Roman"/>
            <w:noProof/>
            <w:sz w:val="24"/>
            <w:szCs w:val="24"/>
            <w:rPrChange w:id="2588"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58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90" w:author="Kiên Lê Trung" w:date="2024-12-26T18:39:00Z" w16du:dateUtc="2024-12-26T11:39:00Z">
              <w:rPr>
                <w:rStyle w:val="Hyperlink"/>
                <w:noProof/>
              </w:rPr>
            </w:rPrChange>
          </w:rPr>
          <w:t>Hình 2.35</w:t>
        </w:r>
        <w:r w:rsidRPr="00902100">
          <w:rPr>
            <w:rStyle w:val="Hyperlink"/>
            <w:rFonts w:ascii="Times New Roman" w:hAnsi="Times New Roman" w:cs="Times New Roman"/>
            <w:noProof/>
            <w:sz w:val="24"/>
            <w:szCs w:val="24"/>
            <w:lang w:val="en-US"/>
            <w:rPrChange w:id="2591" w:author="Kiên Lê Trung" w:date="2024-12-26T18:39:00Z" w16du:dateUtc="2024-12-26T11:39:00Z">
              <w:rPr>
                <w:rStyle w:val="Hyperlink"/>
                <w:noProof/>
                <w:lang w:val="en-US"/>
              </w:rPr>
            </w:rPrChange>
          </w:rPr>
          <w:t xml:space="preserve"> Biểu đồ tuần tự chức năng đặt hàng</w:t>
        </w:r>
        <w:r w:rsidRPr="00902100">
          <w:rPr>
            <w:rFonts w:ascii="Times New Roman" w:hAnsi="Times New Roman" w:cs="Times New Roman"/>
            <w:noProof/>
            <w:webHidden/>
            <w:sz w:val="24"/>
            <w:szCs w:val="24"/>
            <w:rPrChange w:id="259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9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94" w:author="Kiên Lê Trung" w:date="2024-12-26T18:39:00Z" w16du:dateUtc="2024-12-26T11:39:00Z">
              <w:rPr>
                <w:noProof/>
                <w:webHidden/>
              </w:rPr>
            </w:rPrChange>
          </w:rPr>
          <w:instrText xml:space="preserve"> PAGEREF _Toc186130794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595" w:author="Kiên Lê Trung" w:date="2024-12-26T18:39:00Z" w16du:dateUtc="2024-12-26T11:39:00Z">
            <w:rPr>
              <w:noProof/>
              <w:webHidden/>
            </w:rPr>
          </w:rPrChange>
        </w:rPr>
        <w:fldChar w:fldCharType="separate"/>
      </w:r>
      <w:ins w:id="2596" w:author="Kiên Lê Trung" w:date="2024-12-26T18:39:00Z" w16du:dateUtc="2024-12-26T11:39:00Z">
        <w:r w:rsidRPr="00902100">
          <w:rPr>
            <w:rFonts w:ascii="Times New Roman" w:hAnsi="Times New Roman" w:cs="Times New Roman"/>
            <w:noProof/>
            <w:webHidden/>
            <w:sz w:val="24"/>
            <w:szCs w:val="24"/>
            <w:rPrChange w:id="2597"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259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99" w:author="Kiên Lê Trung" w:date="2024-12-26T18:39:00Z" w16du:dateUtc="2024-12-26T11:39:00Z">
              <w:rPr>
                <w:rStyle w:val="Hyperlink"/>
                <w:noProof/>
              </w:rPr>
            </w:rPrChange>
          </w:rPr>
          <w:fldChar w:fldCharType="end"/>
        </w:r>
      </w:ins>
    </w:p>
    <w:p w14:paraId="4F729C3B" w14:textId="5420597B" w:rsidR="00902100" w:rsidRPr="00902100" w:rsidRDefault="00902100">
      <w:pPr>
        <w:pStyle w:val="TableofFigures"/>
        <w:tabs>
          <w:tab w:val="right" w:leader="dot" w:pos="9019"/>
        </w:tabs>
        <w:rPr>
          <w:ins w:id="260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01" w:author="Kiên Lê Trung" w:date="2024-12-26T18:39:00Z" w16du:dateUtc="2024-12-26T11:39:00Z">
            <w:rPr>
              <w:ins w:id="260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03" w:author="Kiên Lê Trung" w:date="2024-12-26T18:39:00Z" w16du:dateUtc="2024-12-26T11:39:00Z">
        <w:r w:rsidRPr="00902100">
          <w:rPr>
            <w:rStyle w:val="Hyperlink"/>
            <w:rFonts w:ascii="Times New Roman" w:hAnsi="Times New Roman" w:cs="Times New Roman"/>
            <w:noProof/>
            <w:sz w:val="24"/>
            <w:szCs w:val="24"/>
            <w:rPrChange w:id="260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0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06" w:author="Kiên Lê Trung" w:date="2024-12-26T18:39:00Z" w16du:dateUtc="2024-12-26T11:39:00Z">
              <w:rPr>
                <w:noProof/>
              </w:rPr>
            </w:rPrChange>
          </w:rPr>
          <w:instrText>HYPERLINK \l "_Toc186130795"</w:instrText>
        </w:r>
        <w:r w:rsidRPr="00902100">
          <w:rPr>
            <w:rStyle w:val="Hyperlink"/>
            <w:rFonts w:ascii="Times New Roman" w:hAnsi="Times New Roman" w:cs="Times New Roman"/>
            <w:noProof/>
            <w:sz w:val="24"/>
            <w:szCs w:val="24"/>
            <w:rPrChange w:id="2607"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60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09" w:author="Kiên Lê Trung" w:date="2024-12-26T18:39:00Z" w16du:dateUtc="2024-12-26T11:39:00Z">
              <w:rPr>
                <w:rStyle w:val="Hyperlink"/>
                <w:noProof/>
              </w:rPr>
            </w:rPrChange>
          </w:rPr>
          <w:t>Hình 2.36</w:t>
        </w:r>
        <w:r w:rsidRPr="00902100">
          <w:rPr>
            <w:rStyle w:val="Hyperlink"/>
            <w:rFonts w:ascii="Times New Roman" w:hAnsi="Times New Roman" w:cs="Times New Roman"/>
            <w:noProof/>
            <w:sz w:val="24"/>
            <w:szCs w:val="24"/>
            <w:lang w:val="en-US"/>
            <w:rPrChange w:id="2610" w:author="Kiên Lê Trung" w:date="2024-12-26T18:39:00Z" w16du:dateUtc="2024-12-26T11:39:00Z">
              <w:rPr>
                <w:rStyle w:val="Hyperlink"/>
                <w:noProof/>
                <w:lang w:val="en-US"/>
              </w:rPr>
            </w:rPrChange>
          </w:rPr>
          <w:t xml:space="preserve"> Biểu đồ tuần tự người bán thêm sản phẩm mới</w:t>
        </w:r>
        <w:r w:rsidRPr="00902100">
          <w:rPr>
            <w:rFonts w:ascii="Times New Roman" w:hAnsi="Times New Roman" w:cs="Times New Roman"/>
            <w:noProof/>
            <w:webHidden/>
            <w:sz w:val="24"/>
            <w:szCs w:val="24"/>
            <w:rPrChange w:id="261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1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13" w:author="Kiên Lê Trung" w:date="2024-12-26T18:39:00Z" w16du:dateUtc="2024-12-26T11:39:00Z">
              <w:rPr>
                <w:noProof/>
                <w:webHidden/>
              </w:rPr>
            </w:rPrChange>
          </w:rPr>
          <w:instrText xml:space="preserve"> PAGEREF _Toc186130795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614" w:author="Kiên Lê Trung" w:date="2024-12-26T18:39:00Z" w16du:dateUtc="2024-12-26T11:39:00Z">
            <w:rPr>
              <w:noProof/>
              <w:webHidden/>
            </w:rPr>
          </w:rPrChange>
        </w:rPr>
        <w:fldChar w:fldCharType="separate"/>
      </w:r>
      <w:ins w:id="2615" w:author="Kiên Lê Trung" w:date="2024-12-26T18:39:00Z" w16du:dateUtc="2024-12-26T11:39:00Z">
        <w:r w:rsidRPr="00902100">
          <w:rPr>
            <w:rFonts w:ascii="Times New Roman" w:hAnsi="Times New Roman" w:cs="Times New Roman"/>
            <w:noProof/>
            <w:webHidden/>
            <w:sz w:val="24"/>
            <w:szCs w:val="24"/>
            <w:rPrChange w:id="2616"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261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18" w:author="Kiên Lê Trung" w:date="2024-12-26T18:39:00Z" w16du:dateUtc="2024-12-26T11:39:00Z">
              <w:rPr>
                <w:rStyle w:val="Hyperlink"/>
                <w:noProof/>
              </w:rPr>
            </w:rPrChange>
          </w:rPr>
          <w:fldChar w:fldCharType="end"/>
        </w:r>
      </w:ins>
    </w:p>
    <w:p w14:paraId="7AE06E34" w14:textId="73F497AD" w:rsidR="00902100" w:rsidRPr="00902100" w:rsidRDefault="00902100">
      <w:pPr>
        <w:pStyle w:val="TableofFigures"/>
        <w:tabs>
          <w:tab w:val="right" w:leader="dot" w:pos="9019"/>
        </w:tabs>
        <w:rPr>
          <w:ins w:id="261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20" w:author="Kiên Lê Trung" w:date="2024-12-26T18:39:00Z" w16du:dateUtc="2024-12-26T11:39:00Z">
            <w:rPr>
              <w:ins w:id="262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22" w:author="Kiên Lê Trung" w:date="2024-12-26T18:39:00Z" w16du:dateUtc="2024-12-26T11:39:00Z">
        <w:r w:rsidRPr="00902100">
          <w:rPr>
            <w:rStyle w:val="Hyperlink"/>
            <w:rFonts w:ascii="Times New Roman" w:hAnsi="Times New Roman" w:cs="Times New Roman"/>
            <w:noProof/>
            <w:sz w:val="24"/>
            <w:szCs w:val="24"/>
            <w:rPrChange w:id="262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2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25" w:author="Kiên Lê Trung" w:date="2024-12-26T18:39:00Z" w16du:dateUtc="2024-12-26T11:39:00Z">
              <w:rPr>
                <w:noProof/>
              </w:rPr>
            </w:rPrChange>
          </w:rPr>
          <w:instrText>HYPERLINK \l "_Toc186130796"</w:instrText>
        </w:r>
        <w:r w:rsidRPr="00902100">
          <w:rPr>
            <w:rStyle w:val="Hyperlink"/>
            <w:rFonts w:ascii="Times New Roman" w:hAnsi="Times New Roman" w:cs="Times New Roman"/>
            <w:noProof/>
            <w:sz w:val="24"/>
            <w:szCs w:val="24"/>
            <w:rPrChange w:id="2626"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62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28" w:author="Kiên Lê Trung" w:date="2024-12-26T18:39:00Z" w16du:dateUtc="2024-12-26T11:39:00Z">
              <w:rPr>
                <w:rStyle w:val="Hyperlink"/>
                <w:noProof/>
              </w:rPr>
            </w:rPrChange>
          </w:rPr>
          <w:t>Hình 2.37</w:t>
        </w:r>
        <w:r w:rsidRPr="00902100">
          <w:rPr>
            <w:rStyle w:val="Hyperlink"/>
            <w:rFonts w:ascii="Times New Roman" w:hAnsi="Times New Roman" w:cs="Times New Roman"/>
            <w:noProof/>
            <w:sz w:val="24"/>
            <w:szCs w:val="24"/>
            <w:lang w:val="en-US"/>
            <w:rPrChange w:id="2629" w:author="Kiên Lê Trung" w:date="2024-12-26T18:39:00Z" w16du:dateUtc="2024-12-26T11:39:00Z">
              <w:rPr>
                <w:rStyle w:val="Hyperlink"/>
                <w:noProof/>
                <w:lang w:val="en-US"/>
              </w:rPr>
            </w:rPrChange>
          </w:rPr>
          <w:t xml:space="preserve"> Biểu đồ tuần tự người bán chỉnh sửa sản phẩm</w:t>
        </w:r>
        <w:r w:rsidRPr="00902100">
          <w:rPr>
            <w:rFonts w:ascii="Times New Roman" w:hAnsi="Times New Roman" w:cs="Times New Roman"/>
            <w:noProof/>
            <w:webHidden/>
            <w:sz w:val="24"/>
            <w:szCs w:val="24"/>
            <w:rPrChange w:id="263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3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32" w:author="Kiên Lê Trung" w:date="2024-12-26T18:39:00Z" w16du:dateUtc="2024-12-26T11:39:00Z">
              <w:rPr>
                <w:noProof/>
                <w:webHidden/>
              </w:rPr>
            </w:rPrChange>
          </w:rPr>
          <w:instrText xml:space="preserve"> PAGEREF _Toc186130796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633" w:author="Kiên Lê Trung" w:date="2024-12-26T18:39:00Z" w16du:dateUtc="2024-12-26T11:39:00Z">
            <w:rPr>
              <w:noProof/>
              <w:webHidden/>
            </w:rPr>
          </w:rPrChange>
        </w:rPr>
        <w:fldChar w:fldCharType="separate"/>
      </w:r>
      <w:ins w:id="2634" w:author="Kiên Lê Trung" w:date="2024-12-26T18:39:00Z" w16du:dateUtc="2024-12-26T11:39:00Z">
        <w:r w:rsidRPr="00902100">
          <w:rPr>
            <w:rFonts w:ascii="Times New Roman" w:hAnsi="Times New Roman" w:cs="Times New Roman"/>
            <w:noProof/>
            <w:webHidden/>
            <w:sz w:val="24"/>
            <w:szCs w:val="24"/>
            <w:rPrChange w:id="2635"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263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37" w:author="Kiên Lê Trung" w:date="2024-12-26T18:39:00Z" w16du:dateUtc="2024-12-26T11:39:00Z">
              <w:rPr>
                <w:rStyle w:val="Hyperlink"/>
                <w:noProof/>
              </w:rPr>
            </w:rPrChange>
          </w:rPr>
          <w:fldChar w:fldCharType="end"/>
        </w:r>
      </w:ins>
    </w:p>
    <w:p w14:paraId="0EF0BAE1" w14:textId="23A83D34" w:rsidR="00902100" w:rsidRPr="00902100" w:rsidRDefault="00902100">
      <w:pPr>
        <w:pStyle w:val="TableofFigures"/>
        <w:tabs>
          <w:tab w:val="right" w:leader="dot" w:pos="9019"/>
        </w:tabs>
        <w:rPr>
          <w:ins w:id="263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39" w:author="Kiên Lê Trung" w:date="2024-12-26T18:39:00Z" w16du:dateUtc="2024-12-26T11:39:00Z">
            <w:rPr>
              <w:ins w:id="264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41" w:author="Kiên Lê Trung" w:date="2024-12-26T18:39:00Z" w16du:dateUtc="2024-12-26T11:39:00Z">
        <w:r w:rsidRPr="00902100">
          <w:rPr>
            <w:rStyle w:val="Hyperlink"/>
            <w:rFonts w:ascii="Times New Roman" w:hAnsi="Times New Roman" w:cs="Times New Roman"/>
            <w:noProof/>
            <w:sz w:val="24"/>
            <w:szCs w:val="24"/>
            <w:rPrChange w:id="264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4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44" w:author="Kiên Lê Trung" w:date="2024-12-26T18:39:00Z" w16du:dateUtc="2024-12-26T11:39:00Z">
              <w:rPr>
                <w:noProof/>
              </w:rPr>
            </w:rPrChange>
          </w:rPr>
          <w:instrText>HYPERLINK \l "_Toc186130797"</w:instrText>
        </w:r>
        <w:r w:rsidRPr="00902100">
          <w:rPr>
            <w:rStyle w:val="Hyperlink"/>
            <w:rFonts w:ascii="Times New Roman" w:hAnsi="Times New Roman" w:cs="Times New Roman"/>
            <w:noProof/>
            <w:sz w:val="24"/>
            <w:szCs w:val="24"/>
            <w:rPrChange w:id="2645"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64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47" w:author="Kiên Lê Trung" w:date="2024-12-26T18:39:00Z" w16du:dateUtc="2024-12-26T11:39:00Z">
              <w:rPr>
                <w:rStyle w:val="Hyperlink"/>
                <w:noProof/>
              </w:rPr>
            </w:rPrChange>
          </w:rPr>
          <w:t>Hình 2.38</w:t>
        </w:r>
        <w:r w:rsidRPr="00902100">
          <w:rPr>
            <w:rStyle w:val="Hyperlink"/>
            <w:rFonts w:ascii="Times New Roman" w:hAnsi="Times New Roman" w:cs="Times New Roman"/>
            <w:noProof/>
            <w:sz w:val="24"/>
            <w:szCs w:val="24"/>
            <w:lang w:val="en-US"/>
            <w:rPrChange w:id="2648" w:author="Kiên Lê Trung" w:date="2024-12-26T18:39:00Z" w16du:dateUtc="2024-12-26T11:39:00Z">
              <w:rPr>
                <w:rStyle w:val="Hyperlink"/>
                <w:noProof/>
                <w:lang w:val="en-US"/>
              </w:rPr>
            </w:rPrChange>
          </w:rPr>
          <w:t xml:space="preserve"> Biểu đồ tuần tự chức năng người bán xóa sản phẩm</w:t>
        </w:r>
        <w:r w:rsidRPr="00902100">
          <w:rPr>
            <w:rFonts w:ascii="Times New Roman" w:hAnsi="Times New Roman" w:cs="Times New Roman"/>
            <w:noProof/>
            <w:webHidden/>
            <w:sz w:val="24"/>
            <w:szCs w:val="24"/>
            <w:rPrChange w:id="264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5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51" w:author="Kiên Lê Trung" w:date="2024-12-26T18:39:00Z" w16du:dateUtc="2024-12-26T11:39:00Z">
              <w:rPr>
                <w:noProof/>
                <w:webHidden/>
              </w:rPr>
            </w:rPrChange>
          </w:rPr>
          <w:instrText xml:space="preserve"> PAGEREF _Toc186130797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652" w:author="Kiên Lê Trung" w:date="2024-12-26T18:39:00Z" w16du:dateUtc="2024-12-26T11:39:00Z">
            <w:rPr>
              <w:noProof/>
              <w:webHidden/>
            </w:rPr>
          </w:rPrChange>
        </w:rPr>
        <w:fldChar w:fldCharType="separate"/>
      </w:r>
      <w:ins w:id="2653" w:author="Kiên Lê Trung" w:date="2024-12-26T18:39:00Z" w16du:dateUtc="2024-12-26T11:39:00Z">
        <w:r w:rsidRPr="00902100">
          <w:rPr>
            <w:rFonts w:ascii="Times New Roman" w:hAnsi="Times New Roman" w:cs="Times New Roman"/>
            <w:noProof/>
            <w:webHidden/>
            <w:sz w:val="24"/>
            <w:szCs w:val="24"/>
            <w:rPrChange w:id="2654"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265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56" w:author="Kiên Lê Trung" w:date="2024-12-26T18:39:00Z" w16du:dateUtc="2024-12-26T11:39:00Z">
              <w:rPr>
                <w:rStyle w:val="Hyperlink"/>
                <w:noProof/>
              </w:rPr>
            </w:rPrChange>
          </w:rPr>
          <w:fldChar w:fldCharType="end"/>
        </w:r>
      </w:ins>
    </w:p>
    <w:p w14:paraId="443DF220" w14:textId="765800E6" w:rsidR="00902100" w:rsidRPr="00902100" w:rsidRDefault="00902100">
      <w:pPr>
        <w:pStyle w:val="TableofFigures"/>
        <w:tabs>
          <w:tab w:val="right" w:leader="dot" w:pos="9019"/>
        </w:tabs>
        <w:rPr>
          <w:ins w:id="265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58" w:author="Kiên Lê Trung" w:date="2024-12-26T18:39:00Z" w16du:dateUtc="2024-12-26T11:39:00Z">
            <w:rPr>
              <w:ins w:id="265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60" w:author="Kiên Lê Trung" w:date="2024-12-26T18:39:00Z" w16du:dateUtc="2024-12-26T11:39:00Z">
        <w:r w:rsidRPr="00902100">
          <w:rPr>
            <w:rStyle w:val="Hyperlink"/>
            <w:rFonts w:ascii="Times New Roman" w:hAnsi="Times New Roman" w:cs="Times New Roman"/>
            <w:noProof/>
            <w:sz w:val="24"/>
            <w:szCs w:val="24"/>
            <w:rPrChange w:id="266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6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63" w:author="Kiên Lê Trung" w:date="2024-12-26T18:39:00Z" w16du:dateUtc="2024-12-26T11:39:00Z">
              <w:rPr>
                <w:noProof/>
              </w:rPr>
            </w:rPrChange>
          </w:rPr>
          <w:instrText>HYPERLINK \l "_Toc186130798"</w:instrText>
        </w:r>
        <w:r w:rsidRPr="00902100">
          <w:rPr>
            <w:rStyle w:val="Hyperlink"/>
            <w:rFonts w:ascii="Times New Roman" w:hAnsi="Times New Roman" w:cs="Times New Roman"/>
            <w:noProof/>
            <w:sz w:val="24"/>
            <w:szCs w:val="24"/>
            <w:rPrChange w:id="2664"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66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66" w:author="Kiên Lê Trung" w:date="2024-12-26T18:39:00Z" w16du:dateUtc="2024-12-26T11:39:00Z">
              <w:rPr>
                <w:rStyle w:val="Hyperlink"/>
                <w:noProof/>
              </w:rPr>
            </w:rPrChange>
          </w:rPr>
          <w:t>Hình 2.39</w:t>
        </w:r>
        <w:r w:rsidRPr="00902100">
          <w:rPr>
            <w:rStyle w:val="Hyperlink"/>
            <w:rFonts w:ascii="Times New Roman" w:hAnsi="Times New Roman" w:cs="Times New Roman"/>
            <w:noProof/>
            <w:sz w:val="24"/>
            <w:szCs w:val="24"/>
            <w:lang w:val="en-US"/>
            <w:rPrChange w:id="2667" w:author="Kiên Lê Trung" w:date="2024-12-26T18:39:00Z" w16du:dateUtc="2024-12-26T11:39:00Z">
              <w:rPr>
                <w:rStyle w:val="Hyperlink"/>
                <w:noProof/>
                <w:lang w:val="en-US"/>
              </w:rPr>
            </w:rPrChange>
          </w:rPr>
          <w:t xml:space="preserve"> Biểu đồ tuần tự chức năng thêm item cho sản phẩm</w:t>
        </w:r>
        <w:r w:rsidRPr="00902100">
          <w:rPr>
            <w:rFonts w:ascii="Times New Roman" w:hAnsi="Times New Roman" w:cs="Times New Roman"/>
            <w:noProof/>
            <w:webHidden/>
            <w:sz w:val="24"/>
            <w:szCs w:val="24"/>
            <w:rPrChange w:id="266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6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70" w:author="Kiên Lê Trung" w:date="2024-12-26T18:39:00Z" w16du:dateUtc="2024-12-26T11:39:00Z">
              <w:rPr>
                <w:noProof/>
                <w:webHidden/>
              </w:rPr>
            </w:rPrChange>
          </w:rPr>
          <w:instrText xml:space="preserve"> PAGEREF _Toc186130798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671" w:author="Kiên Lê Trung" w:date="2024-12-26T18:39:00Z" w16du:dateUtc="2024-12-26T11:39:00Z">
            <w:rPr>
              <w:noProof/>
              <w:webHidden/>
            </w:rPr>
          </w:rPrChange>
        </w:rPr>
        <w:fldChar w:fldCharType="separate"/>
      </w:r>
      <w:ins w:id="2672" w:author="Kiên Lê Trung" w:date="2024-12-26T18:39:00Z" w16du:dateUtc="2024-12-26T11:39:00Z">
        <w:r w:rsidRPr="00902100">
          <w:rPr>
            <w:rFonts w:ascii="Times New Roman" w:hAnsi="Times New Roman" w:cs="Times New Roman"/>
            <w:noProof/>
            <w:webHidden/>
            <w:sz w:val="24"/>
            <w:szCs w:val="24"/>
            <w:rPrChange w:id="2673"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267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75" w:author="Kiên Lê Trung" w:date="2024-12-26T18:39:00Z" w16du:dateUtc="2024-12-26T11:39:00Z">
              <w:rPr>
                <w:rStyle w:val="Hyperlink"/>
                <w:noProof/>
              </w:rPr>
            </w:rPrChange>
          </w:rPr>
          <w:fldChar w:fldCharType="end"/>
        </w:r>
      </w:ins>
    </w:p>
    <w:p w14:paraId="177E8BCC" w14:textId="24CDE2F9" w:rsidR="00902100" w:rsidRPr="00902100" w:rsidRDefault="00902100">
      <w:pPr>
        <w:pStyle w:val="TableofFigures"/>
        <w:tabs>
          <w:tab w:val="right" w:leader="dot" w:pos="9019"/>
        </w:tabs>
        <w:rPr>
          <w:ins w:id="267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77" w:author="Kiên Lê Trung" w:date="2024-12-26T18:39:00Z" w16du:dateUtc="2024-12-26T11:39:00Z">
            <w:rPr>
              <w:ins w:id="267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79" w:author="Kiên Lê Trung" w:date="2024-12-26T18:39:00Z" w16du:dateUtc="2024-12-26T11:39:00Z">
        <w:r w:rsidRPr="00902100">
          <w:rPr>
            <w:rStyle w:val="Hyperlink"/>
            <w:rFonts w:ascii="Times New Roman" w:hAnsi="Times New Roman" w:cs="Times New Roman"/>
            <w:noProof/>
            <w:sz w:val="24"/>
            <w:szCs w:val="24"/>
            <w:rPrChange w:id="268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8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82" w:author="Kiên Lê Trung" w:date="2024-12-26T18:39:00Z" w16du:dateUtc="2024-12-26T11:39:00Z">
              <w:rPr>
                <w:noProof/>
              </w:rPr>
            </w:rPrChange>
          </w:rPr>
          <w:instrText>HYPERLINK \l "_Toc186130799"</w:instrText>
        </w:r>
        <w:r w:rsidRPr="00902100">
          <w:rPr>
            <w:rStyle w:val="Hyperlink"/>
            <w:rFonts w:ascii="Times New Roman" w:hAnsi="Times New Roman" w:cs="Times New Roman"/>
            <w:noProof/>
            <w:sz w:val="24"/>
            <w:szCs w:val="24"/>
            <w:rPrChange w:id="2683"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68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85" w:author="Kiên Lê Trung" w:date="2024-12-26T18:39:00Z" w16du:dateUtc="2024-12-26T11:39:00Z">
              <w:rPr>
                <w:rStyle w:val="Hyperlink"/>
                <w:noProof/>
              </w:rPr>
            </w:rPrChange>
          </w:rPr>
          <w:t>Hình 2.40</w:t>
        </w:r>
        <w:r w:rsidRPr="00902100">
          <w:rPr>
            <w:rStyle w:val="Hyperlink"/>
            <w:rFonts w:ascii="Times New Roman" w:hAnsi="Times New Roman" w:cs="Times New Roman"/>
            <w:noProof/>
            <w:sz w:val="24"/>
            <w:szCs w:val="24"/>
            <w:lang w:val="en-US"/>
            <w:rPrChange w:id="2686" w:author="Kiên Lê Trung" w:date="2024-12-26T18:39:00Z" w16du:dateUtc="2024-12-26T11:39:00Z">
              <w:rPr>
                <w:rStyle w:val="Hyperlink"/>
                <w:noProof/>
                <w:lang w:val="en-US"/>
              </w:rPr>
            </w:rPrChange>
          </w:rPr>
          <w:t xml:space="preserve"> Biểu đồ tuần tự chức năng sửa item cho sản phẩm</w:t>
        </w:r>
        <w:r w:rsidRPr="00902100">
          <w:rPr>
            <w:rFonts w:ascii="Times New Roman" w:hAnsi="Times New Roman" w:cs="Times New Roman"/>
            <w:noProof/>
            <w:webHidden/>
            <w:sz w:val="24"/>
            <w:szCs w:val="24"/>
            <w:rPrChange w:id="268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8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89" w:author="Kiên Lê Trung" w:date="2024-12-26T18:39:00Z" w16du:dateUtc="2024-12-26T11:39:00Z">
              <w:rPr>
                <w:noProof/>
                <w:webHidden/>
              </w:rPr>
            </w:rPrChange>
          </w:rPr>
          <w:instrText xml:space="preserve"> PAGEREF _Toc186130799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690" w:author="Kiên Lê Trung" w:date="2024-12-26T18:39:00Z" w16du:dateUtc="2024-12-26T11:39:00Z">
            <w:rPr>
              <w:noProof/>
              <w:webHidden/>
            </w:rPr>
          </w:rPrChange>
        </w:rPr>
        <w:fldChar w:fldCharType="separate"/>
      </w:r>
      <w:ins w:id="2691" w:author="Kiên Lê Trung" w:date="2024-12-26T18:39:00Z" w16du:dateUtc="2024-12-26T11:39:00Z">
        <w:r w:rsidRPr="00902100">
          <w:rPr>
            <w:rFonts w:ascii="Times New Roman" w:hAnsi="Times New Roman" w:cs="Times New Roman"/>
            <w:noProof/>
            <w:webHidden/>
            <w:sz w:val="24"/>
            <w:szCs w:val="24"/>
            <w:rPrChange w:id="2692"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269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94" w:author="Kiên Lê Trung" w:date="2024-12-26T18:39:00Z" w16du:dateUtc="2024-12-26T11:39:00Z">
              <w:rPr>
                <w:rStyle w:val="Hyperlink"/>
                <w:noProof/>
              </w:rPr>
            </w:rPrChange>
          </w:rPr>
          <w:fldChar w:fldCharType="end"/>
        </w:r>
      </w:ins>
    </w:p>
    <w:p w14:paraId="6CC5C03D" w14:textId="315AACBF" w:rsidR="00902100" w:rsidRPr="00902100" w:rsidRDefault="00902100">
      <w:pPr>
        <w:pStyle w:val="TableofFigures"/>
        <w:tabs>
          <w:tab w:val="right" w:leader="dot" w:pos="9019"/>
        </w:tabs>
        <w:rPr>
          <w:ins w:id="269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96" w:author="Kiên Lê Trung" w:date="2024-12-26T18:39:00Z" w16du:dateUtc="2024-12-26T11:39:00Z">
            <w:rPr>
              <w:ins w:id="269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98" w:author="Kiên Lê Trung" w:date="2024-12-26T18:39:00Z" w16du:dateUtc="2024-12-26T11:39:00Z">
        <w:r w:rsidRPr="00902100">
          <w:rPr>
            <w:rStyle w:val="Hyperlink"/>
            <w:rFonts w:ascii="Times New Roman" w:hAnsi="Times New Roman" w:cs="Times New Roman"/>
            <w:noProof/>
            <w:sz w:val="24"/>
            <w:szCs w:val="24"/>
            <w:rPrChange w:id="269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0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01" w:author="Kiên Lê Trung" w:date="2024-12-26T18:39:00Z" w16du:dateUtc="2024-12-26T11:39:00Z">
              <w:rPr>
                <w:noProof/>
              </w:rPr>
            </w:rPrChange>
          </w:rPr>
          <w:instrText>HYPERLINK \l "_Toc186130800"</w:instrText>
        </w:r>
        <w:r w:rsidRPr="00902100">
          <w:rPr>
            <w:rStyle w:val="Hyperlink"/>
            <w:rFonts w:ascii="Times New Roman" w:hAnsi="Times New Roman" w:cs="Times New Roman"/>
            <w:noProof/>
            <w:sz w:val="24"/>
            <w:szCs w:val="24"/>
            <w:rPrChange w:id="2702"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70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04" w:author="Kiên Lê Trung" w:date="2024-12-26T18:39:00Z" w16du:dateUtc="2024-12-26T11:39:00Z">
              <w:rPr>
                <w:rStyle w:val="Hyperlink"/>
                <w:noProof/>
              </w:rPr>
            </w:rPrChange>
          </w:rPr>
          <w:t>Hình 2.41</w:t>
        </w:r>
        <w:r w:rsidRPr="00902100">
          <w:rPr>
            <w:rStyle w:val="Hyperlink"/>
            <w:rFonts w:ascii="Times New Roman" w:hAnsi="Times New Roman" w:cs="Times New Roman"/>
            <w:noProof/>
            <w:sz w:val="24"/>
            <w:szCs w:val="24"/>
            <w:lang w:val="en-US"/>
            <w:rPrChange w:id="2705" w:author="Kiên Lê Trung" w:date="2024-12-26T18:39:00Z" w16du:dateUtc="2024-12-26T11:39:00Z">
              <w:rPr>
                <w:rStyle w:val="Hyperlink"/>
                <w:noProof/>
                <w:lang w:val="en-US"/>
              </w:rPr>
            </w:rPrChange>
          </w:rPr>
          <w:t xml:space="preserve"> Biểu đồ tuần tự chức năng xóa item cho sản phẩm</w:t>
        </w:r>
        <w:r w:rsidRPr="00902100">
          <w:rPr>
            <w:rFonts w:ascii="Times New Roman" w:hAnsi="Times New Roman" w:cs="Times New Roman"/>
            <w:noProof/>
            <w:webHidden/>
            <w:sz w:val="24"/>
            <w:szCs w:val="24"/>
            <w:rPrChange w:id="270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0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08" w:author="Kiên Lê Trung" w:date="2024-12-26T18:39:00Z" w16du:dateUtc="2024-12-26T11:39:00Z">
              <w:rPr>
                <w:noProof/>
                <w:webHidden/>
              </w:rPr>
            </w:rPrChange>
          </w:rPr>
          <w:instrText xml:space="preserve"> PAGEREF _Toc186130800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709" w:author="Kiên Lê Trung" w:date="2024-12-26T18:39:00Z" w16du:dateUtc="2024-12-26T11:39:00Z">
            <w:rPr>
              <w:noProof/>
              <w:webHidden/>
            </w:rPr>
          </w:rPrChange>
        </w:rPr>
        <w:fldChar w:fldCharType="separate"/>
      </w:r>
      <w:ins w:id="2710" w:author="Kiên Lê Trung" w:date="2024-12-26T18:39:00Z" w16du:dateUtc="2024-12-26T11:39:00Z">
        <w:r w:rsidRPr="00902100">
          <w:rPr>
            <w:rFonts w:ascii="Times New Roman" w:hAnsi="Times New Roman" w:cs="Times New Roman"/>
            <w:noProof/>
            <w:webHidden/>
            <w:sz w:val="24"/>
            <w:szCs w:val="24"/>
            <w:rPrChange w:id="2711"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271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13" w:author="Kiên Lê Trung" w:date="2024-12-26T18:39:00Z" w16du:dateUtc="2024-12-26T11:39:00Z">
              <w:rPr>
                <w:rStyle w:val="Hyperlink"/>
                <w:noProof/>
              </w:rPr>
            </w:rPrChange>
          </w:rPr>
          <w:fldChar w:fldCharType="end"/>
        </w:r>
      </w:ins>
    </w:p>
    <w:p w14:paraId="796CC7A9" w14:textId="4834137E" w:rsidR="00902100" w:rsidRPr="00902100" w:rsidRDefault="00902100">
      <w:pPr>
        <w:pStyle w:val="TableofFigures"/>
        <w:tabs>
          <w:tab w:val="right" w:leader="dot" w:pos="9019"/>
        </w:tabs>
        <w:rPr>
          <w:ins w:id="271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15" w:author="Kiên Lê Trung" w:date="2024-12-26T18:39:00Z" w16du:dateUtc="2024-12-26T11:39:00Z">
            <w:rPr>
              <w:ins w:id="271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17" w:author="Kiên Lê Trung" w:date="2024-12-26T18:39:00Z" w16du:dateUtc="2024-12-26T11:39:00Z">
        <w:r w:rsidRPr="00902100">
          <w:rPr>
            <w:rStyle w:val="Hyperlink"/>
            <w:rFonts w:ascii="Times New Roman" w:hAnsi="Times New Roman" w:cs="Times New Roman"/>
            <w:noProof/>
            <w:sz w:val="24"/>
            <w:szCs w:val="24"/>
            <w:rPrChange w:id="271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1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20" w:author="Kiên Lê Trung" w:date="2024-12-26T18:39:00Z" w16du:dateUtc="2024-12-26T11:39:00Z">
              <w:rPr>
                <w:noProof/>
              </w:rPr>
            </w:rPrChange>
          </w:rPr>
          <w:instrText>HYPERLINK \l "_Toc186130801"</w:instrText>
        </w:r>
        <w:r w:rsidRPr="00902100">
          <w:rPr>
            <w:rStyle w:val="Hyperlink"/>
            <w:rFonts w:ascii="Times New Roman" w:hAnsi="Times New Roman" w:cs="Times New Roman"/>
            <w:noProof/>
            <w:sz w:val="24"/>
            <w:szCs w:val="24"/>
            <w:rPrChange w:id="2721"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72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23" w:author="Kiên Lê Trung" w:date="2024-12-26T18:39:00Z" w16du:dateUtc="2024-12-26T11:39:00Z">
              <w:rPr>
                <w:rStyle w:val="Hyperlink"/>
                <w:noProof/>
              </w:rPr>
            </w:rPrChange>
          </w:rPr>
          <w:t>Hình 2.42</w:t>
        </w:r>
        <w:r w:rsidRPr="00902100">
          <w:rPr>
            <w:rStyle w:val="Hyperlink"/>
            <w:rFonts w:ascii="Times New Roman" w:hAnsi="Times New Roman" w:cs="Times New Roman"/>
            <w:noProof/>
            <w:sz w:val="24"/>
            <w:szCs w:val="24"/>
            <w:lang w:val="en-US"/>
            <w:rPrChange w:id="2724" w:author="Kiên Lê Trung" w:date="2024-12-26T18:39:00Z" w16du:dateUtc="2024-12-26T11:39:00Z">
              <w:rPr>
                <w:rStyle w:val="Hyperlink"/>
                <w:noProof/>
                <w:lang w:val="en-US"/>
              </w:rPr>
            </w:rPrChange>
          </w:rPr>
          <w:t xml:space="preserve"> Biểu đồ tuần tự chức năng người bán nhập hàng tồn kho</w:t>
        </w:r>
        <w:r w:rsidRPr="00902100">
          <w:rPr>
            <w:rFonts w:ascii="Times New Roman" w:hAnsi="Times New Roman" w:cs="Times New Roman"/>
            <w:noProof/>
            <w:webHidden/>
            <w:sz w:val="24"/>
            <w:szCs w:val="24"/>
            <w:rPrChange w:id="272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2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27" w:author="Kiên Lê Trung" w:date="2024-12-26T18:39:00Z" w16du:dateUtc="2024-12-26T11:39:00Z">
              <w:rPr>
                <w:noProof/>
                <w:webHidden/>
              </w:rPr>
            </w:rPrChange>
          </w:rPr>
          <w:instrText xml:space="preserve"> PAGEREF _Toc186130801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728" w:author="Kiên Lê Trung" w:date="2024-12-26T18:39:00Z" w16du:dateUtc="2024-12-26T11:39:00Z">
            <w:rPr>
              <w:noProof/>
              <w:webHidden/>
            </w:rPr>
          </w:rPrChange>
        </w:rPr>
        <w:fldChar w:fldCharType="separate"/>
      </w:r>
      <w:ins w:id="2729" w:author="Kiên Lê Trung" w:date="2024-12-26T18:39:00Z" w16du:dateUtc="2024-12-26T11:39:00Z">
        <w:r w:rsidRPr="00902100">
          <w:rPr>
            <w:rFonts w:ascii="Times New Roman" w:hAnsi="Times New Roman" w:cs="Times New Roman"/>
            <w:noProof/>
            <w:webHidden/>
            <w:sz w:val="24"/>
            <w:szCs w:val="24"/>
            <w:rPrChange w:id="2730" w:author="Kiên Lê Trung" w:date="2024-12-26T18:39:00Z" w16du:dateUtc="2024-12-26T11:39:00Z">
              <w:rPr>
                <w:noProof/>
                <w:webHidden/>
              </w:rPr>
            </w:rPrChange>
          </w:rPr>
          <w:t>55</w:t>
        </w:r>
        <w:r w:rsidRPr="00902100">
          <w:rPr>
            <w:rFonts w:ascii="Times New Roman" w:hAnsi="Times New Roman" w:cs="Times New Roman"/>
            <w:noProof/>
            <w:webHidden/>
            <w:sz w:val="24"/>
            <w:szCs w:val="24"/>
            <w:rPrChange w:id="273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32" w:author="Kiên Lê Trung" w:date="2024-12-26T18:39:00Z" w16du:dateUtc="2024-12-26T11:39:00Z">
              <w:rPr>
                <w:rStyle w:val="Hyperlink"/>
                <w:noProof/>
              </w:rPr>
            </w:rPrChange>
          </w:rPr>
          <w:fldChar w:fldCharType="end"/>
        </w:r>
      </w:ins>
    </w:p>
    <w:p w14:paraId="5D34A6FD" w14:textId="15E45774" w:rsidR="00902100" w:rsidRPr="00902100" w:rsidRDefault="00902100">
      <w:pPr>
        <w:pStyle w:val="TableofFigures"/>
        <w:tabs>
          <w:tab w:val="right" w:leader="dot" w:pos="9019"/>
        </w:tabs>
        <w:rPr>
          <w:ins w:id="273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34" w:author="Kiên Lê Trung" w:date="2024-12-26T18:39:00Z" w16du:dateUtc="2024-12-26T11:39:00Z">
            <w:rPr>
              <w:ins w:id="273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36" w:author="Kiên Lê Trung" w:date="2024-12-26T18:39:00Z" w16du:dateUtc="2024-12-26T11:39:00Z">
        <w:r w:rsidRPr="00902100">
          <w:rPr>
            <w:rStyle w:val="Hyperlink"/>
            <w:rFonts w:ascii="Times New Roman" w:hAnsi="Times New Roman" w:cs="Times New Roman"/>
            <w:noProof/>
            <w:sz w:val="24"/>
            <w:szCs w:val="24"/>
            <w:rPrChange w:id="273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3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39" w:author="Kiên Lê Trung" w:date="2024-12-26T18:39:00Z" w16du:dateUtc="2024-12-26T11:39:00Z">
              <w:rPr>
                <w:noProof/>
              </w:rPr>
            </w:rPrChange>
          </w:rPr>
          <w:instrText>HYPERLINK \l "_Toc186130802"</w:instrText>
        </w:r>
        <w:r w:rsidRPr="00902100">
          <w:rPr>
            <w:rStyle w:val="Hyperlink"/>
            <w:rFonts w:ascii="Times New Roman" w:hAnsi="Times New Roman" w:cs="Times New Roman"/>
            <w:noProof/>
            <w:sz w:val="24"/>
            <w:szCs w:val="24"/>
            <w:rPrChange w:id="2740"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74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42" w:author="Kiên Lê Trung" w:date="2024-12-26T18:39:00Z" w16du:dateUtc="2024-12-26T11:39:00Z">
              <w:rPr>
                <w:rStyle w:val="Hyperlink"/>
                <w:noProof/>
              </w:rPr>
            </w:rPrChange>
          </w:rPr>
          <w:t>Hình 2.43</w:t>
        </w:r>
        <w:r w:rsidRPr="00902100">
          <w:rPr>
            <w:rStyle w:val="Hyperlink"/>
            <w:rFonts w:ascii="Times New Roman" w:hAnsi="Times New Roman" w:cs="Times New Roman"/>
            <w:noProof/>
            <w:sz w:val="24"/>
            <w:szCs w:val="24"/>
            <w:lang w:val="en-US"/>
            <w:rPrChange w:id="2743" w:author="Kiên Lê Trung" w:date="2024-12-26T18:39:00Z" w16du:dateUtc="2024-12-26T11:39:00Z">
              <w:rPr>
                <w:rStyle w:val="Hyperlink"/>
                <w:noProof/>
                <w:lang w:val="en-US"/>
              </w:rPr>
            </w:rPrChange>
          </w:rPr>
          <w:t xml:space="preserve"> Biểu đồ lớp thiết kế</w:t>
        </w:r>
        <w:r w:rsidRPr="00902100">
          <w:rPr>
            <w:rFonts w:ascii="Times New Roman" w:hAnsi="Times New Roman" w:cs="Times New Roman"/>
            <w:noProof/>
            <w:webHidden/>
            <w:sz w:val="24"/>
            <w:szCs w:val="24"/>
            <w:rPrChange w:id="274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4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46" w:author="Kiên Lê Trung" w:date="2024-12-26T18:39:00Z" w16du:dateUtc="2024-12-26T11:39:00Z">
              <w:rPr>
                <w:noProof/>
                <w:webHidden/>
              </w:rPr>
            </w:rPrChange>
          </w:rPr>
          <w:instrText xml:space="preserve"> PAGEREF _Toc186130802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747" w:author="Kiên Lê Trung" w:date="2024-12-26T18:39:00Z" w16du:dateUtc="2024-12-26T11:39:00Z">
            <w:rPr>
              <w:noProof/>
              <w:webHidden/>
            </w:rPr>
          </w:rPrChange>
        </w:rPr>
        <w:fldChar w:fldCharType="separate"/>
      </w:r>
      <w:ins w:id="2748" w:author="Kiên Lê Trung" w:date="2024-12-26T18:39:00Z" w16du:dateUtc="2024-12-26T11:39:00Z">
        <w:r w:rsidRPr="00902100">
          <w:rPr>
            <w:rFonts w:ascii="Times New Roman" w:hAnsi="Times New Roman" w:cs="Times New Roman"/>
            <w:noProof/>
            <w:webHidden/>
            <w:sz w:val="24"/>
            <w:szCs w:val="24"/>
            <w:rPrChange w:id="2749" w:author="Kiên Lê Trung" w:date="2024-12-26T18:39:00Z" w16du:dateUtc="2024-12-26T11:39:00Z">
              <w:rPr>
                <w:noProof/>
                <w:webHidden/>
              </w:rPr>
            </w:rPrChange>
          </w:rPr>
          <w:t>56</w:t>
        </w:r>
        <w:r w:rsidRPr="00902100">
          <w:rPr>
            <w:rFonts w:ascii="Times New Roman" w:hAnsi="Times New Roman" w:cs="Times New Roman"/>
            <w:noProof/>
            <w:webHidden/>
            <w:sz w:val="24"/>
            <w:szCs w:val="24"/>
            <w:rPrChange w:id="275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51" w:author="Kiên Lê Trung" w:date="2024-12-26T18:39:00Z" w16du:dateUtc="2024-12-26T11:39:00Z">
              <w:rPr>
                <w:rStyle w:val="Hyperlink"/>
                <w:noProof/>
              </w:rPr>
            </w:rPrChange>
          </w:rPr>
          <w:fldChar w:fldCharType="end"/>
        </w:r>
      </w:ins>
    </w:p>
    <w:p w14:paraId="47F716D8" w14:textId="5A9F3784" w:rsidR="00902100" w:rsidRPr="00902100" w:rsidRDefault="00902100">
      <w:pPr>
        <w:pStyle w:val="TableofFigures"/>
        <w:tabs>
          <w:tab w:val="right" w:leader="dot" w:pos="9019"/>
        </w:tabs>
        <w:rPr>
          <w:ins w:id="275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53" w:author="Kiên Lê Trung" w:date="2024-12-26T18:39:00Z" w16du:dateUtc="2024-12-26T11:39:00Z">
            <w:rPr>
              <w:ins w:id="275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55" w:author="Kiên Lê Trung" w:date="2024-12-26T18:39:00Z" w16du:dateUtc="2024-12-26T11:39:00Z">
        <w:r w:rsidRPr="00902100">
          <w:rPr>
            <w:rStyle w:val="Hyperlink"/>
            <w:rFonts w:ascii="Times New Roman" w:hAnsi="Times New Roman" w:cs="Times New Roman"/>
            <w:noProof/>
            <w:sz w:val="24"/>
            <w:szCs w:val="24"/>
            <w:rPrChange w:id="275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5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58" w:author="Kiên Lê Trung" w:date="2024-12-26T18:39:00Z" w16du:dateUtc="2024-12-26T11:39:00Z">
              <w:rPr>
                <w:noProof/>
              </w:rPr>
            </w:rPrChange>
          </w:rPr>
          <w:instrText>HYPERLINK \l "_Toc186130803"</w:instrText>
        </w:r>
        <w:r w:rsidRPr="00902100">
          <w:rPr>
            <w:rStyle w:val="Hyperlink"/>
            <w:rFonts w:ascii="Times New Roman" w:hAnsi="Times New Roman" w:cs="Times New Roman"/>
            <w:noProof/>
            <w:sz w:val="24"/>
            <w:szCs w:val="24"/>
            <w:rPrChange w:id="2759"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76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61" w:author="Kiên Lê Trung" w:date="2024-12-26T18:39:00Z" w16du:dateUtc="2024-12-26T11:39:00Z">
              <w:rPr>
                <w:rStyle w:val="Hyperlink"/>
                <w:noProof/>
              </w:rPr>
            </w:rPrChange>
          </w:rPr>
          <w:t>Hình 2.44</w:t>
        </w:r>
        <w:r w:rsidRPr="00902100">
          <w:rPr>
            <w:rStyle w:val="Hyperlink"/>
            <w:rFonts w:ascii="Times New Roman" w:hAnsi="Times New Roman" w:cs="Times New Roman"/>
            <w:noProof/>
            <w:sz w:val="24"/>
            <w:szCs w:val="24"/>
            <w:lang w:val="en-US"/>
            <w:rPrChange w:id="2762" w:author="Kiên Lê Trung" w:date="2024-12-26T18:39:00Z" w16du:dateUtc="2024-12-26T11:39:00Z">
              <w:rPr>
                <w:rStyle w:val="Hyperlink"/>
                <w:noProof/>
                <w:lang w:val="en-US"/>
              </w:rPr>
            </w:rPrChange>
          </w:rPr>
          <w:t xml:space="preserve"> Biểu đồ cơ sở dữ liệu</w:t>
        </w:r>
        <w:r w:rsidRPr="00902100">
          <w:rPr>
            <w:rFonts w:ascii="Times New Roman" w:hAnsi="Times New Roman" w:cs="Times New Roman"/>
            <w:noProof/>
            <w:webHidden/>
            <w:sz w:val="24"/>
            <w:szCs w:val="24"/>
            <w:rPrChange w:id="276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6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65" w:author="Kiên Lê Trung" w:date="2024-12-26T18:39:00Z" w16du:dateUtc="2024-12-26T11:39:00Z">
              <w:rPr>
                <w:noProof/>
                <w:webHidden/>
              </w:rPr>
            </w:rPrChange>
          </w:rPr>
          <w:instrText xml:space="preserve"> PAGEREF _Toc186130803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766" w:author="Kiên Lê Trung" w:date="2024-12-26T18:39:00Z" w16du:dateUtc="2024-12-26T11:39:00Z">
            <w:rPr>
              <w:noProof/>
              <w:webHidden/>
            </w:rPr>
          </w:rPrChange>
        </w:rPr>
        <w:fldChar w:fldCharType="separate"/>
      </w:r>
      <w:ins w:id="2767" w:author="Kiên Lê Trung" w:date="2024-12-26T18:39:00Z" w16du:dateUtc="2024-12-26T11:39:00Z">
        <w:r w:rsidRPr="00902100">
          <w:rPr>
            <w:rFonts w:ascii="Times New Roman" w:hAnsi="Times New Roman" w:cs="Times New Roman"/>
            <w:noProof/>
            <w:webHidden/>
            <w:sz w:val="24"/>
            <w:szCs w:val="24"/>
            <w:rPrChange w:id="2768" w:author="Kiên Lê Trung" w:date="2024-12-26T18:39:00Z" w16du:dateUtc="2024-12-26T11:39:00Z">
              <w:rPr>
                <w:noProof/>
                <w:webHidden/>
              </w:rPr>
            </w:rPrChange>
          </w:rPr>
          <w:t>57</w:t>
        </w:r>
        <w:r w:rsidRPr="00902100">
          <w:rPr>
            <w:rFonts w:ascii="Times New Roman" w:hAnsi="Times New Roman" w:cs="Times New Roman"/>
            <w:noProof/>
            <w:webHidden/>
            <w:sz w:val="24"/>
            <w:szCs w:val="24"/>
            <w:rPrChange w:id="276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70" w:author="Kiên Lê Trung" w:date="2024-12-26T18:39:00Z" w16du:dateUtc="2024-12-26T11:39:00Z">
              <w:rPr>
                <w:rStyle w:val="Hyperlink"/>
                <w:noProof/>
              </w:rPr>
            </w:rPrChange>
          </w:rPr>
          <w:fldChar w:fldCharType="end"/>
        </w:r>
      </w:ins>
    </w:p>
    <w:p w14:paraId="6D343BA0" w14:textId="2176140F" w:rsidR="00902100" w:rsidRPr="00902100" w:rsidRDefault="00902100">
      <w:pPr>
        <w:pStyle w:val="TableofFigures"/>
        <w:tabs>
          <w:tab w:val="right" w:leader="dot" w:pos="9019"/>
        </w:tabs>
        <w:rPr>
          <w:ins w:id="277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72" w:author="Kiên Lê Trung" w:date="2024-12-26T18:39:00Z" w16du:dateUtc="2024-12-26T11:39:00Z">
            <w:rPr>
              <w:ins w:id="277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74" w:author="Kiên Lê Trung" w:date="2024-12-26T18:39:00Z" w16du:dateUtc="2024-12-26T11:39:00Z">
        <w:r w:rsidRPr="00902100">
          <w:rPr>
            <w:rStyle w:val="Hyperlink"/>
            <w:rFonts w:ascii="Times New Roman" w:hAnsi="Times New Roman" w:cs="Times New Roman"/>
            <w:noProof/>
            <w:sz w:val="24"/>
            <w:szCs w:val="24"/>
            <w:rPrChange w:id="277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7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77" w:author="Kiên Lê Trung" w:date="2024-12-26T18:39:00Z" w16du:dateUtc="2024-12-26T11:39:00Z">
              <w:rPr>
                <w:noProof/>
              </w:rPr>
            </w:rPrChange>
          </w:rPr>
          <w:instrText>HYPERLINK \l "_Toc186130804"</w:instrText>
        </w:r>
        <w:r w:rsidRPr="00902100">
          <w:rPr>
            <w:rStyle w:val="Hyperlink"/>
            <w:rFonts w:ascii="Times New Roman" w:hAnsi="Times New Roman" w:cs="Times New Roman"/>
            <w:noProof/>
            <w:sz w:val="24"/>
            <w:szCs w:val="24"/>
            <w:rPrChange w:id="2778"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77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80" w:author="Kiên Lê Trung" w:date="2024-12-26T18:39:00Z" w16du:dateUtc="2024-12-26T11:39:00Z">
              <w:rPr>
                <w:rStyle w:val="Hyperlink"/>
                <w:noProof/>
              </w:rPr>
            </w:rPrChange>
          </w:rPr>
          <w:t>Hình 3.1</w:t>
        </w:r>
        <w:r w:rsidRPr="00902100">
          <w:rPr>
            <w:rStyle w:val="Hyperlink"/>
            <w:rFonts w:ascii="Times New Roman" w:hAnsi="Times New Roman" w:cs="Times New Roman"/>
            <w:noProof/>
            <w:sz w:val="24"/>
            <w:szCs w:val="24"/>
            <w:lang w:val="en-US"/>
            <w:rPrChange w:id="2781"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2782" w:author="Kiên Lê Trung" w:date="2024-12-26T18:39:00Z" w16du:dateUtc="2024-12-26T11:39:00Z">
              <w:rPr>
                <w:rStyle w:val="Hyperlink"/>
                <w:rFonts w:eastAsia="Times New Roman" w:cs="Times New Roman"/>
                <w:noProof/>
                <w:lang w:val="en-US"/>
              </w:rPr>
            </w:rPrChange>
          </w:rPr>
          <w:t>Giao diện trang chủ</w:t>
        </w:r>
        <w:r w:rsidRPr="00902100">
          <w:rPr>
            <w:rFonts w:ascii="Times New Roman" w:hAnsi="Times New Roman" w:cs="Times New Roman"/>
            <w:noProof/>
            <w:webHidden/>
            <w:sz w:val="24"/>
            <w:szCs w:val="24"/>
            <w:rPrChange w:id="278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8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85" w:author="Kiên Lê Trung" w:date="2024-12-26T18:39:00Z" w16du:dateUtc="2024-12-26T11:39:00Z">
              <w:rPr>
                <w:noProof/>
                <w:webHidden/>
              </w:rPr>
            </w:rPrChange>
          </w:rPr>
          <w:instrText xml:space="preserve"> PAGEREF _Toc186130804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786" w:author="Kiên Lê Trung" w:date="2024-12-26T18:39:00Z" w16du:dateUtc="2024-12-26T11:39:00Z">
            <w:rPr>
              <w:noProof/>
              <w:webHidden/>
            </w:rPr>
          </w:rPrChange>
        </w:rPr>
        <w:fldChar w:fldCharType="separate"/>
      </w:r>
      <w:ins w:id="2787" w:author="Kiên Lê Trung" w:date="2024-12-26T18:39:00Z" w16du:dateUtc="2024-12-26T11:39:00Z">
        <w:r w:rsidRPr="00902100">
          <w:rPr>
            <w:rFonts w:ascii="Times New Roman" w:hAnsi="Times New Roman" w:cs="Times New Roman"/>
            <w:noProof/>
            <w:webHidden/>
            <w:sz w:val="24"/>
            <w:szCs w:val="24"/>
            <w:rPrChange w:id="2788"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278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90" w:author="Kiên Lê Trung" w:date="2024-12-26T18:39:00Z" w16du:dateUtc="2024-12-26T11:39:00Z">
              <w:rPr>
                <w:rStyle w:val="Hyperlink"/>
                <w:noProof/>
              </w:rPr>
            </w:rPrChange>
          </w:rPr>
          <w:fldChar w:fldCharType="end"/>
        </w:r>
      </w:ins>
    </w:p>
    <w:p w14:paraId="07E05D31" w14:textId="59FE10E8" w:rsidR="00902100" w:rsidRPr="00902100" w:rsidRDefault="00902100">
      <w:pPr>
        <w:pStyle w:val="TableofFigures"/>
        <w:tabs>
          <w:tab w:val="right" w:leader="dot" w:pos="9019"/>
        </w:tabs>
        <w:rPr>
          <w:ins w:id="279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92" w:author="Kiên Lê Trung" w:date="2024-12-26T18:39:00Z" w16du:dateUtc="2024-12-26T11:39:00Z">
            <w:rPr>
              <w:ins w:id="279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94" w:author="Kiên Lê Trung" w:date="2024-12-26T18:39:00Z" w16du:dateUtc="2024-12-26T11:39:00Z">
        <w:r w:rsidRPr="00902100">
          <w:rPr>
            <w:rStyle w:val="Hyperlink"/>
            <w:rFonts w:ascii="Times New Roman" w:hAnsi="Times New Roman" w:cs="Times New Roman"/>
            <w:noProof/>
            <w:sz w:val="24"/>
            <w:szCs w:val="24"/>
            <w:rPrChange w:id="279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9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97" w:author="Kiên Lê Trung" w:date="2024-12-26T18:39:00Z" w16du:dateUtc="2024-12-26T11:39:00Z">
              <w:rPr>
                <w:noProof/>
              </w:rPr>
            </w:rPrChange>
          </w:rPr>
          <w:instrText>HYPERLINK \l "_Toc186130805"</w:instrText>
        </w:r>
        <w:r w:rsidRPr="00902100">
          <w:rPr>
            <w:rStyle w:val="Hyperlink"/>
            <w:rFonts w:ascii="Times New Roman" w:hAnsi="Times New Roman" w:cs="Times New Roman"/>
            <w:noProof/>
            <w:sz w:val="24"/>
            <w:szCs w:val="24"/>
            <w:rPrChange w:id="2798"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79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00" w:author="Kiên Lê Trung" w:date="2024-12-26T18:39:00Z" w16du:dateUtc="2024-12-26T11:39:00Z">
              <w:rPr>
                <w:rStyle w:val="Hyperlink"/>
                <w:noProof/>
              </w:rPr>
            </w:rPrChange>
          </w:rPr>
          <w:t>Hình 3.2</w:t>
        </w:r>
        <w:r w:rsidRPr="00902100">
          <w:rPr>
            <w:rStyle w:val="Hyperlink"/>
            <w:rFonts w:ascii="Times New Roman" w:hAnsi="Times New Roman" w:cs="Times New Roman"/>
            <w:noProof/>
            <w:sz w:val="24"/>
            <w:szCs w:val="24"/>
            <w:lang w:val="en-US"/>
            <w:rPrChange w:id="2801"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2802" w:author="Kiên Lê Trung" w:date="2024-12-26T18:39:00Z" w16du:dateUtc="2024-12-26T11:39:00Z">
              <w:rPr>
                <w:rStyle w:val="Hyperlink"/>
                <w:rFonts w:eastAsia="Times New Roman" w:cs="Times New Roman"/>
                <w:noProof/>
                <w:lang w:val="en-US"/>
              </w:rPr>
            </w:rPrChange>
          </w:rPr>
          <w:t>Giao diện đăng nhập</w:t>
        </w:r>
        <w:r w:rsidRPr="00902100">
          <w:rPr>
            <w:rFonts w:ascii="Times New Roman" w:hAnsi="Times New Roman" w:cs="Times New Roman"/>
            <w:noProof/>
            <w:webHidden/>
            <w:sz w:val="24"/>
            <w:szCs w:val="24"/>
            <w:rPrChange w:id="280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0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05" w:author="Kiên Lê Trung" w:date="2024-12-26T18:39:00Z" w16du:dateUtc="2024-12-26T11:39:00Z">
              <w:rPr>
                <w:noProof/>
                <w:webHidden/>
              </w:rPr>
            </w:rPrChange>
          </w:rPr>
          <w:instrText xml:space="preserve"> PAGEREF _Toc186130805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806" w:author="Kiên Lê Trung" w:date="2024-12-26T18:39:00Z" w16du:dateUtc="2024-12-26T11:39:00Z">
            <w:rPr>
              <w:noProof/>
              <w:webHidden/>
            </w:rPr>
          </w:rPrChange>
        </w:rPr>
        <w:fldChar w:fldCharType="separate"/>
      </w:r>
      <w:ins w:id="2807" w:author="Kiên Lê Trung" w:date="2024-12-26T18:39:00Z" w16du:dateUtc="2024-12-26T11:39:00Z">
        <w:r w:rsidRPr="00902100">
          <w:rPr>
            <w:rFonts w:ascii="Times New Roman" w:hAnsi="Times New Roman" w:cs="Times New Roman"/>
            <w:noProof/>
            <w:webHidden/>
            <w:sz w:val="24"/>
            <w:szCs w:val="24"/>
            <w:rPrChange w:id="2808"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280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10" w:author="Kiên Lê Trung" w:date="2024-12-26T18:39:00Z" w16du:dateUtc="2024-12-26T11:39:00Z">
              <w:rPr>
                <w:rStyle w:val="Hyperlink"/>
                <w:noProof/>
              </w:rPr>
            </w:rPrChange>
          </w:rPr>
          <w:fldChar w:fldCharType="end"/>
        </w:r>
      </w:ins>
    </w:p>
    <w:p w14:paraId="4563E237" w14:textId="4C0A87DF" w:rsidR="00902100" w:rsidRPr="00902100" w:rsidRDefault="00902100">
      <w:pPr>
        <w:pStyle w:val="TableofFigures"/>
        <w:tabs>
          <w:tab w:val="right" w:leader="dot" w:pos="9019"/>
        </w:tabs>
        <w:rPr>
          <w:ins w:id="281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12" w:author="Kiên Lê Trung" w:date="2024-12-26T18:39:00Z" w16du:dateUtc="2024-12-26T11:39:00Z">
            <w:rPr>
              <w:ins w:id="281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14" w:author="Kiên Lê Trung" w:date="2024-12-26T18:39:00Z" w16du:dateUtc="2024-12-26T11:39:00Z">
        <w:r w:rsidRPr="00902100">
          <w:rPr>
            <w:rStyle w:val="Hyperlink"/>
            <w:rFonts w:ascii="Times New Roman" w:hAnsi="Times New Roman" w:cs="Times New Roman"/>
            <w:noProof/>
            <w:sz w:val="24"/>
            <w:szCs w:val="24"/>
            <w:rPrChange w:id="281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1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17" w:author="Kiên Lê Trung" w:date="2024-12-26T18:39:00Z" w16du:dateUtc="2024-12-26T11:39:00Z">
              <w:rPr>
                <w:noProof/>
              </w:rPr>
            </w:rPrChange>
          </w:rPr>
          <w:instrText>HYPERLINK \l "_Toc186130806"</w:instrText>
        </w:r>
        <w:r w:rsidRPr="00902100">
          <w:rPr>
            <w:rStyle w:val="Hyperlink"/>
            <w:rFonts w:ascii="Times New Roman" w:hAnsi="Times New Roman" w:cs="Times New Roman"/>
            <w:noProof/>
            <w:sz w:val="24"/>
            <w:szCs w:val="24"/>
            <w:rPrChange w:id="2818"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81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20" w:author="Kiên Lê Trung" w:date="2024-12-26T18:39:00Z" w16du:dateUtc="2024-12-26T11:39:00Z">
              <w:rPr>
                <w:rStyle w:val="Hyperlink"/>
                <w:noProof/>
              </w:rPr>
            </w:rPrChange>
          </w:rPr>
          <w:t>Hình 3.3</w:t>
        </w:r>
        <w:r w:rsidRPr="00902100">
          <w:rPr>
            <w:rStyle w:val="Hyperlink"/>
            <w:rFonts w:ascii="Times New Roman" w:hAnsi="Times New Roman" w:cs="Times New Roman"/>
            <w:noProof/>
            <w:sz w:val="24"/>
            <w:szCs w:val="24"/>
            <w:lang w:val="en-US"/>
            <w:rPrChange w:id="2821"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2822" w:author="Kiên Lê Trung" w:date="2024-12-26T18:39:00Z" w16du:dateUtc="2024-12-26T11:39:00Z">
              <w:rPr>
                <w:rStyle w:val="Hyperlink"/>
                <w:rFonts w:eastAsia="Times New Roman" w:cs="Times New Roman"/>
                <w:noProof/>
                <w:lang w:val="en-US"/>
              </w:rPr>
            </w:rPrChange>
          </w:rPr>
          <w:t>Giao diện đăng ký</w:t>
        </w:r>
        <w:r w:rsidRPr="00902100">
          <w:rPr>
            <w:rFonts w:ascii="Times New Roman" w:hAnsi="Times New Roman" w:cs="Times New Roman"/>
            <w:noProof/>
            <w:webHidden/>
            <w:sz w:val="24"/>
            <w:szCs w:val="24"/>
            <w:rPrChange w:id="282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2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25" w:author="Kiên Lê Trung" w:date="2024-12-26T18:39:00Z" w16du:dateUtc="2024-12-26T11:39:00Z">
              <w:rPr>
                <w:noProof/>
                <w:webHidden/>
              </w:rPr>
            </w:rPrChange>
          </w:rPr>
          <w:instrText xml:space="preserve"> PAGEREF _Toc186130806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826" w:author="Kiên Lê Trung" w:date="2024-12-26T18:39:00Z" w16du:dateUtc="2024-12-26T11:39:00Z">
            <w:rPr>
              <w:noProof/>
              <w:webHidden/>
            </w:rPr>
          </w:rPrChange>
        </w:rPr>
        <w:fldChar w:fldCharType="separate"/>
      </w:r>
      <w:ins w:id="2827" w:author="Kiên Lê Trung" w:date="2024-12-26T18:39:00Z" w16du:dateUtc="2024-12-26T11:39:00Z">
        <w:r w:rsidRPr="00902100">
          <w:rPr>
            <w:rFonts w:ascii="Times New Roman" w:hAnsi="Times New Roman" w:cs="Times New Roman"/>
            <w:noProof/>
            <w:webHidden/>
            <w:sz w:val="24"/>
            <w:szCs w:val="24"/>
            <w:rPrChange w:id="2828"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282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30" w:author="Kiên Lê Trung" w:date="2024-12-26T18:39:00Z" w16du:dateUtc="2024-12-26T11:39:00Z">
              <w:rPr>
                <w:rStyle w:val="Hyperlink"/>
                <w:noProof/>
              </w:rPr>
            </w:rPrChange>
          </w:rPr>
          <w:fldChar w:fldCharType="end"/>
        </w:r>
      </w:ins>
    </w:p>
    <w:p w14:paraId="23EA216A" w14:textId="7949189C" w:rsidR="00902100" w:rsidRPr="00902100" w:rsidRDefault="00902100">
      <w:pPr>
        <w:pStyle w:val="TableofFigures"/>
        <w:tabs>
          <w:tab w:val="right" w:leader="dot" w:pos="9019"/>
        </w:tabs>
        <w:rPr>
          <w:ins w:id="283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32" w:author="Kiên Lê Trung" w:date="2024-12-26T18:39:00Z" w16du:dateUtc="2024-12-26T11:39:00Z">
            <w:rPr>
              <w:ins w:id="283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34" w:author="Kiên Lê Trung" w:date="2024-12-26T18:39:00Z" w16du:dateUtc="2024-12-26T11:39:00Z">
        <w:r w:rsidRPr="00902100">
          <w:rPr>
            <w:rStyle w:val="Hyperlink"/>
            <w:rFonts w:ascii="Times New Roman" w:hAnsi="Times New Roman" w:cs="Times New Roman"/>
            <w:noProof/>
            <w:sz w:val="24"/>
            <w:szCs w:val="24"/>
            <w:rPrChange w:id="283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3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37" w:author="Kiên Lê Trung" w:date="2024-12-26T18:39:00Z" w16du:dateUtc="2024-12-26T11:39:00Z">
              <w:rPr>
                <w:noProof/>
              </w:rPr>
            </w:rPrChange>
          </w:rPr>
          <w:instrText>HYPERLINK \l "_Toc186130807"</w:instrText>
        </w:r>
        <w:r w:rsidRPr="00902100">
          <w:rPr>
            <w:rStyle w:val="Hyperlink"/>
            <w:rFonts w:ascii="Times New Roman" w:hAnsi="Times New Roman" w:cs="Times New Roman"/>
            <w:noProof/>
            <w:sz w:val="24"/>
            <w:szCs w:val="24"/>
            <w:rPrChange w:id="2838"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83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40" w:author="Kiên Lê Trung" w:date="2024-12-26T18:39:00Z" w16du:dateUtc="2024-12-26T11:39:00Z">
              <w:rPr>
                <w:rStyle w:val="Hyperlink"/>
                <w:noProof/>
              </w:rPr>
            </w:rPrChange>
          </w:rPr>
          <w:t>Hình 3.4</w:t>
        </w:r>
        <w:r w:rsidRPr="00902100">
          <w:rPr>
            <w:rStyle w:val="Hyperlink"/>
            <w:rFonts w:ascii="Times New Roman" w:hAnsi="Times New Roman" w:cs="Times New Roman"/>
            <w:noProof/>
            <w:sz w:val="24"/>
            <w:szCs w:val="24"/>
            <w:lang w:val="en-US"/>
            <w:rPrChange w:id="2841" w:author="Kiên Lê Trung" w:date="2024-12-26T18:39:00Z" w16du:dateUtc="2024-12-26T11:39:00Z">
              <w:rPr>
                <w:rStyle w:val="Hyperlink"/>
                <w:noProof/>
                <w:lang w:val="en-US"/>
              </w:rPr>
            </w:rPrChange>
          </w:rPr>
          <w:t xml:space="preserve"> Giao diện chi tiết sản phẩm</w:t>
        </w:r>
        <w:r w:rsidRPr="00902100">
          <w:rPr>
            <w:rFonts w:ascii="Times New Roman" w:hAnsi="Times New Roman" w:cs="Times New Roman"/>
            <w:noProof/>
            <w:webHidden/>
            <w:sz w:val="24"/>
            <w:szCs w:val="24"/>
            <w:rPrChange w:id="284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4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44" w:author="Kiên Lê Trung" w:date="2024-12-26T18:39:00Z" w16du:dateUtc="2024-12-26T11:39:00Z">
              <w:rPr>
                <w:noProof/>
                <w:webHidden/>
              </w:rPr>
            </w:rPrChange>
          </w:rPr>
          <w:instrText xml:space="preserve"> PAGEREF _Toc186130807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845" w:author="Kiên Lê Trung" w:date="2024-12-26T18:39:00Z" w16du:dateUtc="2024-12-26T11:39:00Z">
            <w:rPr>
              <w:noProof/>
              <w:webHidden/>
            </w:rPr>
          </w:rPrChange>
        </w:rPr>
        <w:fldChar w:fldCharType="separate"/>
      </w:r>
      <w:ins w:id="2846" w:author="Kiên Lê Trung" w:date="2024-12-26T18:39:00Z" w16du:dateUtc="2024-12-26T11:39:00Z">
        <w:r w:rsidRPr="00902100">
          <w:rPr>
            <w:rFonts w:ascii="Times New Roman" w:hAnsi="Times New Roman" w:cs="Times New Roman"/>
            <w:noProof/>
            <w:webHidden/>
            <w:sz w:val="24"/>
            <w:szCs w:val="24"/>
            <w:rPrChange w:id="2847"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284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49" w:author="Kiên Lê Trung" w:date="2024-12-26T18:39:00Z" w16du:dateUtc="2024-12-26T11:39:00Z">
              <w:rPr>
                <w:rStyle w:val="Hyperlink"/>
                <w:noProof/>
              </w:rPr>
            </w:rPrChange>
          </w:rPr>
          <w:fldChar w:fldCharType="end"/>
        </w:r>
      </w:ins>
    </w:p>
    <w:p w14:paraId="68109348" w14:textId="59488577" w:rsidR="00902100" w:rsidRPr="00902100" w:rsidRDefault="00902100">
      <w:pPr>
        <w:pStyle w:val="TableofFigures"/>
        <w:tabs>
          <w:tab w:val="right" w:leader="dot" w:pos="9019"/>
        </w:tabs>
        <w:rPr>
          <w:ins w:id="285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51" w:author="Kiên Lê Trung" w:date="2024-12-26T18:39:00Z" w16du:dateUtc="2024-12-26T11:39:00Z">
            <w:rPr>
              <w:ins w:id="285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53" w:author="Kiên Lê Trung" w:date="2024-12-26T18:39:00Z" w16du:dateUtc="2024-12-26T11:39:00Z">
        <w:r w:rsidRPr="00902100">
          <w:rPr>
            <w:rStyle w:val="Hyperlink"/>
            <w:rFonts w:ascii="Times New Roman" w:hAnsi="Times New Roman" w:cs="Times New Roman"/>
            <w:noProof/>
            <w:sz w:val="24"/>
            <w:szCs w:val="24"/>
            <w:rPrChange w:id="285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5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56" w:author="Kiên Lê Trung" w:date="2024-12-26T18:39:00Z" w16du:dateUtc="2024-12-26T11:39:00Z">
              <w:rPr>
                <w:noProof/>
              </w:rPr>
            </w:rPrChange>
          </w:rPr>
          <w:instrText>HYPERLINK \l "_Toc186130808"</w:instrText>
        </w:r>
        <w:r w:rsidRPr="00902100">
          <w:rPr>
            <w:rStyle w:val="Hyperlink"/>
            <w:rFonts w:ascii="Times New Roman" w:hAnsi="Times New Roman" w:cs="Times New Roman"/>
            <w:noProof/>
            <w:sz w:val="24"/>
            <w:szCs w:val="24"/>
            <w:rPrChange w:id="2857"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85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59" w:author="Kiên Lê Trung" w:date="2024-12-26T18:39:00Z" w16du:dateUtc="2024-12-26T11:39:00Z">
              <w:rPr>
                <w:rStyle w:val="Hyperlink"/>
                <w:noProof/>
              </w:rPr>
            </w:rPrChange>
          </w:rPr>
          <w:t>Hình 3.5</w:t>
        </w:r>
        <w:r w:rsidRPr="00902100">
          <w:rPr>
            <w:rStyle w:val="Hyperlink"/>
            <w:rFonts w:ascii="Times New Roman" w:hAnsi="Times New Roman" w:cs="Times New Roman"/>
            <w:noProof/>
            <w:sz w:val="24"/>
            <w:szCs w:val="24"/>
            <w:lang w:val="en-US"/>
            <w:rPrChange w:id="2860" w:author="Kiên Lê Trung" w:date="2024-12-26T18:39:00Z" w16du:dateUtc="2024-12-26T11:39:00Z">
              <w:rPr>
                <w:rStyle w:val="Hyperlink"/>
                <w:noProof/>
                <w:lang w:val="en-US"/>
              </w:rPr>
            </w:rPrChange>
          </w:rPr>
          <w:t xml:space="preserve"> Giao diện giỏ hàng</w:t>
        </w:r>
        <w:r w:rsidRPr="00902100">
          <w:rPr>
            <w:rFonts w:ascii="Times New Roman" w:hAnsi="Times New Roman" w:cs="Times New Roman"/>
            <w:noProof/>
            <w:webHidden/>
            <w:sz w:val="24"/>
            <w:szCs w:val="24"/>
            <w:rPrChange w:id="286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6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63" w:author="Kiên Lê Trung" w:date="2024-12-26T18:39:00Z" w16du:dateUtc="2024-12-26T11:39:00Z">
              <w:rPr>
                <w:noProof/>
                <w:webHidden/>
              </w:rPr>
            </w:rPrChange>
          </w:rPr>
          <w:instrText xml:space="preserve"> PAGEREF _Toc186130808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864" w:author="Kiên Lê Trung" w:date="2024-12-26T18:39:00Z" w16du:dateUtc="2024-12-26T11:39:00Z">
            <w:rPr>
              <w:noProof/>
              <w:webHidden/>
            </w:rPr>
          </w:rPrChange>
        </w:rPr>
        <w:fldChar w:fldCharType="separate"/>
      </w:r>
      <w:ins w:id="2865" w:author="Kiên Lê Trung" w:date="2024-12-26T18:39:00Z" w16du:dateUtc="2024-12-26T11:39:00Z">
        <w:r w:rsidRPr="00902100">
          <w:rPr>
            <w:rFonts w:ascii="Times New Roman" w:hAnsi="Times New Roman" w:cs="Times New Roman"/>
            <w:noProof/>
            <w:webHidden/>
            <w:sz w:val="24"/>
            <w:szCs w:val="24"/>
            <w:rPrChange w:id="2866"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286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68" w:author="Kiên Lê Trung" w:date="2024-12-26T18:39:00Z" w16du:dateUtc="2024-12-26T11:39:00Z">
              <w:rPr>
                <w:rStyle w:val="Hyperlink"/>
                <w:noProof/>
              </w:rPr>
            </w:rPrChange>
          </w:rPr>
          <w:fldChar w:fldCharType="end"/>
        </w:r>
      </w:ins>
    </w:p>
    <w:p w14:paraId="5EEF1EB3" w14:textId="0070FC36" w:rsidR="00902100" w:rsidRPr="00902100" w:rsidRDefault="00902100">
      <w:pPr>
        <w:pStyle w:val="TableofFigures"/>
        <w:tabs>
          <w:tab w:val="right" w:leader="dot" w:pos="9019"/>
        </w:tabs>
        <w:rPr>
          <w:ins w:id="286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70" w:author="Kiên Lê Trung" w:date="2024-12-26T18:39:00Z" w16du:dateUtc="2024-12-26T11:39:00Z">
            <w:rPr>
              <w:ins w:id="287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72" w:author="Kiên Lê Trung" w:date="2024-12-26T18:39:00Z" w16du:dateUtc="2024-12-26T11:39:00Z">
        <w:r w:rsidRPr="00902100">
          <w:rPr>
            <w:rStyle w:val="Hyperlink"/>
            <w:rFonts w:ascii="Times New Roman" w:hAnsi="Times New Roman" w:cs="Times New Roman"/>
            <w:noProof/>
            <w:sz w:val="24"/>
            <w:szCs w:val="24"/>
            <w:rPrChange w:id="287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7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75" w:author="Kiên Lê Trung" w:date="2024-12-26T18:39:00Z" w16du:dateUtc="2024-12-26T11:39:00Z">
              <w:rPr>
                <w:noProof/>
              </w:rPr>
            </w:rPrChange>
          </w:rPr>
          <w:instrText>HYPERLINK \l "_Toc186130809"</w:instrText>
        </w:r>
        <w:r w:rsidRPr="00902100">
          <w:rPr>
            <w:rStyle w:val="Hyperlink"/>
            <w:rFonts w:ascii="Times New Roman" w:hAnsi="Times New Roman" w:cs="Times New Roman"/>
            <w:noProof/>
            <w:sz w:val="24"/>
            <w:szCs w:val="24"/>
            <w:rPrChange w:id="2876"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87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78" w:author="Kiên Lê Trung" w:date="2024-12-26T18:39:00Z" w16du:dateUtc="2024-12-26T11:39:00Z">
              <w:rPr>
                <w:rStyle w:val="Hyperlink"/>
                <w:noProof/>
              </w:rPr>
            </w:rPrChange>
          </w:rPr>
          <w:t>Hình 3.6</w:t>
        </w:r>
        <w:r w:rsidRPr="00902100">
          <w:rPr>
            <w:rStyle w:val="Hyperlink"/>
            <w:rFonts w:ascii="Times New Roman" w:hAnsi="Times New Roman" w:cs="Times New Roman"/>
            <w:noProof/>
            <w:sz w:val="24"/>
            <w:szCs w:val="24"/>
            <w:lang w:val="en-US"/>
            <w:rPrChange w:id="2879" w:author="Kiên Lê Trung" w:date="2024-12-26T18:39:00Z" w16du:dateUtc="2024-12-26T11:39:00Z">
              <w:rPr>
                <w:rStyle w:val="Hyperlink"/>
                <w:noProof/>
                <w:lang w:val="en-US"/>
              </w:rPr>
            </w:rPrChange>
          </w:rPr>
          <w:t xml:space="preserve"> Giao diện chi tiết đơn hàng</w:t>
        </w:r>
        <w:r w:rsidRPr="00902100">
          <w:rPr>
            <w:rFonts w:ascii="Times New Roman" w:hAnsi="Times New Roman" w:cs="Times New Roman"/>
            <w:noProof/>
            <w:webHidden/>
            <w:sz w:val="24"/>
            <w:szCs w:val="24"/>
            <w:rPrChange w:id="288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8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82" w:author="Kiên Lê Trung" w:date="2024-12-26T18:39:00Z" w16du:dateUtc="2024-12-26T11:39:00Z">
              <w:rPr>
                <w:noProof/>
                <w:webHidden/>
              </w:rPr>
            </w:rPrChange>
          </w:rPr>
          <w:instrText xml:space="preserve"> PAGEREF _Toc186130809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883" w:author="Kiên Lê Trung" w:date="2024-12-26T18:39:00Z" w16du:dateUtc="2024-12-26T11:39:00Z">
            <w:rPr>
              <w:noProof/>
              <w:webHidden/>
            </w:rPr>
          </w:rPrChange>
        </w:rPr>
        <w:fldChar w:fldCharType="separate"/>
      </w:r>
      <w:ins w:id="2884" w:author="Kiên Lê Trung" w:date="2024-12-26T18:39:00Z" w16du:dateUtc="2024-12-26T11:39:00Z">
        <w:r w:rsidRPr="00902100">
          <w:rPr>
            <w:rFonts w:ascii="Times New Roman" w:hAnsi="Times New Roman" w:cs="Times New Roman"/>
            <w:noProof/>
            <w:webHidden/>
            <w:sz w:val="24"/>
            <w:szCs w:val="24"/>
            <w:rPrChange w:id="2885"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288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87" w:author="Kiên Lê Trung" w:date="2024-12-26T18:39:00Z" w16du:dateUtc="2024-12-26T11:39:00Z">
              <w:rPr>
                <w:rStyle w:val="Hyperlink"/>
                <w:noProof/>
              </w:rPr>
            </w:rPrChange>
          </w:rPr>
          <w:fldChar w:fldCharType="end"/>
        </w:r>
      </w:ins>
    </w:p>
    <w:p w14:paraId="1679A84C" w14:textId="268CB11B" w:rsidR="00902100" w:rsidRPr="00902100" w:rsidRDefault="00902100">
      <w:pPr>
        <w:pStyle w:val="TableofFigures"/>
        <w:tabs>
          <w:tab w:val="right" w:leader="dot" w:pos="9019"/>
        </w:tabs>
        <w:rPr>
          <w:ins w:id="288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89" w:author="Kiên Lê Trung" w:date="2024-12-26T18:39:00Z" w16du:dateUtc="2024-12-26T11:39:00Z">
            <w:rPr>
              <w:ins w:id="289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91" w:author="Kiên Lê Trung" w:date="2024-12-26T18:39:00Z" w16du:dateUtc="2024-12-26T11:39:00Z">
        <w:r w:rsidRPr="00902100">
          <w:rPr>
            <w:rStyle w:val="Hyperlink"/>
            <w:rFonts w:ascii="Times New Roman" w:hAnsi="Times New Roman" w:cs="Times New Roman"/>
            <w:noProof/>
            <w:sz w:val="24"/>
            <w:szCs w:val="24"/>
            <w:rPrChange w:id="289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9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94" w:author="Kiên Lê Trung" w:date="2024-12-26T18:39:00Z" w16du:dateUtc="2024-12-26T11:39:00Z">
              <w:rPr>
                <w:noProof/>
              </w:rPr>
            </w:rPrChange>
          </w:rPr>
          <w:instrText>HYPERLINK \l "_Toc186130810"</w:instrText>
        </w:r>
        <w:r w:rsidRPr="00902100">
          <w:rPr>
            <w:rStyle w:val="Hyperlink"/>
            <w:rFonts w:ascii="Times New Roman" w:hAnsi="Times New Roman" w:cs="Times New Roman"/>
            <w:noProof/>
            <w:sz w:val="24"/>
            <w:szCs w:val="24"/>
            <w:rPrChange w:id="2895"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89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97" w:author="Kiên Lê Trung" w:date="2024-12-26T18:39:00Z" w16du:dateUtc="2024-12-26T11:39:00Z">
              <w:rPr>
                <w:rStyle w:val="Hyperlink"/>
                <w:noProof/>
              </w:rPr>
            </w:rPrChange>
          </w:rPr>
          <w:t>Hình 3.7</w:t>
        </w:r>
        <w:r w:rsidRPr="00902100">
          <w:rPr>
            <w:rStyle w:val="Hyperlink"/>
            <w:rFonts w:ascii="Times New Roman" w:hAnsi="Times New Roman" w:cs="Times New Roman"/>
            <w:noProof/>
            <w:sz w:val="24"/>
            <w:szCs w:val="24"/>
            <w:lang w:val="en-US"/>
            <w:rPrChange w:id="2898" w:author="Kiên Lê Trung" w:date="2024-12-26T18:39:00Z" w16du:dateUtc="2024-12-26T11:39:00Z">
              <w:rPr>
                <w:rStyle w:val="Hyperlink"/>
                <w:noProof/>
                <w:lang w:val="en-US"/>
              </w:rPr>
            </w:rPrChange>
          </w:rPr>
          <w:t xml:space="preserve"> Giao diện trang chủ người bán</w:t>
        </w:r>
        <w:r w:rsidRPr="00902100">
          <w:rPr>
            <w:rFonts w:ascii="Times New Roman" w:hAnsi="Times New Roman" w:cs="Times New Roman"/>
            <w:noProof/>
            <w:webHidden/>
            <w:sz w:val="24"/>
            <w:szCs w:val="24"/>
            <w:rPrChange w:id="289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0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01" w:author="Kiên Lê Trung" w:date="2024-12-26T18:39:00Z" w16du:dateUtc="2024-12-26T11:39:00Z">
              <w:rPr>
                <w:noProof/>
                <w:webHidden/>
              </w:rPr>
            </w:rPrChange>
          </w:rPr>
          <w:instrText xml:space="preserve"> PAGEREF _Toc186130810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902" w:author="Kiên Lê Trung" w:date="2024-12-26T18:39:00Z" w16du:dateUtc="2024-12-26T11:39:00Z">
            <w:rPr>
              <w:noProof/>
              <w:webHidden/>
            </w:rPr>
          </w:rPrChange>
        </w:rPr>
        <w:fldChar w:fldCharType="separate"/>
      </w:r>
      <w:ins w:id="2903" w:author="Kiên Lê Trung" w:date="2024-12-26T18:39:00Z" w16du:dateUtc="2024-12-26T11:39:00Z">
        <w:r w:rsidRPr="00902100">
          <w:rPr>
            <w:rFonts w:ascii="Times New Roman" w:hAnsi="Times New Roman" w:cs="Times New Roman"/>
            <w:noProof/>
            <w:webHidden/>
            <w:sz w:val="24"/>
            <w:szCs w:val="24"/>
            <w:rPrChange w:id="2904"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290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06" w:author="Kiên Lê Trung" w:date="2024-12-26T18:39:00Z" w16du:dateUtc="2024-12-26T11:39:00Z">
              <w:rPr>
                <w:rStyle w:val="Hyperlink"/>
                <w:noProof/>
              </w:rPr>
            </w:rPrChange>
          </w:rPr>
          <w:fldChar w:fldCharType="end"/>
        </w:r>
      </w:ins>
    </w:p>
    <w:p w14:paraId="543A3B55" w14:textId="19AD2D5A" w:rsidR="00902100" w:rsidRPr="00902100" w:rsidRDefault="00902100">
      <w:pPr>
        <w:pStyle w:val="TableofFigures"/>
        <w:tabs>
          <w:tab w:val="right" w:leader="dot" w:pos="9019"/>
        </w:tabs>
        <w:rPr>
          <w:ins w:id="290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08" w:author="Kiên Lê Trung" w:date="2024-12-26T18:39:00Z" w16du:dateUtc="2024-12-26T11:39:00Z">
            <w:rPr>
              <w:ins w:id="290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10" w:author="Kiên Lê Trung" w:date="2024-12-26T18:39:00Z" w16du:dateUtc="2024-12-26T11:39:00Z">
        <w:r w:rsidRPr="00902100">
          <w:rPr>
            <w:rStyle w:val="Hyperlink"/>
            <w:rFonts w:ascii="Times New Roman" w:hAnsi="Times New Roman" w:cs="Times New Roman"/>
            <w:noProof/>
            <w:sz w:val="24"/>
            <w:szCs w:val="24"/>
            <w:rPrChange w:id="291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1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13" w:author="Kiên Lê Trung" w:date="2024-12-26T18:39:00Z" w16du:dateUtc="2024-12-26T11:39:00Z">
              <w:rPr>
                <w:noProof/>
              </w:rPr>
            </w:rPrChange>
          </w:rPr>
          <w:instrText>HYPERLINK \l "_Toc186130811"</w:instrText>
        </w:r>
        <w:r w:rsidRPr="00902100">
          <w:rPr>
            <w:rStyle w:val="Hyperlink"/>
            <w:rFonts w:ascii="Times New Roman" w:hAnsi="Times New Roman" w:cs="Times New Roman"/>
            <w:noProof/>
            <w:sz w:val="24"/>
            <w:szCs w:val="24"/>
            <w:rPrChange w:id="2914"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91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16" w:author="Kiên Lê Trung" w:date="2024-12-26T18:39:00Z" w16du:dateUtc="2024-12-26T11:39:00Z">
              <w:rPr>
                <w:rStyle w:val="Hyperlink"/>
                <w:noProof/>
              </w:rPr>
            </w:rPrChange>
          </w:rPr>
          <w:t>Hình 3.8</w:t>
        </w:r>
        <w:r w:rsidRPr="00902100">
          <w:rPr>
            <w:rStyle w:val="Hyperlink"/>
            <w:rFonts w:ascii="Times New Roman" w:hAnsi="Times New Roman" w:cs="Times New Roman"/>
            <w:noProof/>
            <w:sz w:val="24"/>
            <w:szCs w:val="24"/>
            <w:lang w:val="en-US"/>
            <w:rPrChange w:id="2917" w:author="Kiên Lê Trung" w:date="2024-12-26T18:39:00Z" w16du:dateUtc="2024-12-26T11:39:00Z">
              <w:rPr>
                <w:rStyle w:val="Hyperlink"/>
                <w:noProof/>
                <w:lang w:val="en-US"/>
              </w:rPr>
            </w:rPrChange>
          </w:rPr>
          <w:t xml:space="preserve"> Giao diện danh sách sản phẩm</w:t>
        </w:r>
        <w:r w:rsidRPr="00902100">
          <w:rPr>
            <w:rFonts w:ascii="Times New Roman" w:hAnsi="Times New Roman" w:cs="Times New Roman"/>
            <w:noProof/>
            <w:webHidden/>
            <w:sz w:val="24"/>
            <w:szCs w:val="24"/>
            <w:rPrChange w:id="291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1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20" w:author="Kiên Lê Trung" w:date="2024-12-26T18:39:00Z" w16du:dateUtc="2024-12-26T11:39:00Z">
              <w:rPr>
                <w:noProof/>
                <w:webHidden/>
              </w:rPr>
            </w:rPrChange>
          </w:rPr>
          <w:instrText xml:space="preserve"> PAGEREF _Toc186130811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921" w:author="Kiên Lê Trung" w:date="2024-12-26T18:39:00Z" w16du:dateUtc="2024-12-26T11:39:00Z">
            <w:rPr>
              <w:noProof/>
              <w:webHidden/>
            </w:rPr>
          </w:rPrChange>
        </w:rPr>
        <w:fldChar w:fldCharType="separate"/>
      </w:r>
      <w:ins w:id="2922" w:author="Kiên Lê Trung" w:date="2024-12-26T18:39:00Z" w16du:dateUtc="2024-12-26T11:39:00Z">
        <w:r w:rsidRPr="00902100">
          <w:rPr>
            <w:rFonts w:ascii="Times New Roman" w:hAnsi="Times New Roman" w:cs="Times New Roman"/>
            <w:noProof/>
            <w:webHidden/>
            <w:sz w:val="24"/>
            <w:szCs w:val="24"/>
            <w:rPrChange w:id="2923"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292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25" w:author="Kiên Lê Trung" w:date="2024-12-26T18:39:00Z" w16du:dateUtc="2024-12-26T11:39:00Z">
              <w:rPr>
                <w:rStyle w:val="Hyperlink"/>
                <w:noProof/>
              </w:rPr>
            </w:rPrChange>
          </w:rPr>
          <w:fldChar w:fldCharType="end"/>
        </w:r>
      </w:ins>
    </w:p>
    <w:p w14:paraId="59030FE8" w14:textId="2458BD98" w:rsidR="00902100" w:rsidRPr="00902100" w:rsidRDefault="00902100">
      <w:pPr>
        <w:pStyle w:val="TableofFigures"/>
        <w:tabs>
          <w:tab w:val="right" w:leader="dot" w:pos="9019"/>
        </w:tabs>
        <w:rPr>
          <w:ins w:id="292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27" w:author="Kiên Lê Trung" w:date="2024-12-26T18:39:00Z" w16du:dateUtc="2024-12-26T11:39:00Z">
            <w:rPr>
              <w:ins w:id="292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29" w:author="Kiên Lê Trung" w:date="2024-12-26T18:39:00Z" w16du:dateUtc="2024-12-26T11:39:00Z">
        <w:r w:rsidRPr="00902100">
          <w:rPr>
            <w:rStyle w:val="Hyperlink"/>
            <w:rFonts w:ascii="Times New Roman" w:hAnsi="Times New Roman" w:cs="Times New Roman"/>
            <w:noProof/>
            <w:sz w:val="24"/>
            <w:szCs w:val="24"/>
            <w:rPrChange w:id="293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3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32" w:author="Kiên Lê Trung" w:date="2024-12-26T18:39:00Z" w16du:dateUtc="2024-12-26T11:39:00Z">
              <w:rPr>
                <w:noProof/>
              </w:rPr>
            </w:rPrChange>
          </w:rPr>
          <w:instrText>HYPERLINK \l "_Toc186130812"</w:instrText>
        </w:r>
        <w:r w:rsidRPr="00902100">
          <w:rPr>
            <w:rStyle w:val="Hyperlink"/>
            <w:rFonts w:ascii="Times New Roman" w:hAnsi="Times New Roman" w:cs="Times New Roman"/>
            <w:noProof/>
            <w:sz w:val="24"/>
            <w:szCs w:val="24"/>
            <w:rPrChange w:id="2933"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93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35" w:author="Kiên Lê Trung" w:date="2024-12-26T18:39:00Z" w16du:dateUtc="2024-12-26T11:39:00Z">
              <w:rPr>
                <w:rStyle w:val="Hyperlink"/>
                <w:noProof/>
              </w:rPr>
            </w:rPrChange>
          </w:rPr>
          <w:t>Hình 3.9</w:t>
        </w:r>
        <w:r w:rsidRPr="00902100">
          <w:rPr>
            <w:rStyle w:val="Hyperlink"/>
            <w:rFonts w:ascii="Times New Roman" w:hAnsi="Times New Roman" w:cs="Times New Roman"/>
            <w:noProof/>
            <w:sz w:val="24"/>
            <w:szCs w:val="24"/>
            <w:lang w:val="en-US"/>
            <w:rPrChange w:id="2936" w:author="Kiên Lê Trung" w:date="2024-12-26T18:39:00Z" w16du:dateUtc="2024-12-26T11:39:00Z">
              <w:rPr>
                <w:rStyle w:val="Hyperlink"/>
                <w:noProof/>
                <w:lang w:val="en-US"/>
              </w:rPr>
            </w:rPrChange>
          </w:rPr>
          <w:t xml:space="preserve"> Giao diện thông tin chi tiết theo mã sản phẩm</w:t>
        </w:r>
        <w:r w:rsidRPr="00902100">
          <w:rPr>
            <w:rFonts w:ascii="Times New Roman" w:hAnsi="Times New Roman" w:cs="Times New Roman"/>
            <w:noProof/>
            <w:webHidden/>
            <w:sz w:val="24"/>
            <w:szCs w:val="24"/>
            <w:rPrChange w:id="293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3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39" w:author="Kiên Lê Trung" w:date="2024-12-26T18:39:00Z" w16du:dateUtc="2024-12-26T11:39:00Z">
              <w:rPr>
                <w:noProof/>
                <w:webHidden/>
              </w:rPr>
            </w:rPrChange>
          </w:rPr>
          <w:instrText xml:space="preserve"> PAGEREF _Toc186130812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940" w:author="Kiên Lê Trung" w:date="2024-12-26T18:39:00Z" w16du:dateUtc="2024-12-26T11:39:00Z">
            <w:rPr>
              <w:noProof/>
              <w:webHidden/>
            </w:rPr>
          </w:rPrChange>
        </w:rPr>
        <w:fldChar w:fldCharType="separate"/>
      </w:r>
      <w:ins w:id="2941" w:author="Kiên Lê Trung" w:date="2024-12-26T18:39:00Z" w16du:dateUtc="2024-12-26T11:39:00Z">
        <w:r w:rsidRPr="00902100">
          <w:rPr>
            <w:rFonts w:ascii="Times New Roman" w:hAnsi="Times New Roman" w:cs="Times New Roman"/>
            <w:noProof/>
            <w:webHidden/>
            <w:sz w:val="24"/>
            <w:szCs w:val="24"/>
            <w:rPrChange w:id="2942"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294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44" w:author="Kiên Lê Trung" w:date="2024-12-26T18:39:00Z" w16du:dateUtc="2024-12-26T11:39:00Z">
              <w:rPr>
                <w:rStyle w:val="Hyperlink"/>
                <w:noProof/>
              </w:rPr>
            </w:rPrChange>
          </w:rPr>
          <w:fldChar w:fldCharType="end"/>
        </w:r>
      </w:ins>
    </w:p>
    <w:p w14:paraId="658623ED" w14:textId="7DC6AE99" w:rsidR="00902100" w:rsidRPr="00902100" w:rsidRDefault="00902100">
      <w:pPr>
        <w:pStyle w:val="TableofFigures"/>
        <w:tabs>
          <w:tab w:val="right" w:leader="dot" w:pos="9019"/>
        </w:tabs>
        <w:rPr>
          <w:ins w:id="294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46" w:author="Kiên Lê Trung" w:date="2024-12-26T18:39:00Z" w16du:dateUtc="2024-12-26T11:39:00Z">
            <w:rPr>
              <w:ins w:id="294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48" w:author="Kiên Lê Trung" w:date="2024-12-26T18:39:00Z" w16du:dateUtc="2024-12-26T11:39:00Z">
        <w:r w:rsidRPr="00902100">
          <w:rPr>
            <w:rStyle w:val="Hyperlink"/>
            <w:rFonts w:ascii="Times New Roman" w:hAnsi="Times New Roman" w:cs="Times New Roman"/>
            <w:noProof/>
            <w:sz w:val="24"/>
            <w:szCs w:val="24"/>
            <w:rPrChange w:id="294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5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51" w:author="Kiên Lê Trung" w:date="2024-12-26T18:39:00Z" w16du:dateUtc="2024-12-26T11:39:00Z">
              <w:rPr>
                <w:noProof/>
              </w:rPr>
            </w:rPrChange>
          </w:rPr>
          <w:instrText>HYPERLINK \l "_Toc186130813"</w:instrText>
        </w:r>
        <w:r w:rsidRPr="00902100">
          <w:rPr>
            <w:rStyle w:val="Hyperlink"/>
            <w:rFonts w:ascii="Times New Roman" w:hAnsi="Times New Roman" w:cs="Times New Roman"/>
            <w:noProof/>
            <w:sz w:val="24"/>
            <w:szCs w:val="24"/>
            <w:rPrChange w:id="2952"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95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54" w:author="Kiên Lê Trung" w:date="2024-12-26T18:39:00Z" w16du:dateUtc="2024-12-26T11:39:00Z">
              <w:rPr>
                <w:rStyle w:val="Hyperlink"/>
                <w:noProof/>
              </w:rPr>
            </w:rPrChange>
          </w:rPr>
          <w:t>Hình 3.10</w:t>
        </w:r>
        <w:r w:rsidRPr="00902100">
          <w:rPr>
            <w:rStyle w:val="Hyperlink"/>
            <w:rFonts w:ascii="Times New Roman" w:hAnsi="Times New Roman" w:cs="Times New Roman"/>
            <w:noProof/>
            <w:sz w:val="24"/>
            <w:szCs w:val="24"/>
            <w:lang w:val="en-US"/>
            <w:rPrChange w:id="2955" w:author="Kiên Lê Trung" w:date="2024-12-26T18:39:00Z" w16du:dateUtc="2024-12-26T11:39:00Z">
              <w:rPr>
                <w:rStyle w:val="Hyperlink"/>
                <w:noProof/>
                <w:lang w:val="en-US"/>
              </w:rPr>
            </w:rPrChange>
          </w:rPr>
          <w:t xml:space="preserve"> Giao diện danh sách mã giảm giá</w:t>
        </w:r>
        <w:r w:rsidRPr="00902100">
          <w:rPr>
            <w:rFonts w:ascii="Times New Roman" w:hAnsi="Times New Roman" w:cs="Times New Roman"/>
            <w:noProof/>
            <w:webHidden/>
            <w:sz w:val="24"/>
            <w:szCs w:val="24"/>
            <w:rPrChange w:id="295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5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58" w:author="Kiên Lê Trung" w:date="2024-12-26T18:39:00Z" w16du:dateUtc="2024-12-26T11:39:00Z">
              <w:rPr>
                <w:noProof/>
                <w:webHidden/>
              </w:rPr>
            </w:rPrChange>
          </w:rPr>
          <w:instrText xml:space="preserve"> PAGEREF _Toc186130813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959" w:author="Kiên Lê Trung" w:date="2024-12-26T18:39:00Z" w16du:dateUtc="2024-12-26T11:39:00Z">
            <w:rPr>
              <w:noProof/>
              <w:webHidden/>
            </w:rPr>
          </w:rPrChange>
        </w:rPr>
        <w:fldChar w:fldCharType="separate"/>
      </w:r>
      <w:ins w:id="2960" w:author="Kiên Lê Trung" w:date="2024-12-26T18:39:00Z" w16du:dateUtc="2024-12-26T11:39:00Z">
        <w:r w:rsidRPr="00902100">
          <w:rPr>
            <w:rFonts w:ascii="Times New Roman" w:hAnsi="Times New Roman" w:cs="Times New Roman"/>
            <w:noProof/>
            <w:webHidden/>
            <w:sz w:val="24"/>
            <w:szCs w:val="24"/>
            <w:rPrChange w:id="2961"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296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63" w:author="Kiên Lê Trung" w:date="2024-12-26T18:39:00Z" w16du:dateUtc="2024-12-26T11:39:00Z">
              <w:rPr>
                <w:rStyle w:val="Hyperlink"/>
                <w:noProof/>
              </w:rPr>
            </w:rPrChange>
          </w:rPr>
          <w:fldChar w:fldCharType="end"/>
        </w:r>
      </w:ins>
    </w:p>
    <w:p w14:paraId="661D2379" w14:textId="74D3811A" w:rsidR="00902100" w:rsidRPr="00902100" w:rsidRDefault="00902100">
      <w:pPr>
        <w:pStyle w:val="TableofFigures"/>
        <w:tabs>
          <w:tab w:val="right" w:leader="dot" w:pos="9019"/>
        </w:tabs>
        <w:rPr>
          <w:ins w:id="296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65" w:author="Kiên Lê Trung" w:date="2024-12-26T18:39:00Z" w16du:dateUtc="2024-12-26T11:39:00Z">
            <w:rPr>
              <w:ins w:id="296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67" w:author="Kiên Lê Trung" w:date="2024-12-26T18:39:00Z" w16du:dateUtc="2024-12-26T11:39:00Z">
        <w:r w:rsidRPr="00902100">
          <w:rPr>
            <w:rStyle w:val="Hyperlink"/>
            <w:rFonts w:ascii="Times New Roman" w:hAnsi="Times New Roman" w:cs="Times New Roman"/>
            <w:noProof/>
            <w:sz w:val="24"/>
            <w:szCs w:val="24"/>
            <w:rPrChange w:id="296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6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70" w:author="Kiên Lê Trung" w:date="2024-12-26T18:39:00Z" w16du:dateUtc="2024-12-26T11:39:00Z">
              <w:rPr>
                <w:noProof/>
              </w:rPr>
            </w:rPrChange>
          </w:rPr>
          <w:instrText>HYPERLINK \l "_Toc186130814"</w:instrText>
        </w:r>
        <w:r w:rsidRPr="00902100">
          <w:rPr>
            <w:rStyle w:val="Hyperlink"/>
            <w:rFonts w:ascii="Times New Roman" w:hAnsi="Times New Roman" w:cs="Times New Roman"/>
            <w:noProof/>
            <w:sz w:val="24"/>
            <w:szCs w:val="24"/>
            <w:rPrChange w:id="2971"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97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73" w:author="Kiên Lê Trung" w:date="2024-12-26T18:39:00Z" w16du:dateUtc="2024-12-26T11:39:00Z">
              <w:rPr>
                <w:rStyle w:val="Hyperlink"/>
                <w:noProof/>
              </w:rPr>
            </w:rPrChange>
          </w:rPr>
          <w:t>Hình 3.11</w:t>
        </w:r>
        <w:r w:rsidRPr="00902100">
          <w:rPr>
            <w:rStyle w:val="Hyperlink"/>
            <w:rFonts w:ascii="Times New Roman" w:hAnsi="Times New Roman" w:cs="Times New Roman"/>
            <w:noProof/>
            <w:sz w:val="24"/>
            <w:szCs w:val="24"/>
            <w:lang w:val="en-US"/>
            <w:rPrChange w:id="2974" w:author="Kiên Lê Trung" w:date="2024-12-26T18:39:00Z" w16du:dateUtc="2024-12-26T11:39:00Z">
              <w:rPr>
                <w:rStyle w:val="Hyperlink"/>
                <w:noProof/>
                <w:lang w:val="en-US"/>
              </w:rPr>
            </w:rPrChange>
          </w:rPr>
          <w:t xml:space="preserve"> Giao diện danh sách đơn hàng</w:t>
        </w:r>
        <w:r w:rsidRPr="00902100">
          <w:rPr>
            <w:rFonts w:ascii="Times New Roman" w:hAnsi="Times New Roman" w:cs="Times New Roman"/>
            <w:noProof/>
            <w:webHidden/>
            <w:sz w:val="24"/>
            <w:szCs w:val="24"/>
            <w:rPrChange w:id="297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7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77" w:author="Kiên Lê Trung" w:date="2024-12-26T18:39:00Z" w16du:dateUtc="2024-12-26T11:39:00Z">
              <w:rPr>
                <w:noProof/>
                <w:webHidden/>
              </w:rPr>
            </w:rPrChange>
          </w:rPr>
          <w:instrText xml:space="preserve"> PAGEREF _Toc186130814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978" w:author="Kiên Lê Trung" w:date="2024-12-26T18:39:00Z" w16du:dateUtc="2024-12-26T11:39:00Z">
            <w:rPr>
              <w:noProof/>
              <w:webHidden/>
            </w:rPr>
          </w:rPrChange>
        </w:rPr>
        <w:fldChar w:fldCharType="separate"/>
      </w:r>
      <w:ins w:id="2979" w:author="Kiên Lê Trung" w:date="2024-12-26T18:39:00Z" w16du:dateUtc="2024-12-26T11:39:00Z">
        <w:r w:rsidRPr="00902100">
          <w:rPr>
            <w:rFonts w:ascii="Times New Roman" w:hAnsi="Times New Roman" w:cs="Times New Roman"/>
            <w:noProof/>
            <w:webHidden/>
            <w:sz w:val="24"/>
            <w:szCs w:val="24"/>
            <w:rPrChange w:id="2980"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298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82" w:author="Kiên Lê Trung" w:date="2024-12-26T18:39:00Z" w16du:dateUtc="2024-12-26T11:39:00Z">
              <w:rPr>
                <w:rStyle w:val="Hyperlink"/>
                <w:noProof/>
              </w:rPr>
            </w:rPrChange>
          </w:rPr>
          <w:fldChar w:fldCharType="end"/>
        </w:r>
      </w:ins>
    </w:p>
    <w:p w14:paraId="06E6B3C6" w14:textId="23ABC381" w:rsidR="00902100" w:rsidRPr="00902100" w:rsidRDefault="00902100">
      <w:pPr>
        <w:pStyle w:val="TableofFigures"/>
        <w:tabs>
          <w:tab w:val="right" w:leader="dot" w:pos="9019"/>
        </w:tabs>
        <w:rPr>
          <w:ins w:id="298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84" w:author="Kiên Lê Trung" w:date="2024-12-26T18:39:00Z" w16du:dateUtc="2024-12-26T11:39:00Z">
            <w:rPr>
              <w:ins w:id="298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86" w:author="Kiên Lê Trung" w:date="2024-12-26T18:39:00Z" w16du:dateUtc="2024-12-26T11:39:00Z">
        <w:r w:rsidRPr="00902100">
          <w:rPr>
            <w:rStyle w:val="Hyperlink"/>
            <w:rFonts w:ascii="Times New Roman" w:hAnsi="Times New Roman" w:cs="Times New Roman"/>
            <w:noProof/>
            <w:sz w:val="24"/>
            <w:szCs w:val="24"/>
            <w:rPrChange w:id="298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8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89" w:author="Kiên Lê Trung" w:date="2024-12-26T18:39:00Z" w16du:dateUtc="2024-12-26T11:39:00Z">
              <w:rPr>
                <w:noProof/>
              </w:rPr>
            </w:rPrChange>
          </w:rPr>
          <w:instrText>HYPERLINK \l "_Toc186130815"</w:instrText>
        </w:r>
        <w:r w:rsidRPr="00902100">
          <w:rPr>
            <w:rStyle w:val="Hyperlink"/>
            <w:rFonts w:ascii="Times New Roman" w:hAnsi="Times New Roman" w:cs="Times New Roman"/>
            <w:noProof/>
            <w:sz w:val="24"/>
            <w:szCs w:val="24"/>
            <w:rPrChange w:id="2990"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299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92" w:author="Kiên Lê Trung" w:date="2024-12-26T18:39:00Z" w16du:dateUtc="2024-12-26T11:39:00Z">
              <w:rPr>
                <w:rStyle w:val="Hyperlink"/>
                <w:noProof/>
              </w:rPr>
            </w:rPrChange>
          </w:rPr>
          <w:t>Hình 3.12</w:t>
        </w:r>
        <w:r w:rsidRPr="00902100">
          <w:rPr>
            <w:rStyle w:val="Hyperlink"/>
            <w:rFonts w:ascii="Times New Roman" w:hAnsi="Times New Roman" w:cs="Times New Roman"/>
            <w:noProof/>
            <w:sz w:val="24"/>
            <w:szCs w:val="24"/>
            <w:lang w:val="en-US"/>
            <w:rPrChange w:id="2993" w:author="Kiên Lê Trung" w:date="2024-12-26T18:39:00Z" w16du:dateUtc="2024-12-26T11:39:00Z">
              <w:rPr>
                <w:rStyle w:val="Hyperlink"/>
                <w:noProof/>
                <w:lang w:val="en-US"/>
              </w:rPr>
            </w:rPrChange>
          </w:rPr>
          <w:t xml:space="preserve"> Giao diện người bán quản lý nhà cung cấp</w:t>
        </w:r>
        <w:r w:rsidRPr="00902100">
          <w:rPr>
            <w:rFonts w:ascii="Times New Roman" w:hAnsi="Times New Roman" w:cs="Times New Roman"/>
            <w:noProof/>
            <w:webHidden/>
            <w:sz w:val="24"/>
            <w:szCs w:val="24"/>
            <w:rPrChange w:id="299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9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96" w:author="Kiên Lê Trung" w:date="2024-12-26T18:39:00Z" w16du:dateUtc="2024-12-26T11:39:00Z">
              <w:rPr>
                <w:noProof/>
                <w:webHidden/>
              </w:rPr>
            </w:rPrChange>
          </w:rPr>
          <w:instrText xml:space="preserve"> PAGEREF _Toc186130815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2997" w:author="Kiên Lê Trung" w:date="2024-12-26T18:39:00Z" w16du:dateUtc="2024-12-26T11:39:00Z">
            <w:rPr>
              <w:noProof/>
              <w:webHidden/>
            </w:rPr>
          </w:rPrChange>
        </w:rPr>
        <w:fldChar w:fldCharType="separate"/>
      </w:r>
      <w:ins w:id="2998" w:author="Kiên Lê Trung" w:date="2024-12-26T18:39:00Z" w16du:dateUtc="2024-12-26T11:39:00Z">
        <w:r w:rsidRPr="00902100">
          <w:rPr>
            <w:rFonts w:ascii="Times New Roman" w:hAnsi="Times New Roman" w:cs="Times New Roman"/>
            <w:noProof/>
            <w:webHidden/>
            <w:sz w:val="24"/>
            <w:szCs w:val="24"/>
            <w:rPrChange w:id="2999"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00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01" w:author="Kiên Lê Trung" w:date="2024-12-26T18:39:00Z" w16du:dateUtc="2024-12-26T11:39:00Z">
              <w:rPr>
                <w:rStyle w:val="Hyperlink"/>
                <w:noProof/>
              </w:rPr>
            </w:rPrChange>
          </w:rPr>
          <w:fldChar w:fldCharType="end"/>
        </w:r>
      </w:ins>
    </w:p>
    <w:p w14:paraId="5B8B6C19" w14:textId="2DD583B5" w:rsidR="00902100" w:rsidRPr="00902100" w:rsidRDefault="00902100">
      <w:pPr>
        <w:pStyle w:val="TableofFigures"/>
        <w:tabs>
          <w:tab w:val="right" w:leader="dot" w:pos="9019"/>
        </w:tabs>
        <w:rPr>
          <w:ins w:id="300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03" w:author="Kiên Lê Trung" w:date="2024-12-26T18:39:00Z" w16du:dateUtc="2024-12-26T11:39:00Z">
            <w:rPr>
              <w:ins w:id="300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05" w:author="Kiên Lê Trung" w:date="2024-12-26T18:39:00Z" w16du:dateUtc="2024-12-26T11:39:00Z">
        <w:r w:rsidRPr="00902100">
          <w:rPr>
            <w:rStyle w:val="Hyperlink"/>
            <w:rFonts w:ascii="Times New Roman" w:hAnsi="Times New Roman" w:cs="Times New Roman"/>
            <w:noProof/>
            <w:sz w:val="24"/>
            <w:szCs w:val="24"/>
            <w:rPrChange w:id="300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0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08" w:author="Kiên Lê Trung" w:date="2024-12-26T18:39:00Z" w16du:dateUtc="2024-12-26T11:39:00Z">
              <w:rPr>
                <w:noProof/>
              </w:rPr>
            </w:rPrChange>
          </w:rPr>
          <w:instrText>HYPERLINK \l "_Toc186130816"</w:instrText>
        </w:r>
        <w:r w:rsidRPr="00902100">
          <w:rPr>
            <w:rStyle w:val="Hyperlink"/>
            <w:rFonts w:ascii="Times New Roman" w:hAnsi="Times New Roman" w:cs="Times New Roman"/>
            <w:noProof/>
            <w:sz w:val="24"/>
            <w:szCs w:val="24"/>
            <w:rPrChange w:id="3009"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301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11" w:author="Kiên Lê Trung" w:date="2024-12-26T18:39:00Z" w16du:dateUtc="2024-12-26T11:39:00Z">
              <w:rPr>
                <w:rStyle w:val="Hyperlink"/>
                <w:noProof/>
              </w:rPr>
            </w:rPrChange>
          </w:rPr>
          <w:t>Hình 3.13</w:t>
        </w:r>
        <w:r w:rsidRPr="00902100">
          <w:rPr>
            <w:rStyle w:val="Hyperlink"/>
            <w:rFonts w:ascii="Times New Roman" w:hAnsi="Times New Roman" w:cs="Times New Roman"/>
            <w:noProof/>
            <w:sz w:val="24"/>
            <w:szCs w:val="24"/>
            <w:lang w:val="en-US"/>
            <w:rPrChange w:id="3012" w:author="Kiên Lê Trung" w:date="2024-12-26T18:39:00Z" w16du:dateUtc="2024-12-26T11:39:00Z">
              <w:rPr>
                <w:rStyle w:val="Hyperlink"/>
                <w:noProof/>
                <w:lang w:val="en-US"/>
              </w:rPr>
            </w:rPrChange>
          </w:rPr>
          <w:t xml:space="preserve"> Giao diện trang chủ Người quản trị</w:t>
        </w:r>
        <w:r w:rsidRPr="00902100">
          <w:rPr>
            <w:rFonts w:ascii="Times New Roman" w:hAnsi="Times New Roman" w:cs="Times New Roman"/>
            <w:noProof/>
            <w:webHidden/>
            <w:sz w:val="24"/>
            <w:szCs w:val="24"/>
            <w:rPrChange w:id="301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1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15" w:author="Kiên Lê Trung" w:date="2024-12-26T18:39:00Z" w16du:dateUtc="2024-12-26T11:39:00Z">
              <w:rPr>
                <w:noProof/>
                <w:webHidden/>
              </w:rPr>
            </w:rPrChange>
          </w:rPr>
          <w:instrText xml:space="preserve"> PAGEREF _Toc186130816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3016" w:author="Kiên Lê Trung" w:date="2024-12-26T18:39:00Z" w16du:dateUtc="2024-12-26T11:39:00Z">
            <w:rPr>
              <w:noProof/>
              <w:webHidden/>
            </w:rPr>
          </w:rPrChange>
        </w:rPr>
        <w:fldChar w:fldCharType="separate"/>
      </w:r>
      <w:ins w:id="3017" w:author="Kiên Lê Trung" w:date="2024-12-26T18:39:00Z" w16du:dateUtc="2024-12-26T11:39:00Z">
        <w:r w:rsidRPr="00902100">
          <w:rPr>
            <w:rFonts w:ascii="Times New Roman" w:hAnsi="Times New Roman" w:cs="Times New Roman"/>
            <w:noProof/>
            <w:webHidden/>
            <w:sz w:val="24"/>
            <w:szCs w:val="24"/>
            <w:rPrChange w:id="3018"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01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20" w:author="Kiên Lê Trung" w:date="2024-12-26T18:39:00Z" w16du:dateUtc="2024-12-26T11:39:00Z">
              <w:rPr>
                <w:rStyle w:val="Hyperlink"/>
                <w:noProof/>
              </w:rPr>
            </w:rPrChange>
          </w:rPr>
          <w:fldChar w:fldCharType="end"/>
        </w:r>
      </w:ins>
    </w:p>
    <w:p w14:paraId="0EBEEBA1" w14:textId="008E81C1" w:rsidR="00902100" w:rsidRPr="00902100" w:rsidRDefault="00902100">
      <w:pPr>
        <w:pStyle w:val="TableofFigures"/>
        <w:tabs>
          <w:tab w:val="right" w:leader="dot" w:pos="9019"/>
        </w:tabs>
        <w:rPr>
          <w:ins w:id="302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22" w:author="Kiên Lê Trung" w:date="2024-12-26T18:39:00Z" w16du:dateUtc="2024-12-26T11:39:00Z">
            <w:rPr>
              <w:ins w:id="302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24" w:author="Kiên Lê Trung" w:date="2024-12-26T18:39:00Z" w16du:dateUtc="2024-12-26T11:39:00Z">
        <w:r w:rsidRPr="00902100">
          <w:rPr>
            <w:rStyle w:val="Hyperlink"/>
            <w:rFonts w:ascii="Times New Roman" w:hAnsi="Times New Roman" w:cs="Times New Roman"/>
            <w:noProof/>
            <w:sz w:val="24"/>
            <w:szCs w:val="24"/>
            <w:rPrChange w:id="302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2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27" w:author="Kiên Lê Trung" w:date="2024-12-26T18:39:00Z" w16du:dateUtc="2024-12-26T11:39:00Z">
              <w:rPr>
                <w:noProof/>
              </w:rPr>
            </w:rPrChange>
          </w:rPr>
          <w:instrText>HYPERLINK \l "_Toc186130817"</w:instrText>
        </w:r>
        <w:r w:rsidRPr="00902100">
          <w:rPr>
            <w:rStyle w:val="Hyperlink"/>
            <w:rFonts w:ascii="Times New Roman" w:hAnsi="Times New Roman" w:cs="Times New Roman"/>
            <w:noProof/>
            <w:sz w:val="24"/>
            <w:szCs w:val="24"/>
            <w:rPrChange w:id="3028"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302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30" w:author="Kiên Lê Trung" w:date="2024-12-26T18:39:00Z" w16du:dateUtc="2024-12-26T11:39:00Z">
              <w:rPr>
                <w:rStyle w:val="Hyperlink"/>
                <w:noProof/>
              </w:rPr>
            </w:rPrChange>
          </w:rPr>
          <w:t>Hình 3.14</w:t>
        </w:r>
        <w:r w:rsidRPr="00902100">
          <w:rPr>
            <w:rStyle w:val="Hyperlink"/>
            <w:rFonts w:ascii="Times New Roman" w:hAnsi="Times New Roman" w:cs="Times New Roman"/>
            <w:noProof/>
            <w:sz w:val="24"/>
            <w:szCs w:val="24"/>
            <w:lang w:val="en-US"/>
            <w:rPrChange w:id="3031" w:author="Kiên Lê Trung" w:date="2024-12-26T18:39:00Z" w16du:dateUtc="2024-12-26T11:39:00Z">
              <w:rPr>
                <w:rStyle w:val="Hyperlink"/>
                <w:noProof/>
                <w:lang w:val="en-US"/>
              </w:rPr>
            </w:rPrChange>
          </w:rPr>
          <w:t xml:space="preserve"> Giao diện người quản trị quản lý danh mục</w:t>
        </w:r>
        <w:r w:rsidRPr="00902100">
          <w:rPr>
            <w:rFonts w:ascii="Times New Roman" w:hAnsi="Times New Roman" w:cs="Times New Roman"/>
            <w:noProof/>
            <w:webHidden/>
            <w:sz w:val="24"/>
            <w:szCs w:val="24"/>
            <w:rPrChange w:id="303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3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34" w:author="Kiên Lê Trung" w:date="2024-12-26T18:39:00Z" w16du:dateUtc="2024-12-26T11:39:00Z">
              <w:rPr>
                <w:noProof/>
                <w:webHidden/>
              </w:rPr>
            </w:rPrChange>
          </w:rPr>
          <w:instrText xml:space="preserve"> PAGEREF _Toc186130817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3035" w:author="Kiên Lê Trung" w:date="2024-12-26T18:39:00Z" w16du:dateUtc="2024-12-26T11:39:00Z">
            <w:rPr>
              <w:noProof/>
              <w:webHidden/>
            </w:rPr>
          </w:rPrChange>
        </w:rPr>
        <w:fldChar w:fldCharType="separate"/>
      </w:r>
      <w:ins w:id="3036" w:author="Kiên Lê Trung" w:date="2024-12-26T18:39:00Z" w16du:dateUtc="2024-12-26T11:39:00Z">
        <w:r w:rsidRPr="00902100">
          <w:rPr>
            <w:rFonts w:ascii="Times New Roman" w:hAnsi="Times New Roman" w:cs="Times New Roman"/>
            <w:noProof/>
            <w:webHidden/>
            <w:sz w:val="24"/>
            <w:szCs w:val="24"/>
            <w:rPrChange w:id="3037"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03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39" w:author="Kiên Lê Trung" w:date="2024-12-26T18:39:00Z" w16du:dateUtc="2024-12-26T11:39:00Z">
              <w:rPr>
                <w:rStyle w:val="Hyperlink"/>
                <w:noProof/>
              </w:rPr>
            </w:rPrChange>
          </w:rPr>
          <w:fldChar w:fldCharType="end"/>
        </w:r>
      </w:ins>
    </w:p>
    <w:p w14:paraId="4D622C38" w14:textId="27ABD4A6" w:rsidR="00902100" w:rsidRPr="00902100" w:rsidRDefault="00902100">
      <w:pPr>
        <w:pStyle w:val="TableofFigures"/>
        <w:tabs>
          <w:tab w:val="right" w:leader="dot" w:pos="9019"/>
        </w:tabs>
        <w:rPr>
          <w:ins w:id="304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41" w:author="Kiên Lê Trung" w:date="2024-12-26T18:39:00Z" w16du:dateUtc="2024-12-26T11:39:00Z">
            <w:rPr>
              <w:ins w:id="304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43" w:author="Kiên Lê Trung" w:date="2024-12-26T18:39:00Z" w16du:dateUtc="2024-12-26T11:39:00Z">
        <w:r w:rsidRPr="00902100">
          <w:rPr>
            <w:rStyle w:val="Hyperlink"/>
            <w:rFonts w:ascii="Times New Roman" w:hAnsi="Times New Roman" w:cs="Times New Roman"/>
            <w:noProof/>
            <w:sz w:val="24"/>
            <w:szCs w:val="24"/>
            <w:rPrChange w:id="304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4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46" w:author="Kiên Lê Trung" w:date="2024-12-26T18:39:00Z" w16du:dateUtc="2024-12-26T11:39:00Z">
              <w:rPr>
                <w:noProof/>
              </w:rPr>
            </w:rPrChange>
          </w:rPr>
          <w:instrText>HYPERLINK \l "_Toc186130818"</w:instrText>
        </w:r>
        <w:r w:rsidRPr="00902100">
          <w:rPr>
            <w:rStyle w:val="Hyperlink"/>
            <w:rFonts w:ascii="Times New Roman" w:hAnsi="Times New Roman" w:cs="Times New Roman"/>
            <w:noProof/>
            <w:sz w:val="24"/>
            <w:szCs w:val="24"/>
            <w:rPrChange w:id="3047"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304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49" w:author="Kiên Lê Trung" w:date="2024-12-26T18:39:00Z" w16du:dateUtc="2024-12-26T11:39:00Z">
              <w:rPr>
                <w:rStyle w:val="Hyperlink"/>
                <w:noProof/>
              </w:rPr>
            </w:rPrChange>
          </w:rPr>
          <w:t>Hình 3.15</w:t>
        </w:r>
        <w:r w:rsidRPr="00902100">
          <w:rPr>
            <w:rStyle w:val="Hyperlink"/>
            <w:rFonts w:ascii="Times New Roman" w:hAnsi="Times New Roman" w:cs="Times New Roman"/>
            <w:noProof/>
            <w:sz w:val="24"/>
            <w:szCs w:val="24"/>
            <w:lang w:val="en-US"/>
            <w:rPrChange w:id="3050" w:author="Kiên Lê Trung" w:date="2024-12-26T18:39:00Z" w16du:dateUtc="2024-12-26T11:39:00Z">
              <w:rPr>
                <w:rStyle w:val="Hyperlink"/>
                <w:noProof/>
                <w:lang w:val="en-US"/>
              </w:rPr>
            </w:rPrChange>
          </w:rPr>
          <w:t xml:space="preserve"> Giao diện người quản trị quản lý nhãn hiệu</w:t>
        </w:r>
        <w:r w:rsidRPr="00902100">
          <w:rPr>
            <w:rFonts w:ascii="Times New Roman" w:hAnsi="Times New Roman" w:cs="Times New Roman"/>
            <w:noProof/>
            <w:webHidden/>
            <w:sz w:val="24"/>
            <w:szCs w:val="24"/>
            <w:rPrChange w:id="305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5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53" w:author="Kiên Lê Trung" w:date="2024-12-26T18:39:00Z" w16du:dateUtc="2024-12-26T11:39:00Z">
              <w:rPr>
                <w:noProof/>
                <w:webHidden/>
              </w:rPr>
            </w:rPrChange>
          </w:rPr>
          <w:instrText xml:space="preserve"> PAGEREF _Toc186130818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3054" w:author="Kiên Lê Trung" w:date="2024-12-26T18:39:00Z" w16du:dateUtc="2024-12-26T11:39:00Z">
            <w:rPr>
              <w:noProof/>
              <w:webHidden/>
            </w:rPr>
          </w:rPrChange>
        </w:rPr>
        <w:fldChar w:fldCharType="separate"/>
      </w:r>
      <w:ins w:id="3055" w:author="Kiên Lê Trung" w:date="2024-12-26T18:39:00Z" w16du:dateUtc="2024-12-26T11:39:00Z">
        <w:r w:rsidRPr="00902100">
          <w:rPr>
            <w:rFonts w:ascii="Times New Roman" w:hAnsi="Times New Roman" w:cs="Times New Roman"/>
            <w:noProof/>
            <w:webHidden/>
            <w:sz w:val="24"/>
            <w:szCs w:val="24"/>
            <w:rPrChange w:id="3056"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05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58" w:author="Kiên Lê Trung" w:date="2024-12-26T18:39:00Z" w16du:dateUtc="2024-12-26T11:39:00Z">
              <w:rPr>
                <w:rStyle w:val="Hyperlink"/>
                <w:noProof/>
              </w:rPr>
            </w:rPrChange>
          </w:rPr>
          <w:fldChar w:fldCharType="end"/>
        </w:r>
      </w:ins>
    </w:p>
    <w:p w14:paraId="4A474B0B" w14:textId="1CC7F248" w:rsidR="00902100" w:rsidRPr="00902100" w:rsidRDefault="00902100">
      <w:pPr>
        <w:pStyle w:val="TableofFigures"/>
        <w:tabs>
          <w:tab w:val="right" w:leader="dot" w:pos="9019"/>
        </w:tabs>
        <w:rPr>
          <w:ins w:id="305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60" w:author="Kiên Lê Trung" w:date="2024-12-26T18:39:00Z" w16du:dateUtc="2024-12-26T11:39:00Z">
            <w:rPr>
              <w:ins w:id="306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62" w:author="Kiên Lê Trung" w:date="2024-12-26T18:39:00Z" w16du:dateUtc="2024-12-26T11:39:00Z">
        <w:r w:rsidRPr="00902100">
          <w:rPr>
            <w:rStyle w:val="Hyperlink"/>
            <w:rFonts w:ascii="Times New Roman" w:hAnsi="Times New Roman" w:cs="Times New Roman"/>
            <w:noProof/>
            <w:sz w:val="24"/>
            <w:szCs w:val="24"/>
            <w:rPrChange w:id="306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6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65" w:author="Kiên Lê Trung" w:date="2024-12-26T18:39:00Z" w16du:dateUtc="2024-12-26T11:39:00Z">
              <w:rPr>
                <w:noProof/>
              </w:rPr>
            </w:rPrChange>
          </w:rPr>
          <w:instrText>HYPERLINK \l "_Toc186130819"</w:instrText>
        </w:r>
        <w:r w:rsidRPr="00902100">
          <w:rPr>
            <w:rStyle w:val="Hyperlink"/>
            <w:rFonts w:ascii="Times New Roman" w:hAnsi="Times New Roman" w:cs="Times New Roman"/>
            <w:noProof/>
            <w:sz w:val="24"/>
            <w:szCs w:val="24"/>
            <w:rPrChange w:id="3066"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306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68" w:author="Kiên Lê Trung" w:date="2024-12-26T18:39:00Z" w16du:dateUtc="2024-12-26T11:39:00Z">
              <w:rPr>
                <w:rStyle w:val="Hyperlink"/>
                <w:noProof/>
              </w:rPr>
            </w:rPrChange>
          </w:rPr>
          <w:t>Hình 3.16</w:t>
        </w:r>
        <w:r w:rsidRPr="00902100">
          <w:rPr>
            <w:rStyle w:val="Hyperlink"/>
            <w:rFonts w:ascii="Times New Roman" w:hAnsi="Times New Roman" w:cs="Times New Roman"/>
            <w:noProof/>
            <w:sz w:val="24"/>
            <w:szCs w:val="24"/>
            <w:lang w:val="en-US"/>
            <w:rPrChange w:id="3069" w:author="Kiên Lê Trung" w:date="2024-12-26T18:39:00Z" w16du:dateUtc="2024-12-26T11:39:00Z">
              <w:rPr>
                <w:rStyle w:val="Hyperlink"/>
                <w:noProof/>
                <w:lang w:val="en-US"/>
              </w:rPr>
            </w:rPrChange>
          </w:rPr>
          <w:t xml:space="preserve"> Giao diện người quản trị quản lý người mua</w:t>
        </w:r>
        <w:r w:rsidRPr="00902100">
          <w:rPr>
            <w:rFonts w:ascii="Times New Roman" w:hAnsi="Times New Roman" w:cs="Times New Roman"/>
            <w:noProof/>
            <w:webHidden/>
            <w:sz w:val="24"/>
            <w:szCs w:val="24"/>
            <w:rPrChange w:id="307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7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72" w:author="Kiên Lê Trung" w:date="2024-12-26T18:39:00Z" w16du:dateUtc="2024-12-26T11:39:00Z">
              <w:rPr>
                <w:noProof/>
                <w:webHidden/>
              </w:rPr>
            </w:rPrChange>
          </w:rPr>
          <w:instrText xml:space="preserve"> PAGEREF _Toc186130819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3073" w:author="Kiên Lê Trung" w:date="2024-12-26T18:39:00Z" w16du:dateUtc="2024-12-26T11:39:00Z">
            <w:rPr>
              <w:noProof/>
              <w:webHidden/>
            </w:rPr>
          </w:rPrChange>
        </w:rPr>
        <w:fldChar w:fldCharType="separate"/>
      </w:r>
      <w:ins w:id="3074" w:author="Kiên Lê Trung" w:date="2024-12-26T18:39:00Z" w16du:dateUtc="2024-12-26T11:39:00Z">
        <w:r w:rsidRPr="00902100">
          <w:rPr>
            <w:rFonts w:ascii="Times New Roman" w:hAnsi="Times New Roman" w:cs="Times New Roman"/>
            <w:noProof/>
            <w:webHidden/>
            <w:sz w:val="24"/>
            <w:szCs w:val="24"/>
            <w:rPrChange w:id="3075"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07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77" w:author="Kiên Lê Trung" w:date="2024-12-26T18:39:00Z" w16du:dateUtc="2024-12-26T11:39:00Z">
              <w:rPr>
                <w:rStyle w:val="Hyperlink"/>
                <w:noProof/>
              </w:rPr>
            </w:rPrChange>
          </w:rPr>
          <w:fldChar w:fldCharType="end"/>
        </w:r>
      </w:ins>
    </w:p>
    <w:p w14:paraId="2C16B1A6" w14:textId="2F75E6D2" w:rsidR="00902100" w:rsidRPr="00902100" w:rsidRDefault="00902100">
      <w:pPr>
        <w:pStyle w:val="TableofFigures"/>
        <w:tabs>
          <w:tab w:val="right" w:leader="dot" w:pos="9019"/>
        </w:tabs>
        <w:rPr>
          <w:ins w:id="307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79" w:author="Kiên Lê Trung" w:date="2024-12-26T18:39:00Z" w16du:dateUtc="2024-12-26T11:39:00Z">
            <w:rPr>
              <w:ins w:id="308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81" w:author="Kiên Lê Trung" w:date="2024-12-26T18:39:00Z" w16du:dateUtc="2024-12-26T11:39:00Z">
        <w:r w:rsidRPr="00902100">
          <w:rPr>
            <w:rStyle w:val="Hyperlink"/>
            <w:rFonts w:ascii="Times New Roman" w:hAnsi="Times New Roman" w:cs="Times New Roman"/>
            <w:noProof/>
            <w:sz w:val="24"/>
            <w:szCs w:val="24"/>
            <w:rPrChange w:id="308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8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84" w:author="Kiên Lê Trung" w:date="2024-12-26T18:39:00Z" w16du:dateUtc="2024-12-26T11:39:00Z">
              <w:rPr>
                <w:noProof/>
              </w:rPr>
            </w:rPrChange>
          </w:rPr>
          <w:instrText>HYPERLINK \l "_Toc186130820"</w:instrText>
        </w:r>
        <w:r w:rsidRPr="00902100">
          <w:rPr>
            <w:rStyle w:val="Hyperlink"/>
            <w:rFonts w:ascii="Times New Roman" w:hAnsi="Times New Roman" w:cs="Times New Roman"/>
            <w:noProof/>
            <w:sz w:val="24"/>
            <w:szCs w:val="24"/>
            <w:rPrChange w:id="3085"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308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87" w:author="Kiên Lê Trung" w:date="2024-12-26T18:39:00Z" w16du:dateUtc="2024-12-26T11:39:00Z">
              <w:rPr>
                <w:rStyle w:val="Hyperlink"/>
                <w:noProof/>
              </w:rPr>
            </w:rPrChange>
          </w:rPr>
          <w:t>Hình 3.17</w:t>
        </w:r>
        <w:r w:rsidRPr="00902100">
          <w:rPr>
            <w:rStyle w:val="Hyperlink"/>
            <w:rFonts w:ascii="Times New Roman" w:hAnsi="Times New Roman" w:cs="Times New Roman"/>
            <w:noProof/>
            <w:sz w:val="24"/>
            <w:szCs w:val="24"/>
            <w:lang w:val="en-US"/>
            <w:rPrChange w:id="3088" w:author="Kiên Lê Trung" w:date="2024-12-26T18:39:00Z" w16du:dateUtc="2024-12-26T11:39:00Z">
              <w:rPr>
                <w:rStyle w:val="Hyperlink"/>
                <w:noProof/>
                <w:lang w:val="en-US"/>
              </w:rPr>
            </w:rPrChange>
          </w:rPr>
          <w:t xml:space="preserve"> Giao diện người quản trị quản lý người bán</w:t>
        </w:r>
        <w:r w:rsidRPr="00902100">
          <w:rPr>
            <w:rFonts w:ascii="Times New Roman" w:hAnsi="Times New Roman" w:cs="Times New Roman"/>
            <w:noProof/>
            <w:webHidden/>
            <w:sz w:val="24"/>
            <w:szCs w:val="24"/>
            <w:rPrChange w:id="308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9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91" w:author="Kiên Lê Trung" w:date="2024-12-26T18:39:00Z" w16du:dateUtc="2024-12-26T11:39:00Z">
              <w:rPr>
                <w:noProof/>
                <w:webHidden/>
              </w:rPr>
            </w:rPrChange>
          </w:rPr>
          <w:instrText xml:space="preserve"> PAGEREF _Toc186130820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3092" w:author="Kiên Lê Trung" w:date="2024-12-26T18:39:00Z" w16du:dateUtc="2024-12-26T11:39:00Z">
            <w:rPr>
              <w:noProof/>
              <w:webHidden/>
            </w:rPr>
          </w:rPrChange>
        </w:rPr>
        <w:fldChar w:fldCharType="separate"/>
      </w:r>
      <w:ins w:id="3093" w:author="Kiên Lê Trung" w:date="2024-12-26T18:39:00Z" w16du:dateUtc="2024-12-26T11:39:00Z">
        <w:r w:rsidRPr="00902100">
          <w:rPr>
            <w:rFonts w:ascii="Times New Roman" w:hAnsi="Times New Roman" w:cs="Times New Roman"/>
            <w:noProof/>
            <w:webHidden/>
            <w:sz w:val="24"/>
            <w:szCs w:val="24"/>
            <w:rPrChange w:id="3094"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09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96" w:author="Kiên Lê Trung" w:date="2024-12-26T18:39:00Z" w16du:dateUtc="2024-12-26T11:39:00Z">
              <w:rPr>
                <w:rStyle w:val="Hyperlink"/>
                <w:noProof/>
              </w:rPr>
            </w:rPrChange>
          </w:rPr>
          <w:fldChar w:fldCharType="end"/>
        </w:r>
      </w:ins>
    </w:p>
    <w:p w14:paraId="7DAA002C" w14:textId="303CAF7B" w:rsidR="00902100" w:rsidRPr="00902100" w:rsidRDefault="00902100">
      <w:pPr>
        <w:pStyle w:val="TableofFigures"/>
        <w:tabs>
          <w:tab w:val="right" w:leader="dot" w:pos="9019"/>
        </w:tabs>
        <w:rPr>
          <w:ins w:id="309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98" w:author="Kiên Lê Trung" w:date="2024-12-26T18:39:00Z" w16du:dateUtc="2024-12-26T11:39:00Z">
            <w:rPr>
              <w:ins w:id="309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00" w:author="Kiên Lê Trung" w:date="2024-12-26T18:39:00Z" w16du:dateUtc="2024-12-26T11:39:00Z">
        <w:r w:rsidRPr="00902100">
          <w:rPr>
            <w:rStyle w:val="Hyperlink"/>
            <w:rFonts w:ascii="Times New Roman" w:hAnsi="Times New Roman" w:cs="Times New Roman"/>
            <w:noProof/>
            <w:sz w:val="24"/>
            <w:szCs w:val="24"/>
            <w:rPrChange w:id="310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0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03" w:author="Kiên Lê Trung" w:date="2024-12-26T18:39:00Z" w16du:dateUtc="2024-12-26T11:39:00Z">
              <w:rPr>
                <w:noProof/>
              </w:rPr>
            </w:rPrChange>
          </w:rPr>
          <w:instrText>HYPERLINK \l "_Toc186130821"</w:instrText>
        </w:r>
        <w:r w:rsidRPr="00902100">
          <w:rPr>
            <w:rStyle w:val="Hyperlink"/>
            <w:rFonts w:ascii="Times New Roman" w:hAnsi="Times New Roman" w:cs="Times New Roman"/>
            <w:noProof/>
            <w:sz w:val="24"/>
            <w:szCs w:val="24"/>
            <w:rPrChange w:id="3104" w:author="Kiên Lê Trung" w:date="2024-12-26T18:39:00Z" w16du:dateUtc="2024-12-26T11:39:00Z">
              <w:rPr>
                <w:rStyle w:val="Hyperlink"/>
                <w:noProof/>
              </w:rPr>
            </w:rPrChange>
          </w:rPr>
          <w:instrText xml:space="preserve"> </w:instrText>
        </w:r>
        <w:r w:rsidRPr="00162555">
          <w:rPr>
            <w:rStyle w:val="Hyperlink"/>
            <w:rFonts w:ascii="Times New Roman" w:hAnsi="Times New Roman" w:cs="Times New Roman"/>
            <w:sz w:val="24"/>
            <w:szCs w:val="24"/>
          </w:rPr>
        </w:r>
        <w:r w:rsidRPr="00902100">
          <w:rPr>
            <w:rStyle w:val="Hyperlink"/>
            <w:rFonts w:ascii="Times New Roman" w:hAnsi="Times New Roman" w:cs="Times New Roman"/>
            <w:noProof/>
            <w:sz w:val="24"/>
            <w:szCs w:val="24"/>
            <w:rPrChange w:id="310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06" w:author="Kiên Lê Trung" w:date="2024-12-26T18:39:00Z" w16du:dateUtc="2024-12-26T11:39:00Z">
              <w:rPr>
                <w:rStyle w:val="Hyperlink"/>
                <w:noProof/>
              </w:rPr>
            </w:rPrChange>
          </w:rPr>
          <w:t>Hình 3.18</w:t>
        </w:r>
        <w:r w:rsidRPr="00902100">
          <w:rPr>
            <w:rStyle w:val="Hyperlink"/>
            <w:rFonts w:ascii="Times New Roman" w:hAnsi="Times New Roman" w:cs="Times New Roman"/>
            <w:noProof/>
            <w:sz w:val="24"/>
            <w:szCs w:val="24"/>
            <w:lang w:val="en-US"/>
            <w:rPrChange w:id="3107" w:author="Kiên Lê Trung" w:date="2024-12-26T18:39:00Z" w16du:dateUtc="2024-12-26T11:39:00Z">
              <w:rPr>
                <w:rStyle w:val="Hyperlink"/>
                <w:noProof/>
                <w:lang w:val="en-US"/>
              </w:rPr>
            </w:rPrChange>
          </w:rPr>
          <w:t xml:space="preserve"> Giao diện người quản trị xem đơn hàng</w:t>
        </w:r>
        <w:r w:rsidRPr="00902100">
          <w:rPr>
            <w:rFonts w:ascii="Times New Roman" w:hAnsi="Times New Roman" w:cs="Times New Roman"/>
            <w:noProof/>
            <w:webHidden/>
            <w:sz w:val="24"/>
            <w:szCs w:val="24"/>
            <w:rPrChange w:id="310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0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10" w:author="Kiên Lê Trung" w:date="2024-12-26T18:39:00Z" w16du:dateUtc="2024-12-26T11:39:00Z">
              <w:rPr>
                <w:noProof/>
                <w:webHidden/>
              </w:rPr>
            </w:rPrChange>
          </w:rPr>
          <w:instrText xml:space="preserve"> PAGEREF _Toc186130821 \h </w:instrText>
        </w:r>
        <w:r w:rsidRPr="00162555">
          <w:rPr>
            <w:rFonts w:ascii="Times New Roman" w:hAnsi="Times New Roman" w:cs="Times New Roman"/>
            <w:webHidden/>
            <w:sz w:val="24"/>
            <w:szCs w:val="24"/>
          </w:rPr>
        </w:r>
      </w:ins>
      <w:r w:rsidRPr="00902100">
        <w:rPr>
          <w:rFonts w:ascii="Times New Roman" w:hAnsi="Times New Roman" w:cs="Times New Roman"/>
          <w:noProof/>
          <w:webHidden/>
          <w:sz w:val="24"/>
          <w:szCs w:val="24"/>
          <w:rPrChange w:id="3111" w:author="Kiên Lê Trung" w:date="2024-12-26T18:39:00Z" w16du:dateUtc="2024-12-26T11:39:00Z">
            <w:rPr>
              <w:noProof/>
              <w:webHidden/>
            </w:rPr>
          </w:rPrChange>
        </w:rPr>
        <w:fldChar w:fldCharType="separate"/>
      </w:r>
      <w:ins w:id="3112" w:author="Kiên Lê Trung" w:date="2024-12-26T18:39:00Z" w16du:dateUtc="2024-12-26T11:39:00Z">
        <w:r w:rsidRPr="00902100">
          <w:rPr>
            <w:rFonts w:ascii="Times New Roman" w:hAnsi="Times New Roman" w:cs="Times New Roman"/>
            <w:noProof/>
            <w:webHidden/>
            <w:sz w:val="24"/>
            <w:szCs w:val="24"/>
            <w:rPrChange w:id="3113"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11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15" w:author="Kiên Lê Trung" w:date="2024-12-26T18:39:00Z" w16du:dateUtc="2024-12-26T11:39:00Z">
              <w:rPr>
                <w:rStyle w:val="Hyperlink"/>
                <w:noProof/>
              </w:rPr>
            </w:rPrChange>
          </w:rPr>
          <w:fldChar w:fldCharType="end"/>
        </w:r>
      </w:ins>
    </w:p>
    <w:p w14:paraId="5F9A3BDB" w14:textId="7DD59423" w:rsidR="00AD36A4" w:rsidRPr="007C6909" w:rsidDel="00902100" w:rsidRDefault="00902100">
      <w:pPr>
        <w:pStyle w:val="TableofFigures"/>
        <w:tabs>
          <w:tab w:val="right" w:leader="dot" w:pos="9019"/>
        </w:tabs>
        <w:rPr>
          <w:del w:id="311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ins w:id="3117" w:author="Kiên Lê Trung" w:date="2024-12-26T18:39:00Z" w16du:dateUtc="2024-12-26T11:39:00Z">
        <w:r w:rsidRPr="00902100">
          <w:rPr>
            <w:rFonts w:ascii="Times New Roman" w:eastAsia="Times New Roman" w:hAnsi="Times New Roman" w:cs="Times New Roman"/>
            <w:sz w:val="24"/>
            <w:szCs w:val="24"/>
          </w:rPr>
          <w:fldChar w:fldCharType="end"/>
        </w:r>
      </w:ins>
      <w:del w:id="3118" w:author="Kiên Lê Trung" w:date="2024-12-26T18:38:00Z" w16du:dateUtc="2024-12-26T11:38:00Z">
        <w:r w:rsidR="00AD36A4" w:rsidRPr="007C6909" w:rsidDel="00902100">
          <w:rPr>
            <w:rFonts w:ascii="Times New Roman" w:eastAsia="Times New Roman" w:hAnsi="Times New Roman" w:cs="Times New Roman"/>
            <w:sz w:val="24"/>
            <w:szCs w:val="24"/>
          </w:rPr>
          <w:fldChar w:fldCharType="begin"/>
        </w:r>
        <w:r w:rsidR="00AD36A4" w:rsidRPr="007C6909" w:rsidDel="00902100">
          <w:rPr>
            <w:rFonts w:ascii="Times New Roman" w:eastAsia="Times New Roman" w:hAnsi="Times New Roman" w:cs="Times New Roman"/>
            <w:sz w:val="24"/>
            <w:szCs w:val="24"/>
          </w:rPr>
          <w:delInstrText xml:space="preserve"> TOC \h \z \c "Hình" </w:delInstrText>
        </w:r>
        <w:r w:rsidR="00AD36A4" w:rsidRPr="007C6909" w:rsidDel="00902100">
          <w:rPr>
            <w:rFonts w:ascii="Times New Roman" w:eastAsia="Times New Roman" w:hAnsi="Times New Roman" w:cs="Times New Roman"/>
            <w:sz w:val="24"/>
            <w:szCs w:val="24"/>
          </w:rPr>
          <w:fldChar w:fldCharType="separate"/>
        </w:r>
        <w:r w:rsidR="00AD36A4" w:rsidRPr="007C6909" w:rsidDel="00902100">
          <w:rPr>
            <w:rStyle w:val="Hyperlink"/>
            <w:rFonts w:ascii="Times New Roman" w:hAnsi="Times New Roman" w:cs="Times New Roman"/>
            <w:noProof/>
            <w:sz w:val="24"/>
            <w:szCs w:val="24"/>
          </w:rPr>
          <w:fldChar w:fldCharType="begin"/>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Fonts w:ascii="Times New Roman" w:hAnsi="Times New Roman" w:cs="Times New Roman"/>
            <w:noProof/>
            <w:sz w:val="24"/>
            <w:szCs w:val="24"/>
          </w:rPr>
          <w:delInstrText>HYPERLINK \l "_Toc186028039"</w:delInstrText>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Style w:val="Hyperlink"/>
            <w:rFonts w:ascii="Times New Roman" w:hAnsi="Times New Roman" w:cs="Times New Roman"/>
            <w:noProof/>
            <w:sz w:val="24"/>
            <w:szCs w:val="24"/>
          </w:rPr>
        </w:r>
        <w:r w:rsidR="00AD36A4" w:rsidRPr="007C6909" w:rsidDel="00902100">
          <w:rPr>
            <w:rStyle w:val="Hyperlink"/>
            <w:rFonts w:ascii="Times New Roman" w:hAnsi="Times New Roman" w:cs="Times New Roman"/>
            <w:noProof/>
            <w:sz w:val="24"/>
            <w:szCs w:val="24"/>
          </w:rPr>
          <w:fldChar w:fldCharType="separate"/>
        </w:r>
        <w:r w:rsidR="00AD36A4" w:rsidRPr="007C6909" w:rsidDel="00902100">
          <w:rPr>
            <w:rStyle w:val="Hyperlink"/>
            <w:rFonts w:ascii="Times New Roman" w:hAnsi="Times New Roman" w:cs="Times New Roman"/>
            <w:noProof/>
            <w:sz w:val="24"/>
            <w:szCs w:val="24"/>
          </w:rPr>
          <w:delText>Hình 2.1</w:delText>
        </w:r>
        <w:r w:rsidR="00AD36A4" w:rsidRPr="007C6909" w:rsidDel="00902100">
          <w:rPr>
            <w:rStyle w:val="Hyperlink"/>
            <w:rFonts w:ascii="Times New Roman" w:hAnsi="Times New Roman" w:cs="Times New Roman"/>
            <w:noProof/>
            <w:sz w:val="24"/>
            <w:szCs w:val="24"/>
            <w:lang w:val="en-US"/>
          </w:rPr>
          <w:delText xml:space="preserve"> Biểu đồ Usecase tổng quát</w:delText>
        </w:r>
        <w:r w:rsidR="00AD36A4" w:rsidRPr="007C6909" w:rsidDel="00902100">
          <w:rPr>
            <w:rFonts w:ascii="Times New Roman" w:hAnsi="Times New Roman" w:cs="Times New Roman"/>
            <w:noProof/>
            <w:webHidden/>
            <w:sz w:val="24"/>
            <w:szCs w:val="24"/>
          </w:rPr>
          <w:tab/>
        </w:r>
        <w:r w:rsidR="00AD36A4" w:rsidRPr="007C6909" w:rsidDel="00902100">
          <w:rPr>
            <w:rFonts w:ascii="Times New Roman" w:hAnsi="Times New Roman" w:cs="Times New Roman"/>
            <w:noProof/>
            <w:webHidden/>
            <w:sz w:val="24"/>
            <w:szCs w:val="24"/>
          </w:rPr>
          <w:fldChar w:fldCharType="begin"/>
        </w:r>
        <w:r w:rsidR="00AD36A4" w:rsidRPr="007C6909" w:rsidDel="00902100">
          <w:rPr>
            <w:rFonts w:ascii="Times New Roman" w:hAnsi="Times New Roman" w:cs="Times New Roman"/>
            <w:noProof/>
            <w:webHidden/>
            <w:sz w:val="24"/>
            <w:szCs w:val="24"/>
          </w:rPr>
          <w:delInstrText xml:space="preserve"> PAGEREF _Toc186028039 \h </w:delInstrText>
        </w:r>
        <w:r w:rsidR="00AD36A4" w:rsidRPr="007C6909" w:rsidDel="00902100">
          <w:rPr>
            <w:rFonts w:ascii="Times New Roman" w:hAnsi="Times New Roman" w:cs="Times New Roman"/>
            <w:noProof/>
            <w:webHidden/>
            <w:sz w:val="24"/>
            <w:szCs w:val="24"/>
          </w:rPr>
        </w:r>
        <w:r w:rsidR="00AD36A4" w:rsidRPr="007C6909" w:rsidDel="00902100">
          <w:rPr>
            <w:rFonts w:ascii="Times New Roman" w:hAnsi="Times New Roman" w:cs="Times New Roman"/>
            <w:noProof/>
            <w:webHidden/>
            <w:sz w:val="24"/>
            <w:szCs w:val="24"/>
          </w:rPr>
          <w:fldChar w:fldCharType="separate"/>
        </w:r>
        <w:r w:rsidR="00AD36A4" w:rsidRPr="007C6909" w:rsidDel="00902100">
          <w:rPr>
            <w:rFonts w:ascii="Times New Roman" w:hAnsi="Times New Roman" w:cs="Times New Roman"/>
            <w:noProof/>
            <w:webHidden/>
            <w:sz w:val="24"/>
            <w:szCs w:val="24"/>
          </w:rPr>
          <w:delText>9</w:delText>
        </w:r>
        <w:r w:rsidR="00AD36A4" w:rsidRPr="007C6909" w:rsidDel="00902100">
          <w:rPr>
            <w:rFonts w:ascii="Times New Roman" w:hAnsi="Times New Roman" w:cs="Times New Roman"/>
            <w:noProof/>
            <w:webHidden/>
            <w:sz w:val="24"/>
            <w:szCs w:val="24"/>
          </w:rPr>
          <w:fldChar w:fldCharType="end"/>
        </w:r>
        <w:r w:rsidR="00AD36A4" w:rsidRPr="007C6909" w:rsidDel="00902100">
          <w:rPr>
            <w:rStyle w:val="Hyperlink"/>
            <w:rFonts w:ascii="Times New Roman" w:hAnsi="Times New Roman" w:cs="Times New Roman"/>
            <w:noProof/>
            <w:sz w:val="24"/>
            <w:szCs w:val="24"/>
          </w:rPr>
          <w:fldChar w:fldCharType="end"/>
        </w:r>
      </w:del>
    </w:p>
    <w:p w14:paraId="3AF7263D" w14:textId="4540E94F" w:rsidR="00AD36A4" w:rsidRPr="007C6909" w:rsidDel="00902100" w:rsidRDefault="00AD36A4">
      <w:pPr>
        <w:pStyle w:val="TableofFigures"/>
        <w:tabs>
          <w:tab w:val="right" w:leader="dot" w:pos="9019"/>
        </w:tabs>
        <w:rPr>
          <w:del w:id="311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w:delText>
        </w:r>
        <w:r w:rsidRPr="007C6909" w:rsidDel="00902100">
          <w:rPr>
            <w:rStyle w:val="Hyperlink"/>
            <w:rFonts w:ascii="Times New Roman" w:hAnsi="Times New Roman" w:cs="Times New Roman"/>
            <w:noProof/>
            <w:sz w:val="24"/>
            <w:szCs w:val="24"/>
            <w:lang w:val="en-US"/>
          </w:rPr>
          <w:delText xml:space="preserve">  Biểu đồ Usecase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682B84B" w14:textId="000A8B68" w:rsidR="00AD36A4" w:rsidRPr="007C6909" w:rsidDel="00902100" w:rsidRDefault="00AD36A4">
      <w:pPr>
        <w:pStyle w:val="TableofFigures"/>
        <w:tabs>
          <w:tab w:val="right" w:leader="dot" w:pos="9019"/>
        </w:tabs>
        <w:rPr>
          <w:del w:id="312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w:delText>
        </w:r>
        <w:r w:rsidRPr="007C6909" w:rsidDel="00902100">
          <w:rPr>
            <w:rStyle w:val="Hyperlink"/>
            <w:rFonts w:ascii="Times New Roman" w:hAnsi="Times New Roman" w:cs="Times New Roman"/>
            <w:noProof/>
            <w:sz w:val="24"/>
            <w:szCs w:val="24"/>
            <w:lang w:val="en-US"/>
          </w:rPr>
          <w:delText xml:space="preserve"> Biểu đồ Usecase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FE4EFAF" w14:textId="29DB6B24" w:rsidR="00AD36A4" w:rsidRPr="007C6909" w:rsidDel="00902100" w:rsidRDefault="00AD36A4">
      <w:pPr>
        <w:pStyle w:val="TableofFigures"/>
        <w:tabs>
          <w:tab w:val="right" w:leader="dot" w:pos="9019"/>
        </w:tabs>
        <w:rPr>
          <w:del w:id="312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2.4</w:delText>
        </w:r>
        <w:r w:rsidRPr="007C6909" w:rsidDel="00902100">
          <w:rPr>
            <w:rStyle w:val="Hyperlink"/>
            <w:rFonts w:ascii="Times New Roman" w:hAnsi="Times New Roman" w:cs="Times New Roman"/>
            <w:noProof/>
            <w:sz w:val="24"/>
            <w:szCs w:val="24"/>
            <w:lang w:val="en-US"/>
          </w:rPr>
          <w:delText xml:space="preserve"> Biểu đồ Usecase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CCBEFA2" w14:textId="45B7E31A" w:rsidR="00AD36A4" w:rsidRPr="007C6909" w:rsidDel="00902100" w:rsidRDefault="00AD36A4">
      <w:pPr>
        <w:pStyle w:val="TableofFigures"/>
        <w:tabs>
          <w:tab w:val="right" w:leader="dot" w:pos="9019"/>
        </w:tabs>
        <w:rPr>
          <w:del w:id="312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2.5</w:delText>
        </w:r>
        <w:r w:rsidRPr="007C6909" w:rsidDel="00902100">
          <w:rPr>
            <w:rStyle w:val="Hyperlink"/>
            <w:rFonts w:ascii="Times New Roman" w:hAnsi="Times New Roman" w:cs="Times New Roman"/>
            <w:noProof/>
            <w:sz w:val="24"/>
            <w:szCs w:val="24"/>
            <w:lang w:val="en-US"/>
          </w:rPr>
          <w:delText xml:space="preserve"> Biểu đồ Usecase Thanh toán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6B4D246" w14:textId="719A9CD0" w:rsidR="00AD36A4" w:rsidRPr="007C6909" w:rsidDel="00902100" w:rsidRDefault="00AD36A4">
      <w:pPr>
        <w:pStyle w:val="TableofFigures"/>
        <w:tabs>
          <w:tab w:val="right" w:leader="dot" w:pos="9019"/>
        </w:tabs>
        <w:rPr>
          <w:del w:id="312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2.6</w:delText>
        </w:r>
        <w:r w:rsidRPr="007C6909" w:rsidDel="00902100">
          <w:rPr>
            <w:rStyle w:val="Hyperlink"/>
            <w:rFonts w:ascii="Times New Roman" w:hAnsi="Times New Roman" w:cs="Times New Roman"/>
            <w:noProof/>
            <w:sz w:val="24"/>
            <w:szCs w:val="24"/>
            <w:lang w:val="en-US"/>
          </w:rPr>
          <w:delText xml:space="preserve"> Biểu đồ Usecase Đánh giá và bình luận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F398A6" w14:textId="3B5446D8" w:rsidR="00AD36A4" w:rsidRPr="007C6909" w:rsidDel="00902100" w:rsidRDefault="00AD36A4">
      <w:pPr>
        <w:pStyle w:val="TableofFigures"/>
        <w:tabs>
          <w:tab w:val="right" w:leader="dot" w:pos="9019"/>
        </w:tabs>
        <w:rPr>
          <w:del w:id="312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2.7</w:delText>
        </w:r>
        <w:r w:rsidRPr="007C6909" w:rsidDel="00902100">
          <w:rPr>
            <w:rStyle w:val="Hyperlink"/>
            <w:rFonts w:ascii="Times New Roman" w:hAnsi="Times New Roman" w:cs="Times New Roman"/>
            <w:noProof/>
            <w:sz w:val="24"/>
            <w:szCs w:val="24"/>
            <w:lang w:val="en-US"/>
          </w:rPr>
          <w:delText xml:space="preserve"> Biểu đồ Usecase Quản lý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934149D" w14:textId="756F683F" w:rsidR="00AD36A4" w:rsidRPr="007C6909" w:rsidDel="00902100" w:rsidRDefault="00AD36A4">
      <w:pPr>
        <w:pStyle w:val="TableofFigures"/>
        <w:tabs>
          <w:tab w:val="right" w:leader="dot" w:pos="9019"/>
        </w:tabs>
        <w:rPr>
          <w:del w:id="313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2.8</w:delText>
        </w:r>
        <w:r w:rsidRPr="007C6909" w:rsidDel="00902100">
          <w:rPr>
            <w:rStyle w:val="Hyperlink"/>
            <w:rFonts w:ascii="Times New Roman" w:hAnsi="Times New Roman" w:cs="Times New Roman"/>
            <w:noProof/>
            <w:sz w:val="24"/>
            <w:szCs w:val="24"/>
            <w:lang w:val="en-US"/>
          </w:rPr>
          <w:delText xml:space="preserve"> Biểu đồ Usecase Quản lý kho hàng, tồn kho sản phẩm,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E078BB3" w14:textId="7E5BFB54" w:rsidR="00AD36A4" w:rsidRPr="007C6909" w:rsidDel="00902100" w:rsidRDefault="00AD36A4">
      <w:pPr>
        <w:pStyle w:val="TableofFigures"/>
        <w:tabs>
          <w:tab w:val="right" w:leader="dot" w:pos="9019"/>
        </w:tabs>
        <w:rPr>
          <w:del w:id="313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2.9</w:delText>
        </w:r>
        <w:r w:rsidRPr="007C6909" w:rsidDel="00902100">
          <w:rPr>
            <w:rStyle w:val="Hyperlink"/>
            <w:rFonts w:ascii="Times New Roman" w:hAnsi="Times New Roman" w:cs="Times New Roman"/>
            <w:noProof/>
            <w:sz w:val="24"/>
            <w:szCs w:val="24"/>
            <w:lang w:val="en-US"/>
          </w:rPr>
          <w:delText xml:space="preserve"> Biểu đồ Usecase Quản lý đơn hàng, giao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872281" w14:textId="0BD66891" w:rsidR="00AD36A4" w:rsidRPr="007C6909" w:rsidDel="00902100" w:rsidRDefault="00AD36A4">
      <w:pPr>
        <w:pStyle w:val="TableofFigures"/>
        <w:tabs>
          <w:tab w:val="right" w:leader="dot" w:pos="9019"/>
        </w:tabs>
        <w:rPr>
          <w:del w:id="313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2.10</w:delText>
        </w:r>
        <w:r w:rsidRPr="007C6909" w:rsidDel="00902100">
          <w:rPr>
            <w:rStyle w:val="Hyperlink"/>
            <w:rFonts w:ascii="Times New Roman" w:hAnsi="Times New Roman" w:cs="Times New Roman"/>
            <w:noProof/>
            <w:sz w:val="24"/>
            <w:szCs w:val="24"/>
            <w:lang w:val="en-US"/>
          </w:rPr>
          <w:delText xml:space="preserve"> Biểu đồ Quản lý Báo cáo thống kê của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43657C" w14:textId="676FB731" w:rsidR="00AD36A4" w:rsidRPr="007C6909" w:rsidDel="00902100" w:rsidRDefault="00AD36A4">
      <w:pPr>
        <w:pStyle w:val="TableofFigures"/>
        <w:tabs>
          <w:tab w:val="right" w:leader="dot" w:pos="9019"/>
        </w:tabs>
        <w:rPr>
          <w:del w:id="313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2.11</w:delText>
        </w:r>
        <w:r w:rsidRPr="007C6909" w:rsidDel="00902100">
          <w:rPr>
            <w:rStyle w:val="Hyperlink"/>
            <w:rFonts w:ascii="Times New Roman" w:hAnsi="Times New Roman" w:cs="Times New Roman"/>
            <w:noProof/>
            <w:sz w:val="24"/>
            <w:szCs w:val="24"/>
            <w:lang w:val="en-US"/>
          </w:rPr>
          <w:delText xml:space="preserve"> Biểu đồ Usecase Quản lý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992FD8" w14:textId="3A20C609" w:rsidR="00AD36A4" w:rsidRPr="007C6909" w:rsidDel="00902100" w:rsidRDefault="00AD36A4">
      <w:pPr>
        <w:pStyle w:val="TableofFigures"/>
        <w:tabs>
          <w:tab w:val="right" w:leader="dot" w:pos="9019"/>
        </w:tabs>
        <w:rPr>
          <w:del w:id="313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2.12</w:delText>
        </w:r>
        <w:r w:rsidRPr="007C6909" w:rsidDel="00902100">
          <w:rPr>
            <w:rStyle w:val="Hyperlink"/>
            <w:rFonts w:ascii="Times New Roman" w:hAnsi="Times New Roman" w:cs="Times New Roman"/>
            <w:noProof/>
            <w:sz w:val="24"/>
            <w:szCs w:val="24"/>
            <w:lang w:val="en-US"/>
          </w:rPr>
          <w:delText xml:space="preserve"> Biểu đồ Usecase Quản lý nhà cung cấp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0CD5D97" w14:textId="1EE34CC6" w:rsidR="00AD36A4" w:rsidRPr="007C6909" w:rsidDel="00902100" w:rsidRDefault="00AD36A4">
      <w:pPr>
        <w:pStyle w:val="TableofFigures"/>
        <w:tabs>
          <w:tab w:val="right" w:leader="dot" w:pos="9019"/>
        </w:tabs>
        <w:rPr>
          <w:del w:id="314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2.13</w:delText>
        </w:r>
        <w:r w:rsidRPr="007C6909" w:rsidDel="00902100">
          <w:rPr>
            <w:rStyle w:val="Hyperlink"/>
            <w:rFonts w:ascii="Times New Roman" w:hAnsi="Times New Roman" w:cs="Times New Roman"/>
            <w:noProof/>
            <w:sz w:val="24"/>
            <w:szCs w:val="24"/>
            <w:lang w:val="en-US"/>
          </w:rPr>
          <w:delText xml:space="preserve"> Biểu đồ Usecase Quản lý nhập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18C47D1" w14:textId="63453D03" w:rsidR="00AD36A4" w:rsidRPr="007C6909" w:rsidDel="00902100" w:rsidRDefault="00AD36A4">
      <w:pPr>
        <w:pStyle w:val="TableofFigures"/>
        <w:tabs>
          <w:tab w:val="right" w:leader="dot" w:pos="9019"/>
        </w:tabs>
        <w:rPr>
          <w:del w:id="314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2.14</w:delText>
        </w:r>
        <w:r w:rsidRPr="007C6909" w:rsidDel="00902100">
          <w:rPr>
            <w:rStyle w:val="Hyperlink"/>
            <w:rFonts w:ascii="Times New Roman" w:hAnsi="Times New Roman" w:cs="Times New Roman"/>
            <w:noProof/>
            <w:sz w:val="24"/>
            <w:szCs w:val="24"/>
            <w:lang w:val="en-US"/>
          </w:rPr>
          <w:delText xml:space="preserve"> Biểu đồ Usecase Quản lý tài khoản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DABEE3A" w14:textId="11791749" w:rsidR="00AD36A4" w:rsidRPr="007C6909" w:rsidDel="00902100" w:rsidRDefault="00AD36A4">
      <w:pPr>
        <w:pStyle w:val="TableofFigures"/>
        <w:tabs>
          <w:tab w:val="right" w:leader="dot" w:pos="9019"/>
        </w:tabs>
        <w:rPr>
          <w:del w:id="314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2.15</w:delText>
        </w:r>
        <w:r w:rsidRPr="007C6909" w:rsidDel="00902100">
          <w:rPr>
            <w:rStyle w:val="Hyperlink"/>
            <w:rFonts w:ascii="Times New Roman" w:hAnsi="Times New Roman" w:cs="Times New Roman"/>
            <w:noProof/>
            <w:sz w:val="24"/>
            <w:szCs w:val="24"/>
            <w:lang w:val="en-US"/>
          </w:rPr>
          <w:delText xml:space="preserve"> Biểu đồ Usecase Quản lý tài khoản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7DEDD9E" w14:textId="7AAC50A0" w:rsidR="00AD36A4" w:rsidRPr="007C6909" w:rsidDel="00902100" w:rsidRDefault="00AD36A4">
      <w:pPr>
        <w:pStyle w:val="TableofFigures"/>
        <w:tabs>
          <w:tab w:val="right" w:leader="dot" w:pos="9019"/>
        </w:tabs>
        <w:rPr>
          <w:del w:id="314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2.16</w:delText>
        </w:r>
        <w:r w:rsidRPr="007C6909" w:rsidDel="00902100">
          <w:rPr>
            <w:rStyle w:val="Hyperlink"/>
            <w:rFonts w:ascii="Times New Roman" w:hAnsi="Times New Roman" w:cs="Times New Roman"/>
            <w:noProof/>
            <w:sz w:val="24"/>
            <w:szCs w:val="24"/>
            <w:lang w:val="en-US"/>
          </w:rPr>
          <w:delText xml:space="preserve"> Biểu đồ Usecase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E8D93A" w14:textId="5F8B930A" w:rsidR="00AD36A4" w:rsidRPr="007C6909" w:rsidDel="00902100" w:rsidRDefault="00AD36A4">
      <w:pPr>
        <w:pStyle w:val="TableofFigures"/>
        <w:tabs>
          <w:tab w:val="right" w:leader="dot" w:pos="9019"/>
        </w:tabs>
        <w:rPr>
          <w:del w:id="314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2.17</w:delText>
        </w:r>
        <w:r w:rsidRPr="007C6909" w:rsidDel="00902100">
          <w:rPr>
            <w:rStyle w:val="Hyperlink"/>
            <w:rFonts w:ascii="Times New Roman" w:hAnsi="Times New Roman" w:cs="Times New Roman"/>
            <w:noProof/>
            <w:sz w:val="24"/>
            <w:szCs w:val="24"/>
            <w:lang w:val="en-US"/>
          </w:rPr>
          <w:delText xml:space="preserve"> Biểu đồ Usecase Quản lý thống kê báo cáo của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E27650" w14:textId="39F7444C" w:rsidR="00AD36A4" w:rsidRPr="007C6909" w:rsidDel="00902100" w:rsidRDefault="00AD36A4">
      <w:pPr>
        <w:pStyle w:val="TableofFigures"/>
        <w:tabs>
          <w:tab w:val="right" w:leader="dot" w:pos="9019"/>
        </w:tabs>
        <w:rPr>
          <w:del w:id="315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2.18</w:delText>
        </w:r>
        <w:r w:rsidRPr="007C6909" w:rsidDel="00902100">
          <w:rPr>
            <w:rStyle w:val="Hyperlink"/>
            <w:rFonts w:ascii="Times New Roman" w:hAnsi="Times New Roman" w:cs="Times New Roman"/>
            <w:noProof/>
            <w:sz w:val="24"/>
            <w:szCs w:val="24"/>
            <w:lang w:val="en-US"/>
          </w:rPr>
          <w:delText xml:space="preserve"> Biểu đồ Usecase Quản lý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0E1B8CD" w14:textId="5EB2E324" w:rsidR="00AD36A4" w:rsidRPr="007C6909" w:rsidDel="00902100" w:rsidRDefault="00AD36A4">
      <w:pPr>
        <w:pStyle w:val="TableofFigures"/>
        <w:tabs>
          <w:tab w:val="right" w:leader="dot" w:pos="9019"/>
        </w:tabs>
        <w:rPr>
          <w:del w:id="315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2.19</w:delText>
        </w:r>
        <w:r w:rsidRPr="007C6909" w:rsidDel="00902100">
          <w:rPr>
            <w:rStyle w:val="Hyperlink"/>
            <w:rFonts w:ascii="Times New Roman" w:hAnsi="Times New Roman" w:cs="Times New Roman"/>
            <w:noProof/>
            <w:sz w:val="24"/>
            <w:szCs w:val="24"/>
            <w:lang w:val="en-US"/>
          </w:rPr>
          <w:delText xml:space="preserve"> Biểu đồ Usecase Quản lý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7B4CDD" w14:textId="43326846" w:rsidR="00AD36A4" w:rsidRPr="007C6909" w:rsidDel="00902100" w:rsidRDefault="00AD36A4">
      <w:pPr>
        <w:pStyle w:val="TableofFigures"/>
        <w:tabs>
          <w:tab w:val="right" w:leader="dot" w:pos="9019"/>
        </w:tabs>
        <w:rPr>
          <w:del w:id="315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2.20</w:delText>
        </w:r>
        <w:r w:rsidRPr="007C6909" w:rsidDel="00902100">
          <w:rPr>
            <w:rStyle w:val="Hyperlink"/>
            <w:rFonts w:ascii="Times New Roman" w:hAnsi="Times New Roman" w:cs="Times New Roman"/>
            <w:noProof/>
            <w:sz w:val="24"/>
            <w:szCs w:val="24"/>
            <w:lang w:val="en-US"/>
          </w:rPr>
          <w:delText xml:space="preserve"> Biểu đồ tuần tự chức năng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B40A38F" w14:textId="0D8FA247" w:rsidR="00AD36A4" w:rsidRPr="007C6909" w:rsidDel="00902100" w:rsidRDefault="00AD36A4">
      <w:pPr>
        <w:pStyle w:val="TableofFigures"/>
        <w:tabs>
          <w:tab w:val="right" w:leader="dot" w:pos="9019"/>
        </w:tabs>
        <w:rPr>
          <w:del w:id="315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2.21</w:delText>
        </w:r>
        <w:r w:rsidRPr="007C6909" w:rsidDel="00902100">
          <w:rPr>
            <w:rStyle w:val="Hyperlink"/>
            <w:rFonts w:ascii="Times New Roman" w:hAnsi="Times New Roman" w:cs="Times New Roman"/>
            <w:noProof/>
            <w:sz w:val="24"/>
            <w:szCs w:val="24"/>
            <w:lang w:val="en-US"/>
          </w:rPr>
          <w:delText xml:space="preserve"> Biểu đồ tuần tự chức năng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9CF86A8" w14:textId="228CA600" w:rsidR="00AD36A4" w:rsidRPr="007C6909" w:rsidDel="00902100" w:rsidRDefault="00AD36A4">
      <w:pPr>
        <w:pStyle w:val="TableofFigures"/>
        <w:tabs>
          <w:tab w:val="right" w:leader="dot" w:pos="9019"/>
        </w:tabs>
        <w:rPr>
          <w:del w:id="315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2.22</w:delText>
        </w:r>
        <w:r w:rsidRPr="007C6909" w:rsidDel="00902100">
          <w:rPr>
            <w:rStyle w:val="Hyperlink"/>
            <w:rFonts w:ascii="Times New Roman" w:hAnsi="Times New Roman" w:cs="Times New Roman"/>
            <w:noProof/>
            <w:sz w:val="24"/>
            <w:szCs w:val="24"/>
            <w:lang w:val="en-US"/>
          </w:rPr>
          <w:delText xml:space="preserve"> Biểu đồ tuần tự chức năng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96DAF79" w14:textId="5C53E134" w:rsidR="00AD36A4" w:rsidRPr="007C6909" w:rsidDel="00902100" w:rsidRDefault="00AD36A4">
      <w:pPr>
        <w:pStyle w:val="TableofFigures"/>
        <w:tabs>
          <w:tab w:val="right" w:leader="dot" w:pos="9019"/>
        </w:tabs>
        <w:rPr>
          <w:del w:id="316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2.23</w:delText>
        </w:r>
        <w:r w:rsidRPr="007C6909" w:rsidDel="00902100">
          <w:rPr>
            <w:rStyle w:val="Hyperlink"/>
            <w:rFonts w:ascii="Times New Roman" w:hAnsi="Times New Roman" w:cs="Times New Roman"/>
            <w:noProof/>
            <w:sz w:val="24"/>
            <w:szCs w:val="24"/>
            <w:lang w:val="en-US"/>
          </w:rPr>
          <w:delText xml:space="preserve"> Biểu đồ tuần tự chức năng chỉnh sửa thông tin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FF1A9FF" w14:textId="081F2A50" w:rsidR="00AD36A4" w:rsidRPr="007C6909" w:rsidDel="00902100" w:rsidRDefault="00AD36A4">
      <w:pPr>
        <w:pStyle w:val="TableofFigures"/>
        <w:tabs>
          <w:tab w:val="right" w:leader="dot" w:pos="9019"/>
        </w:tabs>
        <w:rPr>
          <w:del w:id="316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2.24</w:delText>
        </w:r>
        <w:r w:rsidRPr="007C6909" w:rsidDel="00902100">
          <w:rPr>
            <w:rStyle w:val="Hyperlink"/>
            <w:rFonts w:ascii="Times New Roman" w:hAnsi="Times New Roman" w:cs="Times New Roman"/>
            <w:noProof/>
            <w:sz w:val="24"/>
            <w:szCs w:val="24"/>
            <w:lang w:val="en-US"/>
          </w:rPr>
          <w:delText xml:space="preserve"> Biểu đồ tuần tự chức năng quản lý tài khoản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136AD6" w14:textId="5EEEDD39" w:rsidR="00AD36A4" w:rsidRPr="007C6909" w:rsidDel="00902100" w:rsidRDefault="00AD36A4">
      <w:pPr>
        <w:pStyle w:val="TableofFigures"/>
        <w:tabs>
          <w:tab w:val="right" w:leader="dot" w:pos="9019"/>
        </w:tabs>
        <w:rPr>
          <w:del w:id="316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2.25</w:delText>
        </w:r>
        <w:r w:rsidRPr="007C6909" w:rsidDel="00902100">
          <w:rPr>
            <w:rStyle w:val="Hyperlink"/>
            <w:rFonts w:ascii="Times New Roman" w:hAnsi="Times New Roman" w:cs="Times New Roman"/>
            <w:noProof/>
            <w:sz w:val="24"/>
            <w:szCs w:val="24"/>
            <w:lang w:val="en-US"/>
          </w:rPr>
          <w:delText xml:space="preserve"> Biểu đồ tuần tự chức năng khách hàng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F66D5C" w14:textId="0BD3D6C4" w:rsidR="00AD36A4" w:rsidRPr="007C6909" w:rsidDel="00902100" w:rsidRDefault="00AD36A4">
      <w:pPr>
        <w:pStyle w:val="TableofFigures"/>
        <w:tabs>
          <w:tab w:val="right" w:leader="dot" w:pos="9019"/>
        </w:tabs>
        <w:rPr>
          <w:del w:id="316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2.26</w:delText>
        </w:r>
        <w:r w:rsidRPr="007C6909" w:rsidDel="00902100">
          <w:rPr>
            <w:rStyle w:val="Hyperlink"/>
            <w:rFonts w:ascii="Times New Roman" w:hAnsi="Times New Roman" w:cs="Times New Roman"/>
            <w:noProof/>
            <w:sz w:val="24"/>
            <w:szCs w:val="24"/>
            <w:lang w:val="en-US"/>
          </w:rPr>
          <w:delText xml:space="preserve"> Biểu đồ tuần tự chức năng người bán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CCE1F30" w14:textId="29A7BD37" w:rsidR="00AD36A4" w:rsidRPr="007C6909" w:rsidDel="00902100" w:rsidRDefault="00AD36A4">
      <w:pPr>
        <w:pStyle w:val="TableofFigures"/>
        <w:tabs>
          <w:tab w:val="right" w:leader="dot" w:pos="9019"/>
        </w:tabs>
        <w:rPr>
          <w:del w:id="316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2.27</w:delText>
        </w:r>
        <w:r w:rsidRPr="007C6909" w:rsidDel="00902100">
          <w:rPr>
            <w:rStyle w:val="Hyperlink"/>
            <w:rFonts w:ascii="Times New Roman" w:hAnsi="Times New Roman" w:cs="Times New Roman"/>
            <w:noProof/>
            <w:sz w:val="24"/>
            <w:szCs w:val="24"/>
            <w:lang w:val="en-US"/>
          </w:rPr>
          <w:delText xml:space="preserve"> Biểu đồ tuần tự chức năng xem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A8F5A31" w14:textId="52677F4C" w:rsidR="00AD36A4" w:rsidRPr="007C6909" w:rsidDel="00902100" w:rsidRDefault="00AD36A4">
      <w:pPr>
        <w:pStyle w:val="TableofFigures"/>
        <w:tabs>
          <w:tab w:val="right" w:leader="dot" w:pos="9019"/>
        </w:tabs>
        <w:rPr>
          <w:del w:id="317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2.28</w:delText>
        </w:r>
        <w:r w:rsidRPr="007C6909" w:rsidDel="00902100">
          <w:rPr>
            <w:rStyle w:val="Hyperlink"/>
            <w:rFonts w:ascii="Times New Roman" w:hAnsi="Times New Roman" w:cs="Times New Roman"/>
            <w:noProof/>
            <w:sz w:val="24"/>
            <w:szCs w:val="24"/>
            <w:lang w:val="en-US"/>
          </w:rPr>
          <w:delText xml:space="preserve"> Biểu đồ tuần tự chức năng thêm mã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883D70E" w14:textId="455D32DA" w:rsidR="00AD36A4" w:rsidRPr="007C6909" w:rsidDel="00902100" w:rsidRDefault="00AD36A4">
      <w:pPr>
        <w:pStyle w:val="TableofFigures"/>
        <w:tabs>
          <w:tab w:val="right" w:leader="dot" w:pos="9019"/>
        </w:tabs>
        <w:rPr>
          <w:del w:id="317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2.29</w:delText>
        </w:r>
        <w:r w:rsidRPr="007C6909" w:rsidDel="00902100">
          <w:rPr>
            <w:rStyle w:val="Hyperlink"/>
            <w:rFonts w:ascii="Times New Roman" w:hAnsi="Times New Roman" w:cs="Times New Roman"/>
            <w:noProof/>
            <w:sz w:val="24"/>
            <w:szCs w:val="24"/>
            <w:lang w:val="en-US"/>
          </w:rPr>
          <w:delText xml:space="preserve"> Biểu đồ tuần tự chức năng thêm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4DDF1FA" w14:textId="070C6253" w:rsidR="00AD36A4" w:rsidRPr="007C6909" w:rsidDel="00902100" w:rsidRDefault="00AD36A4">
      <w:pPr>
        <w:pStyle w:val="TableofFigures"/>
        <w:tabs>
          <w:tab w:val="right" w:leader="dot" w:pos="9019"/>
        </w:tabs>
        <w:rPr>
          <w:del w:id="317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2.30</w:delText>
        </w:r>
        <w:r w:rsidRPr="007C6909" w:rsidDel="00902100">
          <w:rPr>
            <w:rStyle w:val="Hyperlink"/>
            <w:rFonts w:ascii="Times New Roman" w:hAnsi="Times New Roman" w:cs="Times New Roman"/>
            <w:noProof/>
            <w:sz w:val="24"/>
            <w:szCs w:val="24"/>
            <w:lang w:val="en-US"/>
          </w:rPr>
          <w:delText xml:space="preserve"> Biểu đồ tuần tự chức năng thêm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198DF02" w14:textId="10F65434" w:rsidR="00AD36A4" w:rsidRPr="007C6909" w:rsidDel="00902100" w:rsidRDefault="00AD36A4">
      <w:pPr>
        <w:pStyle w:val="TableofFigures"/>
        <w:tabs>
          <w:tab w:val="right" w:leader="dot" w:pos="9019"/>
        </w:tabs>
        <w:rPr>
          <w:del w:id="317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2.31</w:delText>
        </w:r>
        <w:r w:rsidRPr="007C6909" w:rsidDel="00902100">
          <w:rPr>
            <w:rStyle w:val="Hyperlink"/>
            <w:rFonts w:ascii="Times New Roman" w:hAnsi="Times New Roman" w:cs="Times New Roman"/>
            <w:noProof/>
            <w:sz w:val="24"/>
            <w:szCs w:val="24"/>
            <w:lang w:val="en-US"/>
          </w:rPr>
          <w:delText xml:space="preserve"> Biểu đồ tuần tự khách hàng đánh giá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B02BBD" w14:textId="2AF36139" w:rsidR="00AD36A4" w:rsidRPr="007C6909" w:rsidDel="00902100" w:rsidRDefault="00AD36A4">
      <w:pPr>
        <w:pStyle w:val="TableofFigures"/>
        <w:tabs>
          <w:tab w:val="right" w:leader="dot" w:pos="9019"/>
        </w:tabs>
        <w:rPr>
          <w:del w:id="317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2.32</w:delText>
        </w:r>
        <w:r w:rsidRPr="007C6909" w:rsidDel="00902100">
          <w:rPr>
            <w:rStyle w:val="Hyperlink"/>
            <w:rFonts w:ascii="Times New Roman" w:hAnsi="Times New Roman" w:cs="Times New Roman"/>
            <w:noProof/>
            <w:sz w:val="24"/>
            <w:szCs w:val="24"/>
            <w:lang w:val="en-US"/>
          </w:rPr>
          <w:delText xml:space="preserve"> Biểu đồ tuần tự khách hàng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18ACD9A" w14:textId="38902766" w:rsidR="00AD36A4" w:rsidRPr="007C6909" w:rsidDel="00902100" w:rsidRDefault="00AD36A4">
      <w:pPr>
        <w:pStyle w:val="TableofFigures"/>
        <w:tabs>
          <w:tab w:val="right" w:leader="dot" w:pos="9019"/>
        </w:tabs>
        <w:rPr>
          <w:del w:id="318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2.33</w:delText>
        </w:r>
        <w:r w:rsidRPr="007C6909" w:rsidDel="00902100">
          <w:rPr>
            <w:rStyle w:val="Hyperlink"/>
            <w:rFonts w:ascii="Times New Roman" w:hAnsi="Times New Roman" w:cs="Times New Roman"/>
            <w:noProof/>
            <w:sz w:val="24"/>
            <w:szCs w:val="24"/>
            <w:lang w:val="en-US"/>
          </w:rPr>
          <w:delText xml:space="preserve"> Biểu đồ tuần tự khách hàng xóa sản phẩm khỏi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FE3B8E" w14:textId="566D3FAD" w:rsidR="00AD36A4" w:rsidRPr="007C6909" w:rsidDel="00902100" w:rsidRDefault="00AD36A4">
      <w:pPr>
        <w:pStyle w:val="TableofFigures"/>
        <w:tabs>
          <w:tab w:val="right" w:leader="dot" w:pos="9019"/>
        </w:tabs>
        <w:rPr>
          <w:del w:id="318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2.34</w:delText>
        </w:r>
        <w:r w:rsidRPr="007C6909" w:rsidDel="00902100">
          <w:rPr>
            <w:rStyle w:val="Hyperlink"/>
            <w:rFonts w:ascii="Times New Roman" w:hAnsi="Times New Roman" w:cs="Times New Roman"/>
            <w:noProof/>
            <w:sz w:val="24"/>
            <w:szCs w:val="24"/>
            <w:lang w:val="en-US"/>
          </w:rPr>
          <w:delText xml:space="preserve"> Biểu đồ tuần tự người bán thêm sản phẩm mới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83F694F" w14:textId="7F02F804" w:rsidR="00AD36A4" w:rsidRPr="007C6909" w:rsidDel="00902100" w:rsidRDefault="00AD36A4">
      <w:pPr>
        <w:pStyle w:val="TableofFigures"/>
        <w:tabs>
          <w:tab w:val="right" w:leader="dot" w:pos="9019"/>
        </w:tabs>
        <w:rPr>
          <w:del w:id="318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2.35</w:delText>
        </w:r>
        <w:r w:rsidRPr="007C6909" w:rsidDel="00902100">
          <w:rPr>
            <w:rStyle w:val="Hyperlink"/>
            <w:rFonts w:ascii="Times New Roman" w:hAnsi="Times New Roman" w:cs="Times New Roman"/>
            <w:noProof/>
            <w:sz w:val="24"/>
            <w:szCs w:val="24"/>
            <w:lang w:val="en-US"/>
          </w:rPr>
          <w:delText xml:space="preserve"> Biểu đồ tuần tự người bán chỉnh sửa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3B7FAC7" w14:textId="4E924C60" w:rsidR="00AD36A4" w:rsidRPr="007C6909" w:rsidDel="00902100" w:rsidRDefault="00AD36A4">
      <w:pPr>
        <w:pStyle w:val="TableofFigures"/>
        <w:tabs>
          <w:tab w:val="right" w:leader="dot" w:pos="9019"/>
        </w:tabs>
        <w:rPr>
          <w:del w:id="318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2.36</w:delText>
        </w:r>
        <w:r w:rsidRPr="007C6909" w:rsidDel="00902100">
          <w:rPr>
            <w:rStyle w:val="Hyperlink"/>
            <w:rFonts w:ascii="Times New Roman" w:hAnsi="Times New Roman" w:cs="Times New Roman"/>
            <w:noProof/>
            <w:sz w:val="24"/>
            <w:szCs w:val="24"/>
            <w:lang w:val="en-US"/>
          </w:rPr>
          <w:delText xml:space="preserve"> Biểu đồ tuần tự chức năng người bán xóa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1C8088" w14:textId="5C82F01F" w:rsidR="00AD36A4" w:rsidRPr="007C6909" w:rsidDel="00902100" w:rsidRDefault="00AD36A4">
      <w:pPr>
        <w:pStyle w:val="TableofFigures"/>
        <w:tabs>
          <w:tab w:val="right" w:leader="dot" w:pos="9019"/>
        </w:tabs>
        <w:rPr>
          <w:del w:id="318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2.37</w:delText>
        </w:r>
        <w:r w:rsidRPr="007C6909" w:rsidDel="00902100">
          <w:rPr>
            <w:rStyle w:val="Hyperlink"/>
            <w:rFonts w:ascii="Times New Roman" w:hAnsi="Times New Roman" w:cs="Times New Roman"/>
            <w:noProof/>
            <w:sz w:val="24"/>
            <w:szCs w:val="24"/>
            <w:lang w:val="en-US"/>
          </w:rPr>
          <w:delText xml:space="preserve"> Biểu đồ tuần tự chức năng người bán nhập hàng tồn kho</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47BABE3" w14:textId="72BEC00F" w:rsidR="00AD36A4" w:rsidRPr="007C6909" w:rsidDel="00902100" w:rsidRDefault="00AD36A4">
      <w:pPr>
        <w:pStyle w:val="TableofFigures"/>
        <w:tabs>
          <w:tab w:val="right" w:leader="dot" w:pos="9019"/>
        </w:tabs>
        <w:rPr>
          <w:del w:id="319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2.38</w:delText>
        </w:r>
        <w:r w:rsidRPr="007C6909" w:rsidDel="00902100">
          <w:rPr>
            <w:rStyle w:val="Hyperlink"/>
            <w:rFonts w:ascii="Times New Roman" w:hAnsi="Times New Roman" w:cs="Times New Roman"/>
            <w:noProof/>
            <w:sz w:val="24"/>
            <w:szCs w:val="24"/>
            <w:lang w:val="en-US"/>
          </w:rPr>
          <w:delText xml:space="preserve"> Biểu đồ lớp thiết kế</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77DEC12" w14:textId="314461A3" w:rsidR="00AD36A4" w:rsidRPr="007C6909" w:rsidDel="00902100" w:rsidRDefault="00AD36A4">
      <w:pPr>
        <w:pStyle w:val="TableofFigures"/>
        <w:tabs>
          <w:tab w:val="right" w:leader="dot" w:pos="9019"/>
        </w:tabs>
        <w:rPr>
          <w:del w:id="319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2.39</w:delText>
        </w:r>
        <w:r w:rsidRPr="007C6909" w:rsidDel="00902100">
          <w:rPr>
            <w:rStyle w:val="Hyperlink"/>
            <w:rFonts w:ascii="Times New Roman" w:hAnsi="Times New Roman" w:cs="Times New Roman"/>
            <w:noProof/>
            <w:sz w:val="24"/>
            <w:szCs w:val="24"/>
            <w:lang w:val="en-US"/>
          </w:rPr>
          <w:delText xml:space="preserve"> Biểu đồ cơ sở dữ liệu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D648C1" w14:textId="6985BBBE" w:rsidR="00AD36A4" w:rsidRPr="007C6909" w:rsidDel="00902100" w:rsidRDefault="00AD36A4">
      <w:pPr>
        <w:pStyle w:val="TableofFigures"/>
        <w:tabs>
          <w:tab w:val="right" w:leader="dot" w:pos="9019"/>
        </w:tabs>
        <w:rPr>
          <w:del w:id="319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trang chủ</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BB1E243" w14:textId="526D20BA" w:rsidR="00AD36A4" w:rsidRPr="007C6909" w:rsidDel="00902100" w:rsidRDefault="00AD36A4">
      <w:pPr>
        <w:pStyle w:val="TableofFigures"/>
        <w:tabs>
          <w:tab w:val="right" w:leader="dot" w:pos="9019"/>
        </w:tabs>
        <w:rPr>
          <w:del w:id="319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3.2</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2420F7C" w14:textId="419BE5E8" w:rsidR="00AD36A4" w:rsidRPr="007C6909" w:rsidDel="00902100" w:rsidRDefault="00AD36A4">
      <w:pPr>
        <w:pStyle w:val="TableofFigures"/>
        <w:tabs>
          <w:tab w:val="right" w:leader="dot" w:pos="9019"/>
        </w:tabs>
        <w:rPr>
          <w:del w:id="319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3.3</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58FEA8" w14:textId="0E77DD25" w:rsidR="00AD36A4" w:rsidRPr="007C6909" w:rsidDel="00902100" w:rsidRDefault="00AD36A4">
      <w:pPr>
        <w:pStyle w:val="TableofFigures"/>
        <w:tabs>
          <w:tab w:val="right" w:leader="dot" w:pos="9019"/>
        </w:tabs>
        <w:rPr>
          <w:del w:id="320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3.4</w:delText>
        </w:r>
        <w:r w:rsidRPr="007C6909" w:rsidDel="00902100">
          <w:rPr>
            <w:rStyle w:val="Hyperlink"/>
            <w:rFonts w:ascii="Times New Roman" w:hAnsi="Times New Roman" w:cs="Times New Roman"/>
            <w:noProof/>
            <w:sz w:val="24"/>
            <w:szCs w:val="24"/>
            <w:lang w:val="en-US"/>
          </w:rPr>
          <w:delText xml:space="preserve"> Giao diện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2E618D" w14:textId="76A3E3F3" w:rsidR="00AD36A4" w:rsidRPr="007C6909" w:rsidDel="00902100" w:rsidRDefault="00AD36A4">
      <w:pPr>
        <w:pStyle w:val="TableofFigures"/>
        <w:tabs>
          <w:tab w:val="right" w:leader="dot" w:pos="9019"/>
        </w:tabs>
        <w:rPr>
          <w:del w:id="320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3.5</w:delText>
        </w:r>
        <w:r w:rsidRPr="007C6909" w:rsidDel="00902100">
          <w:rPr>
            <w:rStyle w:val="Hyperlink"/>
            <w:rFonts w:ascii="Times New Roman" w:hAnsi="Times New Roman" w:cs="Times New Roman"/>
            <w:noProof/>
            <w:sz w:val="24"/>
            <w:szCs w:val="24"/>
            <w:lang w:val="en-US"/>
          </w:rPr>
          <w:delText xml:space="preserve"> Giao diện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E613511" w14:textId="1B9D2334" w:rsidR="00AD36A4" w:rsidRPr="007C6909" w:rsidDel="00902100" w:rsidRDefault="00AD36A4">
      <w:pPr>
        <w:pStyle w:val="TableofFigures"/>
        <w:tabs>
          <w:tab w:val="right" w:leader="dot" w:pos="9019"/>
        </w:tabs>
        <w:rPr>
          <w:del w:id="320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3.6</w:delText>
        </w:r>
        <w:r w:rsidRPr="007C6909" w:rsidDel="00902100">
          <w:rPr>
            <w:rStyle w:val="Hyperlink"/>
            <w:rFonts w:ascii="Times New Roman" w:hAnsi="Times New Roman" w:cs="Times New Roman"/>
            <w:noProof/>
            <w:sz w:val="24"/>
            <w:szCs w:val="24"/>
            <w:lang w:val="en-US"/>
          </w:rPr>
          <w:delText xml:space="preserve"> Giao diện chi tiết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3D94A9" w14:textId="21B99179" w:rsidR="00AD36A4" w:rsidRPr="007C6909" w:rsidDel="00902100" w:rsidRDefault="00AD36A4">
      <w:pPr>
        <w:pStyle w:val="TableofFigures"/>
        <w:tabs>
          <w:tab w:val="right" w:leader="dot" w:pos="9019"/>
        </w:tabs>
        <w:rPr>
          <w:del w:id="320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3.7</w:delText>
        </w:r>
        <w:r w:rsidRPr="007C6909" w:rsidDel="00902100">
          <w:rPr>
            <w:rStyle w:val="Hyperlink"/>
            <w:rFonts w:ascii="Times New Roman" w:hAnsi="Times New Roman" w:cs="Times New Roman"/>
            <w:noProof/>
            <w:sz w:val="24"/>
            <w:szCs w:val="24"/>
            <w:lang w:val="en-US"/>
          </w:rPr>
          <w:delText xml:space="preserve"> Giao diện trang chủ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F7CD5CF" w14:textId="42DDD2E4" w:rsidR="00AD36A4" w:rsidRPr="007C6909" w:rsidDel="00902100" w:rsidRDefault="00AD36A4">
      <w:pPr>
        <w:pStyle w:val="TableofFigures"/>
        <w:tabs>
          <w:tab w:val="right" w:leader="dot" w:pos="9019"/>
        </w:tabs>
        <w:rPr>
          <w:del w:id="320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3.8</w:delText>
        </w:r>
        <w:r w:rsidRPr="007C6909" w:rsidDel="00902100">
          <w:rPr>
            <w:rStyle w:val="Hyperlink"/>
            <w:rFonts w:ascii="Times New Roman" w:hAnsi="Times New Roman" w:cs="Times New Roman"/>
            <w:noProof/>
            <w:sz w:val="24"/>
            <w:szCs w:val="24"/>
            <w:lang w:val="en-US"/>
          </w:rPr>
          <w:delText xml:space="preserve"> Giao diện danh sách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3234BCD" w14:textId="285D3C62" w:rsidR="00AD36A4" w:rsidRPr="007C6909" w:rsidDel="00902100" w:rsidRDefault="00AD36A4">
      <w:pPr>
        <w:pStyle w:val="TableofFigures"/>
        <w:tabs>
          <w:tab w:val="right" w:leader="dot" w:pos="9019"/>
        </w:tabs>
        <w:rPr>
          <w:del w:id="321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3.9</w:delText>
        </w:r>
        <w:r w:rsidRPr="007C6909" w:rsidDel="00902100">
          <w:rPr>
            <w:rStyle w:val="Hyperlink"/>
            <w:rFonts w:ascii="Times New Roman" w:hAnsi="Times New Roman" w:cs="Times New Roman"/>
            <w:noProof/>
            <w:sz w:val="24"/>
            <w:szCs w:val="24"/>
            <w:lang w:val="en-US"/>
          </w:rPr>
          <w:delText xml:space="preserve"> Giao diện thông tin chi tiết theo mã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0C1FDD01" w14:textId="561717CA" w:rsidR="00AD36A4" w:rsidRPr="007C6909" w:rsidDel="00902100" w:rsidRDefault="00AD36A4">
      <w:pPr>
        <w:pStyle w:val="TableofFigures"/>
        <w:tabs>
          <w:tab w:val="right" w:leader="dot" w:pos="9019"/>
        </w:tabs>
        <w:rPr>
          <w:del w:id="321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3.10</w:delText>
        </w:r>
        <w:r w:rsidRPr="007C6909" w:rsidDel="00902100">
          <w:rPr>
            <w:rStyle w:val="Hyperlink"/>
            <w:rFonts w:ascii="Times New Roman" w:hAnsi="Times New Roman" w:cs="Times New Roman"/>
            <w:noProof/>
            <w:sz w:val="24"/>
            <w:szCs w:val="24"/>
            <w:lang w:val="en-US"/>
          </w:rPr>
          <w:delText xml:space="preserve"> Giao diện danh sách mã giảm giá</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D6E278F" w14:textId="3F5AFC9C" w:rsidR="00AD36A4" w:rsidRPr="007C6909" w:rsidDel="00902100" w:rsidRDefault="00AD36A4">
      <w:pPr>
        <w:pStyle w:val="TableofFigures"/>
        <w:tabs>
          <w:tab w:val="right" w:leader="dot" w:pos="9019"/>
        </w:tabs>
        <w:rPr>
          <w:del w:id="321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3.11</w:delText>
        </w:r>
        <w:r w:rsidRPr="007C6909" w:rsidDel="00902100">
          <w:rPr>
            <w:rStyle w:val="Hyperlink"/>
            <w:rFonts w:ascii="Times New Roman" w:hAnsi="Times New Roman" w:cs="Times New Roman"/>
            <w:noProof/>
            <w:sz w:val="24"/>
            <w:szCs w:val="24"/>
            <w:lang w:val="en-US"/>
          </w:rPr>
          <w:delText xml:space="preserve"> Giao diện danh sách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5F07BA1" w14:textId="01189F89" w:rsidR="00AD36A4" w:rsidRPr="007C6909" w:rsidDel="00902100" w:rsidRDefault="00AD36A4">
      <w:pPr>
        <w:pStyle w:val="TableofFigures"/>
        <w:tabs>
          <w:tab w:val="right" w:leader="dot" w:pos="9019"/>
        </w:tabs>
        <w:rPr>
          <w:del w:id="321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3.12</w:delText>
        </w:r>
        <w:r w:rsidRPr="007C6909" w:rsidDel="00902100">
          <w:rPr>
            <w:rStyle w:val="Hyperlink"/>
            <w:rFonts w:ascii="Times New Roman" w:hAnsi="Times New Roman" w:cs="Times New Roman"/>
            <w:noProof/>
            <w:sz w:val="24"/>
            <w:szCs w:val="24"/>
            <w:lang w:val="en-US"/>
          </w:rPr>
          <w:delText xml:space="preserve"> Giao diện trang chủ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94DBDC" w14:textId="7CC16A4D" w:rsidR="007569A2" w:rsidRPr="007C6909" w:rsidRDefault="00AD36A4">
      <w:pPr>
        <w:rPr>
          <w:del w:id="3219" w:author="Kiên Lê Trung" w:date="2024-12-26T18:38:00Z" w16du:dateUtc="2024-12-26T11:38:00Z"/>
          <w:rFonts w:ascii="Times New Roman" w:eastAsia="Times New Roman" w:hAnsi="Times New Roman" w:cs="Times New Roman"/>
          <w:sz w:val="24"/>
          <w:szCs w:val="24"/>
        </w:rPr>
      </w:pPr>
      <w:del w:id="3220" w:author="Kiên Lê Trung" w:date="2024-12-26T18:38:00Z" w16du:dateUtc="2024-12-26T11:38:00Z">
        <w:r w:rsidRPr="007C6909" w:rsidDel="00902100">
          <w:rPr>
            <w:rFonts w:ascii="Times New Roman" w:eastAsia="Times New Roman" w:hAnsi="Times New Roman" w:cs="Times New Roman"/>
            <w:sz w:val="24"/>
            <w:szCs w:val="24"/>
          </w:rPr>
          <w:fldChar w:fldCharType="end"/>
        </w:r>
      </w:del>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del w:id="3221" w:author="Kiên Lê Trung" w:date="2024-12-26T18:39:00Z" w16du:dateUtc="2024-12-26T11:39:00Z"/>
          <w:rFonts w:ascii="Times New Roman" w:eastAsia="Times New Roman" w:hAnsi="Times New Roman" w:cs="Times New Roman"/>
          <w:sz w:val="28"/>
          <w:szCs w:val="28"/>
        </w:rPr>
      </w:pPr>
    </w:p>
    <w:p w14:paraId="0F3CABC7" w14:textId="77777777" w:rsidR="007569A2" w:rsidRDefault="007569A2">
      <w:pPr>
        <w:rPr>
          <w:del w:id="3222" w:author="Kiên Lê Trung" w:date="2024-12-26T18:39:00Z" w16du:dateUtc="2024-12-26T11:39:00Z"/>
          <w:rFonts w:ascii="Times New Roman" w:eastAsia="Times New Roman" w:hAnsi="Times New Roman" w:cs="Times New Roman"/>
          <w:sz w:val="28"/>
          <w:szCs w:val="28"/>
        </w:rPr>
      </w:pPr>
    </w:p>
    <w:p w14:paraId="5B08B5D1" w14:textId="77777777" w:rsidR="007569A2" w:rsidRDefault="007569A2">
      <w:pPr>
        <w:rPr>
          <w:del w:id="3223" w:author="Kiên Lê Trung" w:date="2024-12-26T18:39:00Z" w16du:dateUtc="2024-12-26T11:39:00Z"/>
          <w:rFonts w:ascii="Times New Roman" w:eastAsia="Times New Roman" w:hAnsi="Times New Roman" w:cs="Times New Roman"/>
          <w:sz w:val="28"/>
          <w:szCs w:val="28"/>
        </w:rPr>
      </w:pPr>
    </w:p>
    <w:p w14:paraId="16DEB4AB" w14:textId="77777777" w:rsidR="007569A2" w:rsidRDefault="007569A2">
      <w:pPr>
        <w:rPr>
          <w:del w:id="3224" w:author="Kiên Lê Trung" w:date="2024-12-26T18:39:00Z" w16du:dateUtc="2024-12-26T11:39:00Z"/>
          <w:rFonts w:ascii="Times New Roman" w:eastAsia="Times New Roman" w:hAnsi="Times New Roman" w:cs="Times New Roman"/>
          <w:sz w:val="28"/>
          <w:szCs w:val="28"/>
        </w:rPr>
      </w:pPr>
    </w:p>
    <w:p w14:paraId="0AD9C6F4" w14:textId="77777777" w:rsidR="007569A2" w:rsidRDefault="007569A2">
      <w:pPr>
        <w:rPr>
          <w:del w:id="3225" w:author="Kiên Lê Trung" w:date="2024-12-26T18:39:00Z" w16du:dateUtc="2024-12-26T11:39:00Z"/>
          <w:rFonts w:ascii="Times New Roman" w:eastAsia="Times New Roman" w:hAnsi="Times New Roman" w:cs="Times New Roman"/>
          <w:sz w:val="28"/>
          <w:szCs w:val="28"/>
        </w:rPr>
      </w:pPr>
    </w:p>
    <w:p w14:paraId="4B1F511A" w14:textId="77777777" w:rsidR="007569A2" w:rsidRDefault="007569A2">
      <w:pPr>
        <w:rPr>
          <w:del w:id="3226" w:author="Kiên Lê Trung" w:date="2024-12-26T18:39:00Z" w16du:dateUtc="2024-12-26T11:39:00Z"/>
          <w:rFonts w:ascii="Times New Roman" w:eastAsia="Times New Roman" w:hAnsi="Times New Roman" w:cs="Times New Roman"/>
          <w:sz w:val="28"/>
          <w:szCs w:val="28"/>
        </w:rPr>
      </w:pPr>
    </w:p>
    <w:p w14:paraId="65F9C3DC" w14:textId="77777777" w:rsidR="007569A2" w:rsidRDefault="007569A2">
      <w:pPr>
        <w:rPr>
          <w:del w:id="3227" w:author="Kiên Lê Trung" w:date="2024-12-26T18:39:00Z" w16du:dateUtc="2024-12-26T11:39:00Z"/>
          <w:rFonts w:ascii="Times New Roman" w:eastAsia="Times New Roman" w:hAnsi="Times New Roman" w:cs="Times New Roman"/>
          <w:sz w:val="28"/>
          <w:szCs w:val="28"/>
        </w:rPr>
      </w:pPr>
    </w:p>
    <w:p w14:paraId="5023141B" w14:textId="77777777" w:rsidR="007569A2" w:rsidRDefault="007569A2">
      <w:pPr>
        <w:rPr>
          <w:del w:id="3228" w:author="Kiên Lê Trung" w:date="2024-12-26T18:39:00Z" w16du:dateUtc="2024-12-26T11:39:00Z"/>
          <w:rFonts w:ascii="Times New Roman" w:eastAsia="Times New Roman" w:hAnsi="Times New Roman" w:cs="Times New Roman"/>
          <w:sz w:val="28"/>
          <w:szCs w:val="28"/>
        </w:rPr>
      </w:pPr>
    </w:p>
    <w:p w14:paraId="1F3B1409" w14:textId="77777777" w:rsidR="007569A2" w:rsidRDefault="007569A2">
      <w:pPr>
        <w:rPr>
          <w:del w:id="3229" w:author="Kiên Lê Trung" w:date="2024-12-26T18:39:00Z" w16du:dateUtc="2024-12-26T11:39:00Z"/>
          <w:rFonts w:ascii="Times New Roman" w:eastAsia="Times New Roman" w:hAnsi="Times New Roman" w:cs="Times New Roman"/>
          <w:sz w:val="28"/>
          <w:szCs w:val="28"/>
        </w:rPr>
      </w:pPr>
    </w:p>
    <w:p w14:paraId="562C75D1" w14:textId="77777777" w:rsidR="007569A2" w:rsidRDefault="007569A2">
      <w:pPr>
        <w:rPr>
          <w:del w:id="3230" w:author="Kiên Lê Trung" w:date="2024-12-26T18:39:00Z" w16du:dateUtc="2024-12-26T11:39:00Z"/>
          <w:rFonts w:ascii="Times New Roman" w:eastAsia="Times New Roman" w:hAnsi="Times New Roman" w:cs="Times New Roman"/>
          <w:sz w:val="28"/>
          <w:szCs w:val="28"/>
        </w:rPr>
      </w:pPr>
    </w:p>
    <w:p w14:paraId="664355AD" w14:textId="77777777" w:rsidR="007569A2" w:rsidRDefault="007569A2">
      <w:pPr>
        <w:rPr>
          <w:del w:id="3231" w:author="Kiên Lê Trung" w:date="2024-12-26T18:39:00Z" w16du:dateUtc="2024-12-26T11:39:00Z"/>
          <w:rFonts w:ascii="Times New Roman" w:eastAsia="Times New Roman" w:hAnsi="Times New Roman" w:cs="Times New Roman"/>
          <w:sz w:val="28"/>
          <w:szCs w:val="28"/>
        </w:rPr>
      </w:pPr>
    </w:p>
    <w:p w14:paraId="1A965116" w14:textId="77777777" w:rsidR="007569A2" w:rsidRDefault="007569A2">
      <w:pPr>
        <w:rPr>
          <w:del w:id="3232" w:author="Kiên Lê Trung" w:date="2024-12-26T18:39:00Z" w16du:dateUtc="2024-12-26T11:39:00Z"/>
          <w:rFonts w:ascii="Times New Roman" w:eastAsia="Times New Roman" w:hAnsi="Times New Roman" w:cs="Times New Roman"/>
          <w:sz w:val="28"/>
          <w:szCs w:val="28"/>
        </w:rPr>
      </w:pPr>
    </w:p>
    <w:p w14:paraId="7DF4E37C" w14:textId="77777777" w:rsidR="007569A2" w:rsidRDefault="007569A2">
      <w:pPr>
        <w:rPr>
          <w:del w:id="3233" w:author="Kiên Lê Trung" w:date="2024-12-26T18:39:00Z" w16du:dateUtc="2024-12-26T11:39:00Z"/>
          <w:rFonts w:ascii="Times New Roman" w:eastAsia="Times New Roman" w:hAnsi="Times New Roman" w:cs="Times New Roman"/>
          <w:sz w:val="28"/>
          <w:szCs w:val="28"/>
        </w:rPr>
      </w:pPr>
    </w:p>
    <w:p w14:paraId="44FB30F8" w14:textId="77777777" w:rsidR="007569A2" w:rsidRDefault="007569A2">
      <w:pPr>
        <w:rPr>
          <w:del w:id="3234" w:author="Kiên Lê Trung" w:date="2024-12-26T18:39:00Z" w16du:dateUtc="2024-12-26T11:39:00Z"/>
          <w:rFonts w:ascii="Times New Roman" w:eastAsia="Times New Roman" w:hAnsi="Times New Roman" w:cs="Times New Roman"/>
          <w:sz w:val="28"/>
          <w:szCs w:val="28"/>
        </w:rPr>
      </w:pPr>
    </w:p>
    <w:p w14:paraId="42C6D796" w14:textId="77777777" w:rsidR="007569A2" w:rsidRPr="007C6909" w:rsidRDefault="007569A2">
      <w:pPr>
        <w:rPr>
          <w:rFonts w:ascii="Times New Roman" w:eastAsia="Times New Roman" w:hAnsi="Times New Roman" w:cs="Times New Roman"/>
          <w:sz w:val="28"/>
          <w:szCs w:val="28"/>
          <w:lang w:val="en-US"/>
        </w:rPr>
      </w:pPr>
    </w:p>
    <w:p w14:paraId="0E06F0BB" w14:textId="0F0926B2" w:rsidR="007569A2" w:rsidRDefault="00CE686F" w:rsidP="007C6909">
      <w:pPr>
        <w:pStyle w:val="Heading1"/>
      </w:pPr>
      <w:bookmarkStart w:id="3235" w:name="_Toc185955138"/>
      <w:bookmarkStart w:id="3236" w:name="_Toc186130290"/>
      <w:r>
        <w:t>Danh mục các từ + thuật ngữ viết tắt</w:t>
      </w:r>
      <w:bookmarkEnd w:id="3235"/>
      <w:bookmarkEnd w:id="3236"/>
    </w:p>
    <w:tbl>
      <w:tblPr>
        <w:tblStyle w:val="TableGrid"/>
        <w:tblW w:w="0" w:type="auto"/>
        <w:tblLook w:val="04A0" w:firstRow="1" w:lastRow="0" w:firstColumn="1" w:lastColumn="0" w:noHBand="0" w:noVBand="1"/>
      </w:tblPr>
      <w:tblGrid>
        <w:gridCol w:w="1838"/>
        <w:gridCol w:w="3544"/>
        <w:gridCol w:w="3637"/>
      </w:tblGrid>
      <w:tr w:rsidR="00F41643" w14:paraId="45956237" w14:textId="77777777" w:rsidTr="00A969BA">
        <w:tc>
          <w:tcPr>
            <w:tcW w:w="1838" w:type="dxa"/>
          </w:tcPr>
          <w:p w14:paraId="2976006D" w14:textId="4EB4CB1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Ký hiệu</w:t>
            </w:r>
          </w:p>
        </w:tc>
        <w:tc>
          <w:tcPr>
            <w:tcW w:w="3544" w:type="dxa"/>
          </w:tcPr>
          <w:p w14:paraId="2EFB2DCA" w14:textId="6738F221"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Tên Tiếng An</w:t>
            </w:r>
            <w:r w:rsidR="00C2186E" w:rsidRPr="007C6909">
              <w:rPr>
                <w:rFonts w:ascii="Times New Roman" w:eastAsia="Times New Roman" w:hAnsi="Times New Roman" w:cs="Times New Roman"/>
                <w:sz w:val="24"/>
                <w:szCs w:val="24"/>
                <w:lang w:val="en-US"/>
              </w:rPr>
              <w:t>h</w:t>
            </w:r>
          </w:p>
        </w:tc>
        <w:tc>
          <w:tcPr>
            <w:tcW w:w="3637" w:type="dxa"/>
          </w:tcPr>
          <w:p w14:paraId="75187034" w14:textId="08DF05A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Ý nghĩa Tiếng Việt</w:t>
            </w:r>
          </w:p>
        </w:tc>
      </w:tr>
      <w:tr w:rsidR="00F41643" w14:paraId="2F384933" w14:textId="77777777" w:rsidTr="00A969BA">
        <w:tc>
          <w:tcPr>
            <w:tcW w:w="1838" w:type="dxa"/>
          </w:tcPr>
          <w:p w14:paraId="51163B23" w14:textId="79E970EA" w:rsidR="00F41643" w:rsidRPr="007C6909" w:rsidRDefault="00E655A6" w:rsidP="007C6909">
            <w:pPr>
              <w:spacing w:line="360" w:lineRule="auto"/>
              <w:rPr>
                <w:rFonts w:ascii="Times New Roman" w:eastAsia="Times New Roman" w:hAnsi="Times New Roman" w:cs="Times New Roman"/>
                <w:sz w:val="28"/>
                <w:szCs w:val="28"/>
                <w:lang w:val="en-US"/>
              </w:rPr>
            </w:pPr>
            <w:del w:id="3237" w:author="Kiên Lê Trung" w:date="2024-12-27T00:53:00Z" w16du:dateUtc="2024-12-26T17:53:00Z">
              <w:r w:rsidDel="0066436D">
                <w:rPr>
                  <w:rFonts w:ascii="Times New Roman" w:eastAsia="Times New Roman" w:hAnsi="Times New Roman" w:cs="Times New Roman"/>
                  <w:sz w:val="28"/>
                  <w:szCs w:val="28"/>
                  <w:lang w:val="en-US"/>
                </w:rPr>
                <w:delText>e</w:delText>
              </w:r>
            </w:del>
            <w:ins w:id="3238" w:author="Kiên Lê Trung" w:date="2024-12-27T00:53:00Z" w16du:dateUtc="2024-12-26T17:53:00Z">
              <w:r w:rsidR="0066436D">
                <w:rPr>
                  <w:rFonts w:ascii="Times New Roman" w:eastAsia="Times New Roman" w:hAnsi="Times New Roman" w:cs="Times New Roman"/>
                  <w:sz w:val="28"/>
                  <w:szCs w:val="28"/>
                  <w:lang w:val="en-US"/>
                </w:rPr>
                <w:t>E</w:t>
              </w:r>
            </w:ins>
            <w:r>
              <w:rPr>
                <w:rFonts w:ascii="Times New Roman" w:eastAsia="Times New Roman" w:hAnsi="Times New Roman" w:cs="Times New Roman"/>
                <w:sz w:val="28"/>
                <w:szCs w:val="28"/>
                <w:lang w:val="en-US"/>
              </w:rPr>
              <w:t>-commerce</w:t>
            </w:r>
          </w:p>
        </w:tc>
        <w:tc>
          <w:tcPr>
            <w:tcW w:w="3544" w:type="dxa"/>
          </w:tcPr>
          <w:p w14:paraId="5CE78E85" w14:textId="77777777" w:rsidR="00F41643" w:rsidRDefault="00F41643" w:rsidP="007C6909">
            <w:pPr>
              <w:spacing w:line="360" w:lineRule="auto"/>
              <w:rPr>
                <w:rFonts w:ascii="Times New Roman" w:eastAsia="Times New Roman" w:hAnsi="Times New Roman" w:cs="Times New Roman"/>
                <w:sz w:val="28"/>
                <w:szCs w:val="28"/>
              </w:rPr>
            </w:pPr>
          </w:p>
        </w:tc>
        <w:tc>
          <w:tcPr>
            <w:tcW w:w="3637" w:type="dxa"/>
          </w:tcPr>
          <w:p w14:paraId="3A53783B" w14:textId="5C60FB55" w:rsidR="00F41643" w:rsidRPr="00D56EA4" w:rsidRDefault="00DF21E7" w:rsidP="007C6909">
            <w:pPr>
              <w:spacing w:line="360" w:lineRule="auto"/>
              <w:rPr>
                <w:rFonts w:ascii="Times New Roman" w:eastAsia="Times New Roman" w:hAnsi="Times New Roman" w:cs="Times New Roman"/>
                <w:sz w:val="24"/>
                <w:szCs w:val="24"/>
                <w:lang w:val="en-US"/>
                <w:rPrChange w:id="3239" w:author="Kiên Lê Trung" w:date="2024-12-27T00:57:00Z" w16du:dateUtc="2024-12-26T17:57:00Z">
                  <w:rPr>
                    <w:rFonts w:ascii="Times New Roman" w:eastAsia="Times New Roman" w:hAnsi="Times New Roman" w:cs="Times New Roman"/>
                    <w:sz w:val="28"/>
                    <w:szCs w:val="28"/>
                    <w:lang w:val="en-US"/>
                  </w:rPr>
                </w:rPrChange>
              </w:rPr>
            </w:pPr>
            <w:r w:rsidRPr="00D56EA4">
              <w:rPr>
                <w:rFonts w:ascii="Times New Roman" w:eastAsia="Times New Roman" w:hAnsi="Times New Roman" w:cs="Times New Roman"/>
                <w:sz w:val="24"/>
                <w:szCs w:val="24"/>
                <w:lang w:val="en-US"/>
                <w:rPrChange w:id="3240" w:author="Kiên Lê Trung" w:date="2024-12-27T00:57:00Z" w16du:dateUtc="2024-12-26T17:57:00Z">
                  <w:rPr>
                    <w:rFonts w:ascii="Times New Roman" w:eastAsia="Times New Roman" w:hAnsi="Times New Roman" w:cs="Times New Roman"/>
                    <w:sz w:val="28"/>
                    <w:szCs w:val="28"/>
                    <w:lang w:val="en-US"/>
                  </w:rPr>
                </w:rPrChange>
              </w:rPr>
              <w:t>Thương mại điện tử</w:t>
            </w:r>
          </w:p>
        </w:tc>
      </w:tr>
      <w:tr w:rsidR="00F41643" w14:paraId="27E2737B" w14:textId="77777777" w:rsidTr="00A969BA">
        <w:tc>
          <w:tcPr>
            <w:tcW w:w="1838" w:type="dxa"/>
          </w:tcPr>
          <w:p w14:paraId="1D5CF43C" w14:textId="56F143AE" w:rsidR="00F41643" w:rsidRPr="0066436D" w:rsidRDefault="00F9573A" w:rsidP="007C6909">
            <w:pPr>
              <w:spacing w:line="360" w:lineRule="auto"/>
              <w:rPr>
                <w:rFonts w:ascii="Times New Roman" w:eastAsia="Times New Roman" w:hAnsi="Times New Roman" w:cs="Times New Roman"/>
                <w:sz w:val="24"/>
                <w:szCs w:val="24"/>
                <w:lang w:val="en-US"/>
                <w:rPrChange w:id="3241"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lang w:val="en-US"/>
                <w:rPrChange w:id="3242" w:author="Kiên Lê Trung" w:date="2024-12-27T00:52:00Z" w16du:dateUtc="2024-12-26T17:52:00Z">
                  <w:rPr>
                    <w:rFonts w:ascii="Times New Roman" w:eastAsia="Times New Roman" w:hAnsi="Times New Roman" w:cs="Times New Roman"/>
                    <w:sz w:val="28"/>
                    <w:szCs w:val="28"/>
                    <w:lang w:val="en-US"/>
                  </w:rPr>
                </w:rPrChange>
              </w:rPr>
              <w:t>IDE</w:t>
            </w:r>
          </w:p>
        </w:tc>
        <w:tc>
          <w:tcPr>
            <w:tcW w:w="3544" w:type="dxa"/>
          </w:tcPr>
          <w:p w14:paraId="0FC86466" w14:textId="77777777" w:rsidR="00F9573A" w:rsidRPr="0066436D" w:rsidRDefault="00F9573A" w:rsidP="00F9573A">
            <w:pPr>
              <w:spacing w:line="360" w:lineRule="auto"/>
              <w:rPr>
                <w:rFonts w:ascii="Times New Roman" w:eastAsia="Times New Roman" w:hAnsi="Times New Roman" w:cs="Times New Roman"/>
                <w:sz w:val="24"/>
                <w:szCs w:val="24"/>
                <w:rPrChange w:id="3243"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44" w:author="Kiên Lê Trung" w:date="2024-12-27T00:52:00Z" w16du:dateUtc="2024-12-26T17:52:00Z">
                  <w:rPr>
                    <w:rFonts w:ascii="Times New Roman" w:eastAsia="Times New Roman" w:hAnsi="Times New Roman" w:cs="Times New Roman"/>
                    <w:sz w:val="28"/>
                    <w:szCs w:val="28"/>
                  </w:rPr>
                </w:rPrChange>
              </w:rPr>
              <w:t>Integrated Development</w:t>
            </w:r>
          </w:p>
          <w:p w14:paraId="121258F2" w14:textId="5B2BC9F7" w:rsidR="00F41643" w:rsidRPr="0066436D" w:rsidRDefault="00F9573A" w:rsidP="007C6909">
            <w:pPr>
              <w:spacing w:line="360" w:lineRule="auto"/>
              <w:rPr>
                <w:rFonts w:ascii="Times New Roman" w:eastAsia="Times New Roman" w:hAnsi="Times New Roman" w:cs="Times New Roman"/>
                <w:sz w:val="24"/>
                <w:szCs w:val="24"/>
                <w:lang w:val="en-US"/>
                <w:rPrChange w:id="3245"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246" w:author="Kiên Lê Trung" w:date="2024-12-27T00:52:00Z" w16du:dateUtc="2024-12-26T17:52:00Z">
                  <w:rPr>
                    <w:rFonts w:ascii="Times New Roman" w:eastAsia="Times New Roman" w:hAnsi="Times New Roman" w:cs="Times New Roman"/>
                    <w:sz w:val="28"/>
                    <w:szCs w:val="28"/>
                  </w:rPr>
                </w:rPrChange>
              </w:rPr>
              <w:t>Environment</w:t>
            </w:r>
          </w:p>
        </w:tc>
        <w:tc>
          <w:tcPr>
            <w:tcW w:w="3637" w:type="dxa"/>
          </w:tcPr>
          <w:p w14:paraId="64EB09C3" w14:textId="25EF836A" w:rsidR="00F41643" w:rsidRPr="0066436D" w:rsidRDefault="00F9573A" w:rsidP="007C6909">
            <w:pPr>
              <w:spacing w:line="360" w:lineRule="auto"/>
              <w:rPr>
                <w:rFonts w:ascii="Times New Roman" w:eastAsia="Times New Roman" w:hAnsi="Times New Roman" w:cs="Times New Roman"/>
                <w:sz w:val="24"/>
                <w:szCs w:val="24"/>
                <w:lang w:val="en-US"/>
                <w:rPrChange w:id="3247"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248" w:author="Kiên Lê Trung" w:date="2024-12-27T00:52:00Z" w16du:dateUtc="2024-12-26T17:52:00Z">
                  <w:rPr>
                    <w:rFonts w:ascii="Times New Roman" w:eastAsia="Times New Roman" w:hAnsi="Times New Roman" w:cs="Times New Roman"/>
                    <w:sz w:val="28"/>
                    <w:szCs w:val="28"/>
                  </w:rPr>
                </w:rPrChange>
              </w:rPr>
              <w:t>Môi trường phát triển</w:t>
            </w:r>
            <w:r w:rsidRPr="0066436D">
              <w:rPr>
                <w:rFonts w:ascii="Times New Roman" w:eastAsia="Times New Roman" w:hAnsi="Times New Roman" w:cs="Times New Roman"/>
                <w:sz w:val="24"/>
                <w:szCs w:val="24"/>
                <w:lang w:val="en-US"/>
                <w:rPrChange w:id="3249"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50" w:author="Kiên Lê Trung" w:date="2024-12-27T00:52:00Z" w16du:dateUtc="2024-12-26T17:52:00Z">
                  <w:rPr>
                    <w:rFonts w:ascii="Times New Roman" w:eastAsia="Times New Roman" w:hAnsi="Times New Roman" w:cs="Times New Roman"/>
                    <w:sz w:val="28"/>
                    <w:szCs w:val="28"/>
                  </w:rPr>
                </w:rPrChange>
              </w:rPr>
              <w:t>tích</w:t>
            </w:r>
            <w:r w:rsidRPr="0066436D">
              <w:rPr>
                <w:rFonts w:ascii="Times New Roman" w:eastAsia="Times New Roman" w:hAnsi="Times New Roman" w:cs="Times New Roman"/>
                <w:sz w:val="24"/>
                <w:szCs w:val="24"/>
                <w:lang w:val="en-US"/>
                <w:rPrChange w:id="3251"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52" w:author="Kiên Lê Trung" w:date="2024-12-27T00:52:00Z" w16du:dateUtc="2024-12-26T17:52:00Z">
                  <w:rPr>
                    <w:rFonts w:ascii="Times New Roman" w:eastAsia="Times New Roman" w:hAnsi="Times New Roman" w:cs="Times New Roman"/>
                    <w:sz w:val="28"/>
                    <w:szCs w:val="28"/>
                  </w:rPr>
                </w:rPrChange>
              </w:rPr>
              <w:t>hợ</w:t>
            </w:r>
            <w:r w:rsidRPr="0066436D">
              <w:rPr>
                <w:rFonts w:ascii="Times New Roman" w:eastAsia="Times New Roman" w:hAnsi="Times New Roman" w:cs="Times New Roman"/>
                <w:sz w:val="24"/>
                <w:szCs w:val="24"/>
                <w:lang w:val="en-US"/>
                <w:rPrChange w:id="3253" w:author="Kiên Lê Trung" w:date="2024-12-27T00:52:00Z" w16du:dateUtc="2024-12-26T17:52:00Z">
                  <w:rPr>
                    <w:rFonts w:ascii="Times New Roman" w:eastAsia="Times New Roman" w:hAnsi="Times New Roman" w:cs="Times New Roman"/>
                    <w:sz w:val="28"/>
                    <w:szCs w:val="28"/>
                    <w:lang w:val="en-US"/>
                  </w:rPr>
                </w:rPrChange>
              </w:rPr>
              <w:t>p</w:t>
            </w:r>
          </w:p>
        </w:tc>
      </w:tr>
      <w:tr w:rsidR="00F41643" w14:paraId="793D03A6" w14:textId="77777777" w:rsidTr="00A969BA">
        <w:tc>
          <w:tcPr>
            <w:tcW w:w="1838" w:type="dxa"/>
          </w:tcPr>
          <w:p w14:paraId="3574EFE7" w14:textId="6CBBC934" w:rsidR="00F41643" w:rsidRPr="0066436D" w:rsidRDefault="007A4F0A" w:rsidP="007C6909">
            <w:pPr>
              <w:spacing w:line="360" w:lineRule="auto"/>
              <w:rPr>
                <w:rFonts w:ascii="Times New Roman" w:eastAsia="Times New Roman" w:hAnsi="Times New Roman" w:cs="Times New Roman"/>
                <w:sz w:val="24"/>
                <w:szCs w:val="24"/>
                <w:rPrChange w:id="3254"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55" w:author="Kiên Lê Trung" w:date="2024-12-27T00:52:00Z" w16du:dateUtc="2024-12-26T17:52:00Z">
                  <w:rPr>
                    <w:rFonts w:ascii="Times New Roman" w:eastAsia="Times New Roman" w:hAnsi="Times New Roman" w:cs="Times New Roman"/>
                    <w:sz w:val="28"/>
                    <w:szCs w:val="28"/>
                  </w:rPr>
                </w:rPrChange>
              </w:rPr>
              <w:t>ORM</w:t>
            </w:r>
          </w:p>
        </w:tc>
        <w:tc>
          <w:tcPr>
            <w:tcW w:w="3544" w:type="dxa"/>
          </w:tcPr>
          <w:p w14:paraId="62244FED" w14:textId="7E32231B" w:rsidR="00F41643" w:rsidRPr="0066436D" w:rsidRDefault="007A4F0A" w:rsidP="007C6909">
            <w:pPr>
              <w:spacing w:line="360" w:lineRule="auto"/>
              <w:rPr>
                <w:rFonts w:ascii="Times New Roman" w:eastAsia="Times New Roman" w:hAnsi="Times New Roman" w:cs="Times New Roman"/>
                <w:sz w:val="24"/>
                <w:szCs w:val="24"/>
                <w:rPrChange w:id="3256"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57" w:author="Kiên Lê Trung" w:date="2024-12-27T00:52:00Z" w16du:dateUtc="2024-12-26T17:52:00Z">
                  <w:rPr>
                    <w:rFonts w:ascii="Times New Roman" w:eastAsia="Times New Roman" w:hAnsi="Times New Roman" w:cs="Times New Roman"/>
                    <w:sz w:val="28"/>
                    <w:szCs w:val="28"/>
                  </w:rPr>
                </w:rPrChange>
              </w:rPr>
              <w:t>Object Relational Mapping</w:t>
            </w:r>
          </w:p>
        </w:tc>
        <w:tc>
          <w:tcPr>
            <w:tcW w:w="3637" w:type="dxa"/>
          </w:tcPr>
          <w:p w14:paraId="261B1D3A" w14:textId="613A97A8" w:rsidR="00F41643" w:rsidRPr="0066436D" w:rsidRDefault="00425AE8" w:rsidP="007C6909">
            <w:pPr>
              <w:spacing w:line="360" w:lineRule="auto"/>
              <w:rPr>
                <w:rFonts w:ascii="Times New Roman" w:eastAsia="Times New Roman" w:hAnsi="Times New Roman" w:cs="Times New Roman"/>
                <w:sz w:val="24"/>
                <w:szCs w:val="24"/>
                <w:rPrChange w:id="3258"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59" w:author="Kiên Lê Trung" w:date="2024-12-27T00:52:00Z" w16du:dateUtc="2024-12-26T17:52:00Z">
                  <w:rPr>
                    <w:rFonts w:ascii="Times New Roman" w:eastAsia="Times New Roman" w:hAnsi="Times New Roman" w:cs="Times New Roman"/>
                    <w:sz w:val="28"/>
                    <w:szCs w:val="28"/>
                  </w:rPr>
                </w:rPrChange>
              </w:rPr>
              <w:t>Ánh xạ quan hệ đối tượng</w:t>
            </w:r>
          </w:p>
        </w:tc>
      </w:tr>
      <w:tr w:rsidR="00F41643" w14:paraId="47C429BD" w14:textId="77777777" w:rsidTr="00A969BA">
        <w:tc>
          <w:tcPr>
            <w:tcW w:w="1838" w:type="dxa"/>
          </w:tcPr>
          <w:p w14:paraId="34C1DF62" w14:textId="278A643D" w:rsidR="00F41643" w:rsidRPr="0066436D" w:rsidRDefault="0054737B" w:rsidP="007C6909">
            <w:pPr>
              <w:spacing w:line="360" w:lineRule="auto"/>
              <w:rPr>
                <w:rFonts w:ascii="Times New Roman" w:eastAsia="Times New Roman" w:hAnsi="Times New Roman" w:cs="Times New Roman"/>
                <w:sz w:val="24"/>
                <w:szCs w:val="24"/>
                <w:rPrChange w:id="3260"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1" w:author="Kiên Lê Trung" w:date="2024-12-27T00:52:00Z" w16du:dateUtc="2024-12-26T17:52:00Z">
                  <w:rPr>
                    <w:rFonts w:ascii="Times New Roman" w:eastAsia="Times New Roman" w:hAnsi="Times New Roman" w:cs="Times New Roman"/>
                    <w:sz w:val="28"/>
                    <w:szCs w:val="28"/>
                  </w:rPr>
                </w:rPrChange>
              </w:rPr>
              <w:t>SQL</w:t>
            </w:r>
          </w:p>
        </w:tc>
        <w:tc>
          <w:tcPr>
            <w:tcW w:w="3544" w:type="dxa"/>
          </w:tcPr>
          <w:p w14:paraId="0CA3719F" w14:textId="6A4FD71F" w:rsidR="00F41643" w:rsidRPr="0066436D" w:rsidRDefault="008E46EE" w:rsidP="007C6909">
            <w:pPr>
              <w:spacing w:line="360" w:lineRule="auto"/>
              <w:rPr>
                <w:rFonts w:ascii="Times New Roman" w:eastAsia="Times New Roman" w:hAnsi="Times New Roman" w:cs="Times New Roman"/>
                <w:sz w:val="24"/>
                <w:szCs w:val="24"/>
                <w:rPrChange w:id="3262"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3" w:author="Kiên Lê Trung" w:date="2024-12-27T00:52:00Z" w16du:dateUtc="2024-12-26T17:52:00Z">
                  <w:rPr>
                    <w:rFonts w:ascii="Times New Roman" w:eastAsia="Times New Roman" w:hAnsi="Times New Roman" w:cs="Times New Roman"/>
                    <w:sz w:val="28"/>
                    <w:szCs w:val="28"/>
                  </w:rPr>
                </w:rPrChange>
              </w:rPr>
              <w:t>Structured Query Language</w:t>
            </w:r>
          </w:p>
        </w:tc>
        <w:tc>
          <w:tcPr>
            <w:tcW w:w="3637" w:type="dxa"/>
          </w:tcPr>
          <w:p w14:paraId="754A8B05" w14:textId="560CB236" w:rsidR="00F41643" w:rsidRPr="0066436D" w:rsidRDefault="00D77C98" w:rsidP="007C6909">
            <w:pPr>
              <w:spacing w:line="360" w:lineRule="auto"/>
              <w:rPr>
                <w:rFonts w:ascii="Times New Roman" w:eastAsia="Times New Roman" w:hAnsi="Times New Roman" w:cs="Times New Roman"/>
                <w:sz w:val="24"/>
                <w:szCs w:val="24"/>
                <w:rPrChange w:id="3264"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5" w:author="Kiên Lê Trung" w:date="2024-12-27T00:52:00Z" w16du:dateUtc="2024-12-26T17:52:00Z">
                  <w:rPr>
                    <w:rFonts w:ascii="Times New Roman" w:eastAsia="Times New Roman" w:hAnsi="Times New Roman" w:cs="Times New Roman"/>
                    <w:sz w:val="28"/>
                    <w:szCs w:val="28"/>
                  </w:rPr>
                </w:rPrChange>
              </w:rPr>
              <w:t>Ngôn ngữ truy vấn có</w:t>
            </w:r>
            <w:r w:rsidRPr="0066436D">
              <w:rPr>
                <w:rFonts w:ascii="Times New Roman" w:eastAsia="Times New Roman" w:hAnsi="Times New Roman" w:cs="Times New Roman"/>
                <w:sz w:val="24"/>
                <w:szCs w:val="24"/>
                <w:lang w:val="en-US"/>
                <w:rPrChange w:id="3266"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67" w:author="Kiên Lê Trung" w:date="2024-12-27T00:52:00Z" w16du:dateUtc="2024-12-26T17:52:00Z">
                  <w:rPr>
                    <w:rFonts w:ascii="Times New Roman" w:eastAsia="Times New Roman" w:hAnsi="Times New Roman" w:cs="Times New Roman"/>
                    <w:sz w:val="28"/>
                    <w:szCs w:val="28"/>
                  </w:rPr>
                </w:rPrChange>
              </w:rPr>
              <w:t>cấu</w:t>
            </w:r>
            <w:r w:rsidRPr="0066436D">
              <w:rPr>
                <w:rFonts w:ascii="Times New Roman" w:eastAsia="Times New Roman" w:hAnsi="Times New Roman" w:cs="Times New Roman"/>
                <w:sz w:val="24"/>
                <w:szCs w:val="24"/>
                <w:lang w:val="en-US"/>
                <w:rPrChange w:id="3268"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69" w:author="Kiên Lê Trung" w:date="2024-12-27T00:52:00Z" w16du:dateUtc="2024-12-26T17:52:00Z">
                  <w:rPr>
                    <w:rFonts w:ascii="Times New Roman" w:eastAsia="Times New Roman" w:hAnsi="Times New Roman" w:cs="Times New Roman"/>
                    <w:sz w:val="28"/>
                    <w:szCs w:val="28"/>
                  </w:rPr>
                </w:rPrChange>
              </w:rPr>
              <w:t>trúc</w:t>
            </w:r>
          </w:p>
        </w:tc>
      </w:tr>
      <w:tr w:rsidR="00D77C98" w14:paraId="3AD5D5D9" w14:textId="77777777" w:rsidTr="0018317A">
        <w:tc>
          <w:tcPr>
            <w:tcW w:w="1838" w:type="dxa"/>
          </w:tcPr>
          <w:p w14:paraId="039287DA" w14:textId="5B844044" w:rsidR="00D77C98" w:rsidRPr="0066436D" w:rsidRDefault="00E77AB6" w:rsidP="00BA03F8">
            <w:pPr>
              <w:spacing w:line="360" w:lineRule="auto"/>
              <w:rPr>
                <w:rFonts w:ascii="Times New Roman" w:eastAsia="Times New Roman" w:hAnsi="Times New Roman" w:cs="Times New Roman"/>
                <w:sz w:val="24"/>
                <w:szCs w:val="24"/>
                <w:rPrChange w:id="3270"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71" w:author="Kiên Lê Trung" w:date="2024-12-27T00:52:00Z" w16du:dateUtc="2024-12-26T17:52:00Z">
                  <w:rPr>
                    <w:rFonts w:ascii="Times New Roman" w:eastAsia="Times New Roman" w:hAnsi="Times New Roman" w:cs="Times New Roman"/>
                    <w:sz w:val="28"/>
                    <w:szCs w:val="28"/>
                  </w:rPr>
                </w:rPrChange>
              </w:rPr>
              <w:t>JPA</w:t>
            </w:r>
          </w:p>
        </w:tc>
        <w:tc>
          <w:tcPr>
            <w:tcW w:w="3544" w:type="dxa"/>
          </w:tcPr>
          <w:p w14:paraId="27726FE4" w14:textId="735B2F60" w:rsidR="00D77C98" w:rsidRPr="0066436D" w:rsidRDefault="008A5AD9" w:rsidP="00BA03F8">
            <w:pPr>
              <w:spacing w:line="360" w:lineRule="auto"/>
              <w:rPr>
                <w:rFonts w:ascii="Times New Roman" w:eastAsia="Times New Roman" w:hAnsi="Times New Roman" w:cs="Times New Roman"/>
                <w:sz w:val="24"/>
                <w:szCs w:val="24"/>
                <w:rPrChange w:id="3272"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73" w:author="Kiên Lê Trung" w:date="2024-12-27T00:52:00Z" w16du:dateUtc="2024-12-26T17:52:00Z">
                  <w:rPr>
                    <w:rFonts w:ascii="Times New Roman" w:eastAsia="Times New Roman" w:hAnsi="Times New Roman" w:cs="Times New Roman"/>
                    <w:sz w:val="28"/>
                    <w:szCs w:val="28"/>
                  </w:rPr>
                </w:rPrChange>
              </w:rPr>
              <w:t>Java Persistence API</w:t>
            </w:r>
          </w:p>
        </w:tc>
        <w:tc>
          <w:tcPr>
            <w:tcW w:w="3637" w:type="dxa"/>
          </w:tcPr>
          <w:p w14:paraId="6C3B526B" w14:textId="5BFEDC2F" w:rsidR="00D77C98" w:rsidRPr="0066436D" w:rsidRDefault="0018317A" w:rsidP="00BA03F8">
            <w:pPr>
              <w:spacing w:line="360" w:lineRule="auto"/>
              <w:rPr>
                <w:rFonts w:ascii="Times New Roman" w:eastAsia="Times New Roman" w:hAnsi="Times New Roman" w:cs="Times New Roman"/>
                <w:sz w:val="24"/>
                <w:szCs w:val="24"/>
                <w:rPrChange w:id="3274"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75" w:author="Kiên Lê Trung" w:date="2024-12-27T00:52:00Z" w16du:dateUtc="2024-12-26T17:52:00Z">
                  <w:rPr>
                    <w:rFonts w:ascii="Times New Roman" w:eastAsia="Times New Roman" w:hAnsi="Times New Roman" w:cs="Times New Roman"/>
                    <w:sz w:val="28"/>
                    <w:szCs w:val="28"/>
                  </w:rPr>
                </w:rPrChange>
              </w:rPr>
              <w:t>Đặc tả Java cho việc ánh xạ</w:t>
            </w:r>
            <w:r w:rsidRPr="0066436D">
              <w:rPr>
                <w:rFonts w:ascii="Times New Roman" w:eastAsia="Times New Roman" w:hAnsi="Times New Roman" w:cs="Times New Roman"/>
                <w:sz w:val="24"/>
                <w:szCs w:val="24"/>
                <w:lang w:val="en-US"/>
                <w:rPrChange w:id="3276"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77" w:author="Kiên Lê Trung" w:date="2024-12-27T00:52:00Z" w16du:dateUtc="2024-12-26T17:52:00Z">
                  <w:rPr>
                    <w:rFonts w:ascii="Times New Roman" w:eastAsia="Times New Roman" w:hAnsi="Times New Roman" w:cs="Times New Roman"/>
                    <w:sz w:val="28"/>
                    <w:szCs w:val="28"/>
                  </w:rPr>
                </w:rPrChange>
              </w:rPr>
              <w:t>giữa các đối tượng Java</w:t>
            </w:r>
            <w:r w:rsidRPr="0066436D">
              <w:rPr>
                <w:rFonts w:ascii="Times New Roman" w:eastAsia="Times New Roman" w:hAnsi="Times New Roman" w:cs="Times New Roman"/>
                <w:sz w:val="24"/>
                <w:szCs w:val="24"/>
                <w:lang w:val="en-US"/>
                <w:rPrChange w:id="3278"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79" w:author="Kiên Lê Trung" w:date="2024-12-27T00:52:00Z" w16du:dateUtc="2024-12-26T17:52:00Z">
                  <w:rPr>
                    <w:rFonts w:ascii="Times New Roman" w:eastAsia="Times New Roman" w:hAnsi="Times New Roman" w:cs="Times New Roman"/>
                    <w:sz w:val="28"/>
                    <w:szCs w:val="28"/>
                  </w:rPr>
                </w:rPrChange>
              </w:rPr>
              <w:t>với</w:t>
            </w:r>
            <w:r w:rsidRPr="0066436D">
              <w:rPr>
                <w:rFonts w:ascii="Times New Roman" w:eastAsia="Times New Roman" w:hAnsi="Times New Roman" w:cs="Times New Roman"/>
                <w:sz w:val="24"/>
                <w:szCs w:val="24"/>
                <w:lang w:val="en-US"/>
                <w:rPrChange w:id="3280"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81" w:author="Kiên Lê Trung" w:date="2024-12-27T00:52:00Z" w16du:dateUtc="2024-12-26T17:52:00Z">
                  <w:rPr>
                    <w:rFonts w:ascii="Times New Roman" w:eastAsia="Times New Roman" w:hAnsi="Times New Roman" w:cs="Times New Roman"/>
                    <w:sz w:val="28"/>
                    <w:szCs w:val="28"/>
                  </w:rPr>
                </w:rPrChange>
              </w:rPr>
              <w:t>cơ sở dữ liệu quan hệ</w:t>
            </w:r>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del w:id="3282" w:author="Kiên Lê Trung" w:date="2024-12-26T18:39:00Z" w16du:dateUtc="2024-12-26T11:39:00Z"/>
          <w:rFonts w:ascii="Times New Roman" w:eastAsia="Times New Roman" w:hAnsi="Times New Roman" w:cs="Times New Roman"/>
          <w:sz w:val="28"/>
          <w:szCs w:val="28"/>
        </w:rPr>
      </w:pPr>
    </w:p>
    <w:p w14:paraId="77A52294" w14:textId="77777777" w:rsidR="007569A2" w:rsidRDefault="007569A2">
      <w:pPr>
        <w:rPr>
          <w:del w:id="3283" w:author="Kiên Lê Trung" w:date="2024-12-26T18:39:00Z" w16du:dateUtc="2024-12-26T11:39:00Z"/>
          <w:rFonts w:ascii="Times New Roman" w:eastAsia="Times New Roman" w:hAnsi="Times New Roman" w:cs="Times New Roman"/>
          <w:sz w:val="28"/>
          <w:szCs w:val="28"/>
        </w:rPr>
      </w:pPr>
    </w:p>
    <w:p w14:paraId="007DCDA8" w14:textId="77777777" w:rsidR="007569A2" w:rsidRDefault="007569A2">
      <w:pPr>
        <w:rPr>
          <w:del w:id="3284" w:author="Kiên Lê Trung" w:date="2024-12-26T18:39:00Z" w16du:dateUtc="2024-12-26T11:39:00Z"/>
          <w:rFonts w:ascii="Times New Roman" w:eastAsia="Times New Roman" w:hAnsi="Times New Roman" w:cs="Times New Roman"/>
          <w:sz w:val="28"/>
          <w:szCs w:val="28"/>
        </w:rPr>
      </w:pPr>
    </w:p>
    <w:p w14:paraId="450EA2D7" w14:textId="77777777" w:rsidR="007569A2" w:rsidRDefault="007569A2">
      <w:pPr>
        <w:rPr>
          <w:del w:id="3285" w:author="Kiên Lê Trung" w:date="2024-12-26T18:39:00Z" w16du:dateUtc="2024-12-26T11:39:00Z"/>
          <w:rFonts w:ascii="Times New Roman" w:eastAsia="Times New Roman" w:hAnsi="Times New Roman" w:cs="Times New Roman"/>
          <w:sz w:val="28"/>
          <w:szCs w:val="28"/>
        </w:rPr>
      </w:pPr>
    </w:p>
    <w:p w14:paraId="3DD355C9" w14:textId="77777777" w:rsidR="007569A2" w:rsidRDefault="007569A2">
      <w:pPr>
        <w:rPr>
          <w:del w:id="3286" w:author="Kiên Lê Trung" w:date="2024-12-26T18:39:00Z" w16du:dateUtc="2024-12-26T11:39:00Z"/>
          <w:rFonts w:ascii="Times New Roman" w:eastAsia="Times New Roman" w:hAnsi="Times New Roman" w:cs="Times New Roman"/>
          <w:sz w:val="28"/>
          <w:szCs w:val="28"/>
        </w:rPr>
      </w:pPr>
    </w:p>
    <w:p w14:paraId="1A81F0B1" w14:textId="77777777" w:rsidR="007569A2" w:rsidRPr="00902100" w:rsidRDefault="007569A2">
      <w:pPr>
        <w:rPr>
          <w:del w:id="3287" w:author="Kiên Lê Trung" w:date="2024-12-26T18:40:00Z" w16du:dateUtc="2024-12-26T11:40:00Z"/>
          <w:rFonts w:ascii="Times New Roman" w:eastAsia="Times New Roman" w:hAnsi="Times New Roman" w:cs="Times New Roman"/>
          <w:sz w:val="28"/>
          <w:szCs w:val="28"/>
          <w:lang w:val="en-US"/>
          <w:rPrChange w:id="3288" w:author="Kiên Lê Trung" w:date="2024-12-26T18:43:00Z" w16du:dateUtc="2024-12-26T11:43:00Z">
            <w:rPr>
              <w:del w:id="3289" w:author="Kiên Lê Trung" w:date="2024-12-26T18:40:00Z" w16du:dateUtc="2024-12-26T11:40:00Z"/>
              <w:rFonts w:ascii="Times New Roman" w:eastAsia="Times New Roman" w:hAnsi="Times New Roman" w:cs="Times New Roman"/>
              <w:sz w:val="28"/>
              <w:szCs w:val="28"/>
            </w:rPr>
          </w:rPrChange>
        </w:rPr>
      </w:pPr>
    </w:p>
    <w:p w14:paraId="2916C19D" w14:textId="77777777" w:rsidR="007569A2" w:rsidRPr="007C6909" w:rsidRDefault="007569A2">
      <w:pPr>
        <w:rPr>
          <w:rFonts w:ascii="Times New Roman" w:eastAsia="Times New Roman" w:hAnsi="Times New Roman" w:cs="Times New Roman"/>
          <w:sz w:val="28"/>
          <w:szCs w:val="28"/>
          <w:lang w:val="en-US"/>
        </w:rPr>
      </w:pPr>
    </w:p>
    <w:p w14:paraId="74869460" w14:textId="0F6336E4" w:rsidR="007569A2" w:rsidRPr="007C6909" w:rsidRDefault="00CE686F" w:rsidP="007C6909">
      <w:pPr>
        <w:pStyle w:val="Heading1"/>
        <w:jc w:val="center"/>
        <w:rPr>
          <w:lang w:val="en-US"/>
        </w:rPr>
      </w:pPr>
      <w:bookmarkStart w:id="3290" w:name="_Toc185955139"/>
      <w:bookmarkStart w:id="3291" w:name="_Toc186130291"/>
      <w:r w:rsidRPr="007C6909">
        <w:rPr>
          <w:sz w:val="48"/>
          <w:szCs w:val="48"/>
        </w:rPr>
        <w:t>Lời mở đầu</w:t>
      </w:r>
      <w:bookmarkEnd w:id="3290"/>
      <w:bookmarkEnd w:id="3291"/>
    </w:p>
    <w:p w14:paraId="47D93E8B" w14:textId="77777777" w:rsidR="007569A2" w:rsidRPr="007C6909" w:rsidRDefault="00CE686F" w:rsidP="0099476B">
      <w:pPr>
        <w:spacing w:before="160" w:line="288" w:lineRule="auto"/>
        <w:ind w:right="-43" w:firstLine="720"/>
        <w:jc w:val="both"/>
        <w:rPr>
          <w:rFonts w:ascii="Times New Roman" w:eastAsia="Times New Roman" w:hAnsi="Times New Roman" w:cs="Times New Roman"/>
          <w:sz w:val="24"/>
          <w:szCs w:val="24"/>
        </w:rPr>
        <w:pPrChange w:id="3292"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Ngày nay, công nghệ thông tin đã có những bước phát triển mạnh mẽ theo cả chiều rộng và sâu. Máy tính</w:t>
      </w:r>
      <w:r w:rsidRPr="007C6909">
        <w:rPr>
          <w:sz w:val="24"/>
          <w:szCs w:val="24"/>
        </w:rPr>
        <w:fldChar w:fldCharType="begin"/>
      </w:r>
      <w:r w:rsidRPr="007C6909">
        <w:rPr>
          <w:sz w:val="24"/>
          <w:szCs w:val="24"/>
        </w:rPr>
        <w:instrText>HYPERLINK "http://webtailieu.net/dien-dien-tu/"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điện</w:t>
      </w:r>
      <w:r w:rsidRPr="007C6909">
        <w:rPr>
          <w:sz w:val="24"/>
          <w:szCs w:val="24"/>
        </w:rPr>
        <w:fldChar w:fldCharType="end"/>
      </w:r>
      <w:r w:rsidRPr="007C6909">
        <w:rPr>
          <w:rFonts w:ascii="Times New Roman" w:eastAsia="Times New Roman" w:hAnsi="Times New Roman" w:cs="Times New Roman"/>
          <w:sz w:val="24"/>
          <w:szCs w:val="24"/>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7C6909" w:rsidRDefault="00CE686F" w:rsidP="0099476B">
      <w:pPr>
        <w:spacing w:before="160" w:line="288" w:lineRule="auto"/>
        <w:ind w:right="-43" w:firstLine="720"/>
        <w:jc w:val="both"/>
        <w:rPr>
          <w:rFonts w:ascii="Times New Roman" w:eastAsia="Times New Roman" w:hAnsi="Times New Roman" w:cs="Times New Roman"/>
          <w:sz w:val="24"/>
          <w:szCs w:val="24"/>
        </w:rPr>
        <w:pPrChange w:id="3293"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Đứng trước vai trò của thông tin hoạt động cạnh tranh gay gắt, các tổ chức và các doanh nghiệp đều tìm mọi biện pháp để</w:t>
      </w:r>
      <w:r w:rsidRPr="007C6909">
        <w:rPr>
          <w:sz w:val="24"/>
          <w:szCs w:val="24"/>
        </w:rPr>
        <w:fldChar w:fldCharType="begin"/>
      </w:r>
      <w:r w:rsidRPr="007C6909">
        <w:rPr>
          <w:sz w:val="24"/>
          <w:szCs w:val="24"/>
        </w:rPr>
        <w:instrText>HYPERLINK "http://webtailieu.net/xay-dung/"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xây dựng</w:t>
      </w:r>
      <w:r w:rsidRPr="007C6909">
        <w:rPr>
          <w:sz w:val="24"/>
          <w:szCs w:val="24"/>
        </w:rPr>
        <w:fldChar w:fldCharType="end"/>
      </w:r>
      <w:r w:rsidRPr="007C6909">
        <w:rPr>
          <w:rFonts w:ascii="Times New Roman" w:eastAsia="Times New Roman" w:hAnsi="Times New Roman" w:cs="Times New Roman"/>
          <w:sz w:val="24"/>
          <w:szCs w:val="24"/>
        </w:rPr>
        <w:t xml:space="preserve"> hoàn thiện hệ thống thông tin của mình nhằm</w:t>
      </w:r>
      <w:r w:rsidRPr="007C6909">
        <w:rPr>
          <w:sz w:val="24"/>
          <w:szCs w:val="24"/>
        </w:rPr>
        <w:fldChar w:fldCharType="begin"/>
      </w:r>
      <w:r w:rsidRPr="007C6909">
        <w:rPr>
          <w:sz w:val="24"/>
          <w:szCs w:val="24"/>
        </w:rPr>
        <w:instrText>HYPERLINK "http://webtailieu.net/tin-hoc/"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tin học</w:t>
      </w:r>
      <w:r w:rsidRPr="007C6909">
        <w:rPr>
          <w:sz w:val="24"/>
          <w:szCs w:val="24"/>
        </w:rPr>
        <w:fldChar w:fldCharType="end"/>
      </w:r>
      <w:r w:rsidRPr="007C6909">
        <w:rPr>
          <w:rFonts w:ascii="Times New Roman" w:eastAsia="Times New Roman" w:hAnsi="Times New Roman" w:cs="Times New Roman"/>
          <w:sz w:val="24"/>
          <w:szCs w:val="24"/>
        </w:rPr>
        <w:t xml:space="preserve"> hóa các hoạt động tác nghiệp của đơn vị.</w:t>
      </w:r>
    </w:p>
    <w:p w14:paraId="5F79CCCC" w14:textId="77777777" w:rsidR="007569A2" w:rsidRPr="007C6909" w:rsidRDefault="00CE686F" w:rsidP="0099476B">
      <w:pPr>
        <w:spacing w:before="160" w:line="288" w:lineRule="auto"/>
        <w:ind w:right="-43" w:firstLine="720"/>
        <w:jc w:val="both"/>
        <w:rPr>
          <w:rFonts w:ascii="Times New Roman" w:eastAsia="Times New Roman" w:hAnsi="Times New Roman" w:cs="Times New Roman"/>
          <w:sz w:val="24"/>
          <w:szCs w:val="24"/>
        </w:rPr>
        <w:pPrChange w:id="3294"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Hiện nay các công ty tin học hàng đầu thế giới không ngừng</w:t>
      </w:r>
      <w:r w:rsidRPr="007C6909">
        <w:rPr>
          <w:sz w:val="24"/>
          <w:szCs w:val="24"/>
        </w:rPr>
        <w:fldChar w:fldCharType="begin"/>
      </w:r>
      <w:r w:rsidRPr="007C6909">
        <w:rPr>
          <w:sz w:val="24"/>
          <w:szCs w:val="24"/>
        </w:rPr>
        <w:instrText>HYPERLINK "http://webtailieu.net/dau-tu/"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đầu tư</w:t>
      </w:r>
      <w:r w:rsidRPr="007C6909">
        <w:rPr>
          <w:sz w:val="24"/>
          <w:szCs w:val="24"/>
        </w:rPr>
        <w:fldChar w:fldCharType="end"/>
      </w:r>
      <w:r w:rsidRPr="007C6909">
        <w:rPr>
          <w:rFonts w:ascii="Times New Roman" w:eastAsia="Times New Roman" w:hAnsi="Times New Roman" w:cs="Times New Roman"/>
          <w:sz w:val="24"/>
          <w:szCs w:val="24"/>
        </w:rPr>
        <w:t xml:space="preserve"> và cải thiện các giải pháp cũng như các sản phẩm nhằm cho phép tiến hành</w:t>
      </w:r>
      <w:r w:rsidRPr="007C6909">
        <w:rPr>
          <w:sz w:val="24"/>
          <w:szCs w:val="24"/>
        </w:rPr>
        <w:fldChar w:fldCharType="begin"/>
      </w:r>
      <w:r w:rsidRPr="007C6909">
        <w:rPr>
          <w:sz w:val="24"/>
          <w:szCs w:val="24"/>
        </w:rPr>
        <w:instrText>HYPERLINK "http://webtailieu.net/thuong-mai/"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thương mại</w:t>
      </w:r>
      <w:r w:rsidRPr="007C6909">
        <w:rPr>
          <w:sz w:val="24"/>
          <w:szCs w:val="24"/>
        </w:rPr>
        <w:fldChar w:fldCharType="end"/>
      </w:r>
      <w:r w:rsidRPr="007C6909">
        <w:rPr>
          <w:rFonts w:ascii="Times New Roman" w:eastAsia="Times New Roman" w:hAnsi="Times New Roman" w:cs="Times New Roman"/>
          <w:sz w:val="24"/>
          <w:szCs w:val="24"/>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7C6909" w:rsidRDefault="00CE686F" w:rsidP="0099476B">
      <w:pPr>
        <w:spacing w:before="160" w:line="288" w:lineRule="auto"/>
        <w:ind w:right="-43" w:firstLine="720"/>
        <w:jc w:val="both"/>
        <w:rPr>
          <w:rFonts w:ascii="Times New Roman" w:eastAsia="Times New Roman" w:hAnsi="Times New Roman" w:cs="Times New Roman"/>
          <w:sz w:val="24"/>
          <w:szCs w:val="24"/>
          <w:lang w:val="en-US"/>
        </w:rPr>
        <w:pPrChange w:id="3295"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Để tiếp cận và góp phần đẩy mạnh sự phổ biến ở Việt Nam, nhóm em đã quyết định thực hiện đề tài “</w:t>
      </w:r>
      <w:r w:rsidRPr="007C6909">
        <w:rPr>
          <w:rFonts w:ascii="Times New Roman" w:eastAsia="Times New Roman" w:hAnsi="Times New Roman" w:cs="Times New Roman"/>
          <w:sz w:val="24"/>
          <w:szCs w:val="24"/>
          <w:highlight w:val="white"/>
        </w:rPr>
        <w:t xml:space="preserve"> Xây dựng website bán đồ điện tử</w:t>
      </w:r>
      <w:r w:rsidRPr="007C6909">
        <w:rPr>
          <w:rFonts w:ascii="Times New Roman" w:eastAsia="Times New Roman" w:hAnsi="Times New Roman" w:cs="Times New Roman"/>
          <w:sz w:val="24"/>
          <w:szCs w:val="24"/>
        </w:rPr>
        <w:t>”.</w:t>
      </w:r>
    </w:p>
    <w:p w14:paraId="5C8E7B16" w14:textId="20989E14" w:rsidR="00D37A69" w:rsidRPr="007C6909" w:rsidRDefault="00D37A69" w:rsidP="0099476B">
      <w:pPr>
        <w:spacing w:before="160" w:line="288" w:lineRule="auto"/>
        <w:ind w:right="-43" w:firstLine="720"/>
        <w:jc w:val="both"/>
        <w:rPr>
          <w:rFonts w:ascii="Times New Roman" w:eastAsia="Times New Roman" w:hAnsi="Times New Roman" w:cs="Times New Roman"/>
          <w:sz w:val="24"/>
          <w:szCs w:val="24"/>
          <w:lang w:val="en-US"/>
        </w:rPr>
        <w:pPrChange w:id="3296" w:author="Việt Lương" w:date="2024-12-26T20:59:00Z" w16du:dateUtc="2024-12-26T13:59:00Z">
          <w:pPr>
            <w:spacing w:before="160" w:line="288" w:lineRule="auto"/>
            <w:ind w:left="142" w:right="520" w:firstLine="720"/>
            <w:jc w:val="both"/>
          </w:pPr>
        </w:pPrChange>
      </w:pPr>
      <w:r w:rsidRPr="007C6909">
        <w:rPr>
          <w:rFonts w:ascii="Times New Roman" w:eastAsia="Times New Roman" w:hAnsi="Times New Roman" w:cs="Times New Roman"/>
          <w:sz w:val="24"/>
          <w:szCs w:val="24"/>
          <w:lang w:val="en-US"/>
        </w:rPr>
        <w:t xml:space="preserve">Nội dung đồ án gồm các chương sau: </w:t>
      </w:r>
    </w:p>
    <w:p w14:paraId="7714235A" w14:textId="52F26E71" w:rsidR="00D37A69" w:rsidRPr="007C6909" w:rsidRDefault="00834C2C" w:rsidP="0099476B">
      <w:pPr>
        <w:spacing w:before="160" w:line="288" w:lineRule="auto"/>
        <w:ind w:right="-43"/>
        <w:jc w:val="both"/>
        <w:rPr>
          <w:rFonts w:ascii="Times New Roman" w:eastAsia="Times New Roman" w:hAnsi="Times New Roman" w:cs="Times New Roman"/>
          <w:sz w:val="24"/>
          <w:szCs w:val="24"/>
          <w:lang w:val="en-US"/>
        </w:rPr>
        <w:pPrChange w:id="3297"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1: Giới thiệu bài toán và công nghệ liên quan </w:t>
      </w:r>
    </w:p>
    <w:p w14:paraId="2A722E98" w14:textId="539939A6" w:rsidR="00834C2C" w:rsidRPr="007C6909" w:rsidRDefault="00834C2C" w:rsidP="0099476B">
      <w:pPr>
        <w:spacing w:before="160" w:line="288" w:lineRule="auto"/>
        <w:ind w:right="-43"/>
        <w:jc w:val="both"/>
        <w:rPr>
          <w:rFonts w:ascii="Times New Roman" w:eastAsia="Times New Roman" w:hAnsi="Times New Roman" w:cs="Times New Roman"/>
          <w:sz w:val="24"/>
          <w:szCs w:val="24"/>
          <w:lang w:val="en-US"/>
        </w:rPr>
        <w:pPrChange w:id="3298"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2: Phân tích và thiết kế hệ thống </w:t>
      </w:r>
    </w:p>
    <w:p w14:paraId="1DCC21E5" w14:textId="1F64F3D4" w:rsidR="00834C2C" w:rsidRPr="007C6909" w:rsidRDefault="00834C2C" w:rsidP="0099476B">
      <w:pPr>
        <w:spacing w:before="160" w:line="288" w:lineRule="auto"/>
        <w:ind w:right="-43"/>
        <w:jc w:val="both"/>
        <w:rPr>
          <w:rFonts w:ascii="Times New Roman" w:eastAsia="Times New Roman" w:hAnsi="Times New Roman" w:cs="Times New Roman"/>
          <w:sz w:val="24"/>
          <w:szCs w:val="24"/>
          <w:lang w:val="en-US"/>
        </w:rPr>
        <w:pPrChange w:id="3299"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3: Cài đặt và </w:t>
      </w:r>
      <w:r w:rsidR="004E1E18" w:rsidRPr="007C6909">
        <w:rPr>
          <w:rFonts w:ascii="Times New Roman" w:eastAsia="Times New Roman" w:hAnsi="Times New Roman" w:cs="Times New Roman"/>
          <w:sz w:val="24"/>
          <w:szCs w:val="24"/>
          <w:lang w:val="en-US"/>
        </w:rPr>
        <w:t xml:space="preserve">thử nghiệm hệ thống </w:t>
      </w:r>
    </w:p>
    <w:p w14:paraId="551CE7B9" w14:textId="112276FE" w:rsidR="00D37A69" w:rsidRPr="007C6909" w:rsidRDefault="00D37A69" w:rsidP="007C6909">
      <w:pPr>
        <w:spacing w:before="160" w:line="288" w:lineRule="auto"/>
        <w:ind w:right="520"/>
        <w:jc w:val="both"/>
        <w:rPr>
          <w:rFonts w:ascii="Times New Roman" w:eastAsia="Times New Roman" w:hAnsi="Times New Roman" w:cs="Times New Roman"/>
          <w:sz w:val="26"/>
          <w:szCs w:val="26"/>
          <w:lang w:val="en-US"/>
        </w:rPr>
      </w:pPr>
    </w:p>
    <w:p w14:paraId="5D00E207" w14:textId="3CBF95F5" w:rsidR="00AA5F38" w:rsidRDefault="00AA5F38">
      <w:pPr>
        <w:spacing w:before="240" w:after="240"/>
        <w:jc w:val="both"/>
        <w:rPr>
          <w:rFonts w:ascii="Times New Roman" w:eastAsia="Times New Roman" w:hAnsi="Times New Roman" w:cs="Times New Roman"/>
          <w:sz w:val="28"/>
          <w:szCs w:val="28"/>
          <w:lang w:val="en-US"/>
        </w:rPr>
        <w:sectPr w:rsidR="00AA5F38" w:rsidSect="00664DCB">
          <w:footerReference w:type="default" r:id="rId12"/>
          <w:pgSz w:w="11909" w:h="16834"/>
          <w:pgMar w:top="1440" w:right="1440" w:bottom="1440" w:left="1440" w:header="720" w:footer="720" w:gutter="0"/>
          <w:pgNumType w:fmt="lowerRoman" w:start="1" w:chapStyle="1"/>
          <w:cols w:space="720"/>
          <w:docGrid w:linePitch="299"/>
        </w:sectPr>
      </w:pPr>
    </w:p>
    <w:p w14:paraId="2ECEE504" w14:textId="77777777" w:rsidR="007569A2" w:rsidRPr="00034C0F" w:rsidRDefault="00CE686F" w:rsidP="007C6909">
      <w:pPr>
        <w:pStyle w:val="Heading1"/>
        <w:numPr>
          <w:ilvl w:val="0"/>
          <w:numId w:val="213"/>
        </w:numPr>
        <w:ind w:left="0"/>
      </w:pPr>
      <w:bookmarkStart w:id="3300" w:name="_Toc186021566"/>
      <w:bookmarkStart w:id="3301" w:name="_Toc185954659"/>
      <w:bookmarkStart w:id="3302" w:name="_Toc185955140"/>
      <w:bookmarkStart w:id="3303" w:name="_Toc186130292"/>
      <w:bookmarkEnd w:id="3300"/>
      <w:r w:rsidRPr="00EE00A5">
        <w:t>CHƯƠNG 1: GIỚI THIỆU BÀI TOÁN VÀ CÔNG NGHỆ LIÊN QUAN</w:t>
      </w:r>
      <w:bookmarkEnd w:id="3301"/>
      <w:bookmarkEnd w:id="3302"/>
      <w:bookmarkEnd w:id="3303"/>
      <w:r w:rsidRPr="00EE00A5">
        <w:t xml:space="preserve"> </w:t>
      </w:r>
    </w:p>
    <w:p w14:paraId="03DC71B3" w14:textId="77777777" w:rsidR="007569A2" w:rsidRDefault="00CE686F">
      <w:pPr>
        <w:pStyle w:val="Heading2"/>
      </w:pPr>
      <w:bookmarkStart w:id="3304" w:name="_Toc185954660"/>
      <w:bookmarkStart w:id="3305" w:name="_Toc185955141"/>
      <w:bookmarkStart w:id="3306" w:name="_Toc186130293"/>
      <w:r>
        <w:t>1.1 Tổng quan về hệ thống website bán đồ điện tử</w:t>
      </w:r>
      <w:bookmarkEnd w:id="3304"/>
      <w:bookmarkEnd w:id="3305"/>
      <w:bookmarkEnd w:id="3306"/>
    </w:p>
    <w:p w14:paraId="06BBA33E" w14:textId="68777A7E" w:rsidR="007569A2" w:rsidRPr="00034C0F" w:rsidRDefault="00CE686F" w:rsidP="00034C0F">
      <w:pPr>
        <w:pStyle w:val="Heading3"/>
        <w:rPr>
          <w:lang w:val="en-US"/>
        </w:rPr>
      </w:pPr>
      <w:bookmarkStart w:id="3307" w:name="_Toc185954661"/>
      <w:bookmarkStart w:id="3308" w:name="_Toc185955142"/>
      <w:bookmarkStart w:id="3309" w:name="_Toc186130294"/>
      <w:r>
        <w:t>1.1.1 Giới thiệu hệ thống</w:t>
      </w:r>
      <w:bookmarkEnd w:id="3307"/>
      <w:bookmarkEnd w:id="3308"/>
      <w:bookmarkEnd w:id="3309"/>
      <w:r>
        <w:t xml:space="preserve"> </w:t>
      </w:r>
    </w:p>
    <w:p w14:paraId="15580D62" w14:textId="4D0EC2D6" w:rsidR="00A14B37" w:rsidRPr="007C6909" w:rsidRDefault="00CE686F" w:rsidP="007F5F08">
      <w:pPr>
        <w:spacing w:after="240"/>
        <w:ind w:firstLine="720"/>
        <w:jc w:val="both"/>
        <w:rPr>
          <w:rFonts w:ascii="Times New Roman" w:eastAsia="Times New Roman" w:hAnsi="Times New Roman" w:cs="Times New Roman"/>
          <w:sz w:val="24"/>
          <w:szCs w:val="24"/>
          <w:lang w:val="en-US"/>
        </w:rPr>
        <w:pPrChange w:id="3310"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thương mại điện tử gồm ba phần chính: khách hàng,</w:t>
      </w:r>
      <w:r w:rsidR="0004797E"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5C8C6B09" w14:textId="7DB2E275" w:rsidR="007569A2" w:rsidRPr="007C6909" w:rsidRDefault="00CE686F" w:rsidP="007F5F08">
      <w:pPr>
        <w:spacing w:after="240"/>
        <w:ind w:firstLine="720"/>
        <w:jc w:val="both"/>
        <w:rPr>
          <w:rFonts w:ascii="Times New Roman" w:eastAsia="Times New Roman" w:hAnsi="Times New Roman" w:cs="Times New Roman"/>
          <w:sz w:val="24"/>
          <w:szCs w:val="24"/>
          <w:lang w:val="en-US"/>
        </w:rPr>
        <w:pPrChange w:id="3311"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698F27F1" w14:textId="53B9407B" w:rsidR="000C5B56" w:rsidRPr="007C6909" w:rsidRDefault="00CE686F" w:rsidP="007F5F08">
      <w:pPr>
        <w:spacing w:after="240"/>
        <w:ind w:firstLine="720"/>
        <w:jc w:val="both"/>
        <w:rPr>
          <w:rFonts w:ascii="Times New Roman" w:eastAsia="Times New Roman" w:hAnsi="Times New Roman" w:cs="Times New Roman"/>
          <w:sz w:val="24"/>
          <w:szCs w:val="24"/>
          <w:lang w:val="en-US"/>
        </w:rPr>
        <w:pPrChange w:id="3312"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e-commerce cần một máy chủ web để cung cấp giao diện</w:t>
      </w:r>
      <w:r w:rsidR="00335217"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dùng và xử lý các yêu cầu từ khách hàng và người bán hàng. Máy chủ web cung cấp các tính năng như đăng nhập, đăng ký tài khoản, tìm kiếm, hiển thị sản phẩm, quản lý giỏ hàng và thanh toán.</w:t>
      </w:r>
    </w:p>
    <w:p w14:paraId="3CBEDD6F" w14:textId="7A99A054" w:rsidR="000C5B56" w:rsidRPr="007C6909" w:rsidRDefault="00CE686F" w:rsidP="007F5F08">
      <w:pPr>
        <w:spacing w:after="240"/>
        <w:ind w:firstLine="720"/>
        <w:jc w:val="both"/>
        <w:rPr>
          <w:rFonts w:ascii="Times New Roman" w:eastAsia="Times New Roman" w:hAnsi="Times New Roman" w:cs="Times New Roman"/>
          <w:sz w:val="24"/>
          <w:szCs w:val="24"/>
          <w:lang w:val="en-US"/>
        </w:rPr>
        <w:pPrChange w:id="3313"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2FF39841" w14:textId="77777777" w:rsidR="007569A2" w:rsidRPr="007C6909" w:rsidRDefault="00CE686F" w:rsidP="007F5F08">
      <w:pPr>
        <w:ind w:firstLine="720"/>
        <w:jc w:val="both"/>
        <w:rPr>
          <w:rFonts w:ascii="Times New Roman" w:eastAsia="Times New Roman" w:hAnsi="Times New Roman" w:cs="Times New Roman"/>
          <w:sz w:val="24"/>
          <w:szCs w:val="24"/>
        </w:rPr>
        <w:pPrChange w:id="3314" w:author="Kiên Lê Trung" w:date="2024-12-26T18:01:00Z" w16du:dateUtc="2024-12-26T11:01:00Z">
          <w:pPr/>
        </w:pPrChange>
      </w:pPr>
      <w:r w:rsidRPr="007C6909">
        <w:rPr>
          <w:rFonts w:ascii="Times New Roman" w:eastAsia="Times New Roman" w:hAnsi="Times New Roman" w:cs="Times New Roman"/>
          <w:sz w:val="24"/>
          <w:szCs w:val="24"/>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041EBB25" w14:textId="77777777" w:rsidR="007569A2" w:rsidRDefault="00CE686F">
      <w:pPr>
        <w:pStyle w:val="Heading3"/>
      </w:pPr>
      <w:bookmarkStart w:id="3315" w:name="_Toc185954662"/>
      <w:bookmarkStart w:id="3316" w:name="_Toc185955143"/>
      <w:bookmarkStart w:id="3317" w:name="_Toc186130295"/>
      <w:r>
        <w:t>1.1.2 Khảo sát các sản phẩm tương tự</w:t>
      </w:r>
      <w:bookmarkEnd w:id="3315"/>
      <w:bookmarkEnd w:id="3316"/>
      <w:bookmarkEnd w:id="3317"/>
      <w:r>
        <w:t xml:space="preserve"> </w:t>
      </w:r>
    </w:p>
    <w:p w14:paraId="41004F19" w14:textId="0E245F89" w:rsidR="007569A2" w:rsidRPr="007C6909" w:rsidRDefault="00CE686F" w:rsidP="007F5F08">
      <w:pPr>
        <w:spacing w:after="240"/>
        <w:ind w:firstLine="720"/>
        <w:jc w:val="both"/>
        <w:rPr>
          <w:rFonts w:ascii="Times New Roman" w:eastAsia="Times New Roman" w:hAnsi="Times New Roman" w:cs="Times New Roman"/>
          <w:sz w:val="24"/>
          <w:szCs w:val="24"/>
          <w:lang w:val="en-US"/>
        </w:rPr>
        <w:pPrChange w:id="3318"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 xml:space="preserve">Hiện nay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67D53A3A" w14:textId="77777777" w:rsidR="007569A2" w:rsidRPr="007C6909" w:rsidRDefault="00CE686F" w:rsidP="00E549DF">
      <w:pPr>
        <w:spacing w:after="240" w:line="26" w:lineRule="atLeast"/>
        <w:jc w:val="both"/>
        <w:rPr>
          <w:rFonts w:ascii="Times New Roman" w:eastAsia="Times New Roman" w:hAnsi="Times New Roman" w:cs="Times New Roman"/>
          <w:sz w:val="24"/>
          <w:szCs w:val="24"/>
        </w:rPr>
        <w:pPrChange w:id="3319" w:author="Kiên Lê Trung" w:date="2024-12-26T18:01:00Z" w16du:dateUtc="2024-12-26T11:01:00Z">
          <w:pPr/>
        </w:pPrChange>
      </w:pPr>
      <w:r w:rsidRPr="007C6909">
        <w:rPr>
          <w:rFonts w:ascii="Times New Roman" w:eastAsia="Times New Roman" w:hAnsi="Times New Roman" w:cs="Times New Roman"/>
          <w:sz w:val="24"/>
          <w:szCs w:val="24"/>
        </w:rPr>
        <w:t>1. Thế Giới Di Động (</w:t>
      </w:r>
      <w:r w:rsidRPr="007C6909">
        <w:rPr>
          <w:sz w:val="24"/>
          <w:szCs w:val="24"/>
        </w:rPr>
        <w:fldChar w:fldCharType="begin"/>
      </w:r>
      <w:r w:rsidRPr="007C6909">
        <w:rPr>
          <w:sz w:val="24"/>
          <w:szCs w:val="24"/>
        </w:rPr>
        <w:instrText>HYPERLINK "https://www.thegioididong.com"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https://www.thegioididong.com</w:t>
      </w:r>
      <w:r w:rsidRPr="007C6909">
        <w:rPr>
          <w:sz w:val="24"/>
          <w:szCs w:val="24"/>
        </w:rPr>
        <w:fldChar w:fldCharType="end"/>
      </w:r>
      <w:r w:rsidRPr="007C6909">
        <w:rPr>
          <w:rFonts w:ascii="Times New Roman" w:eastAsia="Times New Roman" w:hAnsi="Times New Roman" w:cs="Times New Roman"/>
          <w:sz w:val="24"/>
          <w:szCs w:val="24"/>
        </w:rPr>
        <w:t>/ )</w:t>
      </w:r>
    </w:p>
    <w:p w14:paraId="155268D3" w14:textId="77777777" w:rsidR="007569A2" w:rsidRDefault="00CE686F" w:rsidP="00E549DF">
      <w:pPr>
        <w:ind w:firstLine="720"/>
        <w:jc w:val="both"/>
        <w:rPr>
          <w:del w:id="3320" w:author="Kiên Lê Trung" w:date="2024-12-26T18:03:00Z" w16du:dateUtc="2024-12-26T11:03:00Z"/>
          <w:rFonts w:ascii="Times New Roman" w:eastAsia="Times New Roman" w:hAnsi="Times New Roman" w:cs="Times New Roman"/>
          <w:sz w:val="24"/>
          <w:szCs w:val="24"/>
          <w:lang w:val="en-US"/>
        </w:rPr>
        <w:pPrChange w:id="3321" w:author="Kiên Lê Trung" w:date="2024-12-26T18:01:00Z" w16du:dateUtc="2024-12-26T11:01:00Z">
          <w:pPr/>
        </w:pPrChange>
      </w:pPr>
      <w:r w:rsidRPr="007C6909">
        <w:rPr>
          <w:rFonts w:ascii="Times New Roman" w:eastAsia="Times New Roman" w:hAnsi="Times New Roman" w:cs="Times New Roman"/>
          <w:sz w:val="24"/>
          <w:szCs w:val="24"/>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2549609A" w:rsidR="007569A2" w:rsidRPr="002B60F1" w:rsidRDefault="007569A2" w:rsidP="002B60F1">
      <w:pPr>
        <w:ind w:firstLine="720"/>
        <w:jc w:val="both"/>
        <w:rPr>
          <w:rFonts w:ascii="Times New Roman" w:eastAsia="Times New Roman" w:hAnsi="Times New Roman" w:cs="Times New Roman"/>
          <w:sz w:val="24"/>
          <w:szCs w:val="24"/>
          <w:lang w:val="en-US"/>
          <w:rPrChange w:id="3322" w:author="Kiên Lê Trung" w:date="2024-12-26T18:06:00Z" w16du:dateUtc="2024-12-26T11:06:00Z">
            <w:rPr>
              <w:rFonts w:ascii="Times New Roman" w:eastAsia="Times New Roman" w:hAnsi="Times New Roman" w:cs="Times New Roman"/>
              <w:sz w:val="24"/>
              <w:szCs w:val="24"/>
            </w:rPr>
          </w:rPrChange>
        </w:rPr>
        <w:pPrChange w:id="3323" w:author="Kiên Lê Trung" w:date="2024-12-26T18:01:00Z" w16du:dateUtc="2024-12-26T11:01:00Z">
          <w:pPr/>
        </w:pPrChange>
      </w:pPr>
    </w:p>
    <w:p w14:paraId="058A10B0" w14:textId="77777777" w:rsidR="007569A2" w:rsidRPr="007C6909" w:rsidRDefault="00CE686F" w:rsidP="00E549DF">
      <w:pPr>
        <w:spacing w:after="240" w:line="26" w:lineRule="atLeast"/>
        <w:jc w:val="both"/>
        <w:rPr>
          <w:rFonts w:ascii="Times New Roman" w:eastAsia="Times New Roman" w:hAnsi="Times New Roman" w:cs="Times New Roman"/>
          <w:sz w:val="24"/>
          <w:szCs w:val="24"/>
        </w:rPr>
        <w:pPrChange w:id="3324" w:author="Kiên Lê Trung" w:date="2024-12-26T18:01:00Z" w16du:dateUtc="2024-12-26T11:01:00Z">
          <w:pPr/>
        </w:pPrChange>
      </w:pPr>
      <w:r w:rsidRPr="007C6909">
        <w:rPr>
          <w:rFonts w:ascii="Times New Roman" w:eastAsia="Times New Roman" w:hAnsi="Times New Roman" w:cs="Times New Roman"/>
          <w:sz w:val="24"/>
          <w:szCs w:val="24"/>
        </w:rPr>
        <w:t xml:space="preserve">2. CellphoneS ( </w:t>
      </w:r>
      <w:r w:rsidRPr="007C6909">
        <w:rPr>
          <w:sz w:val="24"/>
          <w:szCs w:val="24"/>
        </w:rPr>
        <w:fldChar w:fldCharType="begin"/>
      </w:r>
      <w:r w:rsidRPr="007C6909">
        <w:rPr>
          <w:sz w:val="24"/>
          <w:szCs w:val="24"/>
        </w:rPr>
        <w:instrText>HYPERLINK "https://cellphones.com.vn/"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https://cellphones.com.vn/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289CB61B" w14:textId="77777777" w:rsidR="007569A2" w:rsidRPr="007C6909" w:rsidRDefault="00CE686F" w:rsidP="00E549DF">
      <w:pPr>
        <w:jc w:val="both"/>
        <w:rPr>
          <w:del w:id="3325" w:author="Kiên Lê Trung" w:date="2024-12-26T18:03:00Z" w16du:dateUtc="2024-12-26T11:03:00Z"/>
          <w:rFonts w:ascii="Times New Roman" w:eastAsia="Times New Roman" w:hAnsi="Times New Roman" w:cs="Times New Roman"/>
          <w:sz w:val="24"/>
          <w:szCs w:val="24"/>
        </w:rPr>
        <w:pPrChange w:id="3326" w:author="Kiên Lê Trung" w:date="2024-12-26T18:01:00Z" w16du:dateUtc="2024-12-26T11:01:00Z">
          <w:pPr/>
        </w:pPrChange>
      </w:pPr>
      <w:r w:rsidRPr="007C6909">
        <w:rPr>
          <w:rFonts w:ascii="Times New Roman" w:eastAsia="Times New Roman" w:hAnsi="Times New Roman" w:cs="Times New Roman"/>
          <w:sz w:val="24"/>
          <w:szCs w:val="24"/>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Pr="002B60F1" w:rsidRDefault="007569A2" w:rsidP="002B60F1">
      <w:pPr>
        <w:ind w:firstLine="720"/>
        <w:jc w:val="both"/>
        <w:rPr>
          <w:rFonts w:ascii="Times New Roman" w:eastAsia="Times New Roman" w:hAnsi="Times New Roman" w:cs="Times New Roman"/>
          <w:sz w:val="24"/>
          <w:szCs w:val="24"/>
          <w:lang w:val="en-US"/>
          <w:rPrChange w:id="3327" w:author="Kiên Lê Trung" w:date="2024-12-26T18:06:00Z" w16du:dateUtc="2024-12-26T11:06:00Z">
            <w:rPr>
              <w:rFonts w:ascii="Times New Roman" w:eastAsia="Times New Roman" w:hAnsi="Times New Roman" w:cs="Times New Roman"/>
              <w:sz w:val="24"/>
              <w:szCs w:val="24"/>
            </w:rPr>
          </w:rPrChange>
        </w:rPr>
        <w:pPrChange w:id="3328" w:author="Kiên Lê Trung" w:date="2024-12-26T18:01:00Z" w16du:dateUtc="2024-12-26T11:01:00Z">
          <w:pPr/>
        </w:pPrChange>
      </w:pPr>
    </w:p>
    <w:p w14:paraId="75C10F61" w14:textId="77777777" w:rsidR="007569A2" w:rsidRPr="007C6909" w:rsidRDefault="00CE686F" w:rsidP="00B367F2">
      <w:pPr>
        <w:spacing w:after="240" w:line="26" w:lineRule="atLeast"/>
        <w:jc w:val="both"/>
        <w:rPr>
          <w:rFonts w:ascii="Times New Roman" w:eastAsia="Times New Roman" w:hAnsi="Times New Roman" w:cs="Times New Roman"/>
          <w:sz w:val="24"/>
          <w:szCs w:val="24"/>
        </w:rPr>
        <w:pPrChange w:id="3329" w:author="Kiên Lê Trung" w:date="2024-12-26T18:01:00Z" w16du:dateUtc="2024-12-26T11:01:00Z">
          <w:pPr/>
        </w:pPrChange>
      </w:pPr>
      <w:r w:rsidRPr="007C6909">
        <w:rPr>
          <w:rFonts w:ascii="Times New Roman" w:eastAsia="Times New Roman" w:hAnsi="Times New Roman" w:cs="Times New Roman"/>
          <w:sz w:val="24"/>
          <w:szCs w:val="24"/>
        </w:rPr>
        <w:t xml:space="preserve">3. FPT Shop ( </w:t>
      </w:r>
      <w:r w:rsidRPr="007C6909">
        <w:rPr>
          <w:sz w:val="24"/>
          <w:szCs w:val="24"/>
        </w:rPr>
        <w:fldChar w:fldCharType="begin"/>
      </w:r>
      <w:r w:rsidRPr="007C6909">
        <w:rPr>
          <w:sz w:val="24"/>
          <w:szCs w:val="24"/>
        </w:rPr>
        <w:instrText>HYPERLINK "https://fptshop.com.vn/"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https://fptshop.com.vn/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797E50C6" w14:textId="3974960A" w:rsidR="007569A2" w:rsidRPr="007C6909" w:rsidRDefault="00CE686F" w:rsidP="002B60F1">
      <w:pPr>
        <w:ind w:firstLine="720"/>
        <w:jc w:val="both"/>
        <w:rPr>
          <w:rFonts w:ascii="Times New Roman" w:eastAsia="Times New Roman" w:hAnsi="Times New Roman" w:cs="Times New Roman"/>
          <w:sz w:val="24"/>
          <w:szCs w:val="24"/>
          <w:lang w:val="en-US"/>
        </w:rPr>
        <w:pPrChange w:id="3330" w:author="Kiên Lê Trung" w:date="2024-12-26T18:01:00Z" w16du:dateUtc="2024-12-26T11:01:00Z">
          <w:pPr/>
        </w:pPrChange>
      </w:pPr>
      <w:r w:rsidRPr="007C6909">
        <w:rPr>
          <w:rFonts w:ascii="Times New Roman" w:eastAsia="Times New Roman" w:hAnsi="Times New Roman" w:cs="Times New Roman"/>
          <w:sz w:val="24"/>
          <w:szCs w:val="24"/>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1A939487" w14:textId="5DBC24C2" w:rsidR="007569A2" w:rsidRPr="007C6909" w:rsidRDefault="00CE686F" w:rsidP="007C6909">
      <w:pPr>
        <w:pStyle w:val="Heading3"/>
        <w:rPr>
          <w:del w:id="3331" w:author="Kiên Lê Trung" w:date="2024-12-26T18:05:00Z" w16du:dateUtc="2024-12-26T11:05:00Z"/>
          <w:lang w:val="en-US"/>
        </w:rPr>
      </w:pPr>
      <w:bookmarkStart w:id="3332" w:name="_Toc185954664"/>
      <w:bookmarkStart w:id="3333" w:name="_Toc185955145"/>
      <w:bookmarkStart w:id="3334" w:name="_Toc186130296"/>
      <w:r>
        <w:t>1.1.</w:t>
      </w:r>
      <w:r w:rsidR="0094412A">
        <w:rPr>
          <w:lang w:val="en-US"/>
        </w:rPr>
        <w:t>3</w:t>
      </w:r>
      <w:r>
        <w:t xml:space="preserve"> Xác định yêu cầu </w:t>
      </w:r>
      <w:r w:rsidR="00C87A9A">
        <w:rPr>
          <w:lang w:val="en-US"/>
        </w:rPr>
        <w:t>hệ thống</w:t>
      </w:r>
      <w:bookmarkEnd w:id="3332"/>
      <w:bookmarkEnd w:id="3333"/>
      <w:bookmarkEnd w:id="3334"/>
    </w:p>
    <w:p w14:paraId="6AA258D8" w14:textId="77777777" w:rsidR="007569A2" w:rsidRPr="00B367F2" w:rsidRDefault="007569A2" w:rsidP="00B367F2">
      <w:pPr>
        <w:pStyle w:val="Heading3"/>
        <w:rPr>
          <w:lang w:val="en-US"/>
          <w:rPrChange w:id="3335" w:author="Kiên Lê Trung" w:date="2024-12-26T18:09:00Z" w16du:dateUtc="2024-12-26T11:09:00Z">
            <w:rPr>
              <w:rFonts w:ascii="Times New Roman" w:eastAsia="Times New Roman" w:hAnsi="Times New Roman" w:cs="Times New Roman"/>
              <w:sz w:val="28"/>
              <w:szCs w:val="28"/>
            </w:rPr>
          </w:rPrChange>
        </w:rPr>
        <w:pPrChange w:id="3336" w:author="Kiên Lê Trung" w:date="2024-12-26T18:09:00Z" w16du:dateUtc="2024-12-26T11:09:00Z">
          <w:pPr/>
        </w:pPrChange>
      </w:pPr>
    </w:p>
    <w:p w14:paraId="50F5532E" w14:textId="77777777" w:rsidR="007569A2" w:rsidRPr="007C6909" w:rsidRDefault="00CE686F">
      <w:pP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được thực hiện bởi Người quản trị </w:t>
      </w:r>
    </w:p>
    <w:p w14:paraId="04B16B97" w14:textId="587D152D"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Người quản trị đăng nhập</w:t>
      </w:r>
    </w:p>
    <w:p w14:paraId="5C510A89" w14:textId="6A28FEA0" w:rsidR="494F852C" w:rsidRPr="007C6909" w:rsidRDefault="494F852C"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F24697A"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danh mục </w:t>
      </w:r>
    </w:p>
    <w:p w14:paraId="5E1EC5C6" w14:textId="69B24C60" w:rsidR="007569A2" w:rsidRPr="007C6909" w:rsidRDefault="494F852C">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13765967"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nhãn hiệu</w:t>
      </w:r>
    </w:p>
    <w:p w14:paraId="5B16643A" w14:textId="0D3E32D5" w:rsidR="007569A2" w:rsidRPr="007C6909" w:rsidRDefault="630CF71F">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Quản lý </w:t>
      </w:r>
      <w:r w:rsidR="7D70DA3D" w:rsidRPr="007C6909">
        <w:rPr>
          <w:rFonts w:ascii="Times New Roman" w:eastAsia="Times New Roman" w:hAnsi="Times New Roman" w:cs="Times New Roman"/>
          <w:sz w:val="24"/>
          <w:szCs w:val="24"/>
        </w:rPr>
        <w:t>người dùng</w:t>
      </w:r>
    </w:p>
    <w:p w14:paraId="1BC077A8" w14:textId="4EDD73C9"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thông tin chi tiết của</w:t>
      </w:r>
      <w:r w:rsidR="5F1929B4" w:rsidRPr="007C6909">
        <w:rPr>
          <w:rFonts w:ascii="Times New Roman" w:eastAsia="Times New Roman" w:hAnsi="Times New Roman" w:cs="Times New Roman"/>
          <w:sz w:val="24"/>
          <w:szCs w:val="24"/>
        </w:rPr>
        <w:t xml:space="preserve"> người dùng</w:t>
      </w:r>
    </w:p>
    <w:p w14:paraId="79C0471D" w14:textId="20AFC4F5"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Danh sách </w:t>
      </w:r>
      <w:r w:rsidR="18EE6B7E" w:rsidRPr="007C6909">
        <w:rPr>
          <w:rFonts w:ascii="Times New Roman" w:eastAsia="Times New Roman" w:hAnsi="Times New Roman" w:cs="Times New Roman"/>
          <w:sz w:val="24"/>
          <w:szCs w:val="24"/>
        </w:rPr>
        <w:t>người dùng</w:t>
      </w:r>
      <w:r w:rsidRPr="007C6909">
        <w:rPr>
          <w:rFonts w:ascii="Times New Roman" w:eastAsia="Times New Roman" w:hAnsi="Times New Roman" w:cs="Times New Roman"/>
          <w:sz w:val="24"/>
          <w:szCs w:val="24"/>
        </w:rPr>
        <w:t xml:space="preserve"> sử dụng hệ thống</w:t>
      </w:r>
    </w:p>
    <w:p w14:paraId="1AF87DC4"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5DAD1DB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2FAC5F69" w14:textId="77777777"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753464F" w14:textId="5CA4D7C2" w:rsidR="08C5B8B1" w:rsidRPr="007C6909" w:rsidRDefault="08C5B8B1" w:rsidP="005C5FA5">
      <w:pPr>
        <w:rPr>
          <w:del w:id="3337" w:author="Kiên Lê Trung" w:date="2024-12-26T18:05:00Z" w16du:dateUtc="2024-12-26T11:05: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thống kê </w:t>
      </w:r>
    </w:p>
    <w:p w14:paraId="36AF6883" w14:textId="77777777" w:rsidR="007569A2" w:rsidRPr="00B367F2" w:rsidRDefault="007569A2">
      <w:pPr>
        <w:rPr>
          <w:rFonts w:ascii="Times New Roman" w:eastAsia="Times New Roman" w:hAnsi="Times New Roman" w:cs="Times New Roman"/>
          <w:sz w:val="24"/>
          <w:szCs w:val="24"/>
          <w:lang w:val="en-US"/>
          <w:rPrChange w:id="3338" w:author="Kiên Lê Trung" w:date="2024-12-26T18:09:00Z" w16du:dateUtc="2024-12-26T11:09:00Z">
            <w:rPr>
              <w:rFonts w:ascii="Times New Roman" w:eastAsia="Times New Roman" w:hAnsi="Times New Roman" w:cs="Times New Roman"/>
              <w:sz w:val="24"/>
              <w:szCs w:val="24"/>
            </w:rPr>
          </w:rPrChange>
        </w:rPr>
      </w:pPr>
    </w:p>
    <w:p w14:paraId="54C529ED" w14:textId="4DA2A91B" w:rsidR="007569A2" w:rsidRPr="007C6909" w:rsidRDefault="630CF71F">
      <w:pPr>
        <w:rPr>
          <w:rFonts w:ascii="Times New Roman" w:eastAsia="Times New Roman" w:hAnsi="Times New Roman" w:cs="Times New Roman"/>
          <w:b/>
          <w:sz w:val="24"/>
          <w:szCs w:val="24"/>
          <w:lang w:val="en-US"/>
        </w:rPr>
      </w:pPr>
      <w:r w:rsidRPr="007C6909">
        <w:rPr>
          <w:rFonts w:ascii="Times New Roman" w:eastAsia="Times New Roman" w:hAnsi="Times New Roman" w:cs="Times New Roman"/>
          <w:b/>
          <w:bCs/>
          <w:sz w:val="24"/>
          <w:szCs w:val="24"/>
        </w:rPr>
        <w:t xml:space="preserve">Chức năng được dùng bởi </w:t>
      </w:r>
      <w:r w:rsidR="436F8BA1" w:rsidRPr="007C6909">
        <w:rPr>
          <w:rFonts w:ascii="Times New Roman" w:eastAsia="Times New Roman" w:hAnsi="Times New Roman" w:cs="Times New Roman"/>
          <w:b/>
          <w:bCs/>
          <w:sz w:val="24"/>
          <w:szCs w:val="24"/>
        </w:rPr>
        <w:t xml:space="preserve">Khách hàng </w:t>
      </w:r>
    </w:p>
    <w:p w14:paraId="0128A60E" w14:textId="54005346"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Đăng ký, đăng nhập</w:t>
      </w:r>
      <w:r w:rsidR="4D308700" w:rsidRPr="007C6909">
        <w:rPr>
          <w:rFonts w:ascii="Times New Roman" w:eastAsia="Times New Roman" w:hAnsi="Times New Roman" w:cs="Times New Roman"/>
          <w:sz w:val="24"/>
          <w:szCs w:val="24"/>
        </w:rPr>
        <w:t>, quên mật khẩu</w:t>
      </w:r>
    </w:p>
    <w:p w14:paraId="7E7E681F" w14:textId="6544A028" w:rsidR="04F9ADAA" w:rsidRPr="007C6909" w:rsidRDefault="04F9ADA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Tìm kiếm sản phẩm, xem chi tiết sản phẩm , thêm sản phẩm vào giỏ hàng</w:t>
      </w:r>
    </w:p>
    <w:p w14:paraId="7E76E663" w14:textId="7A909717"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Giỏ hàng </w:t>
      </w:r>
    </w:p>
    <w:p w14:paraId="76C60D89"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Chọn phương pháp thanh toán</w:t>
      </w:r>
    </w:p>
    <w:p w14:paraId="78A77DAC" w14:textId="18014BC3"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A3345E6" w:rsidRPr="007C6909">
        <w:rPr>
          <w:rFonts w:ascii="Times New Roman" w:eastAsia="Times New Roman" w:hAnsi="Times New Roman" w:cs="Times New Roman"/>
          <w:sz w:val="24"/>
          <w:szCs w:val="24"/>
        </w:rPr>
        <w:t>Đánh giá, bình luận</w:t>
      </w:r>
      <w:r w:rsidRPr="007C6909">
        <w:rPr>
          <w:rFonts w:ascii="Times New Roman" w:eastAsia="Times New Roman" w:hAnsi="Times New Roman" w:cs="Times New Roman"/>
          <w:sz w:val="24"/>
          <w:szCs w:val="24"/>
        </w:rPr>
        <w:t xml:space="preserve"> của sản phẩm</w:t>
      </w:r>
    </w:p>
    <w:p w14:paraId="4301CB5F" w14:textId="77777777" w:rsidR="007569A2" w:rsidRPr="007C6909" w:rsidDel="00403DBE" w:rsidRDefault="630CF71F">
      <w:pPr>
        <w:rPr>
          <w:del w:id="3339" w:author="Kiên Lê Trung" w:date="2024-12-27T00:56:00Z" w16du:dateUtc="2024-12-26T17:56: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Đổi thông tin các nhân của bản thân</w:t>
      </w:r>
    </w:p>
    <w:p w14:paraId="293121BC" w14:textId="1AF04288" w:rsidR="2895571A" w:rsidRPr="007C6909" w:rsidDel="00403DBE" w:rsidRDefault="2895571A" w:rsidP="2895571A">
      <w:pPr>
        <w:rPr>
          <w:del w:id="3340" w:author="Kiên Lê Trung" w:date="2024-12-27T00:56:00Z" w16du:dateUtc="2024-12-26T17:56:00Z"/>
          <w:rFonts w:ascii="Times New Roman" w:eastAsia="Times New Roman" w:hAnsi="Times New Roman" w:cs="Times New Roman"/>
          <w:sz w:val="24"/>
          <w:szCs w:val="24"/>
        </w:rPr>
      </w:pPr>
    </w:p>
    <w:p w14:paraId="1C0157D6" w14:textId="77777777" w:rsidR="007569A2" w:rsidRPr="00403DBE" w:rsidRDefault="007569A2">
      <w:pPr>
        <w:rPr>
          <w:rFonts w:ascii="Times New Roman" w:eastAsia="Times New Roman" w:hAnsi="Times New Roman" w:cs="Times New Roman"/>
          <w:sz w:val="24"/>
          <w:szCs w:val="24"/>
          <w:lang w:val="vi-VN"/>
          <w:rPrChange w:id="3341" w:author="Kiên Lê Trung" w:date="2024-12-27T00:56:00Z" w16du:dateUtc="2024-12-26T17:56:00Z">
            <w:rPr>
              <w:rFonts w:ascii="Times New Roman" w:eastAsia="Times New Roman" w:hAnsi="Times New Roman" w:cs="Times New Roman"/>
              <w:sz w:val="24"/>
              <w:szCs w:val="24"/>
            </w:rPr>
          </w:rPrChange>
        </w:rPr>
      </w:pPr>
    </w:p>
    <w:p w14:paraId="2D82C41D" w14:textId="5C638556" w:rsidR="007569A2" w:rsidRPr="007C6909" w:rsidRDefault="630CF71F" w:rsidP="2895571A">
      <w:pPr>
        <w:rPr>
          <w:del w:id="3342" w:author="Kiên Lê Trung" w:date="2024-12-26T18:05:00Z" w16du:dateUtc="2024-12-26T11:05:00Z"/>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Chức năng được dùng bởi </w:t>
      </w:r>
      <w:r w:rsidR="0DF9EA7C" w:rsidRPr="007C6909">
        <w:rPr>
          <w:rFonts w:ascii="Times New Roman" w:eastAsia="Times New Roman" w:hAnsi="Times New Roman" w:cs="Times New Roman"/>
          <w:b/>
          <w:bCs/>
          <w:sz w:val="24"/>
          <w:szCs w:val="24"/>
        </w:rPr>
        <w:t>N</w:t>
      </w:r>
      <w:r w:rsidR="0DF9EA7C" w:rsidRPr="007C6909">
        <w:rPr>
          <w:rFonts w:ascii="Times New Roman" w:eastAsia="Times New Roman" w:hAnsi="Times New Roman" w:cs="Times New Roman"/>
          <w:b/>
          <w:color w:val="000000" w:themeColor="text1"/>
          <w:sz w:val="24"/>
          <w:szCs w:val="24"/>
        </w:rPr>
        <w:t>gười bán</w:t>
      </w:r>
      <w:r w:rsidR="0DF9EA7C" w:rsidRPr="007C6909">
        <w:rPr>
          <w:rFonts w:ascii="Times New Roman" w:eastAsia="Times New Roman" w:hAnsi="Times New Roman" w:cs="Times New Roman"/>
          <w:b/>
          <w:bCs/>
          <w:sz w:val="24"/>
          <w:szCs w:val="24"/>
        </w:rPr>
        <w:t xml:space="preserve"> </w:t>
      </w:r>
    </w:p>
    <w:p w14:paraId="3691E7B2" w14:textId="77777777" w:rsidR="007569A2" w:rsidRPr="00B367F2" w:rsidRDefault="007569A2">
      <w:pPr>
        <w:rPr>
          <w:rFonts w:ascii="Times New Roman" w:eastAsia="Times New Roman" w:hAnsi="Times New Roman" w:cs="Times New Roman"/>
          <w:b/>
          <w:sz w:val="24"/>
          <w:szCs w:val="24"/>
          <w:lang w:val="en-US"/>
          <w:rPrChange w:id="3343" w:author="Kiên Lê Trung" w:date="2024-12-26T18:09:00Z" w16du:dateUtc="2024-12-26T11:09:00Z">
            <w:rPr>
              <w:rFonts w:ascii="Times New Roman" w:eastAsia="Times New Roman" w:hAnsi="Times New Roman" w:cs="Times New Roman"/>
              <w:b/>
              <w:sz w:val="24"/>
              <w:szCs w:val="24"/>
            </w:rPr>
          </w:rPrChange>
        </w:rPr>
      </w:pPr>
    </w:p>
    <w:p w14:paraId="293EA81C"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loại sản phẩm</w:t>
      </w:r>
    </w:p>
    <w:p w14:paraId="460A8A64"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loại sản phẩm</w:t>
      </w:r>
    </w:p>
    <w:p w14:paraId="73AEAA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loại sản phẩm</w:t>
      </w:r>
    </w:p>
    <w:p w14:paraId="1CC35B9D"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sản phẩm</w:t>
      </w:r>
    </w:p>
    <w:p w14:paraId="742BC0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sản phẩm</w:t>
      </w:r>
    </w:p>
    <w:p w14:paraId="06B7A756"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sản phẩm</w:t>
      </w:r>
    </w:p>
    <w:p w14:paraId="4D748EB5"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sản phẩm</w:t>
      </w:r>
    </w:p>
    <w:p w14:paraId="160BDE47"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3F6DB9E3"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Xác nhận, huỷ Order</w:t>
      </w:r>
    </w:p>
    <w:p w14:paraId="16F7362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4F133FB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26770CE" w14:textId="71DCFABE" w:rsidR="007569A2" w:rsidRPr="007C6909" w:rsidRDefault="3BF240D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w:t>
      </w:r>
      <w:ins w:id="3344" w:author="Việt Lương" w:date="2024-12-26T20:59:00Z" w16du:dateUtc="2024-12-26T13:59:00Z">
        <w:r w:rsidR="0099476B">
          <w:rPr>
            <w:rFonts w:ascii="Times New Roman" w:eastAsia="Times New Roman" w:hAnsi="Times New Roman" w:cs="Times New Roman"/>
            <w:sz w:val="24"/>
            <w:szCs w:val="24"/>
            <w:lang w:val="en-US"/>
          </w:rPr>
          <w:t xml:space="preserve"> </w:t>
        </w:r>
      </w:ins>
      <w:r w:rsidRPr="007C6909">
        <w:rPr>
          <w:rFonts w:ascii="Times New Roman" w:eastAsia="Times New Roman" w:hAnsi="Times New Roman" w:cs="Times New Roman"/>
          <w:sz w:val="24"/>
          <w:szCs w:val="24"/>
        </w:rPr>
        <w:t>Quản lý nhập hàng</w:t>
      </w:r>
    </w:p>
    <w:p w14:paraId="7CBEED82" w14:textId="2F3D7A33" w:rsidR="007569A2" w:rsidRPr="007C6909" w:rsidRDefault="004656B9">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F93068" w:rsidRPr="007C6909">
        <w:rPr>
          <w:rFonts w:ascii="Times New Roman" w:eastAsia="Times New Roman" w:hAnsi="Times New Roman" w:cs="Times New Roman"/>
          <w:sz w:val="24"/>
          <w:szCs w:val="24"/>
          <w:lang w:val="en-US"/>
        </w:rPr>
        <w:t>nhà cung cấp</w:t>
      </w:r>
    </w:p>
    <w:p w14:paraId="70E6F4B9" w14:textId="6B24F5DB" w:rsidR="00F93068" w:rsidRPr="007C6909" w:rsidRDefault="00F93068">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994D0F" w:rsidRPr="007C6909">
        <w:rPr>
          <w:rFonts w:ascii="Times New Roman" w:eastAsia="Times New Roman" w:hAnsi="Times New Roman" w:cs="Times New Roman"/>
          <w:sz w:val="24"/>
          <w:szCs w:val="24"/>
          <w:lang w:val="en-US"/>
        </w:rPr>
        <w:t xml:space="preserve">hàng tồn kho </w:t>
      </w:r>
    </w:p>
    <w:p w14:paraId="2E51FC7B" w14:textId="08F48B0D" w:rsidR="00D75A6A" w:rsidRPr="007C6909" w:rsidRDefault="00D75A6A">
      <w:pPr>
        <w:rPr>
          <w:del w:id="3345" w:author="Kiên Lê Trung" w:date="2024-12-26T18:05:00Z" w16du:dateUtc="2024-12-26T11:05: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Quản lý thống kê</w:t>
      </w:r>
    </w:p>
    <w:p w14:paraId="6E36661F" w14:textId="77777777" w:rsidR="007569A2" w:rsidRPr="00B367F2" w:rsidRDefault="007569A2">
      <w:pPr>
        <w:rPr>
          <w:rFonts w:ascii="Times New Roman" w:eastAsia="Times New Roman" w:hAnsi="Times New Roman" w:cs="Times New Roman"/>
          <w:sz w:val="24"/>
          <w:szCs w:val="24"/>
          <w:lang w:val="en-US"/>
          <w:rPrChange w:id="3346" w:author="Kiên Lê Trung" w:date="2024-12-26T18:09:00Z" w16du:dateUtc="2024-12-26T11:09:00Z">
            <w:rPr>
              <w:rFonts w:ascii="Times New Roman" w:eastAsia="Times New Roman" w:hAnsi="Times New Roman" w:cs="Times New Roman"/>
              <w:sz w:val="24"/>
              <w:szCs w:val="24"/>
            </w:rPr>
          </w:rPrChange>
        </w:rPr>
      </w:pPr>
    </w:p>
    <w:p w14:paraId="580A5D38" w14:textId="77777777" w:rsidR="007569A2" w:rsidRDefault="00CE686F">
      <w:pPr>
        <w:pStyle w:val="Heading2"/>
      </w:pPr>
      <w:bookmarkStart w:id="3347" w:name="_Toc185954665"/>
      <w:bookmarkStart w:id="3348" w:name="_Toc185955146"/>
      <w:bookmarkStart w:id="3349" w:name="_Toc186130297"/>
      <w:r>
        <w:t>1.2 Tìm hiểu một số công nghệ liên quan</w:t>
      </w:r>
      <w:bookmarkEnd w:id="3347"/>
      <w:bookmarkEnd w:id="3348"/>
      <w:bookmarkEnd w:id="3349"/>
      <w:r>
        <w:t xml:space="preserve">  </w:t>
      </w:r>
    </w:p>
    <w:p w14:paraId="28B9336D" w14:textId="15DB02DE" w:rsidR="007569A2" w:rsidRDefault="00CE686F">
      <w:pPr>
        <w:pStyle w:val="Heading3"/>
      </w:pPr>
      <w:bookmarkStart w:id="3350" w:name="_Toc185954666"/>
      <w:bookmarkStart w:id="3351" w:name="_Toc185955147"/>
      <w:bookmarkStart w:id="3352" w:name="_Toc186130298"/>
      <w:r>
        <w:t>1.2.1 Front</w:t>
      </w:r>
      <w:r w:rsidR="002C09B4">
        <w:rPr>
          <w:lang w:val="en-US"/>
        </w:rPr>
        <w:t>e</w:t>
      </w:r>
      <w:r>
        <w:t>nd</w:t>
      </w:r>
      <w:bookmarkEnd w:id="3350"/>
      <w:bookmarkEnd w:id="3351"/>
      <w:bookmarkEnd w:id="3352"/>
    </w:p>
    <w:p w14:paraId="1726B018" w14:textId="0E09B0B4" w:rsidR="007569A2" w:rsidRDefault="00CE686F" w:rsidP="00B367F2">
      <w:pPr>
        <w:spacing w:after="240"/>
        <w:ind w:firstLine="720"/>
        <w:jc w:val="both"/>
        <w:rPr>
          <w:del w:id="3353" w:author="Kiên Lê Trung" w:date="2024-12-26T18:05:00Z" w16du:dateUtc="2024-12-26T11:05:00Z"/>
          <w:rFonts w:ascii="Times New Roman" w:eastAsia="Times New Roman" w:hAnsi="Times New Roman" w:cs="Times New Roman"/>
          <w:sz w:val="24"/>
          <w:szCs w:val="24"/>
          <w:lang w:val="en-US"/>
        </w:rPr>
        <w:pPrChange w:id="3354" w:author="Kiên Lê Trung" w:date="2024-12-26T18:09:00Z" w16du:dateUtc="2024-12-26T11:09:00Z">
          <w:pPr/>
        </w:pPrChange>
      </w:pPr>
      <w:r w:rsidRPr="007C6909">
        <w:rPr>
          <w:rFonts w:ascii="Times New Roman" w:eastAsia="Times New Roman" w:hAnsi="Times New Roman" w:cs="Times New Roman"/>
          <w:sz w:val="24"/>
          <w:szCs w:val="24"/>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Pr="00B367F2" w:rsidRDefault="007569A2" w:rsidP="00B367F2">
      <w:pPr>
        <w:spacing w:after="240"/>
        <w:ind w:firstLine="720"/>
        <w:jc w:val="both"/>
        <w:rPr>
          <w:rFonts w:ascii="Times New Roman" w:eastAsia="Times New Roman" w:hAnsi="Times New Roman" w:cs="Times New Roman"/>
          <w:sz w:val="24"/>
          <w:szCs w:val="24"/>
          <w:lang w:val="en-US"/>
          <w:rPrChange w:id="3355" w:author="Kiên Lê Trung" w:date="2024-12-26T18:09:00Z" w16du:dateUtc="2024-12-26T11:09:00Z">
            <w:rPr>
              <w:rFonts w:ascii="Times New Roman" w:eastAsia="Times New Roman" w:hAnsi="Times New Roman" w:cs="Times New Roman"/>
              <w:sz w:val="24"/>
              <w:szCs w:val="24"/>
            </w:rPr>
          </w:rPrChange>
        </w:rPr>
        <w:pPrChange w:id="3356" w:author="Kiên Lê Trung" w:date="2024-12-26T18:09:00Z" w16du:dateUtc="2024-12-26T11:09:00Z">
          <w:pPr/>
        </w:pPrChange>
      </w:pPr>
    </w:p>
    <w:p w14:paraId="66584A8F" w14:textId="77777777" w:rsidR="007569A2" w:rsidRPr="007C6909" w:rsidRDefault="00CE686F" w:rsidP="004F4871">
      <w:pPr>
        <w:spacing w:before="240" w:after="240"/>
        <w:ind w:firstLine="720"/>
        <w:jc w:val="both"/>
        <w:rPr>
          <w:del w:id="3357" w:author="Kiên Lê Trung" w:date="2024-12-26T18:05:00Z" w16du:dateUtc="2024-12-26T11:05:00Z"/>
          <w:rFonts w:ascii="Times New Roman" w:eastAsia="Times New Roman" w:hAnsi="Times New Roman" w:cs="Times New Roman"/>
          <w:sz w:val="24"/>
          <w:szCs w:val="24"/>
        </w:rPr>
        <w:pPrChange w:id="3358" w:author="Kiên Lê Trung" w:date="2024-12-26T18:09:00Z" w16du:dateUtc="2024-12-26T11:09:00Z">
          <w:pPr/>
        </w:pPrChange>
      </w:pPr>
      <w:r w:rsidRPr="007C6909">
        <w:rPr>
          <w:rFonts w:ascii="Times New Roman" w:eastAsia="Times New Roman" w:hAnsi="Times New Roman" w:cs="Times New Roman"/>
          <w:sz w:val="24"/>
          <w:szCs w:val="24"/>
        </w:rPr>
        <w:t>HTML: là viết tắt của Hypertext Markup Language, chính là xương sống của mọi website. Nó dùng để dựng lên cấu trúc các thành phần có trong website.</w:t>
      </w:r>
    </w:p>
    <w:p w14:paraId="135E58C4" w14:textId="77777777" w:rsidR="007569A2" w:rsidRPr="00B367F2" w:rsidRDefault="007569A2" w:rsidP="004F4871">
      <w:pPr>
        <w:spacing w:after="240"/>
        <w:ind w:firstLine="720"/>
        <w:jc w:val="both"/>
        <w:rPr>
          <w:rFonts w:ascii="Times New Roman" w:eastAsia="Times New Roman" w:hAnsi="Times New Roman" w:cs="Times New Roman"/>
          <w:sz w:val="24"/>
          <w:szCs w:val="24"/>
          <w:lang w:val="en-US"/>
          <w:rPrChange w:id="3359" w:author="Kiên Lê Trung" w:date="2024-12-26T18:09:00Z" w16du:dateUtc="2024-12-26T11:09:00Z">
            <w:rPr>
              <w:rFonts w:ascii="Times New Roman" w:eastAsia="Times New Roman" w:hAnsi="Times New Roman" w:cs="Times New Roman"/>
              <w:sz w:val="24"/>
              <w:szCs w:val="24"/>
            </w:rPr>
          </w:rPrChange>
        </w:rPr>
        <w:pPrChange w:id="3360" w:author="Kiên Lê Trung" w:date="2024-12-26T18:09:00Z" w16du:dateUtc="2024-12-26T11:09:00Z">
          <w:pPr/>
        </w:pPrChange>
      </w:pPr>
    </w:p>
    <w:p w14:paraId="470EA36B" w14:textId="77777777" w:rsidR="007569A2" w:rsidRPr="007C6909" w:rsidRDefault="00CE686F" w:rsidP="004F4871">
      <w:pPr>
        <w:spacing w:after="240"/>
        <w:ind w:firstLine="720"/>
        <w:jc w:val="both"/>
        <w:rPr>
          <w:del w:id="3361" w:author="Kiên Lê Trung" w:date="2024-12-26T18:05:00Z" w16du:dateUtc="2024-12-26T11:05:00Z"/>
          <w:rFonts w:ascii="Times New Roman" w:eastAsia="Times New Roman" w:hAnsi="Times New Roman" w:cs="Times New Roman"/>
          <w:sz w:val="24"/>
          <w:szCs w:val="24"/>
        </w:rPr>
        <w:pPrChange w:id="3362" w:author="Kiên Lê Trung" w:date="2024-12-26T18:09:00Z" w16du:dateUtc="2024-12-26T11:09:00Z">
          <w:pPr/>
        </w:pPrChange>
      </w:pPr>
      <w:r w:rsidRPr="007C6909">
        <w:rPr>
          <w:rFonts w:ascii="Times New Roman" w:eastAsia="Times New Roman" w:hAnsi="Times New Roman" w:cs="Times New Roman"/>
          <w:sz w:val="24"/>
          <w:szCs w:val="24"/>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Pr="00B367F2" w:rsidRDefault="007569A2" w:rsidP="004F4871">
      <w:pPr>
        <w:spacing w:after="240"/>
        <w:ind w:firstLine="720"/>
        <w:jc w:val="both"/>
        <w:rPr>
          <w:rFonts w:ascii="Times New Roman" w:eastAsia="Times New Roman" w:hAnsi="Times New Roman" w:cs="Times New Roman"/>
          <w:sz w:val="24"/>
          <w:szCs w:val="24"/>
          <w:lang w:val="en-US"/>
          <w:rPrChange w:id="3363" w:author="Kiên Lê Trung" w:date="2024-12-26T18:09:00Z" w16du:dateUtc="2024-12-26T11:09:00Z">
            <w:rPr>
              <w:rFonts w:ascii="Times New Roman" w:eastAsia="Times New Roman" w:hAnsi="Times New Roman" w:cs="Times New Roman"/>
              <w:sz w:val="24"/>
              <w:szCs w:val="24"/>
            </w:rPr>
          </w:rPrChange>
        </w:rPr>
        <w:pPrChange w:id="3364" w:author="Kiên Lê Trung" w:date="2024-12-26T18:09:00Z" w16du:dateUtc="2024-12-26T11:09:00Z">
          <w:pPr/>
        </w:pPrChange>
      </w:pPr>
    </w:p>
    <w:p w14:paraId="7BA20D1B" w14:textId="62124ABE" w:rsidR="007569A2" w:rsidRPr="007C6909" w:rsidRDefault="00CE686F" w:rsidP="004F4871">
      <w:pPr>
        <w:spacing w:after="240"/>
        <w:ind w:firstLine="720"/>
        <w:jc w:val="both"/>
        <w:rPr>
          <w:del w:id="3365" w:author="Kiên Lê Trung" w:date="2024-12-26T18:07:00Z" w16du:dateUtc="2024-12-26T11:07:00Z"/>
          <w:rFonts w:ascii="Times New Roman" w:eastAsia="Times New Roman" w:hAnsi="Times New Roman" w:cs="Times New Roman"/>
          <w:sz w:val="24"/>
          <w:szCs w:val="24"/>
        </w:rPr>
        <w:pPrChange w:id="3366" w:author="Kiên Lê Trung" w:date="2024-12-26T18:09:00Z" w16du:dateUtc="2024-12-26T11:09:00Z">
          <w:pPr/>
        </w:pPrChange>
      </w:pPr>
      <w:r w:rsidRPr="007C6909">
        <w:rPr>
          <w:rFonts w:ascii="Times New Roman" w:eastAsia="Times New Roman" w:hAnsi="Times New Roman" w:cs="Times New Roman"/>
          <w:sz w:val="24"/>
          <w:szCs w:val="24"/>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ins w:id="3367" w:author="Kiên Lê Trung" w:date="2024-12-26T18:07:00Z" w16du:dateUtc="2024-12-26T11:07:00Z">
        <w:r w:rsidR="00B367F2">
          <w:rPr>
            <w:rFonts w:ascii="Times New Roman" w:eastAsia="Times New Roman" w:hAnsi="Times New Roman" w:cs="Times New Roman"/>
            <w:sz w:val="24"/>
            <w:szCs w:val="24"/>
            <w:lang w:val="en-US"/>
          </w:rPr>
          <w:t xml:space="preserve"> </w:t>
        </w:r>
      </w:ins>
    </w:p>
    <w:p w14:paraId="0CE05AA9" w14:textId="77777777" w:rsidR="007569A2" w:rsidRPr="007C6909" w:rsidRDefault="00CE686F" w:rsidP="004F4871">
      <w:pPr>
        <w:spacing w:after="240"/>
        <w:ind w:firstLine="720"/>
        <w:jc w:val="both"/>
        <w:rPr>
          <w:del w:id="3368" w:author="Kiên Lê Trung" w:date="2024-12-26T18:05:00Z" w16du:dateUtc="2024-12-26T11:05:00Z"/>
          <w:rFonts w:ascii="Times New Roman" w:eastAsia="Times New Roman" w:hAnsi="Times New Roman" w:cs="Times New Roman"/>
          <w:sz w:val="24"/>
          <w:szCs w:val="24"/>
        </w:rPr>
        <w:pPrChange w:id="3369" w:author="Kiên Lê Trung" w:date="2024-12-26T18:09:00Z" w16du:dateUtc="2024-12-26T11:09:00Z">
          <w:pPr/>
        </w:pPrChange>
      </w:pPr>
      <w:r w:rsidRPr="007C6909">
        <w:rPr>
          <w:rFonts w:ascii="Times New Roman" w:eastAsia="Times New Roman" w:hAnsi="Times New Roman" w:cs="Times New Roman"/>
          <w:sz w:val="24"/>
          <w:szCs w:val="24"/>
        </w:rPr>
        <w:t xml:space="preserve">thư viện mạnh mẽ, giúp việc xây dựng trang web trở nên tiện lợi và nhanh chóng. </w:t>
      </w:r>
    </w:p>
    <w:p w14:paraId="0C6C2CD5" w14:textId="77777777" w:rsidR="007569A2" w:rsidRPr="00B367F2" w:rsidRDefault="007569A2" w:rsidP="004F4871">
      <w:pPr>
        <w:spacing w:after="240"/>
        <w:ind w:firstLine="720"/>
        <w:jc w:val="both"/>
        <w:rPr>
          <w:rFonts w:ascii="Times New Roman" w:eastAsia="Times New Roman" w:hAnsi="Times New Roman" w:cs="Times New Roman"/>
          <w:sz w:val="24"/>
          <w:szCs w:val="24"/>
          <w:lang w:val="en-US"/>
          <w:rPrChange w:id="3370" w:author="Kiên Lê Trung" w:date="2024-12-26T18:09:00Z" w16du:dateUtc="2024-12-26T11:09:00Z">
            <w:rPr>
              <w:rFonts w:ascii="Times New Roman" w:eastAsia="Times New Roman" w:hAnsi="Times New Roman" w:cs="Times New Roman"/>
              <w:sz w:val="24"/>
              <w:szCs w:val="24"/>
            </w:rPr>
          </w:rPrChange>
        </w:rPr>
        <w:pPrChange w:id="3371" w:author="Kiên Lê Trung" w:date="2024-12-26T18:09:00Z" w16du:dateUtc="2024-12-26T11:09:00Z">
          <w:pPr/>
        </w:pPrChange>
      </w:pPr>
    </w:p>
    <w:p w14:paraId="2C484D95" w14:textId="24CCA9C2" w:rsidR="007569A2" w:rsidRPr="007C6909" w:rsidRDefault="00CE686F" w:rsidP="004F4871">
      <w:pPr>
        <w:spacing w:after="240"/>
        <w:ind w:firstLine="720"/>
        <w:jc w:val="both"/>
        <w:rPr>
          <w:del w:id="3372" w:author="Kiên Lê Trung" w:date="2024-12-26T18:07:00Z" w16du:dateUtc="2024-12-26T11:07:00Z"/>
          <w:rFonts w:ascii="Times New Roman" w:eastAsia="Times New Roman" w:hAnsi="Times New Roman" w:cs="Times New Roman"/>
          <w:sz w:val="24"/>
          <w:szCs w:val="24"/>
        </w:rPr>
        <w:pPrChange w:id="3373" w:author="Kiên Lê Trung" w:date="2024-12-26T18:09:00Z" w16du:dateUtc="2024-12-26T11:09:00Z">
          <w:pPr/>
        </w:pPrChange>
      </w:pPr>
      <w:r w:rsidRPr="007C6909">
        <w:rPr>
          <w:rFonts w:ascii="Times New Roman" w:eastAsia="Times New Roman" w:hAnsi="Times New Roman" w:cs="Times New Roman"/>
          <w:sz w:val="24"/>
          <w:szCs w:val="24"/>
        </w:rPr>
        <w:t>Vue.js</w:t>
      </w:r>
      <w:del w:id="3374" w:author="Kiên Lê Trung" w:date="2024-12-26T18:08:00Z" w16du:dateUtc="2024-12-26T11:08:00Z">
        <w:r w:rsidRPr="007C6909">
          <w:rPr>
            <w:rFonts w:ascii="Times New Roman" w:eastAsia="Times New Roman" w:hAnsi="Times New Roman" w:cs="Times New Roman"/>
            <w:sz w:val="24"/>
            <w:szCs w:val="24"/>
          </w:rPr>
          <w:delText xml:space="preserve"> </w:delText>
        </w:r>
      </w:del>
      <w:r w:rsidRPr="007C6909">
        <w:rPr>
          <w:rFonts w:ascii="Times New Roman" w:eastAsia="Times New Roman" w:hAnsi="Times New Roman" w:cs="Times New Roman"/>
          <w:sz w:val="24"/>
          <w:szCs w:val="24"/>
        </w:rPr>
        <w:t>: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Pr="00B367F2" w:rsidRDefault="007569A2" w:rsidP="004F4871">
      <w:pPr>
        <w:spacing w:after="240"/>
        <w:ind w:firstLine="720"/>
        <w:jc w:val="both"/>
        <w:rPr>
          <w:rFonts w:ascii="Times New Roman" w:eastAsia="Times New Roman" w:hAnsi="Times New Roman" w:cs="Times New Roman"/>
          <w:sz w:val="24"/>
          <w:szCs w:val="24"/>
          <w:lang w:val="en-US"/>
          <w:rPrChange w:id="3375" w:author="Kiên Lê Trung" w:date="2024-12-26T18:09:00Z" w16du:dateUtc="2024-12-26T11:09:00Z">
            <w:rPr>
              <w:rFonts w:ascii="Times New Roman" w:eastAsia="Times New Roman" w:hAnsi="Times New Roman" w:cs="Times New Roman"/>
              <w:sz w:val="24"/>
              <w:szCs w:val="24"/>
            </w:rPr>
          </w:rPrChange>
        </w:rPr>
        <w:pPrChange w:id="3376" w:author="Kiên Lê Trung" w:date="2024-12-26T18:09:00Z" w16du:dateUtc="2024-12-26T11:09:00Z">
          <w:pPr/>
        </w:pPrChange>
      </w:pPr>
    </w:p>
    <w:p w14:paraId="508C98E9" w14:textId="1935BCE1" w:rsidR="007569A2" w:rsidRPr="007C6909" w:rsidRDefault="00CE686F" w:rsidP="004F4871">
      <w:pPr>
        <w:spacing w:after="240"/>
        <w:ind w:firstLine="720"/>
        <w:jc w:val="both"/>
        <w:rPr>
          <w:rFonts w:ascii="Times New Roman" w:eastAsia="Times New Roman" w:hAnsi="Times New Roman" w:cs="Times New Roman"/>
          <w:sz w:val="24"/>
          <w:szCs w:val="24"/>
          <w:lang w:val="en-US"/>
        </w:rPr>
        <w:pPrChange w:id="3377" w:author="Kiên Lê Trung" w:date="2024-12-26T18:09:00Z" w16du:dateUtc="2024-12-26T11:09:00Z">
          <w:pPr/>
        </w:pPrChange>
      </w:pPr>
      <w:r w:rsidRPr="007C6909">
        <w:rPr>
          <w:rFonts w:ascii="Times New Roman" w:eastAsia="Times New Roman" w:hAnsi="Times New Roman" w:cs="Times New Roman"/>
          <w:sz w:val="24"/>
          <w:szCs w:val="24"/>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p>
    <w:p w14:paraId="779F8E76" w14:textId="5A992C13" w:rsidR="007569A2" w:rsidRPr="00034C0F" w:rsidRDefault="00CE686F" w:rsidP="00034C0F">
      <w:pPr>
        <w:pStyle w:val="Heading3"/>
        <w:rPr>
          <w:lang w:val="en-US"/>
        </w:rPr>
      </w:pPr>
      <w:bookmarkStart w:id="3378" w:name="_Toc185954667"/>
      <w:bookmarkStart w:id="3379" w:name="_Toc185955148"/>
      <w:bookmarkStart w:id="3380" w:name="_Toc186130299"/>
      <w:r>
        <w:t>1.2.2 Back</w:t>
      </w:r>
      <w:r w:rsidR="002C09B4">
        <w:rPr>
          <w:lang w:val="en-US"/>
        </w:rPr>
        <w:t>e</w:t>
      </w:r>
      <w:r>
        <w:t>nd</w:t>
      </w:r>
      <w:bookmarkEnd w:id="3378"/>
      <w:bookmarkEnd w:id="3379"/>
      <w:bookmarkEnd w:id="3380"/>
    </w:p>
    <w:p w14:paraId="22CEF6EC" w14:textId="77777777" w:rsidR="007569A2" w:rsidRPr="007C6909" w:rsidRDefault="00CE686F" w:rsidP="00AC688E">
      <w:pPr>
        <w:spacing w:after="240"/>
        <w:ind w:firstLine="720"/>
        <w:jc w:val="both"/>
        <w:rPr>
          <w:del w:id="3381" w:author="Kiên Lê Trung" w:date="2024-12-26T18:08:00Z" w16du:dateUtc="2024-12-26T11:08:00Z"/>
          <w:rFonts w:ascii="Times New Roman" w:eastAsia="Times New Roman" w:hAnsi="Times New Roman" w:cs="Times New Roman"/>
          <w:sz w:val="24"/>
          <w:szCs w:val="24"/>
        </w:rPr>
        <w:pPrChange w:id="3382" w:author="Kiên Lê Trung" w:date="2024-12-26T17:55:00Z" w16du:dateUtc="2024-12-26T10:55:00Z">
          <w:pPr/>
        </w:pPrChange>
      </w:pPr>
      <w:r w:rsidRPr="007C6909">
        <w:rPr>
          <w:rFonts w:ascii="Times New Roman" w:eastAsia="Times New Roman" w:hAnsi="Times New Roman" w:cs="Times New Roman"/>
          <w:sz w:val="24"/>
          <w:szCs w:val="24"/>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Pr="00B367F2" w:rsidRDefault="007569A2" w:rsidP="00AC688E">
      <w:pPr>
        <w:spacing w:after="240"/>
        <w:ind w:firstLine="720"/>
        <w:jc w:val="both"/>
        <w:rPr>
          <w:rFonts w:ascii="Times New Roman" w:eastAsia="Times New Roman" w:hAnsi="Times New Roman" w:cs="Times New Roman"/>
          <w:sz w:val="24"/>
          <w:szCs w:val="24"/>
          <w:lang w:val="en-US"/>
          <w:rPrChange w:id="3383" w:author="Kiên Lê Trung" w:date="2024-12-26T18:09:00Z" w16du:dateUtc="2024-12-26T11:09:00Z">
            <w:rPr>
              <w:rFonts w:ascii="Times New Roman" w:eastAsia="Times New Roman" w:hAnsi="Times New Roman" w:cs="Times New Roman"/>
              <w:sz w:val="24"/>
              <w:szCs w:val="24"/>
            </w:rPr>
          </w:rPrChange>
        </w:rPr>
        <w:pPrChange w:id="3384" w:author="Kiên Lê Trung" w:date="2024-12-26T18:09:00Z" w16du:dateUtc="2024-12-26T11:09:00Z">
          <w:pPr/>
        </w:pPrChange>
      </w:pPr>
    </w:p>
    <w:p w14:paraId="030E6736" w14:textId="77777777" w:rsidR="00F65C11" w:rsidRDefault="00CE686F" w:rsidP="00AC688E">
      <w:pPr>
        <w:spacing w:after="240"/>
        <w:ind w:firstLine="720"/>
        <w:jc w:val="both"/>
        <w:rPr>
          <w:ins w:id="3385" w:author="Kiên Lê Trung" w:date="2024-12-26T18:10:00Z" w16du:dateUtc="2024-12-26T11:10:00Z"/>
          <w:rFonts w:ascii="Times New Roman" w:eastAsia="Times New Roman" w:hAnsi="Times New Roman" w:cs="Times New Roman"/>
          <w:sz w:val="24"/>
          <w:szCs w:val="24"/>
          <w:lang w:val="en-US"/>
        </w:rPr>
        <w:pPrChange w:id="3386" w:author="Kiên Lê Trung" w:date="2024-12-26T18:11:00Z" w16du:dateUtc="2024-12-26T11:11:00Z">
          <w:pPr/>
        </w:pPrChange>
      </w:pPr>
      <w:r w:rsidRPr="007C6909">
        <w:rPr>
          <w:rFonts w:ascii="Times New Roman" w:eastAsia="Times New Roman" w:hAnsi="Times New Roman" w:cs="Times New Roman"/>
          <w:sz w:val="24"/>
          <w:szCs w:val="24"/>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del w:id="3387" w:author="Kiên Lê Trung" w:date="2024-12-26T18:08:00Z" w16du:dateUtc="2024-12-26T11:08:00Z">
        <w:r w:rsidRPr="007C6909">
          <w:rPr>
            <w:rFonts w:ascii="Times New Roman" w:eastAsia="Times New Roman" w:hAnsi="Times New Roman" w:cs="Times New Roman"/>
            <w:sz w:val="24"/>
            <w:szCs w:val="24"/>
          </w:rPr>
          <w:br/>
        </w:r>
      </w:del>
    </w:p>
    <w:p w14:paraId="47DB93B2" w14:textId="1E1E14BD" w:rsidR="001F6DCA" w:rsidRPr="00B367F2" w:rsidRDefault="00CE686F" w:rsidP="00AC688E">
      <w:pPr>
        <w:spacing w:after="240"/>
        <w:ind w:firstLine="720"/>
        <w:jc w:val="both"/>
        <w:rPr>
          <w:rFonts w:ascii="Times New Roman" w:eastAsia="Times New Roman" w:hAnsi="Times New Roman" w:cs="Times New Roman"/>
          <w:sz w:val="24"/>
          <w:szCs w:val="24"/>
          <w:lang w:val="en-US"/>
          <w:rPrChange w:id="3388" w:author="Kiên Lê Trung" w:date="2024-12-26T18:09:00Z" w16du:dateUtc="2024-12-26T11:09:00Z">
            <w:rPr>
              <w:lang w:val="en-US"/>
            </w:rPr>
          </w:rPrChange>
        </w:rPr>
        <w:pPrChange w:id="3389" w:author="Kiên Lê Trung" w:date="2024-12-26T18:11:00Z" w16du:dateUtc="2024-12-26T11:11:00Z">
          <w:pPr/>
        </w:pPrChange>
      </w:pPr>
      <w:del w:id="3390" w:author="Kiên Lê Trung" w:date="2024-12-26T18:10:00Z" w16du:dateUtc="2024-12-26T11:10:00Z">
        <w:r w:rsidRPr="007C6909">
          <w:rPr>
            <w:rFonts w:ascii="Times New Roman" w:eastAsia="Times New Roman" w:hAnsi="Times New Roman" w:cs="Times New Roman"/>
            <w:sz w:val="24"/>
            <w:szCs w:val="24"/>
          </w:rPr>
          <w:br/>
        </w:r>
      </w:del>
      <w:r w:rsidRPr="007C6909">
        <w:rPr>
          <w:rFonts w:ascii="Times New Roman" w:eastAsia="Times New Roman" w:hAnsi="Times New Roman" w:cs="Times New Roman"/>
          <w:sz w:val="24"/>
          <w:szCs w:val="24"/>
        </w:rP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del w:id="3391" w:author="Kiên Lê Trung" w:date="2024-12-26T18:11:00Z" w16du:dateUtc="2024-12-26T11:11:00Z">
        <w:r w:rsidRPr="007C6909">
          <w:rPr>
            <w:rFonts w:ascii="Times New Roman" w:eastAsia="Times New Roman" w:hAnsi="Times New Roman" w:cs="Times New Roman"/>
            <w:sz w:val="24"/>
            <w:szCs w:val="24"/>
          </w:rPr>
          <w:br/>
        </w:r>
      </w:del>
    </w:p>
    <w:p w14:paraId="6E51ABA3" w14:textId="55D78379" w:rsidR="007569A2" w:rsidRDefault="00CE686F" w:rsidP="00034C0F">
      <w:pPr>
        <w:pStyle w:val="Heading3"/>
      </w:pPr>
      <w:bookmarkStart w:id="3392" w:name="_Toc185954668"/>
      <w:bookmarkStart w:id="3393" w:name="_Toc185955149"/>
      <w:bookmarkStart w:id="3394" w:name="_Toc186130300"/>
      <w:r>
        <w:t>1.2.3 Cơ sở dữ liệu</w:t>
      </w:r>
      <w:bookmarkEnd w:id="3392"/>
      <w:bookmarkEnd w:id="3393"/>
      <w:bookmarkEnd w:id="3394"/>
      <w:r>
        <w:t xml:space="preserve"> </w:t>
      </w:r>
    </w:p>
    <w:p w14:paraId="41508A3C" w14:textId="59C908D1" w:rsidR="007569A2" w:rsidRPr="007C6909" w:rsidRDefault="00CE686F" w:rsidP="004F4871">
      <w:pPr>
        <w:ind w:firstLine="720"/>
        <w:jc w:val="both"/>
        <w:rPr>
          <w:rFonts w:ascii="Times New Roman" w:eastAsia="Times New Roman" w:hAnsi="Times New Roman" w:cs="Times New Roman"/>
          <w:sz w:val="28"/>
          <w:szCs w:val="28"/>
          <w:lang w:val="en-US"/>
        </w:rPr>
        <w:pPrChange w:id="3395" w:author="Kiên Lê Trung" w:date="2024-12-26T18:13:00Z" w16du:dateUtc="2024-12-26T11:13:00Z">
          <w:pPr/>
        </w:pPrChange>
      </w:pPr>
      <w:r w:rsidRPr="007C6909">
        <w:rPr>
          <w:rFonts w:ascii="Times New Roman" w:eastAsia="Times New Roman" w:hAnsi="Times New Roman" w:cs="Times New Roman"/>
          <w:sz w:val="24"/>
          <w:szCs w:val="24"/>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64E9F562" w14:textId="77777777" w:rsidR="007569A2" w:rsidRDefault="00CE686F" w:rsidP="001F6DCA">
      <w:pPr>
        <w:pStyle w:val="Heading2"/>
        <w:rPr>
          <w:lang w:val="en-US"/>
        </w:rPr>
      </w:pPr>
      <w:bookmarkStart w:id="3396" w:name="_Toc185954669"/>
      <w:bookmarkStart w:id="3397" w:name="_Toc185955150"/>
      <w:bookmarkStart w:id="3398" w:name="_Toc186130301"/>
      <w:r w:rsidRPr="00034C0F">
        <w:t>1.3  Kết luận chương</w:t>
      </w:r>
      <w:bookmarkEnd w:id="3396"/>
      <w:bookmarkEnd w:id="3397"/>
      <w:bookmarkEnd w:id="3398"/>
    </w:p>
    <w:p w14:paraId="63EECE45" w14:textId="0805CD76" w:rsidR="00B72697" w:rsidRPr="007C6909" w:rsidRDefault="00B72697" w:rsidP="00662493">
      <w:pPr>
        <w:spacing w:after="240"/>
        <w:ind w:firstLine="720"/>
        <w:jc w:val="both"/>
        <w:rPr>
          <w:del w:id="3399" w:author="Kiên Lê Trung" w:date="2024-12-26T18:14:00Z" w16du:dateUtc="2024-12-26T11:14:00Z"/>
          <w:rFonts w:ascii="Times New Roman" w:hAnsi="Times New Roman" w:cs="Times New Roman"/>
          <w:sz w:val="24"/>
          <w:szCs w:val="24"/>
          <w:lang w:val="en-US"/>
        </w:rPr>
        <w:pPrChange w:id="3400" w:author="Kiên Lê Trung" w:date="2024-12-26T18:14:00Z" w16du:dateUtc="2024-12-26T11:14:00Z">
          <w:pPr/>
        </w:pPrChange>
      </w:pPr>
      <w:r w:rsidRPr="007C6909">
        <w:rPr>
          <w:rFonts w:ascii="Times New Roman" w:hAnsi="Times New Roman" w:cs="Times New Roman"/>
          <w:sz w:val="24"/>
          <w:szCs w:val="24"/>
          <w:lang w:val="en-US"/>
        </w:rPr>
        <w:t xml:space="preserve">Như vậy, chương 1 của đồ án đã giới thiệu hệ </w:t>
      </w:r>
      <w:r w:rsidR="00C87A9A" w:rsidRPr="00C87A9A">
        <w:rPr>
          <w:rFonts w:ascii="Times New Roman" w:hAnsi="Times New Roman" w:cs="Times New Roman"/>
          <w:sz w:val="24"/>
          <w:szCs w:val="24"/>
          <w:lang w:val="en-US"/>
        </w:rPr>
        <w:t>thống.</w:t>
      </w:r>
      <w:r w:rsidRPr="007C6909">
        <w:rPr>
          <w:rFonts w:ascii="Times New Roman" w:hAnsi="Times New Roman" w:cs="Times New Roman"/>
          <w:sz w:val="24"/>
          <w:szCs w:val="24"/>
          <w:lang w:val="en-US"/>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7C6909" w:rsidRDefault="00B72697" w:rsidP="00662493">
      <w:pPr>
        <w:spacing w:after="240"/>
        <w:ind w:firstLine="720"/>
        <w:jc w:val="both"/>
        <w:rPr>
          <w:rFonts w:ascii="Times New Roman" w:hAnsi="Times New Roman" w:cs="Times New Roman"/>
          <w:sz w:val="24"/>
          <w:szCs w:val="24"/>
          <w:lang w:val="en-US"/>
        </w:rPr>
        <w:pPrChange w:id="3401" w:author="Kiên Lê Trung" w:date="2024-12-26T18:14:00Z" w16du:dateUtc="2024-12-26T11:14:00Z">
          <w:pPr/>
        </w:pPrChange>
      </w:pPr>
    </w:p>
    <w:p w14:paraId="5C89C92E" w14:textId="2458648B" w:rsidR="001F6DCA" w:rsidRPr="007C6909" w:rsidRDefault="00B72697" w:rsidP="00662493">
      <w:pPr>
        <w:spacing w:after="240"/>
        <w:ind w:firstLine="720"/>
        <w:jc w:val="both"/>
        <w:rPr>
          <w:rFonts w:cs="Times New Roman"/>
          <w:sz w:val="24"/>
          <w:szCs w:val="24"/>
          <w:lang w:val="en-US"/>
        </w:rPr>
        <w:pPrChange w:id="3402" w:author="Kiên Lê Trung" w:date="2024-12-26T18:14:00Z" w16du:dateUtc="2024-12-26T11:14:00Z">
          <w:pPr/>
        </w:pPrChange>
      </w:pPr>
      <w:r w:rsidRPr="007C6909">
        <w:rPr>
          <w:rFonts w:ascii="Times New Roman" w:hAnsi="Times New Roman" w:cs="Times New Roman"/>
          <w:sz w:val="24"/>
          <w:szCs w:val="24"/>
          <w:lang w:val="en-US"/>
        </w:rPr>
        <w:t xml:space="preserve">Tiếp sau đây, chương 2 sẽ trình bày về quá trình phân tích và thiết kế webiste </w:t>
      </w:r>
      <w:r w:rsidR="001B094C" w:rsidRPr="007C6909">
        <w:rPr>
          <w:rFonts w:ascii="Times New Roman" w:hAnsi="Times New Roman" w:cs="Times New Roman"/>
          <w:sz w:val="24"/>
          <w:szCs w:val="24"/>
          <w:lang w:val="en-US"/>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5AD9DEF7" w:rsidR="00D2314F" w:rsidRDefault="00241A37">
      <w:pPr>
        <w:rPr>
          <w:ins w:id="3403" w:author="Việt Lương" w:date="2024-12-27T00:56:00Z" w16du:dateUtc="2024-12-26T17:56:00Z"/>
          <w:rFonts w:ascii="Times New Roman" w:eastAsia="Times New Roman" w:hAnsi="Times New Roman" w:cs="Times New Roman"/>
          <w:b/>
          <w:sz w:val="28"/>
          <w:szCs w:val="28"/>
          <w:lang w:val="en-US"/>
        </w:rPr>
      </w:pPr>
      <w:ins w:id="3404" w:author="Việt Lương" w:date="2024-12-27T00:56:00Z" w16du:dateUtc="2024-12-26T17:56:00Z">
        <w:r>
          <w:rPr>
            <w:rFonts w:eastAsia="Times New Roman" w:cs="Times New Roman"/>
            <w:szCs w:val="28"/>
            <w:lang w:val="en-US"/>
          </w:rPr>
          <w:br w:type="page"/>
        </w:r>
      </w:ins>
    </w:p>
    <w:p w14:paraId="734B891D" w14:textId="77777777" w:rsidR="00D2314F" w:rsidDel="00241A37" w:rsidRDefault="00D2314F">
      <w:pPr>
        <w:rPr>
          <w:del w:id="3405" w:author="Việt Lương" w:date="2024-12-27T00:56:00Z" w16du:dateUtc="2024-12-26T17:56:00Z"/>
          <w:rFonts w:ascii="Times New Roman" w:eastAsia="Times New Roman" w:hAnsi="Times New Roman" w:cs="Times New Roman"/>
          <w:sz w:val="28"/>
          <w:szCs w:val="28"/>
          <w:lang w:val="en-US"/>
        </w:rPr>
      </w:pPr>
    </w:p>
    <w:p w14:paraId="36CB5F33" w14:textId="77777777" w:rsidR="00D2314F" w:rsidRDefault="00D2314F">
      <w:pPr>
        <w:rPr>
          <w:del w:id="3406" w:author="Việt Lương" w:date="2024-12-27T00:56:00Z" w16du:dateUtc="2024-12-26T17:56:00Z"/>
          <w:rFonts w:ascii="Times New Roman" w:eastAsia="Times New Roman" w:hAnsi="Times New Roman" w:cs="Times New Roman"/>
          <w:sz w:val="28"/>
          <w:szCs w:val="28"/>
          <w:lang w:val="en-US"/>
        </w:rPr>
      </w:pPr>
    </w:p>
    <w:p w14:paraId="60E3100F" w14:textId="77777777" w:rsidR="00D2314F" w:rsidRDefault="00D2314F">
      <w:pPr>
        <w:rPr>
          <w:del w:id="3407" w:author="Việt Lương" w:date="2024-12-27T00:56:00Z" w16du:dateUtc="2024-12-26T17:56:00Z"/>
          <w:rFonts w:ascii="Times New Roman" w:eastAsia="Times New Roman" w:hAnsi="Times New Roman" w:cs="Times New Roman"/>
          <w:sz w:val="28"/>
          <w:szCs w:val="28"/>
          <w:lang w:val="en-US"/>
        </w:rPr>
      </w:pPr>
    </w:p>
    <w:p w14:paraId="7E2E6C0F" w14:textId="77777777" w:rsidR="00D2314F" w:rsidRDefault="00D2314F">
      <w:pPr>
        <w:rPr>
          <w:del w:id="3408" w:author="Việt Lương" w:date="2024-12-27T00:56:00Z" w16du:dateUtc="2024-12-26T17:56:00Z"/>
          <w:rFonts w:ascii="Times New Roman" w:eastAsia="Times New Roman" w:hAnsi="Times New Roman" w:cs="Times New Roman"/>
          <w:sz w:val="28"/>
          <w:szCs w:val="28"/>
          <w:lang w:val="en-US"/>
        </w:rPr>
      </w:pPr>
    </w:p>
    <w:p w14:paraId="0103E4EB" w14:textId="77777777" w:rsidR="00D2314F" w:rsidRDefault="00D2314F">
      <w:pPr>
        <w:rPr>
          <w:del w:id="3409" w:author="Việt Lương" w:date="2024-12-27T00:56:00Z" w16du:dateUtc="2024-12-26T17:56:00Z"/>
          <w:rFonts w:ascii="Times New Roman" w:eastAsia="Times New Roman" w:hAnsi="Times New Roman" w:cs="Times New Roman"/>
          <w:sz w:val="28"/>
          <w:szCs w:val="28"/>
          <w:lang w:val="en-US"/>
        </w:rPr>
      </w:pPr>
    </w:p>
    <w:p w14:paraId="115B027A" w14:textId="77777777" w:rsidR="00D2314F" w:rsidRDefault="00D2314F">
      <w:pPr>
        <w:rPr>
          <w:del w:id="3410" w:author="Việt Lương" w:date="2024-12-27T00:56:00Z" w16du:dateUtc="2024-12-26T17:56:00Z"/>
          <w:rFonts w:ascii="Times New Roman" w:eastAsia="Times New Roman" w:hAnsi="Times New Roman" w:cs="Times New Roman"/>
          <w:sz w:val="28"/>
          <w:szCs w:val="28"/>
          <w:lang w:val="en-US"/>
        </w:rPr>
      </w:pPr>
    </w:p>
    <w:p w14:paraId="79DC8187" w14:textId="77777777" w:rsidR="00D2314F" w:rsidRDefault="00D2314F">
      <w:pPr>
        <w:rPr>
          <w:del w:id="3411" w:author="Việt Lương" w:date="2024-12-27T00:56:00Z" w16du:dateUtc="2024-12-26T17:56:00Z"/>
          <w:rFonts w:ascii="Times New Roman" w:eastAsia="Times New Roman" w:hAnsi="Times New Roman" w:cs="Times New Roman"/>
          <w:sz w:val="28"/>
          <w:szCs w:val="28"/>
          <w:lang w:val="en-US"/>
        </w:rPr>
      </w:pPr>
    </w:p>
    <w:p w14:paraId="2DE1BE11" w14:textId="77777777" w:rsidR="00D2314F" w:rsidRDefault="00D2314F">
      <w:pPr>
        <w:rPr>
          <w:del w:id="3412" w:author="Kiên Lê Trung" w:date="2024-12-26T18:13:00Z" w16du:dateUtc="2024-12-26T11:13:00Z"/>
          <w:rFonts w:ascii="Times New Roman" w:eastAsia="Times New Roman" w:hAnsi="Times New Roman" w:cs="Times New Roman"/>
          <w:sz w:val="28"/>
          <w:szCs w:val="28"/>
          <w:lang w:val="en-US"/>
        </w:rPr>
      </w:pPr>
    </w:p>
    <w:p w14:paraId="64F29414" w14:textId="77777777" w:rsidR="00D2314F" w:rsidRDefault="00D2314F">
      <w:pPr>
        <w:rPr>
          <w:del w:id="3413" w:author="Kiên Lê Trung" w:date="2024-12-26T18:13:00Z" w16du:dateUtc="2024-12-26T11:13:00Z"/>
          <w:rFonts w:ascii="Times New Roman" w:eastAsia="Times New Roman" w:hAnsi="Times New Roman" w:cs="Times New Roman"/>
          <w:sz w:val="28"/>
          <w:szCs w:val="28"/>
          <w:lang w:val="en-US"/>
        </w:rPr>
      </w:pPr>
    </w:p>
    <w:p w14:paraId="55FF1695" w14:textId="77777777" w:rsidR="00D2314F" w:rsidRDefault="00D2314F">
      <w:pPr>
        <w:rPr>
          <w:del w:id="3414" w:author="Kiên Lê Trung" w:date="2024-12-26T18:13:00Z" w16du:dateUtc="2024-12-26T11:13:00Z"/>
          <w:rFonts w:ascii="Times New Roman" w:eastAsia="Times New Roman" w:hAnsi="Times New Roman" w:cs="Times New Roman"/>
          <w:sz w:val="28"/>
          <w:szCs w:val="28"/>
          <w:lang w:val="en-US"/>
        </w:rPr>
      </w:pPr>
    </w:p>
    <w:p w14:paraId="1118C9E9" w14:textId="77777777" w:rsidR="00D2314F" w:rsidRDefault="00D2314F">
      <w:pPr>
        <w:rPr>
          <w:del w:id="3415" w:author="Kiên Lê Trung" w:date="2024-12-26T18:13:00Z" w16du:dateUtc="2024-12-26T11:13:00Z"/>
          <w:rFonts w:ascii="Times New Roman" w:eastAsia="Times New Roman" w:hAnsi="Times New Roman" w:cs="Times New Roman"/>
          <w:sz w:val="28"/>
          <w:szCs w:val="28"/>
          <w:lang w:val="en-US"/>
        </w:rPr>
      </w:pPr>
    </w:p>
    <w:p w14:paraId="5B9E5410" w14:textId="77777777" w:rsidR="00D2314F" w:rsidRDefault="00D2314F">
      <w:pPr>
        <w:rPr>
          <w:del w:id="3416" w:author="Kiên Lê Trung" w:date="2024-12-26T18:13:00Z" w16du:dateUtc="2024-12-26T11:13:00Z"/>
          <w:rFonts w:ascii="Times New Roman" w:eastAsia="Times New Roman" w:hAnsi="Times New Roman" w:cs="Times New Roman"/>
          <w:sz w:val="28"/>
          <w:szCs w:val="28"/>
          <w:lang w:val="en-US"/>
        </w:rPr>
      </w:pPr>
    </w:p>
    <w:p w14:paraId="5D99DB21" w14:textId="77777777" w:rsidR="00D2314F" w:rsidRDefault="00D2314F">
      <w:pPr>
        <w:rPr>
          <w:del w:id="3417" w:author="Kiên Lê Trung" w:date="2024-12-26T18:13:00Z" w16du:dateUtc="2024-12-26T11:13:00Z"/>
          <w:rFonts w:ascii="Times New Roman" w:eastAsia="Times New Roman" w:hAnsi="Times New Roman" w:cs="Times New Roman"/>
          <w:sz w:val="28"/>
          <w:szCs w:val="28"/>
          <w:lang w:val="en-US"/>
        </w:rPr>
      </w:pPr>
    </w:p>
    <w:p w14:paraId="71194920" w14:textId="77777777" w:rsidR="00D2314F" w:rsidRPr="00034C0F" w:rsidRDefault="00D2314F">
      <w:pPr>
        <w:rPr>
          <w:del w:id="3418" w:author="Kiên Lê Trung" w:date="2024-12-26T18:13:00Z" w16du:dateUtc="2024-12-26T11:13:00Z"/>
          <w:rFonts w:ascii="Times New Roman" w:eastAsia="Times New Roman" w:hAnsi="Times New Roman" w:cs="Times New Roman"/>
          <w:sz w:val="28"/>
          <w:szCs w:val="28"/>
          <w:lang w:val="en-US"/>
        </w:rPr>
      </w:pPr>
    </w:p>
    <w:p w14:paraId="3B88899E" w14:textId="77777777" w:rsidR="007569A2" w:rsidRPr="007373A5" w:rsidRDefault="007569A2">
      <w:pPr>
        <w:rPr>
          <w:del w:id="3419" w:author="Việt Lương" w:date="2024-12-27T00:56:00Z" w16du:dateUtc="2024-12-26T17:56:00Z"/>
          <w:rFonts w:ascii="Times New Roman" w:eastAsia="Times New Roman" w:hAnsi="Times New Roman" w:cs="Times New Roman"/>
          <w:sz w:val="28"/>
          <w:szCs w:val="28"/>
          <w:lang w:val="en-US"/>
          <w:rPrChange w:id="3420" w:author="Kiên Lê Trung" w:date="2024-12-26T18:14:00Z" w16du:dateUtc="2024-12-26T11:14:00Z">
            <w:rPr>
              <w:del w:id="3421" w:author="Việt Lương" w:date="2024-12-27T00:56:00Z" w16du:dateUtc="2024-12-26T17:56:00Z"/>
              <w:rFonts w:ascii="Times New Roman" w:eastAsia="Times New Roman" w:hAnsi="Times New Roman" w:cs="Times New Roman"/>
              <w:sz w:val="28"/>
              <w:szCs w:val="28"/>
            </w:rPr>
          </w:rPrChange>
        </w:rPr>
      </w:pPr>
    </w:p>
    <w:p w14:paraId="69E2BB2B" w14:textId="71804151" w:rsidR="007569A2" w:rsidRPr="00034C0F" w:rsidRDefault="00CE686F" w:rsidP="00241A37">
      <w:pPr>
        <w:pStyle w:val="Heading1"/>
        <w:rPr>
          <w:lang w:val="en-US"/>
        </w:rPr>
        <w:pPrChange w:id="3422" w:author="Việt Lương" w:date="2024-12-27T00:57:00Z" w16du:dateUtc="2024-12-26T17:57:00Z">
          <w:pPr>
            <w:pStyle w:val="Heading1"/>
            <w:numPr>
              <w:numId w:val="213"/>
            </w:numPr>
            <w:ind w:hanging="1146"/>
          </w:pPr>
        </w:pPrChange>
      </w:pPr>
      <w:bookmarkStart w:id="3423" w:name="_Toc185954670"/>
      <w:bookmarkStart w:id="3424" w:name="_Toc185955151"/>
      <w:bookmarkStart w:id="3425" w:name="_Toc186130302"/>
      <w:r w:rsidRPr="00D2314F">
        <w:t>C</w:t>
      </w:r>
      <w:r w:rsidR="0099382E">
        <w:rPr>
          <w:lang w:val="en-US"/>
        </w:rPr>
        <w:t>HƯƠNG 2: PHÂN TÍCH VÀ THIẾT KẾ HỆ THỐNG</w:t>
      </w:r>
      <w:bookmarkEnd w:id="3423"/>
      <w:bookmarkEnd w:id="3424"/>
      <w:bookmarkEnd w:id="3425"/>
      <w:r w:rsidRPr="00D2314F">
        <w:t xml:space="preserve"> </w:t>
      </w:r>
    </w:p>
    <w:p w14:paraId="59589B9F" w14:textId="77777777" w:rsidR="007569A2" w:rsidRPr="00D2314F" w:rsidRDefault="00CE686F" w:rsidP="00D2314F">
      <w:pPr>
        <w:pStyle w:val="Heading2"/>
      </w:pPr>
      <w:bookmarkStart w:id="3426" w:name="_Toc185954671"/>
      <w:bookmarkStart w:id="3427" w:name="_Toc185955152"/>
      <w:bookmarkStart w:id="3428" w:name="_Toc186130303"/>
      <w:r w:rsidRPr="00D2314F">
        <w:t>2.1 Phân tích hệ thống</w:t>
      </w:r>
      <w:bookmarkEnd w:id="3426"/>
      <w:bookmarkEnd w:id="3427"/>
      <w:bookmarkEnd w:id="3428"/>
    </w:p>
    <w:p w14:paraId="57C0D796" w14:textId="766FF1EC" w:rsidR="007569A2" w:rsidRPr="00034C0F" w:rsidRDefault="00CE686F" w:rsidP="00034C0F">
      <w:pPr>
        <w:pStyle w:val="Heading3"/>
        <w:rPr>
          <w:lang w:val="en-US"/>
        </w:rPr>
      </w:pPr>
      <w:bookmarkStart w:id="3429" w:name="_Toc185954672"/>
      <w:bookmarkStart w:id="3430" w:name="_Toc185955153"/>
      <w:bookmarkStart w:id="3431" w:name="_Toc186130304"/>
      <w:r w:rsidRPr="00D2314F">
        <w:t>2.1.1 Xác định và mô tả các tác nhân</w:t>
      </w:r>
      <w:bookmarkEnd w:id="3429"/>
      <w:bookmarkEnd w:id="3430"/>
      <w:bookmarkEnd w:id="3431"/>
      <w:r w:rsidRPr="00D2314F">
        <w:t xml:space="preserve"> </w:t>
      </w:r>
    </w:p>
    <w:p w14:paraId="0D142F6F" w14:textId="77777777" w:rsidR="007569A2" w:rsidRPr="001425D6" w:rsidRDefault="007569A2">
      <w:pPr>
        <w:rPr>
          <w:rFonts w:ascii="Times New Roman" w:eastAsia="Times New Roman" w:hAnsi="Times New Roman" w:cs="Times New Roman"/>
          <w:sz w:val="28"/>
          <w:szCs w:val="28"/>
          <w:lang w:val="en-US"/>
          <w:rPrChange w:id="3432" w:author="Việt Lương" w:date="2024-12-26T21:20:00Z" w16du:dateUtc="2024-12-26T14:20:00Z">
            <w:rPr>
              <w:rFonts w:ascii="Times New Roman" w:eastAsia="Times New Roman" w:hAnsi="Times New Roman" w:cs="Times New Roman"/>
              <w:sz w:val="28"/>
              <w:szCs w:val="28"/>
            </w:rPr>
          </w:rPrChange>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7C6909" w:rsidRDefault="00CE686F" w:rsidP="00D2314F">
            <w:pPr>
              <w:spacing w:line="303" w:lineRule="auto"/>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7C6909" w:rsidRDefault="1FE113EA"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7C6909" w:rsidRDefault="00CE686F" w:rsidP="00034C0F">
            <w:pPr>
              <w:spacing w:before="160"/>
              <w:ind w:left="1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7C6909" w:rsidRDefault="00CE686F" w:rsidP="00034C0F">
            <w:pPr>
              <w:spacing w:before="160"/>
              <w:ind w:left="180"/>
              <w:rPr>
                <w:rFonts w:ascii="Times New Roman" w:eastAsia="Times New Roman" w:hAnsi="Times New Roman" w:cs="Times New Roman"/>
                <w:sz w:val="24"/>
                <w:szCs w:val="24"/>
              </w:rPr>
            </w:pPr>
            <w:r w:rsidRPr="007C6909" w:rsidDel="630CF71F">
              <w:rPr>
                <w:rFonts w:ascii="Times New Roman" w:eastAsia="Times New Roman" w:hAnsi="Times New Roman" w:cs="Times New Roman"/>
                <w:sz w:val="24"/>
                <w:szCs w:val="24"/>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7C6909" w:rsidRDefault="630CF71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tải các sản phẩm để bán hàng</w:t>
            </w:r>
          </w:p>
        </w:tc>
      </w:tr>
    </w:tbl>
    <w:p w14:paraId="4475AD14" w14:textId="162680AB" w:rsidR="007569A2" w:rsidRPr="007C6909" w:rsidRDefault="009F167D" w:rsidP="007C6909">
      <w:pPr>
        <w:pStyle w:val="Caption"/>
        <w:spacing w:before="240"/>
        <w:rPr>
          <w:rFonts w:eastAsia="Times New Roman" w:cs="Times New Roman"/>
          <w:sz w:val="28"/>
          <w:szCs w:val="28"/>
          <w:lang w:val="en-US"/>
        </w:rPr>
      </w:pPr>
      <w:bookmarkStart w:id="3433" w:name="_Toc18613055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w:t>
      </w:r>
      <w:r w:rsidR="00115DF8">
        <w:fldChar w:fldCharType="end"/>
      </w:r>
      <w:r>
        <w:rPr>
          <w:lang w:val="en-US"/>
        </w:rPr>
        <w:t xml:space="preserve"> </w:t>
      </w:r>
      <w:r w:rsidR="00F3268D">
        <w:rPr>
          <w:lang w:val="en-US"/>
        </w:rPr>
        <w:t>Bảng biểu mô tả các tác nhân</w:t>
      </w:r>
      <w:bookmarkEnd w:id="3433"/>
    </w:p>
    <w:p w14:paraId="73C91252" w14:textId="77777777" w:rsidR="007569A2" w:rsidRDefault="00CE686F">
      <w:pPr>
        <w:pStyle w:val="Heading3"/>
      </w:pPr>
      <w:bookmarkStart w:id="3434" w:name="_Toc185954673"/>
      <w:bookmarkStart w:id="3435" w:name="_Toc185955154"/>
      <w:bookmarkStart w:id="3436" w:name="_Toc186130305"/>
      <w:r>
        <w:t>2.1.2 Xác định và mô tả các ca sử dụng</w:t>
      </w:r>
      <w:bookmarkEnd w:id="3434"/>
      <w:bookmarkEnd w:id="3435"/>
      <w:bookmarkEnd w:id="3436"/>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3437"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3437"/>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7C6909" w:rsidRDefault="00CE686F" w:rsidP="00C2094A">
            <w:pPr>
              <w:spacing w:before="100"/>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7C6909" w:rsidRDefault="00CE686F" w:rsidP="00034C0F">
            <w:pPr>
              <w:spacing w:before="100"/>
              <w:ind w:left="287"/>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7C6909" w:rsidRDefault="00CE686F" w:rsidP="00034C0F">
            <w:pPr>
              <w:spacing w:before="100"/>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7C6909" w:rsidRDefault="2EB64552" w:rsidP="00034C0F">
            <w:pPr>
              <w:spacing w:before="160"/>
              <w:ind w:left="279" w:right="16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7C6909" w:rsidRDefault="5AAACF58"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Cho </w:t>
            </w:r>
            <w:r w:rsidR="33E274EE" w:rsidRPr="007C6909">
              <w:rPr>
                <w:rFonts w:ascii="Times New Roman" w:eastAsia="Times New Roman" w:hAnsi="Times New Roman" w:cs="Times New Roman"/>
                <w:sz w:val="24"/>
                <w:szCs w:val="24"/>
              </w:rPr>
              <w:t>phép khách hàng đăng ký t</w:t>
            </w:r>
            <w:r w:rsidR="6498746E" w:rsidRPr="007C6909">
              <w:rPr>
                <w:rFonts w:ascii="Times New Roman" w:eastAsia="Times New Roman" w:hAnsi="Times New Roman" w:cs="Times New Roman"/>
                <w:sz w:val="24"/>
                <w:szCs w:val="24"/>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7C6909" w:rsidRDefault="562207D0"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7C6909" w:rsidRDefault="07D8CEA7"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7C6909" w:rsidRDefault="002E7B00" w:rsidP="002A26FC">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7C6909" w:rsidRDefault="00A6167B" w:rsidP="002A26FC">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7C6909" w:rsidRDefault="1411180E"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Tìm kiếm</w:t>
            </w:r>
            <w:r w:rsidR="002D1A25" w:rsidRPr="007C6909">
              <w:rPr>
                <w:rFonts w:ascii="Times New Roman" w:eastAsia="Times New Roman" w:hAnsi="Times New Roman" w:cs="Times New Roman"/>
                <w:sz w:val="24"/>
                <w:szCs w:val="24"/>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7C6909" w:rsidRDefault="27BAF023"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7C6909" w:rsidRDefault="68B1B4A6"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7C6909" w:rsidRDefault="45BE39CE"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thêm sản phẩm vào giỏ hàng</w:t>
            </w:r>
          </w:p>
        </w:tc>
      </w:tr>
      <w:tr w:rsidR="00B26CAF" w14:paraId="53489D6A"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7C6909" w:rsidRDefault="00B26CAF" w:rsidP="00034C0F">
            <w:pPr>
              <w:spacing w:before="160"/>
              <w:ind w:left="279"/>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Xoá sản phẩm khỏi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rFonts w:ascii="Times New Roman" w:eastAsia="Times New Roman" w:hAnsi="Times New Roman" w:cs="Times New Roman"/>
                <w:sz w:val="24"/>
                <w:szCs w:val="24"/>
              </w:rPr>
            </w:pPr>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7C6909" w:rsidRDefault="3C302A91"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7C6909" w:rsidRDefault="006D6705" w:rsidP="00034C0F">
            <w:pPr>
              <w:spacing w:before="160"/>
              <w:ind w:left="-15" w:hanging="269"/>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7C6909" w:rsidRDefault="1C055F7F" w:rsidP="00034C0F">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đánh giá sản phẩm</w:t>
            </w:r>
            <w:r w:rsidR="00B26CAF">
              <w:rPr>
                <w:rFonts w:ascii="Times New Roman" w:eastAsia="Times New Roman" w:hAnsi="Times New Roman" w:cs="Times New Roman"/>
                <w:sz w:val="24"/>
                <w:szCs w:val="24"/>
                <w:lang w:val="en-US"/>
              </w:rPr>
              <w:t xml:space="preserve"> đã mua</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7C6909" w:rsidRDefault="00B91070"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243DFA30" w:rsidR="00BD2BF4" w:rsidRPr="007C6909" w:rsidRDefault="00662DDE"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X</w:t>
            </w:r>
            <w:r w:rsidR="005B0C0C" w:rsidRPr="007C6909">
              <w:rPr>
                <w:rFonts w:ascii="Times New Roman" w:eastAsia="Times New Roman" w:hAnsi="Times New Roman" w:cs="Times New Roman"/>
                <w:sz w:val="24"/>
                <w:szCs w:val="24"/>
                <w:lang w:val="en-US"/>
              </w:rPr>
              <w:t xml:space="preserve">em </w:t>
            </w:r>
            <w:r w:rsidR="00320D8E" w:rsidRPr="007C6909">
              <w:rPr>
                <w:rFonts w:ascii="Times New Roman" w:eastAsia="Times New Roman" w:hAnsi="Times New Roman" w:cs="Times New Roman"/>
                <w:sz w:val="24"/>
                <w:szCs w:val="24"/>
                <w:lang w:val="en-US"/>
              </w:rPr>
              <w:t>sản phẩm</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7C6909" w:rsidRDefault="00A7510C"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w:t>
            </w:r>
            <w:r w:rsidR="00ED5696" w:rsidRPr="007C6909">
              <w:rPr>
                <w:rFonts w:ascii="Times New Roman" w:eastAsia="Times New Roman" w:hAnsi="Times New Roman" w:cs="Times New Roman"/>
                <w:sz w:val="24"/>
                <w:szCs w:val="24"/>
                <w:lang w:val="en-US"/>
              </w:rPr>
              <w:t>hép khách</w:t>
            </w:r>
            <w:r w:rsidR="00F24A84" w:rsidRPr="007C6909">
              <w:rPr>
                <w:rFonts w:ascii="Times New Roman" w:eastAsia="Times New Roman" w:hAnsi="Times New Roman" w:cs="Times New Roman"/>
                <w:sz w:val="24"/>
                <w:szCs w:val="24"/>
                <w:lang w:val="en-US"/>
              </w:rPr>
              <w:t xml:space="preserve"> hàng xem chi tiết</w:t>
            </w:r>
            <w:r w:rsidR="00C05820" w:rsidRPr="007C6909">
              <w:rPr>
                <w:rFonts w:ascii="Times New Roman" w:eastAsia="Times New Roman" w:hAnsi="Times New Roman" w:cs="Times New Roman"/>
                <w:sz w:val="24"/>
                <w:szCs w:val="24"/>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7C6909" w:rsidRDefault="0061256E"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7C6909" w:rsidRDefault="00EF01CF"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1</w:t>
            </w:r>
            <w:r w:rsidR="00537915" w:rsidRPr="007C6909">
              <w:rPr>
                <w:rFonts w:ascii="Times New Roman" w:eastAsia="Times New Roman" w:hAnsi="Times New Roman" w:cs="Times New Roman"/>
                <w:sz w:val="24"/>
                <w:szCs w:val="24"/>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04693152" w:rsidR="006C0442" w:rsidRPr="0021019E" w:rsidRDefault="0021019E" w:rsidP="007C6909">
      <w:pPr>
        <w:pStyle w:val="Caption"/>
        <w:rPr>
          <w:rFonts w:eastAsia="Times New Roman" w:cs="Times New Roman"/>
          <w:sz w:val="28"/>
          <w:szCs w:val="28"/>
          <w:lang w:val="en-US"/>
        </w:rPr>
      </w:pPr>
      <w:bookmarkStart w:id="3438" w:name="_Toc18613055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w:t>
      </w:r>
      <w:r w:rsidR="00115DF8">
        <w:fldChar w:fldCharType="end"/>
      </w:r>
      <w:r>
        <w:rPr>
          <w:lang w:val="en-US"/>
        </w:rPr>
        <w:t xml:space="preserve"> Bảng danh sách Usecase cho khách hàng</w:t>
      </w:r>
      <w:bookmarkEnd w:id="3438"/>
    </w:p>
    <w:p w14:paraId="616EA273" w14:textId="747ED831" w:rsidR="007569A2" w:rsidRPr="00C60A20" w:rsidRDefault="00CE686F" w:rsidP="002C0E01">
      <w:pPr>
        <w:pStyle w:val="Heading4"/>
        <w:rPr>
          <w:color w:val="auto"/>
          <w:lang w:val="en-US"/>
        </w:rPr>
      </w:pPr>
      <w:bookmarkStart w:id="3439"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3439"/>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7C6909" w:rsidRDefault="02C261AF" w:rsidP="00034C0F">
            <w:pPr>
              <w:pStyle w:val="TableParagraph"/>
              <w:spacing w:before="203"/>
              <w:ind w:left="108"/>
              <w:rPr>
                <w:b/>
                <w:sz w:val="24"/>
                <w:szCs w:val="24"/>
              </w:rPr>
            </w:pPr>
            <w:r w:rsidRPr="007C6909">
              <w:rPr>
                <w:b/>
                <w:sz w:val="24"/>
                <w:szCs w:val="24"/>
              </w:rPr>
              <w:t>STT</w:t>
            </w:r>
          </w:p>
        </w:tc>
        <w:tc>
          <w:tcPr>
            <w:tcW w:w="2976" w:type="dxa"/>
          </w:tcPr>
          <w:p w14:paraId="5F0F6599" w14:textId="1A0B3252" w:rsidR="02C261AF" w:rsidRPr="007C6909" w:rsidRDefault="02C261AF" w:rsidP="00034C0F">
            <w:pPr>
              <w:pStyle w:val="TableParagraph"/>
              <w:spacing w:before="203"/>
              <w:ind w:left="108"/>
              <w:rPr>
                <w:b/>
                <w:sz w:val="24"/>
                <w:szCs w:val="24"/>
              </w:rPr>
            </w:pPr>
            <w:r w:rsidRPr="007C6909">
              <w:rPr>
                <w:b/>
                <w:sz w:val="24"/>
                <w:szCs w:val="24"/>
              </w:rPr>
              <w:t>Tên Usecase</w:t>
            </w:r>
          </w:p>
        </w:tc>
        <w:tc>
          <w:tcPr>
            <w:tcW w:w="4678" w:type="dxa"/>
          </w:tcPr>
          <w:p w14:paraId="555355A3" w14:textId="085FACC8" w:rsidR="02C261AF" w:rsidRPr="007C6909" w:rsidRDefault="02C261AF" w:rsidP="00034C0F">
            <w:pPr>
              <w:pStyle w:val="TableParagraph"/>
              <w:spacing w:before="203"/>
              <w:ind w:left="108"/>
              <w:rPr>
                <w:b/>
                <w:sz w:val="24"/>
                <w:szCs w:val="24"/>
              </w:rPr>
            </w:pPr>
            <w:r w:rsidRPr="007C6909">
              <w:rPr>
                <w:b/>
                <w:sz w:val="24"/>
                <w:szCs w:val="24"/>
              </w:rPr>
              <w:t>Mô tả</w:t>
            </w:r>
          </w:p>
        </w:tc>
      </w:tr>
      <w:tr w:rsidR="27172C3D" w14:paraId="415BD7B4" w14:textId="77777777" w:rsidTr="00034C0F">
        <w:trPr>
          <w:trHeight w:val="981"/>
        </w:trPr>
        <w:tc>
          <w:tcPr>
            <w:tcW w:w="988" w:type="dxa"/>
          </w:tcPr>
          <w:p w14:paraId="0DF98F8E" w14:textId="0FDC29CE" w:rsidR="02C261AF" w:rsidRPr="007C6909" w:rsidRDefault="02C261AF" w:rsidP="00034C0F">
            <w:pPr>
              <w:pStyle w:val="TableParagraph"/>
              <w:spacing w:before="203"/>
              <w:ind w:left="22"/>
              <w:jc w:val="center"/>
              <w:rPr>
                <w:sz w:val="24"/>
                <w:szCs w:val="24"/>
              </w:rPr>
            </w:pPr>
            <w:r w:rsidRPr="007C6909">
              <w:rPr>
                <w:sz w:val="24"/>
                <w:szCs w:val="24"/>
              </w:rPr>
              <w:t>1</w:t>
            </w:r>
          </w:p>
        </w:tc>
        <w:tc>
          <w:tcPr>
            <w:tcW w:w="2976" w:type="dxa"/>
          </w:tcPr>
          <w:p w14:paraId="269941FD" w14:textId="35F773C9" w:rsidR="27172C3D" w:rsidRPr="007C6909" w:rsidRDefault="002C6B7C" w:rsidP="00034C0F">
            <w:pPr>
              <w:pStyle w:val="TableParagraph"/>
              <w:spacing w:before="203"/>
              <w:ind w:left="108"/>
              <w:rPr>
                <w:sz w:val="24"/>
                <w:szCs w:val="24"/>
              </w:rPr>
            </w:pPr>
            <w:r w:rsidRPr="007C6909">
              <w:rPr>
                <w:sz w:val="24"/>
                <w:szCs w:val="24"/>
              </w:rPr>
              <w:t>Quản lý sản phẩm</w:t>
            </w:r>
          </w:p>
        </w:tc>
        <w:tc>
          <w:tcPr>
            <w:tcW w:w="4678" w:type="dxa"/>
          </w:tcPr>
          <w:p w14:paraId="1F39C969" w14:textId="62EC8504" w:rsidR="27172C3D" w:rsidRPr="007C6909" w:rsidRDefault="00DD0859" w:rsidP="00034C0F">
            <w:pPr>
              <w:pStyle w:val="TableParagraph"/>
              <w:spacing w:before="203" w:line="360" w:lineRule="auto"/>
              <w:ind w:left="108"/>
              <w:rPr>
                <w:sz w:val="24"/>
                <w:szCs w:val="24"/>
              </w:rPr>
            </w:pPr>
            <w:r w:rsidRPr="007C6909">
              <w:rPr>
                <w:sz w:val="24"/>
                <w:szCs w:val="24"/>
              </w:rPr>
              <w:t>Cho ph</w:t>
            </w:r>
            <w:r w:rsidR="00F72E4F" w:rsidRPr="007C6909">
              <w:rPr>
                <w:sz w:val="24"/>
                <w:szCs w:val="24"/>
              </w:rPr>
              <w:t xml:space="preserve">ép </w:t>
            </w:r>
            <w:r w:rsidR="0077271F" w:rsidRPr="007C6909">
              <w:rPr>
                <w:sz w:val="24"/>
                <w:szCs w:val="24"/>
              </w:rPr>
              <w:t>Người bán có thể</w:t>
            </w:r>
            <w:r w:rsidR="00DA64B1" w:rsidRPr="007C6909">
              <w:rPr>
                <w:sz w:val="24"/>
                <w:szCs w:val="24"/>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7C6909" w:rsidRDefault="02C261AF" w:rsidP="00034C0F">
            <w:pPr>
              <w:pStyle w:val="TableParagraph"/>
              <w:spacing w:before="203"/>
              <w:ind w:left="22"/>
              <w:jc w:val="center"/>
              <w:rPr>
                <w:sz w:val="24"/>
                <w:szCs w:val="24"/>
              </w:rPr>
            </w:pPr>
            <w:r w:rsidRPr="007C6909">
              <w:rPr>
                <w:sz w:val="24"/>
                <w:szCs w:val="24"/>
              </w:rPr>
              <w:t>2</w:t>
            </w:r>
          </w:p>
        </w:tc>
        <w:tc>
          <w:tcPr>
            <w:tcW w:w="2976" w:type="dxa"/>
          </w:tcPr>
          <w:p w14:paraId="0A8A26C6" w14:textId="29AD195B" w:rsidR="27172C3D" w:rsidRPr="007C6909" w:rsidRDefault="0069397D" w:rsidP="00034C0F">
            <w:pPr>
              <w:pStyle w:val="TableParagraph"/>
              <w:spacing w:before="203"/>
              <w:ind w:left="108"/>
              <w:rPr>
                <w:sz w:val="24"/>
                <w:szCs w:val="24"/>
              </w:rPr>
            </w:pPr>
            <w:r w:rsidRPr="007C6909">
              <w:rPr>
                <w:sz w:val="24"/>
                <w:szCs w:val="24"/>
              </w:rPr>
              <w:t>Quản lý</w:t>
            </w:r>
            <w:r w:rsidR="00B5766C" w:rsidRPr="007C6909">
              <w:rPr>
                <w:sz w:val="24"/>
                <w:szCs w:val="24"/>
              </w:rPr>
              <w:t xml:space="preserve"> </w:t>
            </w:r>
            <w:r w:rsidR="00C62E02" w:rsidRPr="007C6909">
              <w:rPr>
                <w:sz w:val="24"/>
                <w:szCs w:val="24"/>
              </w:rPr>
              <w:t>đơn hàng</w:t>
            </w:r>
          </w:p>
        </w:tc>
        <w:tc>
          <w:tcPr>
            <w:tcW w:w="4678" w:type="dxa"/>
          </w:tcPr>
          <w:p w14:paraId="6343BB3F" w14:textId="6AF9B103" w:rsidR="27172C3D" w:rsidRPr="007C6909" w:rsidRDefault="00BD66D1" w:rsidP="00034C0F">
            <w:pPr>
              <w:pStyle w:val="TableParagraph"/>
              <w:spacing w:before="203" w:line="360" w:lineRule="auto"/>
              <w:ind w:left="108"/>
              <w:rPr>
                <w:sz w:val="24"/>
                <w:szCs w:val="24"/>
              </w:rPr>
            </w:pPr>
            <w:r w:rsidRPr="007C6909">
              <w:rPr>
                <w:sz w:val="24"/>
                <w:szCs w:val="24"/>
              </w:rPr>
              <w:t>Cho phép Người bán có thể xem danh sách các đơn hàng, c</w:t>
            </w:r>
            <w:r w:rsidR="00F618C3" w:rsidRPr="007C6909">
              <w:rPr>
                <w:sz w:val="24"/>
                <w:szCs w:val="24"/>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7C6909" w:rsidRDefault="02C261AF" w:rsidP="00034C0F">
            <w:pPr>
              <w:pStyle w:val="TableParagraph"/>
              <w:spacing w:before="203"/>
              <w:ind w:left="22"/>
              <w:jc w:val="center"/>
              <w:rPr>
                <w:sz w:val="24"/>
                <w:szCs w:val="24"/>
              </w:rPr>
            </w:pPr>
            <w:r w:rsidRPr="007C6909">
              <w:rPr>
                <w:sz w:val="24"/>
                <w:szCs w:val="24"/>
              </w:rPr>
              <w:t>3</w:t>
            </w:r>
          </w:p>
        </w:tc>
        <w:tc>
          <w:tcPr>
            <w:tcW w:w="2976" w:type="dxa"/>
          </w:tcPr>
          <w:p w14:paraId="0359A4DC" w14:textId="4DA3F7AD" w:rsidR="000B2EF0" w:rsidRPr="007C6909" w:rsidRDefault="00C62E02" w:rsidP="00034C0F">
            <w:pPr>
              <w:pStyle w:val="TableParagraph"/>
              <w:spacing w:before="203"/>
              <w:ind w:left="108"/>
              <w:rPr>
                <w:sz w:val="24"/>
                <w:szCs w:val="24"/>
              </w:rPr>
            </w:pPr>
            <w:r w:rsidRPr="007C6909">
              <w:rPr>
                <w:sz w:val="24"/>
                <w:szCs w:val="24"/>
              </w:rPr>
              <w:t xml:space="preserve">Quản lý </w:t>
            </w:r>
            <w:r w:rsidR="000B2EF0" w:rsidRPr="007C6909">
              <w:rPr>
                <w:sz w:val="24"/>
                <w:szCs w:val="24"/>
              </w:rPr>
              <w:t>khuyến mãi</w:t>
            </w:r>
          </w:p>
        </w:tc>
        <w:tc>
          <w:tcPr>
            <w:tcW w:w="4678" w:type="dxa"/>
          </w:tcPr>
          <w:p w14:paraId="4F0FDD84" w14:textId="538ED9CB" w:rsidR="27172C3D" w:rsidRPr="007C6909" w:rsidRDefault="003418FB" w:rsidP="00034C0F">
            <w:pPr>
              <w:pStyle w:val="TableParagraph"/>
              <w:spacing w:before="203" w:line="360" w:lineRule="auto"/>
              <w:ind w:left="108"/>
              <w:rPr>
                <w:sz w:val="24"/>
                <w:szCs w:val="24"/>
              </w:rPr>
            </w:pPr>
            <w:r w:rsidRPr="007C6909">
              <w:rPr>
                <w:sz w:val="24"/>
                <w:szCs w:val="24"/>
              </w:rPr>
              <w:t>Cho phép Người bán có</w:t>
            </w:r>
            <w:r w:rsidR="002C6F52" w:rsidRPr="007C6909">
              <w:rPr>
                <w:sz w:val="24"/>
                <w:szCs w:val="24"/>
              </w:rPr>
              <w:t xml:space="preserve"> thể</w:t>
            </w:r>
            <w:r w:rsidRPr="007C6909">
              <w:rPr>
                <w:sz w:val="24"/>
                <w:szCs w:val="24"/>
              </w:rPr>
              <w:t xml:space="preserve"> </w:t>
            </w:r>
            <w:r w:rsidR="00D24340" w:rsidRPr="007C6909">
              <w:rPr>
                <w:sz w:val="24"/>
                <w:szCs w:val="24"/>
              </w:rPr>
              <w:t>xem danh sách, thêm mới, c</w:t>
            </w:r>
            <w:r w:rsidR="007805D2" w:rsidRPr="007C6909">
              <w:rPr>
                <w:sz w:val="24"/>
                <w:szCs w:val="24"/>
              </w:rPr>
              <w:t>ập nhật</w:t>
            </w:r>
            <w:r w:rsidR="00106C9F" w:rsidRPr="007C6909">
              <w:rPr>
                <w:sz w:val="24"/>
                <w:szCs w:val="24"/>
              </w:rPr>
              <w:t>, xóa mã giảm giá</w:t>
            </w:r>
          </w:p>
        </w:tc>
      </w:tr>
      <w:tr w:rsidR="27172C3D" w14:paraId="74240580" w14:textId="77777777" w:rsidTr="00034C0F">
        <w:trPr>
          <w:trHeight w:val="300"/>
        </w:trPr>
        <w:tc>
          <w:tcPr>
            <w:tcW w:w="988" w:type="dxa"/>
          </w:tcPr>
          <w:p w14:paraId="70A76A7A" w14:textId="5E5EF867" w:rsidR="02C261AF" w:rsidRPr="007C6909" w:rsidRDefault="02C261AF" w:rsidP="00034C0F">
            <w:pPr>
              <w:pStyle w:val="TableParagraph"/>
              <w:spacing w:before="203"/>
              <w:ind w:left="22"/>
              <w:jc w:val="center"/>
              <w:rPr>
                <w:sz w:val="24"/>
                <w:szCs w:val="24"/>
              </w:rPr>
            </w:pPr>
            <w:r w:rsidRPr="007C6909">
              <w:rPr>
                <w:sz w:val="24"/>
                <w:szCs w:val="24"/>
              </w:rPr>
              <w:t>4</w:t>
            </w:r>
          </w:p>
        </w:tc>
        <w:tc>
          <w:tcPr>
            <w:tcW w:w="2976" w:type="dxa"/>
          </w:tcPr>
          <w:p w14:paraId="35888514" w14:textId="78B76A65" w:rsidR="27172C3D" w:rsidRPr="007C6909" w:rsidRDefault="00B46EFC" w:rsidP="00034C0F">
            <w:pPr>
              <w:pStyle w:val="TableParagraph"/>
              <w:spacing w:before="203"/>
              <w:ind w:left="108"/>
              <w:rPr>
                <w:sz w:val="24"/>
                <w:szCs w:val="24"/>
              </w:rPr>
            </w:pPr>
            <w:r w:rsidRPr="007C6909">
              <w:rPr>
                <w:sz w:val="24"/>
                <w:szCs w:val="24"/>
              </w:rPr>
              <w:t>Quản lý nhà cung cấp</w:t>
            </w:r>
          </w:p>
        </w:tc>
        <w:tc>
          <w:tcPr>
            <w:tcW w:w="4678" w:type="dxa"/>
          </w:tcPr>
          <w:p w14:paraId="174F58A5" w14:textId="1B0A11B4" w:rsidR="27172C3D" w:rsidRPr="007C6909" w:rsidRDefault="00106C9F" w:rsidP="00034C0F">
            <w:pPr>
              <w:pStyle w:val="TableParagraph"/>
              <w:spacing w:before="203" w:line="360" w:lineRule="auto"/>
              <w:ind w:left="108"/>
              <w:rPr>
                <w:sz w:val="24"/>
                <w:szCs w:val="24"/>
              </w:rPr>
            </w:pPr>
            <w:r w:rsidRPr="007C6909">
              <w:rPr>
                <w:sz w:val="24"/>
                <w:szCs w:val="24"/>
              </w:rPr>
              <w:t xml:space="preserve">Cho phép Người bán có </w:t>
            </w:r>
            <w:r w:rsidR="006C2B07" w:rsidRPr="007C6909">
              <w:rPr>
                <w:sz w:val="24"/>
                <w:szCs w:val="24"/>
              </w:rPr>
              <w:t>thể</w:t>
            </w:r>
            <w:r w:rsidR="006C057A" w:rsidRPr="007C6909">
              <w:rPr>
                <w:sz w:val="24"/>
                <w:szCs w:val="24"/>
              </w:rPr>
              <w:t xml:space="preserve"> </w:t>
            </w:r>
            <w:r w:rsidR="00B03358" w:rsidRPr="007C6909">
              <w:rPr>
                <w:sz w:val="24"/>
                <w:szCs w:val="24"/>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7C6909" w:rsidRDefault="02C261AF" w:rsidP="00034C0F">
            <w:pPr>
              <w:pStyle w:val="TableParagraph"/>
              <w:spacing w:before="203"/>
              <w:ind w:left="22"/>
              <w:jc w:val="center"/>
              <w:rPr>
                <w:sz w:val="24"/>
                <w:szCs w:val="24"/>
              </w:rPr>
            </w:pPr>
            <w:r w:rsidRPr="007C6909">
              <w:rPr>
                <w:sz w:val="24"/>
                <w:szCs w:val="24"/>
              </w:rPr>
              <w:t>5</w:t>
            </w:r>
          </w:p>
        </w:tc>
        <w:tc>
          <w:tcPr>
            <w:tcW w:w="2976" w:type="dxa"/>
          </w:tcPr>
          <w:p w14:paraId="41E25BF5" w14:textId="5C2A9B0F" w:rsidR="27172C3D" w:rsidRPr="007C6909" w:rsidRDefault="00B46EFC" w:rsidP="00034C0F">
            <w:pPr>
              <w:pStyle w:val="TableParagraph"/>
              <w:spacing w:before="203"/>
              <w:ind w:left="108"/>
              <w:rPr>
                <w:sz w:val="24"/>
                <w:szCs w:val="24"/>
              </w:rPr>
            </w:pPr>
            <w:r w:rsidRPr="007C6909">
              <w:rPr>
                <w:sz w:val="24"/>
                <w:szCs w:val="24"/>
              </w:rPr>
              <w:t xml:space="preserve">Quản lý </w:t>
            </w:r>
            <w:r w:rsidR="00A336C0" w:rsidRPr="007C6909">
              <w:rPr>
                <w:sz w:val="24"/>
                <w:szCs w:val="24"/>
              </w:rPr>
              <w:t>nhập hàng</w:t>
            </w:r>
          </w:p>
        </w:tc>
        <w:tc>
          <w:tcPr>
            <w:tcW w:w="4678" w:type="dxa"/>
          </w:tcPr>
          <w:p w14:paraId="506ABF7B" w14:textId="6DA82A69" w:rsidR="27172C3D" w:rsidRPr="007C6909" w:rsidRDefault="00B25526" w:rsidP="00034C0F">
            <w:pPr>
              <w:pStyle w:val="TableParagraph"/>
              <w:spacing w:before="203" w:line="360" w:lineRule="auto"/>
              <w:ind w:left="108"/>
              <w:rPr>
                <w:sz w:val="24"/>
                <w:szCs w:val="24"/>
              </w:rPr>
            </w:pPr>
            <w:r w:rsidRPr="007C6909">
              <w:rPr>
                <w:sz w:val="24"/>
                <w:szCs w:val="24"/>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7C6909" w:rsidRDefault="00A336C0" w:rsidP="00034C0F">
            <w:pPr>
              <w:pStyle w:val="TableParagraph"/>
              <w:spacing w:before="203"/>
              <w:ind w:left="22"/>
              <w:jc w:val="center"/>
              <w:rPr>
                <w:sz w:val="24"/>
                <w:szCs w:val="24"/>
              </w:rPr>
            </w:pPr>
            <w:r w:rsidRPr="007C6909">
              <w:rPr>
                <w:sz w:val="24"/>
                <w:szCs w:val="24"/>
              </w:rPr>
              <w:t>6</w:t>
            </w:r>
          </w:p>
        </w:tc>
        <w:tc>
          <w:tcPr>
            <w:tcW w:w="2976" w:type="dxa"/>
          </w:tcPr>
          <w:p w14:paraId="2B692BC6" w14:textId="00964C5D" w:rsidR="00A3338E" w:rsidRPr="007C6909" w:rsidRDefault="00A336C0" w:rsidP="00034C0F">
            <w:pPr>
              <w:pStyle w:val="TableParagraph"/>
              <w:spacing w:before="203"/>
              <w:ind w:left="108"/>
              <w:rPr>
                <w:sz w:val="24"/>
                <w:szCs w:val="24"/>
              </w:rPr>
            </w:pPr>
            <w:r w:rsidRPr="007C6909">
              <w:rPr>
                <w:sz w:val="24"/>
                <w:szCs w:val="24"/>
              </w:rPr>
              <w:t xml:space="preserve">Quản lý </w:t>
            </w:r>
            <w:r w:rsidR="00FC52DB" w:rsidRPr="007C6909">
              <w:rPr>
                <w:sz w:val="24"/>
                <w:szCs w:val="24"/>
              </w:rPr>
              <w:t>hàng tồn kho</w:t>
            </w:r>
          </w:p>
        </w:tc>
        <w:tc>
          <w:tcPr>
            <w:tcW w:w="4678" w:type="dxa"/>
          </w:tcPr>
          <w:p w14:paraId="7CC10585" w14:textId="11E10CA3" w:rsidR="00A3338E" w:rsidRPr="007C6909" w:rsidRDefault="00B25526" w:rsidP="00034C0F">
            <w:pPr>
              <w:pStyle w:val="TableParagraph"/>
              <w:spacing w:before="203" w:line="360" w:lineRule="auto"/>
              <w:ind w:left="108"/>
              <w:rPr>
                <w:sz w:val="24"/>
                <w:szCs w:val="24"/>
              </w:rPr>
            </w:pPr>
            <w:r w:rsidRPr="007C6909">
              <w:rPr>
                <w:sz w:val="24"/>
                <w:szCs w:val="24"/>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7C6909" w:rsidRDefault="00FC52DB" w:rsidP="00034C0F">
            <w:pPr>
              <w:pStyle w:val="TableParagraph"/>
              <w:spacing w:before="203"/>
              <w:ind w:left="22"/>
              <w:jc w:val="center"/>
              <w:rPr>
                <w:sz w:val="24"/>
                <w:szCs w:val="24"/>
              </w:rPr>
            </w:pPr>
            <w:r w:rsidRPr="007C6909">
              <w:rPr>
                <w:sz w:val="24"/>
                <w:szCs w:val="24"/>
              </w:rPr>
              <w:t>7</w:t>
            </w:r>
          </w:p>
        </w:tc>
        <w:tc>
          <w:tcPr>
            <w:tcW w:w="2976" w:type="dxa"/>
          </w:tcPr>
          <w:p w14:paraId="7C89075E" w14:textId="06D63478" w:rsidR="00FC52DB" w:rsidRPr="007C6909" w:rsidRDefault="00FC52DB" w:rsidP="00034C0F">
            <w:pPr>
              <w:pStyle w:val="TableParagraph"/>
              <w:spacing w:before="203"/>
              <w:ind w:left="108"/>
              <w:rPr>
                <w:sz w:val="24"/>
                <w:szCs w:val="24"/>
              </w:rPr>
            </w:pPr>
            <w:r w:rsidRPr="007C6909">
              <w:rPr>
                <w:sz w:val="24"/>
                <w:szCs w:val="24"/>
              </w:rPr>
              <w:t>Quản lý thống kê</w:t>
            </w:r>
          </w:p>
        </w:tc>
        <w:tc>
          <w:tcPr>
            <w:tcW w:w="4678" w:type="dxa"/>
          </w:tcPr>
          <w:p w14:paraId="2FECA3F9" w14:textId="6FD4DF27" w:rsidR="00FC52DB" w:rsidRPr="007C6909" w:rsidRDefault="00B25526" w:rsidP="00034C0F">
            <w:pPr>
              <w:pStyle w:val="TableParagraph"/>
              <w:spacing w:before="203" w:line="360" w:lineRule="auto"/>
              <w:ind w:left="108"/>
              <w:rPr>
                <w:sz w:val="24"/>
                <w:szCs w:val="24"/>
              </w:rPr>
            </w:pPr>
            <w:r w:rsidRPr="007C6909">
              <w:rPr>
                <w:sz w:val="24"/>
                <w:szCs w:val="24"/>
              </w:rPr>
              <w:t xml:space="preserve">Cho </w:t>
            </w:r>
            <w:r w:rsidR="006C60C2" w:rsidRPr="007C6909">
              <w:rPr>
                <w:sz w:val="24"/>
                <w:szCs w:val="24"/>
              </w:rPr>
              <w:t>phép Người bán có thể xem báo cáo thống kê doanh thu sản phẩm, đơn hàng</w:t>
            </w:r>
            <w:r w:rsidR="00B84166" w:rsidRPr="007C6909">
              <w:rPr>
                <w:sz w:val="24"/>
                <w:szCs w:val="24"/>
              </w:rPr>
              <w:t>….</w:t>
            </w:r>
          </w:p>
        </w:tc>
      </w:tr>
    </w:tbl>
    <w:p w14:paraId="054B4CB0" w14:textId="4CCAFE17" w:rsidR="00ED3C15" w:rsidRPr="0021019E" w:rsidRDefault="0021019E" w:rsidP="007C6909">
      <w:pPr>
        <w:pStyle w:val="Caption"/>
        <w:spacing w:before="240"/>
        <w:rPr>
          <w:lang w:val="en-US"/>
        </w:rPr>
      </w:pPr>
      <w:bookmarkStart w:id="3440" w:name="_Toc186130553"/>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3</w:t>
      </w:r>
      <w:r w:rsidR="00115DF8">
        <w:fldChar w:fldCharType="end"/>
      </w:r>
      <w:r>
        <w:rPr>
          <w:lang w:val="en-US"/>
        </w:rPr>
        <w:t xml:space="preserve"> Bảng </w:t>
      </w:r>
      <w:r w:rsidR="00A57D48">
        <w:rPr>
          <w:lang w:val="en-US"/>
        </w:rPr>
        <w:t>danh sách Usecase cho Người bán</w:t>
      </w:r>
      <w:bookmarkEnd w:id="3440"/>
    </w:p>
    <w:p w14:paraId="3FA92145" w14:textId="13D7C515" w:rsidR="007569A2" w:rsidRPr="00C60A20" w:rsidRDefault="00CE686F" w:rsidP="002C0E01">
      <w:pPr>
        <w:pStyle w:val="Heading4"/>
        <w:rPr>
          <w:color w:val="auto"/>
          <w:lang w:val="en-US"/>
        </w:rPr>
      </w:pPr>
      <w:bookmarkStart w:id="3441" w:name="_Toc185954676"/>
      <w:r w:rsidRPr="00C60A20">
        <w:rPr>
          <w:color w:val="auto"/>
        </w:rPr>
        <w:t xml:space="preserve">2.1.2.c.   Danh sách các usecase cho Người </w:t>
      </w:r>
      <w:r w:rsidR="00DD0859" w:rsidRPr="00C60A20">
        <w:rPr>
          <w:color w:val="auto"/>
        </w:rPr>
        <w:t>quản trị</w:t>
      </w:r>
      <w:bookmarkEnd w:id="3441"/>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994"/>
        <w:gridCol w:w="4680"/>
      </w:tblGrid>
      <w:tr w:rsidR="00D870EE" w:rsidRPr="000E70CB" w14:paraId="118CBEF5" w14:textId="77777777" w:rsidTr="007C6909">
        <w:trPr>
          <w:trHeight w:val="300"/>
        </w:trPr>
        <w:tc>
          <w:tcPr>
            <w:tcW w:w="960" w:type="dxa"/>
          </w:tcPr>
          <w:p w14:paraId="1D150026"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994" w:type="dxa"/>
          </w:tcPr>
          <w:p w14:paraId="49B385CD"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80" w:type="dxa"/>
          </w:tcPr>
          <w:p w14:paraId="0720D4B4"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D870EE" w:rsidRPr="000E70CB" w14:paraId="48382F50" w14:textId="77777777" w:rsidTr="007C6909">
        <w:trPr>
          <w:trHeight w:val="300"/>
        </w:trPr>
        <w:tc>
          <w:tcPr>
            <w:tcW w:w="960" w:type="dxa"/>
          </w:tcPr>
          <w:p w14:paraId="5F866E0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994" w:type="dxa"/>
          </w:tcPr>
          <w:p w14:paraId="433714A0" w14:textId="43EB442F"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Qu</w:t>
            </w:r>
            <w:r w:rsidRPr="007C6909">
              <w:rPr>
                <w:rFonts w:ascii="Times New Roman" w:eastAsia="Times New Roman" w:hAnsi="Times New Roman" w:cs="Times New Roman"/>
                <w:sz w:val="24"/>
                <w:szCs w:val="24"/>
                <w:lang w:val="vi-VN"/>
              </w:rPr>
              <w:t xml:space="preserve">ản lý </w:t>
            </w:r>
            <w:r w:rsidR="00A31761" w:rsidRPr="007C6909">
              <w:rPr>
                <w:rFonts w:ascii="Times New Roman" w:eastAsia="Times New Roman" w:hAnsi="Times New Roman" w:cs="Times New Roman"/>
                <w:sz w:val="24"/>
                <w:szCs w:val="24"/>
                <w:lang w:val="en-US"/>
              </w:rPr>
              <w:t>tài khoản khách hàng</w:t>
            </w:r>
          </w:p>
        </w:tc>
        <w:tc>
          <w:tcPr>
            <w:tcW w:w="4680" w:type="dxa"/>
          </w:tcPr>
          <w:p w14:paraId="331F060F" w14:textId="0BB81B7D"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795955"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w:t>
            </w:r>
            <w:r w:rsidR="00B435D0" w:rsidRPr="007C6909">
              <w:rPr>
                <w:rFonts w:ascii="Times New Roman" w:eastAsia="Times New Roman" w:hAnsi="Times New Roman" w:cs="Times New Roman"/>
                <w:sz w:val="24"/>
                <w:szCs w:val="24"/>
                <w:lang w:val="en-US"/>
              </w:rPr>
              <w:t xml:space="preserve">, chỉnh sửa trạng thái </w:t>
            </w:r>
            <w:r w:rsidR="00962C0B" w:rsidRPr="007C6909">
              <w:rPr>
                <w:rFonts w:ascii="Times New Roman" w:eastAsia="Times New Roman" w:hAnsi="Times New Roman" w:cs="Times New Roman"/>
                <w:sz w:val="24"/>
                <w:szCs w:val="24"/>
                <w:lang w:val="en-US"/>
              </w:rPr>
              <w:t>của khách hàng</w:t>
            </w:r>
          </w:p>
        </w:tc>
      </w:tr>
      <w:tr w:rsidR="00D870EE" w:rsidRPr="000E70CB" w14:paraId="70281208" w14:textId="77777777" w:rsidTr="007C6909">
        <w:trPr>
          <w:trHeight w:val="300"/>
        </w:trPr>
        <w:tc>
          <w:tcPr>
            <w:tcW w:w="960" w:type="dxa"/>
          </w:tcPr>
          <w:p w14:paraId="2E7BDCF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994" w:type="dxa"/>
          </w:tcPr>
          <w:p w14:paraId="60D7CAF6" w14:textId="26D6F9A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A31761" w:rsidRPr="007C6909">
              <w:rPr>
                <w:rFonts w:ascii="Times New Roman" w:eastAsia="Times New Roman" w:hAnsi="Times New Roman" w:cs="Times New Roman"/>
                <w:sz w:val="24"/>
                <w:szCs w:val="24"/>
                <w:lang w:val="en-US"/>
              </w:rPr>
              <w:t>tài khoản người bán</w:t>
            </w:r>
          </w:p>
        </w:tc>
        <w:tc>
          <w:tcPr>
            <w:tcW w:w="4680" w:type="dxa"/>
          </w:tcPr>
          <w:p w14:paraId="51922F29" w14:textId="567BCBC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962C0B" w:rsidRPr="007C6909">
              <w:rPr>
                <w:rFonts w:ascii="Times New Roman" w:eastAsia="Times New Roman" w:hAnsi="Times New Roman" w:cs="Times New Roman"/>
                <w:sz w:val="24"/>
                <w:szCs w:val="24"/>
                <w:lang w:val="en-US"/>
              </w:rPr>
              <w:t>quản trị có thể xem danh sách</w:t>
            </w:r>
            <w:r w:rsidR="006772EE" w:rsidRPr="007C6909">
              <w:rPr>
                <w:rFonts w:ascii="Times New Roman" w:eastAsia="Times New Roman" w:hAnsi="Times New Roman" w:cs="Times New Roman"/>
                <w:sz w:val="24"/>
                <w:szCs w:val="24"/>
                <w:lang w:val="en-US"/>
              </w:rPr>
              <w:t>, xem chi tiết và chỉnh sửa trạng thái của người bán</w:t>
            </w:r>
          </w:p>
        </w:tc>
      </w:tr>
      <w:tr w:rsidR="00D870EE" w:rsidRPr="000E70CB" w14:paraId="7CBD9E70" w14:textId="77777777" w:rsidTr="007C6909">
        <w:trPr>
          <w:trHeight w:val="300"/>
        </w:trPr>
        <w:tc>
          <w:tcPr>
            <w:tcW w:w="960" w:type="dxa"/>
          </w:tcPr>
          <w:p w14:paraId="4C48AA73"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994" w:type="dxa"/>
          </w:tcPr>
          <w:p w14:paraId="1ABFED33" w14:textId="67CD224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5F342A" w:rsidRPr="007C6909">
              <w:rPr>
                <w:rFonts w:ascii="Times New Roman" w:eastAsia="Times New Roman" w:hAnsi="Times New Roman" w:cs="Times New Roman"/>
                <w:sz w:val="24"/>
                <w:szCs w:val="24"/>
                <w:lang w:val="en-US"/>
              </w:rPr>
              <w:t>đơn hàng</w:t>
            </w:r>
          </w:p>
        </w:tc>
        <w:tc>
          <w:tcPr>
            <w:tcW w:w="4680" w:type="dxa"/>
          </w:tcPr>
          <w:p w14:paraId="4FFB74D3" w14:textId="530EFBF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6772E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w:t>
            </w:r>
            <w:r w:rsidR="00F623F3" w:rsidRPr="007C6909">
              <w:rPr>
                <w:rFonts w:ascii="Times New Roman" w:eastAsia="Times New Roman" w:hAnsi="Times New Roman" w:cs="Times New Roman"/>
                <w:sz w:val="24"/>
                <w:szCs w:val="24"/>
                <w:lang w:val="en-US"/>
              </w:rPr>
              <w:t>xem chi tiết các đơn hàng</w:t>
            </w:r>
          </w:p>
        </w:tc>
      </w:tr>
      <w:tr w:rsidR="00D870EE" w:rsidRPr="000E70CB" w14:paraId="0C2DA32A" w14:textId="77777777" w:rsidTr="007C6909">
        <w:trPr>
          <w:trHeight w:val="300"/>
        </w:trPr>
        <w:tc>
          <w:tcPr>
            <w:tcW w:w="960" w:type="dxa"/>
          </w:tcPr>
          <w:p w14:paraId="11741C16"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4</w:t>
            </w:r>
          </w:p>
        </w:tc>
        <w:tc>
          <w:tcPr>
            <w:tcW w:w="2994" w:type="dxa"/>
          </w:tcPr>
          <w:p w14:paraId="2E6632F6" w14:textId="1BC75673"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danh mục</w:t>
            </w:r>
          </w:p>
        </w:tc>
        <w:tc>
          <w:tcPr>
            <w:tcW w:w="4680" w:type="dxa"/>
          </w:tcPr>
          <w:p w14:paraId="21BDDF56" w14:textId="67E8905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thêm mới, cập nhật, xóa </w:t>
            </w:r>
            <w:r w:rsidR="00F623F3" w:rsidRPr="007C6909">
              <w:rPr>
                <w:rFonts w:ascii="Times New Roman" w:eastAsia="Times New Roman" w:hAnsi="Times New Roman" w:cs="Times New Roman"/>
                <w:sz w:val="24"/>
                <w:szCs w:val="24"/>
                <w:lang w:val="en-US"/>
              </w:rPr>
              <w:t>danh mục</w:t>
            </w:r>
          </w:p>
        </w:tc>
      </w:tr>
      <w:tr w:rsidR="00D870EE" w:rsidRPr="000E70CB" w14:paraId="0091D66A" w14:textId="77777777" w:rsidTr="007C6909">
        <w:trPr>
          <w:trHeight w:val="300"/>
        </w:trPr>
        <w:tc>
          <w:tcPr>
            <w:tcW w:w="960" w:type="dxa"/>
          </w:tcPr>
          <w:p w14:paraId="4DD92938"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5</w:t>
            </w:r>
          </w:p>
        </w:tc>
        <w:tc>
          <w:tcPr>
            <w:tcW w:w="2994" w:type="dxa"/>
          </w:tcPr>
          <w:p w14:paraId="1F0F3492" w14:textId="2C1DA802"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nhãn hiệu</w:t>
            </w:r>
          </w:p>
        </w:tc>
        <w:tc>
          <w:tcPr>
            <w:tcW w:w="4680" w:type="dxa"/>
          </w:tcPr>
          <w:p w14:paraId="256075BF" w14:textId="1E3A93B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 xml:space="preserve">quản trị </w:t>
            </w:r>
            <w:r w:rsidR="00D714DE" w:rsidRPr="007C6909">
              <w:rPr>
                <w:rFonts w:ascii="Times New Roman" w:eastAsia="Times New Roman" w:hAnsi="Times New Roman" w:cs="Times New Roman"/>
                <w:sz w:val="24"/>
                <w:szCs w:val="24"/>
                <w:lang w:val="en-US"/>
              </w:rPr>
              <w:t>có thể xem nhãn hiệu, thêm mới, cập nhật, xóa nhãn hiệu</w:t>
            </w:r>
          </w:p>
        </w:tc>
      </w:tr>
      <w:tr w:rsidR="00D870EE" w:rsidRPr="000E70CB" w14:paraId="583D3947" w14:textId="77777777" w:rsidTr="007C6909">
        <w:trPr>
          <w:trHeight w:val="300"/>
        </w:trPr>
        <w:tc>
          <w:tcPr>
            <w:tcW w:w="960" w:type="dxa"/>
          </w:tcPr>
          <w:p w14:paraId="7B634457" w14:textId="2763EA11" w:rsidR="00D870EE" w:rsidRPr="007C6909" w:rsidRDefault="00B726B9" w:rsidP="00034C0F">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994" w:type="dxa"/>
          </w:tcPr>
          <w:p w14:paraId="2A41C766" w14:textId="7777777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thống kê</w:t>
            </w:r>
          </w:p>
        </w:tc>
        <w:tc>
          <w:tcPr>
            <w:tcW w:w="4680" w:type="dxa"/>
          </w:tcPr>
          <w:p w14:paraId="388B6F65" w14:textId="65FDD45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D714D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báo cáo thống kê doanh thu sản phẩm, đơn hàng….</w:t>
            </w:r>
          </w:p>
        </w:tc>
      </w:tr>
    </w:tbl>
    <w:p w14:paraId="27181951" w14:textId="0B9715D8" w:rsidR="00A57D48" w:rsidRPr="00A57D48" w:rsidRDefault="00A57D48" w:rsidP="0091538E">
      <w:pPr>
        <w:pStyle w:val="Caption"/>
        <w:spacing w:before="240"/>
        <w:rPr>
          <w:color w:val="auto"/>
          <w:lang w:val="en-US"/>
        </w:rPr>
      </w:pPr>
      <w:bookmarkStart w:id="3442" w:name="_Toc185954677"/>
      <w:bookmarkStart w:id="3443" w:name="_Toc185955155"/>
      <w:bookmarkStart w:id="3444" w:name="_Toc18613055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4</w:t>
      </w:r>
      <w:r w:rsidR="00115DF8">
        <w:fldChar w:fldCharType="end"/>
      </w:r>
      <w:r>
        <w:rPr>
          <w:lang w:val="en-US"/>
        </w:rPr>
        <w:t xml:space="preserve"> Bảng danh sách Usecase Người quản trị</w:t>
      </w:r>
      <w:bookmarkEnd w:id="3444"/>
      <w:r>
        <w:rPr>
          <w:lang w:val="en-US"/>
        </w:rPr>
        <w:t xml:space="preserve"> </w:t>
      </w:r>
    </w:p>
    <w:p w14:paraId="47079598" w14:textId="6DBDD819" w:rsidR="007569A2" w:rsidRPr="00C60A20" w:rsidRDefault="00CE686F" w:rsidP="0091538E">
      <w:pPr>
        <w:pStyle w:val="Heading3"/>
        <w:spacing w:after="200"/>
        <w:rPr>
          <w:b w:val="0"/>
          <w:color w:val="auto"/>
          <w:szCs w:val="26"/>
        </w:rPr>
        <w:pPrChange w:id="3445" w:author="Việt Lương" w:date="2024-12-26T18:24:00Z" w16du:dateUtc="2024-12-26T11:24:00Z">
          <w:pPr>
            <w:pStyle w:val="Heading3"/>
          </w:pPr>
        </w:pPrChange>
      </w:pPr>
      <w:bookmarkStart w:id="3446" w:name="_Toc186130306"/>
      <w:r w:rsidRPr="00C60A20">
        <w:rPr>
          <w:color w:val="auto"/>
        </w:rPr>
        <w:t>2.1.3</w:t>
      </w:r>
      <w:r w:rsidRPr="00C60A20">
        <w:rPr>
          <w:color w:val="auto"/>
          <w:sz w:val="14"/>
          <w:szCs w:val="14"/>
        </w:rPr>
        <w:t xml:space="preserve">     </w:t>
      </w:r>
      <w:r w:rsidRPr="00C60A20">
        <w:rPr>
          <w:color w:val="auto"/>
          <w:szCs w:val="26"/>
        </w:rPr>
        <w:t xml:space="preserve">Biểu đồ </w:t>
      </w:r>
      <w:bookmarkStart w:id="3447" w:name="_Int_toI0yeoU"/>
      <w:r w:rsidRPr="00C60A20">
        <w:rPr>
          <w:color w:val="auto"/>
          <w:szCs w:val="26"/>
        </w:rPr>
        <w:t>usecase</w:t>
      </w:r>
      <w:bookmarkEnd w:id="3442"/>
      <w:bookmarkEnd w:id="3443"/>
      <w:bookmarkEnd w:id="3446"/>
      <w:bookmarkEnd w:id="3447"/>
    </w:p>
    <w:p w14:paraId="13C326F3" w14:textId="364B375E" w:rsidR="007569A2" w:rsidRPr="007C6909" w:rsidRDefault="00CE686F" w:rsidP="0053380D">
      <w:pPr>
        <w:spacing w:after="200"/>
        <w:ind w:firstLine="720"/>
        <w:rPr>
          <w:rFonts w:ascii="Times New Roman" w:eastAsia="Times New Roman" w:hAnsi="Times New Roman" w:cs="Times New Roman"/>
          <w:sz w:val="28"/>
          <w:szCs w:val="28"/>
          <w:lang w:val="en-US"/>
        </w:rPr>
        <w:pPrChange w:id="3448" w:author="Việt Lương" w:date="2024-12-26T18:42:00Z" w16du:dateUtc="2024-12-26T11:42:00Z">
          <w:pPr/>
        </w:pPrChange>
      </w:pPr>
      <w:r w:rsidRPr="007C6909">
        <w:rPr>
          <w:rFonts w:ascii="Times New Roman" w:eastAsia="Times New Roman" w:hAnsi="Times New Roman" w:cs="Times New Roman"/>
          <w:sz w:val="24"/>
          <w:szCs w:val="24"/>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33C5B619" w14:textId="77777777" w:rsidR="007569A2" w:rsidRPr="00C60A20" w:rsidDel="00F659D6" w:rsidRDefault="00CE686F" w:rsidP="0091538E">
      <w:pPr>
        <w:pStyle w:val="Heading4"/>
        <w:spacing w:after="200"/>
        <w:rPr>
          <w:del w:id="3449" w:author="Kiên Lê Trung" w:date="2024-12-27T01:56:00Z" w16du:dateUtc="2024-12-26T18:56:00Z"/>
          <w:color w:val="auto"/>
          <w:sz w:val="26"/>
          <w:szCs w:val="26"/>
        </w:rPr>
        <w:pPrChange w:id="3450" w:author="Việt Lương" w:date="2024-12-26T18:24:00Z" w16du:dateUtc="2024-12-26T11:24:00Z">
          <w:pPr>
            <w:pStyle w:val="Heading4"/>
          </w:pPr>
        </w:pPrChange>
      </w:pPr>
      <w:bookmarkStart w:id="3451" w:name="_Toc185954678"/>
      <w:r w:rsidRPr="00C60A20">
        <w:rPr>
          <w:color w:val="auto"/>
          <w:sz w:val="28"/>
          <w:szCs w:val="28"/>
        </w:rPr>
        <w:t xml:space="preserve">2.1.3a </w:t>
      </w:r>
      <w:r w:rsidRPr="00C60A20">
        <w:rPr>
          <w:color w:val="auto"/>
          <w:sz w:val="14"/>
          <w:szCs w:val="14"/>
        </w:rPr>
        <w:t xml:space="preserve"> </w:t>
      </w:r>
      <w:r w:rsidRPr="00C60A20">
        <w:rPr>
          <w:color w:val="auto"/>
          <w:sz w:val="26"/>
          <w:szCs w:val="26"/>
        </w:rPr>
        <w:t>Biểu đồ usecase tổng quát</w:t>
      </w:r>
      <w:bookmarkEnd w:id="3451"/>
    </w:p>
    <w:p w14:paraId="4853B841" w14:textId="77777777" w:rsidR="007569A2" w:rsidRPr="00F659D6" w:rsidRDefault="007569A2" w:rsidP="00F659D6">
      <w:pPr>
        <w:pStyle w:val="Heading4"/>
        <w:spacing w:after="200"/>
        <w:rPr>
          <w:lang w:val="vi-VN"/>
          <w:rPrChange w:id="3452" w:author="Kiên Lê Trung" w:date="2024-12-27T01:56:00Z" w16du:dateUtc="2024-12-26T18:56:00Z">
            <w:rPr>
              <w:rFonts w:ascii="Times New Roman" w:eastAsia="Times New Roman" w:hAnsi="Times New Roman" w:cs="Times New Roman"/>
              <w:sz w:val="28"/>
              <w:szCs w:val="28"/>
            </w:rPr>
          </w:rPrChange>
        </w:rPr>
        <w:pPrChange w:id="3453" w:author="Kiên Lê Trung" w:date="2024-12-27T01:56:00Z" w16du:dateUtc="2024-12-26T18:56:00Z">
          <w:pPr/>
        </w:pPrChange>
      </w:pPr>
    </w:p>
    <w:p w14:paraId="4AB4EA24" w14:textId="4DD6B8F5" w:rsidR="00D617D3" w:rsidDel="00F659D6" w:rsidRDefault="00CE686F" w:rsidP="00F659D6">
      <w:pPr>
        <w:keepNext/>
        <w:spacing w:after="200"/>
        <w:rPr>
          <w:del w:id="3454" w:author="Kiên Lê Trung" w:date="2024-12-27T01:56:00Z" w16du:dateUtc="2024-12-26T18:56:00Z"/>
        </w:rPr>
        <w:pPrChange w:id="3455" w:author="Kiên Lê Trung" w:date="2024-12-27T01:56:00Z" w16du:dateUtc="2024-12-26T18:56:00Z">
          <w:pPr>
            <w:keepNext/>
          </w:pPr>
        </w:pPrChange>
      </w:pPr>
      <w:commentRangeStart w:id="3456"/>
      <w:del w:id="3457" w:author="Kiên Lê Trung" w:date="2024-12-27T01:56:00Z" w16du:dateUtc="2024-12-26T18:56:00Z">
        <w:r w:rsidDel="00F659D6">
          <w:rPr>
            <w:noProof/>
          </w:rPr>
          <w:drawing>
            <wp:inline distT="114300" distB="114300" distL="114300" distR="114300" wp14:anchorId="30276F0D" wp14:editId="754743BB">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3898900"/>
                      </a:xfrm>
                      <a:prstGeom prst="rect">
                        <a:avLst/>
                      </a:prstGeom>
                      <a:ln/>
                    </pic:spPr>
                  </pic:pic>
                </a:graphicData>
              </a:graphic>
            </wp:inline>
          </w:drawing>
        </w:r>
      </w:del>
      <w:commentRangeEnd w:id="3456"/>
      <w:ins w:id="3458" w:author="Kiên Lê Trung" w:date="2024-12-27T01:56:00Z" w16du:dateUtc="2024-12-26T18:56:00Z">
        <w:r w:rsidR="00F659D6" w:rsidRPr="00F659D6">
          <w:drawing>
            <wp:inline distT="0" distB="0" distL="0" distR="0" wp14:anchorId="5A39DDB4" wp14:editId="3D4EA745">
              <wp:extent cx="5733415" cy="3745865"/>
              <wp:effectExtent l="0" t="0" r="635" b="6985"/>
              <wp:docPr id="20754599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9915" name="Picture 1" descr="A diagram of a diagram&#10;&#10;Description automatically generated"/>
                      <pic:cNvPicPr/>
                    </pic:nvPicPr>
                    <pic:blipFill>
                      <a:blip r:embed="rId14"/>
                      <a:stretch>
                        <a:fillRect/>
                      </a:stretch>
                    </pic:blipFill>
                    <pic:spPr>
                      <a:xfrm>
                        <a:off x="0" y="0"/>
                        <a:ext cx="5733415" cy="3745865"/>
                      </a:xfrm>
                      <a:prstGeom prst="rect">
                        <a:avLst/>
                      </a:prstGeom>
                    </pic:spPr>
                  </pic:pic>
                </a:graphicData>
              </a:graphic>
            </wp:inline>
          </w:drawing>
        </w:r>
      </w:ins>
    </w:p>
    <w:p w14:paraId="78BEFD2A" w14:textId="41825F7A" w:rsidR="007569A2" w:rsidRPr="00F659D6" w:rsidRDefault="00CE686F" w:rsidP="00F659D6">
      <w:pPr>
        <w:keepNext/>
        <w:spacing w:after="200"/>
        <w:rPr>
          <w:rFonts w:ascii="Times New Roman" w:eastAsia="Times New Roman" w:hAnsi="Times New Roman" w:cs="Times New Roman"/>
          <w:sz w:val="28"/>
          <w:szCs w:val="28"/>
          <w:lang w:val="vi-VN"/>
          <w:rPrChange w:id="3459" w:author="Kiên Lê Trung" w:date="2024-12-27T01:56:00Z" w16du:dateUtc="2024-12-26T18:56:00Z">
            <w:rPr>
              <w:rFonts w:ascii="Times New Roman" w:eastAsia="Times New Roman" w:hAnsi="Times New Roman" w:cs="Times New Roman"/>
              <w:sz w:val="28"/>
              <w:szCs w:val="28"/>
              <w:lang w:val="en-US"/>
            </w:rPr>
          </w:rPrChange>
        </w:rPr>
        <w:pPrChange w:id="3460" w:author="Kiên Lê Trung" w:date="2024-12-27T01:56:00Z" w16du:dateUtc="2024-12-26T18:56:00Z">
          <w:pPr/>
        </w:pPrChange>
      </w:pPr>
      <w:del w:id="3461" w:author="Kiên Lê Trung" w:date="2024-12-27T01:56:00Z" w16du:dateUtc="2024-12-26T18:56:00Z">
        <w:r w:rsidDel="00F659D6">
          <w:commentReference w:id="3456"/>
        </w:r>
      </w:del>
    </w:p>
    <w:p w14:paraId="27A76422" w14:textId="680CF5BD" w:rsidR="007569A2" w:rsidRPr="007C6909" w:rsidRDefault="005A3B78" w:rsidP="0091538E">
      <w:pPr>
        <w:pStyle w:val="Caption"/>
        <w:rPr>
          <w:rFonts w:eastAsia="Times New Roman" w:cs="Times New Roman"/>
          <w:sz w:val="28"/>
          <w:szCs w:val="28"/>
          <w:lang w:val="en-US"/>
        </w:rPr>
      </w:pPr>
      <w:bookmarkStart w:id="3462" w:name="_Toc186019727"/>
      <w:bookmarkStart w:id="3463" w:name="_Toc186027524"/>
      <w:bookmarkStart w:id="3464" w:name="_Toc186027683"/>
      <w:bookmarkStart w:id="3465" w:name="_Toc186028039"/>
      <w:bookmarkStart w:id="3466" w:name="_Toc18613076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Pr>
          <w:lang w:val="en-US"/>
        </w:rPr>
        <w:t xml:space="preserve"> </w:t>
      </w:r>
      <w:r w:rsidR="00D34AF4">
        <w:rPr>
          <w:lang w:val="en-US"/>
        </w:rPr>
        <w:t xml:space="preserve">Biểu đồ </w:t>
      </w:r>
      <w:r>
        <w:rPr>
          <w:lang w:val="en-US"/>
        </w:rPr>
        <w:t>Usecase tổng quát</w:t>
      </w:r>
      <w:bookmarkEnd w:id="3462"/>
      <w:bookmarkEnd w:id="3463"/>
      <w:bookmarkEnd w:id="3464"/>
      <w:bookmarkEnd w:id="3465"/>
      <w:bookmarkEnd w:id="3466"/>
      <w:r>
        <w:rPr>
          <w:lang w:val="en-US"/>
        </w:rPr>
        <w:t xml:space="preserve"> </w:t>
      </w:r>
    </w:p>
    <w:p w14:paraId="67B7A70C" w14:textId="43F1BC73" w:rsidR="007569A2" w:rsidRPr="00C60A20" w:rsidRDefault="00CE686F" w:rsidP="0091538E">
      <w:pPr>
        <w:pStyle w:val="Heading4"/>
        <w:spacing w:after="200"/>
        <w:rPr>
          <w:color w:val="auto"/>
          <w:lang w:val="en-US"/>
        </w:rPr>
        <w:pPrChange w:id="3467" w:author="Việt Lương" w:date="2024-12-26T18:24:00Z" w16du:dateUtc="2024-12-26T11:24:00Z">
          <w:pPr>
            <w:pStyle w:val="Heading4"/>
          </w:pPr>
        </w:pPrChange>
      </w:pPr>
      <w:bookmarkStart w:id="3468"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3468"/>
    </w:p>
    <w:p w14:paraId="71887C79" w14:textId="3D03D3F6" w:rsidR="007569A2" w:rsidRPr="007C6909" w:rsidRDefault="00CE686F" w:rsidP="0091538E">
      <w:pPr>
        <w:pStyle w:val="ListParagraph"/>
        <w:numPr>
          <w:ilvl w:val="0"/>
          <w:numId w:val="150"/>
        </w:numPr>
        <w:spacing w:after="200"/>
        <w:rPr>
          <w:rFonts w:ascii="Times New Roman" w:eastAsia="Times New Roman" w:hAnsi="Times New Roman" w:cs="Times New Roman"/>
          <w:sz w:val="24"/>
          <w:szCs w:val="24"/>
          <w:lang w:val="en-US"/>
        </w:rPr>
        <w:pPrChange w:id="3469" w:author="Việt Lương" w:date="2024-12-26T18:24:00Z" w16du:dateUtc="2024-12-26T11:24:00Z">
          <w:pPr>
            <w:pStyle w:val="ListParagraph"/>
            <w:numPr>
              <w:numId w:val="150"/>
            </w:numPr>
            <w:ind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sidDel="00906FF4">
        <w:rPr>
          <w:rFonts w:ascii="Times New Roman" w:hAnsi="Times New Roman" w:cs="Times New Roman"/>
          <w:sz w:val="24"/>
          <w:szCs w:val="24"/>
          <w:lang w:val="en-US"/>
        </w:rPr>
        <w:t>“</w:t>
      </w:r>
      <w:r w:rsidRPr="007C6909">
        <w:rPr>
          <w:rFonts w:ascii="Times New Roman" w:hAnsi="Times New Roman" w:cs="Times New Roman"/>
          <w:b/>
          <w:sz w:val="24"/>
          <w:szCs w:val="24"/>
        </w:rPr>
        <w:t>Đăng ký</w:t>
      </w:r>
      <w:r w:rsidR="00D54B83" w:rsidRPr="007C6909">
        <w:rPr>
          <w:rFonts w:ascii="Times New Roman" w:eastAsia="Times New Roman" w:hAnsi="Times New Roman" w:cs="Times New Roman"/>
          <w:sz w:val="24"/>
          <w:szCs w:val="24"/>
          <w:lang w:val="en-US"/>
        </w:rPr>
        <w:t>”</w:t>
      </w:r>
    </w:p>
    <w:p w14:paraId="6DC9ACF6" w14:textId="77777777" w:rsidR="004D61CC" w:rsidRPr="007C6909" w:rsidRDefault="004D61CC" w:rsidP="0091538E">
      <w:pPr>
        <w:spacing w:after="200"/>
        <w:rPr>
          <w:rFonts w:ascii="Times New Roman" w:eastAsia="Times New Roman" w:hAnsi="Times New Roman" w:cs="Times New Roman"/>
          <w:sz w:val="28"/>
          <w:szCs w:val="28"/>
          <w:lang w:val="en-US"/>
        </w:rPr>
        <w:pPrChange w:id="3470" w:author="Việt Lương" w:date="2024-12-26T18:24:00Z" w16du:dateUtc="2024-12-26T11:24:00Z">
          <w:pPr/>
        </w:pPrChange>
      </w:pPr>
    </w:p>
    <w:p w14:paraId="38D6B9B6" w14:textId="7E97F061" w:rsidR="007569A2" w:rsidRDefault="24FACA8E" w:rsidP="0091538E">
      <w:pPr>
        <w:spacing w:after="200"/>
        <w:rPr>
          <w:lang w:val="en-US"/>
        </w:rPr>
        <w:pPrChange w:id="3471" w:author="Việt Lương" w:date="2024-12-26T18:24:00Z" w16du:dateUtc="2024-12-26T11:24:00Z">
          <w:pPr/>
        </w:pPrChange>
      </w:pPr>
      <w:commentRangeStart w:id="3472"/>
      <w:commentRangeEnd w:id="3472"/>
      <w:r>
        <w:rPr>
          <w:rStyle w:val="CommentReference"/>
        </w:rPr>
        <w:commentReference w:id="3472"/>
      </w:r>
      <w:r w:rsidR="00DA7658" w:rsidRPr="00DA7658">
        <w:rPr>
          <w:noProof/>
        </w:rPr>
        <w:t xml:space="preserve"> </w:t>
      </w:r>
      <w:r w:rsidR="00DA7658" w:rsidRPr="00DA7658">
        <w:rPr>
          <w:noProof/>
          <w:lang w:val="en-US"/>
        </w:rPr>
        <w:drawing>
          <wp:inline distT="0" distB="0" distL="0" distR="0" wp14:anchorId="05C732E1" wp14:editId="566493D5">
            <wp:extent cx="5733415" cy="2179320"/>
            <wp:effectExtent l="0" t="0" r="635" b="0"/>
            <wp:docPr id="185466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712" name="Picture 1" descr="A diagram of a diagram&#10;&#10;Description automatically generated"/>
                    <pic:cNvPicPr/>
                  </pic:nvPicPr>
                  <pic:blipFill>
                    <a:blip r:embed="rId19"/>
                    <a:stretch>
                      <a:fillRect/>
                    </a:stretch>
                  </pic:blipFill>
                  <pic:spPr>
                    <a:xfrm>
                      <a:off x="0" y="0"/>
                      <a:ext cx="5733415" cy="2179320"/>
                    </a:xfrm>
                    <a:prstGeom prst="rect">
                      <a:avLst/>
                    </a:prstGeom>
                  </pic:spPr>
                </pic:pic>
              </a:graphicData>
            </a:graphic>
          </wp:inline>
        </w:drawing>
      </w:r>
    </w:p>
    <w:p w14:paraId="4DF1A576" w14:textId="1A1CD50B" w:rsidR="00845626" w:rsidRPr="007C6909" w:rsidRDefault="00C16BE1" w:rsidP="0091538E">
      <w:pPr>
        <w:pStyle w:val="Caption"/>
        <w:spacing w:before="240"/>
        <w:rPr>
          <w:lang w:val="en-US"/>
        </w:rPr>
      </w:pPr>
      <w:bookmarkStart w:id="3473" w:name="_Toc186027525"/>
      <w:bookmarkStart w:id="3474" w:name="_Toc186027684"/>
      <w:bookmarkStart w:id="3475" w:name="_Toc186028040"/>
      <w:bookmarkStart w:id="3476" w:name="_Toc18613076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Pr>
          <w:lang w:val="en-US"/>
        </w:rPr>
        <w:t xml:space="preserve"> </w:t>
      </w:r>
      <w:r w:rsidR="00D34AF4">
        <w:rPr>
          <w:lang w:val="en-US"/>
        </w:rPr>
        <w:t xml:space="preserve">Biểu đồ </w:t>
      </w:r>
      <w:r>
        <w:rPr>
          <w:lang w:val="en-US"/>
        </w:rPr>
        <w:t>Usecase Đăng ký</w:t>
      </w:r>
      <w:bookmarkEnd w:id="3473"/>
      <w:bookmarkEnd w:id="3474"/>
      <w:bookmarkEnd w:id="3475"/>
      <w:bookmarkEnd w:id="3476"/>
    </w:p>
    <w:p w14:paraId="143A2EA5" w14:textId="6D44B251" w:rsidR="00697EBD" w:rsidRPr="007C6909" w:rsidRDefault="00697EBD" w:rsidP="0091538E">
      <w:pPr>
        <w:pStyle w:val="ListParagraph"/>
        <w:numPr>
          <w:ilvl w:val="1"/>
          <w:numId w:val="151"/>
        </w:numPr>
        <w:spacing w:after="200"/>
        <w:rPr>
          <w:sz w:val="24"/>
          <w:szCs w:val="24"/>
          <w:lang w:val="en-US"/>
        </w:rPr>
        <w:pPrChange w:id="3477" w:author="Việt Lương" w:date="2024-12-26T18:24:00Z" w16du:dateUtc="2024-12-26T11:24:00Z">
          <w:pPr>
            <w:pStyle w:val="ListParagraph"/>
            <w:numPr>
              <w:ilvl w:val="1"/>
              <w:numId w:val="151"/>
            </w:numPr>
            <w:ind w:hanging="360"/>
          </w:pPr>
        </w:pPrChange>
      </w:pPr>
      <w:r w:rsidRPr="007C6909">
        <w:rPr>
          <w:rFonts w:ascii="Times New Roman" w:eastAsia="Times New Roman" w:hAnsi="Times New Roman" w:cs="Times New Roman"/>
          <w:sz w:val="24"/>
          <w:szCs w:val="24"/>
          <w:lang w:val="vi-VN"/>
        </w:rPr>
        <w:t xml:space="preserve">Phân rã Usecase </w:t>
      </w:r>
      <w:r w:rsidR="00AE00A7" w:rsidRPr="007C6909">
        <w:rPr>
          <w:rFonts w:ascii="Times New Roman" w:eastAsia="Times New Roman" w:hAnsi="Times New Roman" w:cs="Times New Roman"/>
          <w:sz w:val="24"/>
          <w:szCs w:val="24"/>
          <w:lang w:val="vi-VN"/>
        </w:rPr>
        <w:t xml:space="preserve">“ </w:t>
      </w:r>
      <w:r w:rsidR="00AE00A7" w:rsidRPr="007C6909">
        <w:rPr>
          <w:rFonts w:ascii="Times New Roman" w:eastAsia="Times New Roman" w:hAnsi="Times New Roman" w:cs="Times New Roman"/>
          <w:b/>
          <w:sz w:val="24"/>
          <w:szCs w:val="24"/>
          <w:lang w:val="vi-VN"/>
        </w:rPr>
        <w:t>Tìm kiếm sản phẩm</w:t>
      </w:r>
      <w:r w:rsidR="00AE00A7" w:rsidRPr="007C6909">
        <w:rPr>
          <w:rFonts w:ascii="Times New Roman" w:eastAsia="Times New Roman" w:hAnsi="Times New Roman" w:cs="Times New Roman"/>
          <w:sz w:val="24"/>
          <w:szCs w:val="24"/>
          <w:lang w:val="vi-VN"/>
        </w:rPr>
        <w:t xml:space="preserve"> “</w:t>
      </w:r>
    </w:p>
    <w:p w14:paraId="698536F5" w14:textId="77777777" w:rsidR="007569A2" w:rsidRDefault="007569A2" w:rsidP="0091538E">
      <w:pPr>
        <w:spacing w:after="200"/>
        <w:rPr>
          <w:rFonts w:ascii="Times New Roman" w:eastAsia="Times New Roman" w:hAnsi="Times New Roman" w:cs="Times New Roman"/>
          <w:sz w:val="28"/>
          <w:szCs w:val="28"/>
        </w:rPr>
        <w:pPrChange w:id="3478" w:author="Việt Lương" w:date="2024-12-26T18:24:00Z" w16du:dateUtc="2024-12-26T11:24:00Z">
          <w:pPr/>
        </w:pPrChange>
      </w:pPr>
    </w:p>
    <w:p w14:paraId="56A8786C" w14:textId="25EDB446" w:rsidR="00C16BE1" w:rsidRDefault="00A72270" w:rsidP="0091538E">
      <w:pPr>
        <w:keepNext/>
        <w:spacing w:after="200"/>
        <w:pPrChange w:id="3479" w:author="Việt Lương" w:date="2024-12-26T18:24:00Z" w16du:dateUtc="2024-12-26T11:24:00Z">
          <w:pPr>
            <w:keepNext/>
          </w:pPr>
        </w:pPrChange>
      </w:pPr>
      <w:r w:rsidRPr="00A72270">
        <w:rPr>
          <w:noProof/>
        </w:rPr>
        <w:t xml:space="preserve"> </w:t>
      </w:r>
      <w:r w:rsidRPr="00A72270">
        <w:rPr>
          <w:noProof/>
        </w:rPr>
        <w:drawing>
          <wp:inline distT="0" distB="0" distL="0" distR="0" wp14:anchorId="48588482" wp14:editId="4A524BDE">
            <wp:extent cx="5733415" cy="2416810"/>
            <wp:effectExtent l="0" t="0" r="635" b="2540"/>
            <wp:docPr id="2271430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3009" name="Picture 1" descr="A diagram of a company&#10;&#10;Description automatically generated"/>
                    <pic:cNvPicPr/>
                  </pic:nvPicPr>
                  <pic:blipFill>
                    <a:blip r:embed="rId20"/>
                    <a:stretch>
                      <a:fillRect/>
                    </a:stretch>
                  </pic:blipFill>
                  <pic:spPr>
                    <a:xfrm>
                      <a:off x="0" y="0"/>
                      <a:ext cx="5733415" cy="2416810"/>
                    </a:xfrm>
                    <a:prstGeom prst="rect">
                      <a:avLst/>
                    </a:prstGeom>
                  </pic:spPr>
                </pic:pic>
              </a:graphicData>
            </a:graphic>
          </wp:inline>
        </w:drawing>
      </w:r>
    </w:p>
    <w:p w14:paraId="1820A87E" w14:textId="52C84F94" w:rsidR="00C16BE1" w:rsidRPr="007C6909" w:rsidRDefault="00B51A99" w:rsidP="0091538E">
      <w:pPr>
        <w:pStyle w:val="Caption"/>
        <w:rPr>
          <w:lang w:val="en-US"/>
        </w:rPr>
      </w:pPr>
      <w:bookmarkStart w:id="3480" w:name="_Toc186027526"/>
      <w:bookmarkStart w:id="3481" w:name="_Toc186027685"/>
      <w:bookmarkStart w:id="3482" w:name="_Toc186028041"/>
      <w:bookmarkStart w:id="3483" w:name="_Toc18613076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fldChar w:fldCharType="end"/>
      </w:r>
      <w:r>
        <w:rPr>
          <w:lang w:val="en-US"/>
        </w:rPr>
        <w:t xml:space="preserve"> </w:t>
      </w:r>
      <w:r w:rsidR="00D34AF4">
        <w:rPr>
          <w:lang w:val="en-US"/>
        </w:rPr>
        <w:t xml:space="preserve">Biểu đồ </w:t>
      </w:r>
      <w:r>
        <w:rPr>
          <w:lang w:val="en-US"/>
        </w:rPr>
        <w:t>Usecase Tìm kiếm sản phẩm</w:t>
      </w:r>
      <w:bookmarkEnd w:id="3480"/>
      <w:bookmarkEnd w:id="3481"/>
      <w:bookmarkEnd w:id="3482"/>
      <w:bookmarkEnd w:id="3483"/>
    </w:p>
    <w:p w14:paraId="17B246DD" w14:textId="69D05898" w:rsidR="007569A2" w:rsidRPr="007C6909" w:rsidRDefault="00CE686F" w:rsidP="0091538E">
      <w:pPr>
        <w:spacing w:after="200"/>
        <w:rPr>
          <w:rFonts w:ascii="Times New Roman" w:eastAsia="Times New Roman" w:hAnsi="Times New Roman" w:cs="Times New Roman"/>
          <w:sz w:val="28"/>
          <w:szCs w:val="28"/>
          <w:lang w:val="en-US"/>
        </w:rPr>
        <w:pPrChange w:id="3484" w:author="Việt Lương" w:date="2024-12-26T18:24:00Z" w16du:dateUtc="2024-12-26T11:24:00Z">
          <w:pPr/>
        </w:pPrChange>
      </w:pPr>
      <w:commentRangeStart w:id="3485"/>
      <w:commentRangeStart w:id="3486"/>
      <w:commentRangeEnd w:id="3485"/>
      <w:r>
        <w:rPr>
          <w:rStyle w:val="CommentReference"/>
        </w:rPr>
        <w:commentReference w:id="3485"/>
      </w:r>
      <w:commentRangeEnd w:id="3486"/>
      <w:r>
        <w:rPr>
          <w:rStyle w:val="CommentReference"/>
        </w:rPr>
        <w:commentReference w:id="3486"/>
      </w:r>
    </w:p>
    <w:p w14:paraId="470EF9AA" w14:textId="35152D8D" w:rsidR="007569A2" w:rsidRPr="007C6909" w:rsidRDefault="00CE686F" w:rsidP="0091538E">
      <w:pPr>
        <w:pStyle w:val="ListParagraph"/>
        <w:numPr>
          <w:ilvl w:val="0"/>
          <w:numId w:val="167"/>
        </w:numPr>
        <w:spacing w:after="200"/>
        <w:ind w:left="709"/>
        <w:rPr>
          <w:rFonts w:ascii="Times New Roman" w:hAnsi="Times New Roman" w:cs="Times New Roman"/>
          <w:sz w:val="24"/>
          <w:szCs w:val="24"/>
        </w:rPr>
        <w:pPrChange w:id="3487" w:author="Việt Lương" w:date="2024-12-26T18:24:00Z" w16du:dateUtc="2024-12-26T11:24:00Z">
          <w:pPr>
            <w:pStyle w:val="ListParagraph"/>
            <w:numPr>
              <w:numId w:val="167"/>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Thêm sản phẩm vào giỏ hàng </w:t>
      </w:r>
      <w:r w:rsidRPr="007C6909">
        <w:rPr>
          <w:rFonts w:ascii="Times New Roman" w:hAnsi="Times New Roman" w:cs="Times New Roman"/>
          <w:sz w:val="24"/>
          <w:szCs w:val="24"/>
        </w:rPr>
        <w:t>”</w:t>
      </w:r>
    </w:p>
    <w:p w14:paraId="6BF89DA3" w14:textId="77777777" w:rsidR="007569A2" w:rsidRDefault="007569A2" w:rsidP="0091538E">
      <w:pPr>
        <w:spacing w:after="200"/>
        <w:rPr>
          <w:rFonts w:ascii="Times New Roman" w:eastAsia="Times New Roman" w:hAnsi="Times New Roman" w:cs="Times New Roman"/>
          <w:sz w:val="28"/>
          <w:szCs w:val="28"/>
        </w:rPr>
        <w:pPrChange w:id="3488" w:author="Việt Lương" w:date="2024-12-26T18:24:00Z" w16du:dateUtc="2024-12-26T11:24:00Z">
          <w:pPr/>
        </w:pPrChange>
      </w:pPr>
    </w:p>
    <w:p w14:paraId="66A1FAB9" w14:textId="6266777E" w:rsidR="007569A2" w:rsidRPr="007C6909" w:rsidRDefault="00386151" w:rsidP="0091538E">
      <w:pPr>
        <w:spacing w:after="200"/>
        <w:rPr>
          <w:rFonts w:ascii="Times New Roman" w:eastAsia="Times New Roman" w:hAnsi="Times New Roman" w:cs="Times New Roman"/>
          <w:sz w:val="28"/>
          <w:szCs w:val="28"/>
          <w:lang w:val="en-US"/>
        </w:rPr>
        <w:pPrChange w:id="3489" w:author="Việt Lương" w:date="2024-12-26T18:24:00Z" w16du:dateUtc="2024-12-26T11:24:00Z">
          <w:pPr/>
        </w:pPrChange>
      </w:pPr>
      <w:r w:rsidRPr="00386151">
        <w:rPr>
          <w:rFonts w:ascii="Times New Roman" w:eastAsia="Times New Roman" w:hAnsi="Times New Roman" w:cs="Times New Roman"/>
          <w:noProof/>
          <w:sz w:val="28"/>
          <w:szCs w:val="28"/>
        </w:rPr>
        <w:drawing>
          <wp:inline distT="0" distB="0" distL="0" distR="0" wp14:anchorId="690141DF" wp14:editId="735F245C">
            <wp:extent cx="5733415" cy="3043555"/>
            <wp:effectExtent l="0" t="0" r="635" b="4445"/>
            <wp:docPr id="17621329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2993" name="Picture 1" descr="A diagram of a diagram&#10;&#10;Description automatically generated"/>
                    <pic:cNvPicPr/>
                  </pic:nvPicPr>
                  <pic:blipFill>
                    <a:blip r:embed="rId21"/>
                    <a:stretch>
                      <a:fillRect/>
                    </a:stretch>
                  </pic:blipFill>
                  <pic:spPr>
                    <a:xfrm>
                      <a:off x="0" y="0"/>
                      <a:ext cx="5733415" cy="3043555"/>
                    </a:xfrm>
                    <a:prstGeom prst="rect">
                      <a:avLst/>
                    </a:prstGeom>
                  </pic:spPr>
                </pic:pic>
              </a:graphicData>
            </a:graphic>
          </wp:inline>
        </w:drawing>
      </w:r>
    </w:p>
    <w:p w14:paraId="76BB753C" w14:textId="5B3C70B7" w:rsidR="007569A2" w:rsidRPr="007C6909" w:rsidRDefault="00B51A99" w:rsidP="0091538E">
      <w:pPr>
        <w:pStyle w:val="Caption"/>
        <w:spacing w:before="240"/>
        <w:rPr>
          <w:rFonts w:eastAsia="Times New Roman" w:cs="Times New Roman"/>
          <w:sz w:val="28"/>
          <w:szCs w:val="28"/>
          <w:lang w:val="en-US"/>
        </w:rPr>
      </w:pPr>
      <w:bookmarkStart w:id="3490" w:name="_Toc186027527"/>
      <w:bookmarkStart w:id="3491" w:name="_Toc186027686"/>
      <w:bookmarkStart w:id="3492" w:name="_Toc186028042"/>
      <w:bookmarkStart w:id="3493" w:name="_Toc18613076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w:t>
      </w:r>
      <w:r w:rsidR="00B05B16">
        <w:rPr>
          <w:lang w:val="en-US"/>
        </w:rPr>
        <w:t xml:space="preserve">Biểu đồ </w:t>
      </w:r>
      <w:r>
        <w:rPr>
          <w:lang w:val="en-US"/>
        </w:rPr>
        <w:t>Usecase Thêm sản phẩm vào giỏ hàng</w:t>
      </w:r>
      <w:bookmarkEnd w:id="3490"/>
      <w:bookmarkEnd w:id="3491"/>
      <w:bookmarkEnd w:id="3492"/>
      <w:bookmarkEnd w:id="3493"/>
    </w:p>
    <w:p w14:paraId="38723505" w14:textId="629FD136" w:rsidR="007569A2" w:rsidRPr="007C6909" w:rsidRDefault="00CE686F" w:rsidP="0091538E">
      <w:pPr>
        <w:pStyle w:val="ListParagraph"/>
        <w:numPr>
          <w:ilvl w:val="0"/>
          <w:numId w:val="168"/>
        </w:numPr>
        <w:spacing w:after="200"/>
        <w:ind w:left="709"/>
        <w:rPr>
          <w:rFonts w:ascii="Times New Roman" w:hAnsi="Times New Roman" w:cs="Times New Roman"/>
          <w:sz w:val="24"/>
          <w:szCs w:val="24"/>
        </w:rPr>
        <w:pPrChange w:id="3494" w:author="Việt Lương" w:date="2024-12-26T18:24:00Z" w16du:dateUtc="2024-12-26T11:24:00Z">
          <w:pPr>
            <w:pStyle w:val="ListParagraph"/>
            <w:numPr>
              <w:numId w:val="168"/>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Thanh toán đơn hàng </w:t>
      </w:r>
      <w:r w:rsidRPr="007C6909">
        <w:rPr>
          <w:rFonts w:ascii="Times New Roman" w:hAnsi="Times New Roman" w:cs="Times New Roman"/>
          <w:sz w:val="24"/>
          <w:szCs w:val="24"/>
        </w:rPr>
        <w:t>”</w:t>
      </w:r>
    </w:p>
    <w:p w14:paraId="513DA1E0" w14:textId="77777777" w:rsidR="007569A2" w:rsidRDefault="007569A2" w:rsidP="0091538E">
      <w:pPr>
        <w:spacing w:after="200"/>
        <w:rPr>
          <w:rFonts w:ascii="Times New Roman" w:eastAsia="Times New Roman" w:hAnsi="Times New Roman" w:cs="Times New Roman"/>
          <w:sz w:val="28"/>
          <w:szCs w:val="28"/>
        </w:rPr>
        <w:pPrChange w:id="3495" w:author="Việt Lương" w:date="2024-12-26T18:24:00Z" w16du:dateUtc="2024-12-26T11:24:00Z">
          <w:pPr/>
        </w:pPrChange>
      </w:pPr>
    </w:p>
    <w:p w14:paraId="75CAC6F5" w14:textId="1002FDA9" w:rsidR="007569A2" w:rsidRPr="007158F7" w:rsidRDefault="00297A4C" w:rsidP="0091538E">
      <w:pPr>
        <w:spacing w:after="200"/>
        <w:pPrChange w:id="3496" w:author="Việt Lương" w:date="2024-12-26T18:24:00Z" w16du:dateUtc="2024-12-26T11:24:00Z">
          <w:pPr/>
        </w:pPrChange>
      </w:pPr>
      <w:bookmarkStart w:id="3497" w:name="_njfhpeobxpnc" w:colFirst="0" w:colLast="0"/>
      <w:bookmarkEnd w:id="3497"/>
      <w:r w:rsidRPr="00297A4C">
        <w:rPr>
          <w:noProof/>
        </w:rPr>
        <w:drawing>
          <wp:inline distT="0" distB="0" distL="0" distR="0" wp14:anchorId="4C70860E" wp14:editId="4879A5D8">
            <wp:extent cx="5733415" cy="2312670"/>
            <wp:effectExtent l="0" t="0" r="635" b="0"/>
            <wp:docPr id="12451590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9004" name="Picture 1" descr="A diagram of a diagram&#10;&#10;Description automatically generated"/>
                    <pic:cNvPicPr/>
                  </pic:nvPicPr>
                  <pic:blipFill>
                    <a:blip r:embed="rId22"/>
                    <a:stretch>
                      <a:fillRect/>
                    </a:stretch>
                  </pic:blipFill>
                  <pic:spPr>
                    <a:xfrm>
                      <a:off x="0" y="0"/>
                      <a:ext cx="5733415" cy="2312670"/>
                    </a:xfrm>
                    <a:prstGeom prst="rect">
                      <a:avLst/>
                    </a:prstGeom>
                  </pic:spPr>
                </pic:pic>
              </a:graphicData>
            </a:graphic>
          </wp:inline>
        </w:drawing>
      </w:r>
      <w:commentRangeStart w:id="3498"/>
      <w:commentRangeEnd w:id="3498"/>
      <w:r w:rsidR="00CE686F">
        <w:rPr>
          <w:rStyle w:val="CommentReference"/>
        </w:rPr>
        <w:commentReference w:id="3498"/>
      </w:r>
    </w:p>
    <w:p w14:paraId="66060428" w14:textId="77777777" w:rsidR="007569A2" w:rsidRDefault="007569A2" w:rsidP="0091538E">
      <w:pPr>
        <w:spacing w:after="200"/>
        <w:rPr>
          <w:sz w:val="28"/>
          <w:szCs w:val="28"/>
        </w:rPr>
        <w:pPrChange w:id="3499" w:author="Việt Lương" w:date="2024-12-26T18:24:00Z" w16du:dateUtc="2024-12-26T11:24:00Z">
          <w:pPr/>
        </w:pPrChange>
      </w:pPr>
    </w:p>
    <w:p w14:paraId="7B37605A" w14:textId="4C5327BA" w:rsidR="007569A2" w:rsidRPr="007C6909" w:rsidRDefault="00B51A99" w:rsidP="0091538E">
      <w:pPr>
        <w:pStyle w:val="Caption"/>
        <w:rPr>
          <w:lang w:val="en-US"/>
        </w:rPr>
      </w:pPr>
      <w:bookmarkStart w:id="3500" w:name="_Toc186027528"/>
      <w:bookmarkStart w:id="3501" w:name="_Toc186027687"/>
      <w:bookmarkStart w:id="3502" w:name="_Toc186028043"/>
      <w:bookmarkStart w:id="3503" w:name="_Toc186130764"/>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5</w:t>
      </w:r>
      <w:r w:rsidR="00A151F2">
        <w:rPr>
          <w:iCs w:val="0"/>
        </w:rPr>
        <w:fldChar w:fldCharType="end"/>
      </w:r>
      <w:r>
        <w:rPr>
          <w:lang w:val="en-US"/>
        </w:rPr>
        <w:t xml:space="preserve"> </w:t>
      </w:r>
      <w:r w:rsidR="00B05B16">
        <w:rPr>
          <w:lang w:val="en-US"/>
        </w:rPr>
        <w:t xml:space="preserve">Biểu đồ </w:t>
      </w:r>
      <w:r>
        <w:rPr>
          <w:lang w:val="en-US"/>
        </w:rPr>
        <w:t>Usecase Thanh toán đơn hàng</w:t>
      </w:r>
      <w:bookmarkEnd w:id="3500"/>
      <w:bookmarkEnd w:id="3501"/>
      <w:bookmarkEnd w:id="3502"/>
      <w:bookmarkEnd w:id="3503"/>
    </w:p>
    <w:p w14:paraId="764A1B9C" w14:textId="4B2F09C5" w:rsidR="007569A2" w:rsidRPr="007C6909" w:rsidRDefault="00CE686F" w:rsidP="0091538E">
      <w:pPr>
        <w:pStyle w:val="ListParagraph"/>
        <w:numPr>
          <w:ilvl w:val="0"/>
          <w:numId w:val="169"/>
        </w:numPr>
        <w:spacing w:after="200"/>
        <w:ind w:left="709"/>
        <w:rPr>
          <w:rFonts w:ascii="Times New Roman" w:hAnsi="Times New Roman" w:cs="Times New Roman"/>
          <w:sz w:val="24"/>
          <w:szCs w:val="24"/>
        </w:rPr>
        <w:pPrChange w:id="3504" w:author="Việt Lương" w:date="2024-12-26T18:24:00Z" w16du:dateUtc="2024-12-26T11:24:00Z">
          <w:pPr>
            <w:pStyle w:val="ListParagraph"/>
            <w:numPr>
              <w:numId w:val="169"/>
            </w:numPr>
            <w:ind w:left="709" w:hanging="360"/>
          </w:pPr>
        </w:pPrChange>
      </w:pPr>
      <w:commentRangeStart w:id="3505"/>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Đánh giá và bình luận </w:t>
      </w:r>
      <w:r w:rsidRPr="007C6909">
        <w:rPr>
          <w:rFonts w:ascii="Times New Roman" w:hAnsi="Times New Roman" w:cs="Times New Roman"/>
          <w:sz w:val="24"/>
          <w:szCs w:val="24"/>
        </w:rPr>
        <w:t>”</w:t>
      </w:r>
      <w:commentRangeEnd w:id="3505"/>
      <w:r w:rsidR="003B5E3E" w:rsidRPr="007C6909">
        <w:rPr>
          <w:rStyle w:val="CommentReference"/>
          <w:sz w:val="24"/>
          <w:szCs w:val="24"/>
        </w:rPr>
        <w:commentReference w:id="3505"/>
      </w:r>
    </w:p>
    <w:p w14:paraId="394798F2" w14:textId="77777777" w:rsidR="007569A2" w:rsidRDefault="007569A2" w:rsidP="0091538E">
      <w:pPr>
        <w:spacing w:after="200"/>
        <w:rPr>
          <w:sz w:val="24"/>
          <w:szCs w:val="24"/>
        </w:rPr>
        <w:pPrChange w:id="3506" w:author="Việt Lương" w:date="2024-12-26T18:24:00Z" w16du:dateUtc="2024-12-26T11:24:00Z">
          <w:pPr/>
        </w:pPrChange>
      </w:pPr>
    </w:p>
    <w:p w14:paraId="3889A505" w14:textId="2D27E490" w:rsidR="007569A2" w:rsidRDefault="006E7643" w:rsidP="0091538E">
      <w:pPr>
        <w:spacing w:after="200"/>
        <w:rPr>
          <w:lang w:val="en-US"/>
        </w:rPr>
        <w:pPrChange w:id="3507" w:author="Việt Lương" w:date="2024-12-26T18:24:00Z" w16du:dateUtc="2024-12-26T11:24:00Z">
          <w:pPr/>
        </w:pPrChange>
      </w:pPr>
      <w:bookmarkStart w:id="3508" w:name="_lxs9i6qrp944" w:colFirst="0" w:colLast="0"/>
      <w:bookmarkEnd w:id="3508"/>
      <w:r w:rsidRPr="006E7643">
        <w:rPr>
          <w:noProof/>
          <w:lang w:val="en-US"/>
        </w:rPr>
        <w:drawing>
          <wp:inline distT="0" distB="0" distL="0" distR="0" wp14:anchorId="1A69587E" wp14:editId="028C1DCC">
            <wp:extent cx="5733415" cy="2049145"/>
            <wp:effectExtent l="0" t="0" r="635" b="8255"/>
            <wp:docPr id="8475822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2264" name="Picture 1" descr="A diagram of a diagram&#10;&#10;Description automatically generated"/>
                    <pic:cNvPicPr/>
                  </pic:nvPicPr>
                  <pic:blipFill>
                    <a:blip r:embed="rId23"/>
                    <a:stretch>
                      <a:fillRect/>
                    </a:stretch>
                  </pic:blipFill>
                  <pic:spPr>
                    <a:xfrm>
                      <a:off x="0" y="0"/>
                      <a:ext cx="5733415" cy="2049145"/>
                    </a:xfrm>
                    <a:prstGeom prst="rect">
                      <a:avLst/>
                    </a:prstGeom>
                  </pic:spPr>
                </pic:pic>
              </a:graphicData>
            </a:graphic>
          </wp:inline>
        </w:drawing>
      </w:r>
      <w:commentRangeStart w:id="3509"/>
      <w:commentRangeEnd w:id="3509"/>
      <w:r w:rsidR="00CE686F">
        <w:rPr>
          <w:rStyle w:val="CommentReference"/>
        </w:rPr>
        <w:commentReference w:id="3509"/>
      </w:r>
    </w:p>
    <w:p w14:paraId="29079D35" w14:textId="178A5A22" w:rsidR="007569A2" w:rsidRPr="007C6909" w:rsidRDefault="00B51A99" w:rsidP="0091538E">
      <w:pPr>
        <w:pStyle w:val="Caption"/>
        <w:rPr>
          <w:lang w:val="en-US"/>
        </w:rPr>
      </w:pPr>
      <w:bookmarkStart w:id="3510" w:name="_Toc186027529"/>
      <w:bookmarkStart w:id="3511" w:name="_Toc186027688"/>
      <w:bookmarkStart w:id="3512" w:name="_Toc186028044"/>
      <w:bookmarkStart w:id="3513" w:name="_Toc186130765"/>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6</w:t>
      </w:r>
      <w:r w:rsidR="00A151F2">
        <w:rPr>
          <w:iCs w:val="0"/>
        </w:rPr>
        <w:fldChar w:fldCharType="end"/>
      </w:r>
      <w:r>
        <w:rPr>
          <w:lang w:val="en-US"/>
        </w:rPr>
        <w:t xml:space="preserve"> </w:t>
      </w:r>
      <w:r w:rsidR="00B05B16">
        <w:rPr>
          <w:lang w:val="en-US"/>
        </w:rPr>
        <w:t xml:space="preserve">Biểu đồ </w:t>
      </w:r>
      <w:r>
        <w:rPr>
          <w:lang w:val="en-US"/>
        </w:rPr>
        <w:t>Usecase Đánh giá và bình luận</w:t>
      </w:r>
      <w:bookmarkEnd w:id="3510"/>
      <w:bookmarkEnd w:id="3511"/>
      <w:bookmarkEnd w:id="3512"/>
      <w:bookmarkEnd w:id="3513"/>
    </w:p>
    <w:p w14:paraId="76614669" w14:textId="4B3387A3" w:rsidR="007569A2" w:rsidRPr="00C60A20" w:rsidRDefault="00CE686F" w:rsidP="0091538E">
      <w:pPr>
        <w:pStyle w:val="Heading4"/>
        <w:rPr>
          <w:color w:val="auto"/>
          <w:lang w:val="en-US"/>
        </w:rPr>
      </w:pPr>
      <w:bookmarkStart w:id="3514"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3515" w:name="_mqidg1v9lbf1" w:colFirst="0" w:colLast="0"/>
      <w:bookmarkEnd w:id="3514"/>
      <w:bookmarkEnd w:id="3515"/>
    </w:p>
    <w:p w14:paraId="7E1C2E56" w14:textId="1E1190F9" w:rsidR="007569A2" w:rsidRPr="007C6909" w:rsidRDefault="00CE686F" w:rsidP="0091538E">
      <w:pPr>
        <w:pStyle w:val="ListParagraph"/>
        <w:numPr>
          <w:ilvl w:val="0"/>
          <w:numId w:val="170"/>
        </w:numPr>
        <w:spacing w:after="80"/>
        <w:ind w:left="709"/>
        <w:rPr>
          <w:rFonts w:ascii="Times New Roman" w:hAnsi="Times New Roman" w:cs="Times New Roman"/>
          <w:b/>
          <w:sz w:val="24"/>
          <w:szCs w:val="24"/>
        </w:rPr>
        <w:pPrChange w:id="3516" w:author="Việt Lương" w:date="2024-12-26T18:23:00Z" w16du:dateUtc="2024-12-26T11:23:00Z">
          <w:pPr>
            <w:pStyle w:val="ListParagraph"/>
            <w:numPr>
              <w:numId w:val="170"/>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sản phẩm”</w:t>
      </w:r>
    </w:p>
    <w:p w14:paraId="57590049" w14:textId="77777777" w:rsidR="007569A2" w:rsidRDefault="007569A2" w:rsidP="0091538E">
      <w:pPr>
        <w:spacing w:after="80"/>
        <w:rPr>
          <w:b/>
          <w:sz w:val="24"/>
          <w:szCs w:val="24"/>
        </w:rPr>
        <w:pPrChange w:id="3517" w:author="Việt Lương" w:date="2024-12-26T18:23:00Z" w16du:dateUtc="2024-12-26T11:23:00Z">
          <w:pPr/>
        </w:pPrChange>
      </w:pPr>
    </w:p>
    <w:p w14:paraId="0C5B615A" w14:textId="77777777" w:rsidR="007569A2" w:rsidRDefault="007569A2" w:rsidP="0091538E">
      <w:pPr>
        <w:spacing w:after="80"/>
        <w:pPrChange w:id="3518" w:author="Việt Lương" w:date="2024-12-26T18:23:00Z" w16du:dateUtc="2024-12-26T11:23:00Z">
          <w:pPr/>
        </w:pPrChange>
      </w:pPr>
    </w:p>
    <w:p w14:paraId="792F1AA2" w14:textId="77777777" w:rsidR="007569A2" w:rsidRDefault="007569A2" w:rsidP="0091538E">
      <w:pPr>
        <w:spacing w:after="80"/>
        <w:pPrChange w:id="3519" w:author="Việt Lương" w:date="2024-12-26T18:23:00Z" w16du:dateUtc="2024-12-26T11:23:00Z">
          <w:pPr/>
        </w:pPrChange>
      </w:pPr>
    </w:p>
    <w:p w14:paraId="1A499DFC" w14:textId="77777777" w:rsidR="007569A2" w:rsidRDefault="007569A2" w:rsidP="0091538E">
      <w:pPr>
        <w:spacing w:after="80"/>
        <w:pPrChange w:id="3520" w:author="Việt Lương" w:date="2024-12-26T18:23:00Z" w16du:dateUtc="2024-12-26T11:23:00Z">
          <w:pPr/>
        </w:pPrChange>
      </w:pPr>
    </w:p>
    <w:p w14:paraId="5E7E3C41" w14:textId="31B09608" w:rsidR="007569A2" w:rsidRDefault="00C90D8E" w:rsidP="0091538E">
      <w:pPr>
        <w:spacing w:after="80"/>
        <w:pPrChange w:id="3521" w:author="Việt Lương" w:date="2024-12-26T18:23:00Z" w16du:dateUtc="2024-12-26T11:23:00Z">
          <w:pPr/>
        </w:pPrChange>
      </w:pPr>
      <w:bookmarkStart w:id="3522" w:name="_rt4pop4sffdq" w:colFirst="0" w:colLast="0"/>
      <w:bookmarkEnd w:id="3522"/>
      <w:r>
        <w:rPr>
          <w:noProof/>
        </w:rPr>
        <w:drawing>
          <wp:inline distT="0" distB="0" distL="0" distR="0" wp14:anchorId="5ADBC5C3" wp14:editId="00E1DC1E">
            <wp:extent cx="5733415" cy="3500120"/>
            <wp:effectExtent l="0" t="0" r="635" b="5080"/>
            <wp:docPr id="5980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01" name="Picture 1"/>
                    <pic:cNvPicPr/>
                  </pic:nvPicPr>
                  <pic:blipFill>
                    <a:blip r:embed="rId24"/>
                    <a:stretch>
                      <a:fillRect/>
                    </a:stretch>
                  </pic:blipFill>
                  <pic:spPr>
                    <a:xfrm>
                      <a:off x="0" y="0"/>
                      <a:ext cx="5733415" cy="3500120"/>
                    </a:xfrm>
                    <a:prstGeom prst="rect">
                      <a:avLst/>
                    </a:prstGeom>
                  </pic:spPr>
                </pic:pic>
              </a:graphicData>
            </a:graphic>
          </wp:inline>
        </w:drawing>
      </w:r>
    </w:p>
    <w:p w14:paraId="6A09E912" w14:textId="60AA7B4A" w:rsidR="007569A2" w:rsidRDefault="007569A2" w:rsidP="0091538E">
      <w:pPr>
        <w:spacing w:after="80"/>
        <w:pPrChange w:id="3523" w:author="Việt Lương" w:date="2024-12-26T18:23:00Z" w16du:dateUtc="2024-12-26T11:23:00Z">
          <w:pPr/>
        </w:pPrChange>
      </w:pPr>
    </w:p>
    <w:p w14:paraId="2AC57CB0" w14:textId="7FF2823B" w:rsidR="007569A2" w:rsidRPr="007C6909" w:rsidRDefault="009D0BB7" w:rsidP="0091538E">
      <w:pPr>
        <w:pStyle w:val="Caption"/>
        <w:spacing w:after="80"/>
        <w:rPr>
          <w:lang w:val="en-US"/>
        </w:rPr>
        <w:pPrChange w:id="3524" w:author="Việt Lương" w:date="2024-12-26T18:23:00Z" w16du:dateUtc="2024-12-26T11:23:00Z">
          <w:pPr>
            <w:pStyle w:val="Caption"/>
          </w:pPr>
        </w:pPrChange>
      </w:pPr>
      <w:bookmarkStart w:id="3525" w:name="_Toc186027530"/>
      <w:bookmarkStart w:id="3526" w:name="_Toc186027689"/>
      <w:bookmarkStart w:id="3527" w:name="_Toc186028045"/>
      <w:bookmarkStart w:id="3528" w:name="_Toc18613076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7</w:t>
      </w:r>
      <w:r w:rsidR="00A151F2">
        <w:rPr>
          <w:iCs w:val="0"/>
        </w:rPr>
        <w:fldChar w:fldCharType="end"/>
      </w:r>
      <w:r>
        <w:rPr>
          <w:lang w:val="en-US"/>
        </w:rPr>
        <w:t xml:space="preserve"> </w:t>
      </w:r>
      <w:r w:rsidR="00B05B16">
        <w:rPr>
          <w:lang w:val="en-US"/>
        </w:rPr>
        <w:t xml:space="preserve">Biểu đồ </w:t>
      </w:r>
      <w:r>
        <w:rPr>
          <w:lang w:val="en-US"/>
        </w:rPr>
        <w:t>Usecase Quản lý sản phẩm</w:t>
      </w:r>
      <w:bookmarkEnd w:id="3525"/>
      <w:bookmarkEnd w:id="3526"/>
      <w:bookmarkEnd w:id="3527"/>
      <w:bookmarkEnd w:id="3528"/>
    </w:p>
    <w:p w14:paraId="753E184E" w14:textId="0066026A" w:rsidR="00336505" w:rsidRPr="00CD1C93" w:rsidRDefault="00336505" w:rsidP="0091538E">
      <w:pPr>
        <w:pStyle w:val="ListParagraph"/>
        <w:numPr>
          <w:ilvl w:val="0"/>
          <w:numId w:val="171"/>
        </w:numPr>
        <w:spacing w:after="80"/>
        <w:ind w:left="709"/>
        <w:rPr>
          <w:rFonts w:ascii="Times New Roman" w:hAnsi="Times New Roman" w:cs="Times New Roman"/>
          <w:sz w:val="24"/>
          <w:szCs w:val="24"/>
        </w:rPr>
        <w:pPrChange w:id="3529" w:author="Việt Lương" w:date="2024-12-26T18:23:00Z" w16du:dateUtc="2024-12-26T11:23:00Z">
          <w:pPr>
            <w:pStyle w:val="ListParagraph"/>
            <w:numPr>
              <w:numId w:val="171"/>
            </w:numPr>
            <w:ind w:left="709" w:hanging="360"/>
          </w:pPr>
        </w:pPrChange>
      </w:pPr>
      <w:r w:rsidRPr="00CD1C93">
        <w:rPr>
          <w:rFonts w:ascii="Times New Roman" w:hAnsi="Times New Roman" w:cs="Times New Roman"/>
          <w:sz w:val="24"/>
          <w:szCs w:val="24"/>
        </w:rPr>
        <w:t>Phân rã Usecase “</w:t>
      </w:r>
      <w:r w:rsidRPr="00CD1C93">
        <w:rPr>
          <w:rFonts w:ascii="Times New Roman" w:hAnsi="Times New Roman" w:cs="Times New Roman"/>
          <w:sz w:val="24"/>
          <w:szCs w:val="24"/>
          <w:lang w:val="vi-VN"/>
        </w:rPr>
        <w:t xml:space="preserve"> </w:t>
      </w:r>
      <w:r w:rsidRPr="00CD1C93">
        <w:rPr>
          <w:rFonts w:ascii="Times New Roman" w:hAnsi="Times New Roman" w:cs="Times New Roman"/>
          <w:b/>
          <w:sz w:val="24"/>
          <w:szCs w:val="24"/>
        </w:rPr>
        <w:t xml:space="preserve">Quản lý </w:t>
      </w:r>
      <w:r>
        <w:rPr>
          <w:rFonts w:ascii="Times New Roman" w:hAnsi="Times New Roman" w:cs="Times New Roman"/>
          <w:b/>
          <w:sz w:val="24"/>
          <w:szCs w:val="24"/>
          <w:lang w:val="en-US"/>
        </w:rPr>
        <w:t>item sản phẩm</w:t>
      </w:r>
      <w:r w:rsidRPr="00CD1C93">
        <w:rPr>
          <w:rFonts w:ascii="Times New Roman" w:hAnsi="Times New Roman" w:cs="Times New Roman"/>
          <w:sz w:val="24"/>
          <w:szCs w:val="24"/>
        </w:rPr>
        <w:t xml:space="preserve"> ”</w:t>
      </w:r>
    </w:p>
    <w:p w14:paraId="5186B13D" w14:textId="77777777" w:rsidR="007569A2" w:rsidRDefault="007569A2" w:rsidP="0091538E">
      <w:pPr>
        <w:spacing w:after="80"/>
        <w:rPr>
          <w:lang w:val="en-US"/>
        </w:rPr>
        <w:pPrChange w:id="3530" w:author="Việt Lương" w:date="2024-12-26T18:23:00Z" w16du:dateUtc="2024-12-26T11:23:00Z">
          <w:pPr/>
        </w:pPrChange>
      </w:pPr>
    </w:p>
    <w:p w14:paraId="17726504" w14:textId="40D5A89D" w:rsidR="00336505" w:rsidRDefault="000D2E6D" w:rsidP="0091538E">
      <w:pPr>
        <w:spacing w:after="80"/>
        <w:rPr>
          <w:lang w:val="en-US"/>
        </w:rPr>
        <w:pPrChange w:id="3531" w:author="Việt Lương" w:date="2024-12-26T18:23:00Z" w16du:dateUtc="2024-12-26T11:23:00Z">
          <w:pPr/>
        </w:pPrChange>
      </w:pPr>
      <w:r w:rsidRPr="000D2E6D">
        <w:rPr>
          <w:noProof/>
          <w:lang w:val="en-US"/>
        </w:rPr>
        <w:drawing>
          <wp:inline distT="0" distB="0" distL="0" distR="0" wp14:anchorId="5FB26799" wp14:editId="1E64410E">
            <wp:extent cx="5733415" cy="2724150"/>
            <wp:effectExtent l="0" t="0" r="635" b="0"/>
            <wp:docPr id="462864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450" name="Picture 1" descr="A diagram of a diagram&#10;&#10;Description automatically generated"/>
                    <pic:cNvPicPr/>
                  </pic:nvPicPr>
                  <pic:blipFill>
                    <a:blip r:embed="rId25"/>
                    <a:stretch>
                      <a:fillRect/>
                    </a:stretch>
                  </pic:blipFill>
                  <pic:spPr>
                    <a:xfrm>
                      <a:off x="0" y="0"/>
                      <a:ext cx="5733415" cy="2724150"/>
                    </a:xfrm>
                    <a:prstGeom prst="rect">
                      <a:avLst/>
                    </a:prstGeom>
                  </pic:spPr>
                </pic:pic>
              </a:graphicData>
            </a:graphic>
          </wp:inline>
        </w:drawing>
      </w:r>
    </w:p>
    <w:p w14:paraId="6BD82BD6" w14:textId="77777777" w:rsidR="00336505" w:rsidRPr="007C6909" w:rsidRDefault="00336505" w:rsidP="0091538E">
      <w:pPr>
        <w:spacing w:after="80"/>
        <w:rPr>
          <w:lang w:val="en-US"/>
        </w:rPr>
        <w:pPrChange w:id="3532" w:author="Việt Lương" w:date="2024-12-26T18:23:00Z" w16du:dateUtc="2024-12-26T11:23:00Z">
          <w:pPr/>
        </w:pPrChange>
      </w:pPr>
    </w:p>
    <w:p w14:paraId="68838E8E" w14:textId="06A3C395" w:rsidR="007569A2" w:rsidRPr="007C6909" w:rsidRDefault="00CE686F" w:rsidP="0091538E">
      <w:pPr>
        <w:pStyle w:val="ListParagraph"/>
        <w:numPr>
          <w:ilvl w:val="0"/>
          <w:numId w:val="171"/>
        </w:numPr>
        <w:spacing w:after="80"/>
        <w:ind w:left="709"/>
        <w:rPr>
          <w:rFonts w:ascii="Times New Roman" w:hAnsi="Times New Roman" w:cs="Times New Roman"/>
          <w:sz w:val="24"/>
          <w:szCs w:val="24"/>
        </w:rPr>
        <w:pPrChange w:id="3533" w:author="Việt Lương" w:date="2024-12-26T18:23:00Z" w16du:dateUtc="2024-12-26T11:23:00Z">
          <w:pPr>
            <w:pStyle w:val="ListParagraph"/>
            <w:numPr>
              <w:numId w:val="171"/>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00D7288B"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Quản lý tồn kho sản phẩm</w:t>
      </w:r>
      <w:r w:rsidRPr="007C6909">
        <w:rPr>
          <w:rFonts w:ascii="Times New Roman" w:hAnsi="Times New Roman" w:cs="Times New Roman"/>
          <w:sz w:val="24"/>
          <w:szCs w:val="24"/>
        </w:rPr>
        <w:t>”</w:t>
      </w:r>
    </w:p>
    <w:p w14:paraId="6C57C439" w14:textId="77777777" w:rsidR="007569A2" w:rsidRPr="00B54AF4" w:rsidRDefault="007569A2" w:rsidP="0091538E">
      <w:pPr>
        <w:spacing w:after="80"/>
        <w:pPrChange w:id="3534" w:author="Việt Lương" w:date="2024-12-26T18:23:00Z" w16du:dateUtc="2024-12-26T11:23:00Z">
          <w:pPr/>
        </w:pPrChange>
      </w:pPr>
    </w:p>
    <w:p w14:paraId="3D404BC9" w14:textId="5392EDBD" w:rsidR="007569A2" w:rsidRDefault="003A656E" w:rsidP="0091538E">
      <w:pPr>
        <w:spacing w:after="80"/>
        <w:rPr>
          <w:sz w:val="28"/>
          <w:szCs w:val="28"/>
          <w:lang w:val="en-US"/>
        </w:rPr>
        <w:pPrChange w:id="3535" w:author="Việt Lương" w:date="2024-12-26T18:23:00Z" w16du:dateUtc="2024-12-26T11:23:00Z">
          <w:pPr/>
        </w:pPrChange>
      </w:pPr>
      <w:r w:rsidRPr="003A656E">
        <w:rPr>
          <w:noProof/>
          <w:sz w:val="28"/>
          <w:szCs w:val="28"/>
          <w:lang w:val="en-US"/>
        </w:rPr>
        <w:drawing>
          <wp:inline distT="0" distB="0" distL="0" distR="0" wp14:anchorId="690AD50C" wp14:editId="48E48BF2">
            <wp:extent cx="5733415" cy="1890395"/>
            <wp:effectExtent l="0" t="0" r="635" b="0"/>
            <wp:docPr id="15972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5022" name=""/>
                    <pic:cNvPicPr/>
                  </pic:nvPicPr>
                  <pic:blipFill>
                    <a:blip r:embed="rId26"/>
                    <a:stretch>
                      <a:fillRect/>
                    </a:stretch>
                  </pic:blipFill>
                  <pic:spPr>
                    <a:xfrm>
                      <a:off x="0" y="0"/>
                      <a:ext cx="5733415" cy="1890395"/>
                    </a:xfrm>
                    <a:prstGeom prst="rect">
                      <a:avLst/>
                    </a:prstGeom>
                  </pic:spPr>
                </pic:pic>
              </a:graphicData>
            </a:graphic>
          </wp:inline>
        </w:drawing>
      </w:r>
      <w:commentRangeStart w:id="3536"/>
      <w:commentRangeStart w:id="3537"/>
      <w:commentRangeEnd w:id="3537"/>
      <w:r w:rsidR="00CE686F">
        <w:rPr>
          <w:rStyle w:val="CommentReference"/>
        </w:rPr>
        <w:commentReference w:id="3537"/>
      </w:r>
      <w:commentRangeEnd w:id="3536"/>
      <w:r w:rsidR="004C3F56">
        <w:rPr>
          <w:rStyle w:val="CommentReference"/>
        </w:rPr>
        <w:commentReference w:id="3536"/>
      </w:r>
    </w:p>
    <w:p w14:paraId="05656C54" w14:textId="77777777" w:rsidR="0099382E" w:rsidRDefault="0099382E" w:rsidP="0091538E">
      <w:pPr>
        <w:pStyle w:val="Caption"/>
        <w:spacing w:after="80"/>
        <w:rPr>
          <w:lang w:val="en-US"/>
        </w:rPr>
        <w:pPrChange w:id="3538" w:author="Việt Lương" w:date="2024-12-26T18:23:00Z" w16du:dateUtc="2024-12-26T11:23:00Z">
          <w:pPr>
            <w:pStyle w:val="Caption"/>
          </w:pPr>
        </w:pPrChange>
      </w:pPr>
      <w:bookmarkStart w:id="3539" w:name="_Toc186027531"/>
      <w:bookmarkStart w:id="3540" w:name="_Toc186027690"/>
      <w:bookmarkStart w:id="3541" w:name="_Toc186028046"/>
    </w:p>
    <w:p w14:paraId="61319B8A" w14:textId="0DECF597" w:rsidR="007569A2" w:rsidRPr="007C6909" w:rsidRDefault="009D0BB7" w:rsidP="0091538E">
      <w:pPr>
        <w:pStyle w:val="Caption"/>
        <w:spacing w:after="80"/>
        <w:rPr>
          <w:lang w:val="en-US"/>
        </w:rPr>
        <w:pPrChange w:id="3542" w:author="Việt Lương" w:date="2024-12-26T18:23:00Z" w16du:dateUtc="2024-12-26T11:23:00Z">
          <w:pPr>
            <w:pStyle w:val="Caption"/>
          </w:pPr>
        </w:pPrChange>
      </w:pPr>
      <w:bookmarkStart w:id="3543" w:name="_Toc186130767"/>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8</w:t>
      </w:r>
      <w:r w:rsidR="00A151F2">
        <w:rPr>
          <w:iCs w:val="0"/>
        </w:rPr>
        <w:fldChar w:fldCharType="end"/>
      </w:r>
      <w:r>
        <w:rPr>
          <w:lang w:val="en-US"/>
        </w:rPr>
        <w:t xml:space="preserve"> </w:t>
      </w:r>
      <w:r w:rsidR="00B05B16">
        <w:rPr>
          <w:lang w:val="en-US"/>
        </w:rPr>
        <w:t xml:space="preserve">Biểu đồ </w:t>
      </w:r>
      <w:r>
        <w:rPr>
          <w:lang w:val="en-US"/>
        </w:rPr>
        <w:t xml:space="preserve">Usecase Quản lý </w:t>
      </w:r>
      <w:r w:rsidR="005A678B">
        <w:rPr>
          <w:lang w:val="en-US"/>
        </w:rPr>
        <w:t>tồn kho sản phẩm</w:t>
      </w:r>
      <w:bookmarkEnd w:id="3539"/>
      <w:bookmarkEnd w:id="3540"/>
      <w:bookmarkEnd w:id="3541"/>
      <w:bookmarkEnd w:id="3543"/>
    </w:p>
    <w:p w14:paraId="4690D2CA" w14:textId="51253CA5" w:rsidR="007569A2" w:rsidRPr="007C6909" w:rsidRDefault="00CE686F" w:rsidP="0091538E">
      <w:pPr>
        <w:pStyle w:val="ListParagraph"/>
        <w:numPr>
          <w:ilvl w:val="0"/>
          <w:numId w:val="172"/>
        </w:numPr>
        <w:spacing w:after="80"/>
        <w:ind w:left="709"/>
        <w:rPr>
          <w:rFonts w:ascii="Times New Roman" w:hAnsi="Times New Roman" w:cs="Times New Roman"/>
          <w:sz w:val="24"/>
          <w:szCs w:val="24"/>
        </w:rPr>
        <w:pPrChange w:id="3544" w:author="Việt Lương" w:date="2024-12-26T18:23:00Z" w16du:dateUtc="2024-12-26T11:23:00Z">
          <w:pPr>
            <w:pStyle w:val="ListParagraph"/>
            <w:numPr>
              <w:numId w:val="172"/>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 </w:t>
      </w:r>
      <w:r w:rsidRPr="007C6909">
        <w:rPr>
          <w:rFonts w:ascii="Times New Roman" w:hAnsi="Times New Roman" w:cs="Times New Roman"/>
          <w:b/>
          <w:sz w:val="24"/>
          <w:szCs w:val="24"/>
        </w:rPr>
        <w:t>Quản lý đơn hàng, giao hàng</w:t>
      </w:r>
      <w:r w:rsidRPr="007C6909">
        <w:rPr>
          <w:rFonts w:ascii="Times New Roman" w:hAnsi="Times New Roman" w:cs="Times New Roman"/>
          <w:sz w:val="24"/>
          <w:szCs w:val="24"/>
        </w:rPr>
        <w:t>”</w:t>
      </w:r>
    </w:p>
    <w:p w14:paraId="31A560F4" w14:textId="569658C7" w:rsidR="007569A2" w:rsidRDefault="004D4A42" w:rsidP="0091538E">
      <w:pPr>
        <w:pStyle w:val="ListParagraph"/>
        <w:numPr>
          <w:ilvl w:val="0"/>
          <w:numId w:val="172"/>
        </w:numPr>
        <w:spacing w:after="80"/>
        <w:ind w:left="0"/>
        <w:rPr>
          <w:b/>
          <w:bCs/>
          <w:sz w:val="24"/>
          <w:szCs w:val="24"/>
        </w:rPr>
        <w:pPrChange w:id="3545" w:author="Việt Lương" w:date="2024-12-26T18:23:00Z" w16du:dateUtc="2024-12-26T11:23:00Z">
          <w:pPr>
            <w:pStyle w:val="ListParagraph"/>
            <w:numPr>
              <w:numId w:val="172"/>
            </w:numPr>
            <w:ind w:left="0" w:hanging="360"/>
          </w:pPr>
        </w:pPrChange>
      </w:pPr>
      <w:r w:rsidRPr="004D4A42">
        <w:rPr>
          <w:b/>
          <w:bCs/>
          <w:noProof/>
          <w:sz w:val="24"/>
          <w:szCs w:val="24"/>
        </w:rPr>
        <w:drawing>
          <wp:inline distT="0" distB="0" distL="0" distR="0" wp14:anchorId="3F0910C9" wp14:editId="0F368DC3">
            <wp:extent cx="5733415" cy="3169920"/>
            <wp:effectExtent l="0" t="0" r="635" b="0"/>
            <wp:docPr id="14468443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4364" name="Picture 1" descr="A diagram of a company&#10;&#10;Description automatically generated"/>
                    <pic:cNvPicPr/>
                  </pic:nvPicPr>
                  <pic:blipFill>
                    <a:blip r:embed="rId27"/>
                    <a:stretch>
                      <a:fillRect/>
                    </a:stretch>
                  </pic:blipFill>
                  <pic:spPr>
                    <a:xfrm>
                      <a:off x="0" y="0"/>
                      <a:ext cx="5733415" cy="3169920"/>
                    </a:xfrm>
                    <a:prstGeom prst="rect">
                      <a:avLst/>
                    </a:prstGeom>
                  </pic:spPr>
                </pic:pic>
              </a:graphicData>
            </a:graphic>
          </wp:inline>
        </w:drawing>
      </w:r>
      <w:commentRangeStart w:id="3546"/>
      <w:commentRangeEnd w:id="3546"/>
      <w:r w:rsidR="00CE686F">
        <w:commentReference w:id="3546"/>
      </w:r>
    </w:p>
    <w:p w14:paraId="70DF735C" w14:textId="77777777" w:rsidR="007569A2" w:rsidRDefault="007569A2" w:rsidP="0091538E">
      <w:pPr>
        <w:spacing w:after="80"/>
        <w:rPr>
          <w:b/>
          <w:sz w:val="24"/>
          <w:szCs w:val="24"/>
        </w:rPr>
        <w:pPrChange w:id="3547" w:author="Việt Lương" w:date="2024-12-26T18:23:00Z" w16du:dateUtc="2024-12-26T11:23:00Z">
          <w:pPr/>
        </w:pPrChange>
      </w:pPr>
    </w:p>
    <w:p w14:paraId="3A413BF6" w14:textId="337CC0A9" w:rsidR="007569A2" w:rsidRPr="007C6909" w:rsidRDefault="005A678B" w:rsidP="0091538E">
      <w:pPr>
        <w:pStyle w:val="Caption"/>
        <w:spacing w:after="80"/>
        <w:rPr>
          <w:lang w:val="en-US"/>
        </w:rPr>
        <w:pPrChange w:id="3548" w:author="Việt Lương" w:date="2024-12-26T18:23:00Z" w16du:dateUtc="2024-12-26T11:23:00Z">
          <w:pPr>
            <w:pStyle w:val="Caption"/>
          </w:pPr>
        </w:pPrChange>
      </w:pPr>
      <w:bookmarkStart w:id="3549" w:name="_Toc186027532"/>
      <w:bookmarkStart w:id="3550" w:name="_Toc186027691"/>
      <w:bookmarkStart w:id="3551" w:name="_Toc186028047"/>
      <w:bookmarkStart w:id="3552" w:name="_Toc18613076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w:t>
      </w:r>
      <w:r w:rsidR="00B05B16">
        <w:rPr>
          <w:lang w:val="en-US"/>
        </w:rPr>
        <w:t xml:space="preserve">Biểu đồ </w:t>
      </w:r>
      <w:r>
        <w:rPr>
          <w:lang w:val="en-US"/>
        </w:rPr>
        <w:t>Usecase Quản lý đơn hàng, giao hàng</w:t>
      </w:r>
      <w:bookmarkEnd w:id="3549"/>
      <w:bookmarkEnd w:id="3550"/>
      <w:bookmarkEnd w:id="3551"/>
      <w:bookmarkEnd w:id="3552"/>
    </w:p>
    <w:p w14:paraId="33D28B4B" w14:textId="77777777" w:rsidR="007569A2" w:rsidRDefault="007569A2" w:rsidP="0091538E">
      <w:pPr>
        <w:spacing w:after="80"/>
        <w:pPrChange w:id="3553" w:author="Việt Lương" w:date="2024-12-26T18:23:00Z" w16du:dateUtc="2024-12-26T11:23:00Z">
          <w:pPr/>
        </w:pPrChange>
      </w:pPr>
    </w:p>
    <w:p w14:paraId="431A865E" w14:textId="053C3589" w:rsidR="007569A2" w:rsidRPr="007C6909" w:rsidRDefault="7A5AEBB1" w:rsidP="0091538E">
      <w:pPr>
        <w:pStyle w:val="ListParagraph"/>
        <w:numPr>
          <w:ilvl w:val="0"/>
          <w:numId w:val="173"/>
        </w:numPr>
        <w:spacing w:after="80"/>
        <w:ind w:left="709"/>
        <w:rPr>
          <w:rFonts w:ascii="Times New Roman" w:hAnsi="Times New Roman" w:cs="Times New Roman"/>
          <w:sz w:val="24"/>
          <w:szCs w:val="24"/>
        </w:rPr>
        <w:pPrChange w:id="3554"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Báo cáo thống kê </w:t>
      </w:r>
      <w:r w:rsidR="7BD89C58" w:rsidRPr="007C6909">
        <w:rPr>
          <w:rFonts w:ascii="Times New Roman" w:hAnsi="Times New Roman" w:cs="Times New Roman"/>
          <w:b/>
          <w:sz w:val="24"/>
          <w:szCs w:val="24"/>
        </w:rPr>
        <w:t>của người bán</w:t>
      </w:r>
      <w:r w:rsidRPr="007C6909">
        <w:rPr>
          <w:rFonts w:ascii="Times New Roman" w:hAnsi="Times New Roman" w:cs="Times New Roman"/>
          <w:b/>
          <w:sz w:val="24"/>
          <w:szCs w:val="24"/>
        </w:rPr>
        <w:t>: doanh thu, lợi nhuận</w:t>
      </w:r>
      <w:r w:rsidR="7537B1FC" w:rsidRPr="007C6909">
        <w:rPr>
          <w:rFonts w:ascii="Times New Roman" w:hAnsi="Times New Roman" w:cs="Times New Roman"/>
          <w:b/>
          <w:sz w:val="24"/>
          <w:szCs w:val="24"/>
        </w:rPr>
        <w:t>, địa chỉ mua hàng, trạng thái đơn hàng</w:t>
      </w:r>
      <w:r w:rsidR="7537B1FC" w:rsidRPr="007C6909">
        <w:rPr>
          <w:rFonts w:ascii="Times New Roman" w:hAnsi="Times New Roman" w:cs="Times New Roman"/>
          <w:sz w:val="24"/>
          <w:szCs w:val="24"/>
        </w:rPr>
        <w:t>”</w:t>
      </w:r>
      <w:r w:rsidRPr="007C6909">
        <w:rPr>
          <w:rFonts w:ascii="Times New Roman" w:hAnsi="Times New Roman" w:cs="Times New Roman"/>
          <w:sz w:val="24"/>
          <w:szCs w:val="24"/>
        </w:rPr>
        <w:t>.</w:t>
      </w:r>
    </w:p>
    <w:p w14:paraId="2EE143EA" w14:textId="60D8C09A" w:rsidR="59001287" w:rsidRDefault="006656C4" w:rsidP="0091538E">
      <w:pPr>
        <w:spacing w:after="80"/>
        <w:pPrChange w:id="3555" w:author="Việt Lương" w:date="2024-12-26T18:23:00Z" w16du:dateUtc="2024-12-26T11:23:00Z">
          <w:pPr/>
        </w:pPrChange>
      </w:pPr>
      <w:r w:rsidRPr="006656C4">
        <w:rPr>
          <w:noProof/>
        </w:rPr>
        <w:drawing>
          <wp:inline distT="0" distB="0" distL="0" distR="0" wp14:anchorId="3B352F48" wp14:editId="6E639C65">
            <wp:extent cx="5733415" cy="3496945"/>
            <wp:effectExtent l="0" t="0" r="635" b="8255"/>
            <wp:docPr id="16929357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35742" name="Picture 1" descr="A diagram of a diagram&#10;&#10;Description automatically generated"/>
                    <pic:cNvPicPr/>
                  </pic:nvPicPr>
                  <pic:blipFill>
                    <a:blip r:embed="rId28"/>
                    <a:stretch>
                      <a:fillRect/>
                    </a:stretch>
                  </pic:blipFill>
                  <pic:spPr>
                    <a:xfrm>
                      <a:off x="0" y="0"/>
                      <a:ext cx="5733415" cy="3496945"/>
                    </a:xfrm>
                    <a:prstGeom prst="rect">
                      <a:avLst/>
                    </a:prstGeom>
                  </pic:spPr>
                </pic:pic>
              </a:graphicData>
            </a:graphic>
          </wp:inline>
        </w:drawing>
      </w:r>
    </w:p>
    <w:p w14:paraId="3D9AA131" w14:textId="0BDA30FE" w:rsidR="59001287" w:rsidRPr="007C6909" w:rsidRDefault="005A678B" w:rsidP="0091538E">
      <w:pPr>
        <w:pStyle w:val="Caption"/>
        <w:spacing w:after="80"/>
        <w:rPr>
          <w:lang w:val="en-US"/>
        </w:rPr>
        <w:pPrChange w:id="3556" w:author="Việt Lương" w:date="2024-12-26T18:23:00Z" w16du:dateUtc="2024-12-26T11:23:00Z">
          <w:pPr>
            <w:pStyle w:val="Caption"/>
          </w:pPr>
        </w:pPrChange>
      </w:pPr>
      <w:bookmarkStart w:id="3557" w:name="_Toc186027533"/>
      <w:bookmarkStart w:id="3558" w:name="_Toc186027692"/>
      <w:bookmarkStart w:id="3559" w:name="_Toc186028048"/>
      <w:bookmarkStart w:id="3560" w:name="_Toc18613076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w:t>
      </w:r>
      <w:r w:rsidR="00B05B16">
        <w:rPr>
          <w:lang w:val="en-US"/>
        </w:rPr>
        <w:t>Biểu đồ</w:t>
      </w:r>
      <w:r w:rsidR="00CE6D32">
        <w:rPr>
          <w:lang w:val="en-US"/>
        </w:rPr>
        <w:t xml:space="preserve"> Usecase</w:t>
      </w:r>
      <w:r w:rsidR="00B05B16">
        <w:rPr>
          <w:lang w:val="en-US"/>
        </w:rPr>
        <w:t xml:space="preserve"> </w:t>
      </w:r>
      <w:r>
        <w:rPr>
          <w:lang w:val="en-US"/>
        </w:rPr>
        <w:t>Quản lý Báo cáo thống kê của người bán</w:t>
      </w:r>
      <w:bookmarkEnd w:id="3557"/>
      <w:bookmarkEnd w:id="3558"/>
      <w:bookmarkEnd w:id="3559"/>
      <w:bookmarkEnd w:id="3560"/>
      <w:r>
        <w:rPr>
          <w:lang w:val="en-US"/>
        </w:rPr>
        <w:t xml:space="preserve"> </w:t>
      </w:r>
    </w:p>
    <w:p w14:paraId="37EFA3E3" w14:textId="5E4E1D16" w:rsidR="007569A2" w:rsidRDefault="007569A2" w:rsidP="0091538E">
      <w:pPr>
        <w:spacing w:after="80"/>
        <w:rPr>
          <w:sz w:val="28"/>
          <w:szCs w:val="28"/>
        </w:rPr>
        <w:pPrChange w:id="3561" w:author="Việt Lương" w:date="2024-12-26T18:23:00Z" w16du:dateUtc="2024-12-26T11:23:00Z">
          <w:pPr/>
        </w:pPrChange>
      </w:pPr>
    </w:p>
    <w:p w14:paraId="521C1E6F" w14:textId="06D0C8B9" w:rsidR="007569A2" w:rsidRPr="007C6909" w:rsidRDefault="00517332" w:rsidP="0091538E">
      <w:pPr>
        <w:pStyle w:val="ListParagraph"/>
        <w:numPr>
          <w:ilvl w:val="0"/>
          <w:numId w:val="173"/>
        </w:numPr>
        <w:spacing w:after="80"/>
        <w:ind w:left="709"/>
        <w:rPr>
          <w:sz w:val="24"/>
          <w:szCs w:val="24"/>
        </w:rPr>
        <w:pPrChange w:id="3562"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khuyến mãi</w:t>
      </w:r>
      <w:r w:rsidRPr="007C6909">
        <w:rPr>
          <w:rFonts w:ascii="Times New Roman" w:hAnsi="Times New Roman" w:cs="Times New Roman"/>
          <w:sz w:val="24"/>
          <w:szCs w:val="24"/>
          <w:lang w:val="vi-VN"/>
        </w:rPr>
        <w:t xml:space="preserve"> “ </w:t>
      </w:r>
    </w:p>
    <w:p w14:paraId="41C6AC2A" w14:textId="2019E569" w:rsidR="007569A2" w:rsidRDefault="007569A2" w:rsidP="0091538E">
      <w:pPr>
        <w:spacing w:after="80"/>
        <w:pPrChange w:id="3563" w:author="Việt Lương" w:date="2024-12-26T18:23:00Z" w16du:dateUtc="2024-12-26T11:23:00Z">
          <w:pPr/>
        </w:pPrChange>
      </w:pPr>
    </w:p>
    <w:p w14:paraId="76DD069B" w14:textId="7661CCE0" w:rsidR="1E1DDABD" w:rsidRDefault="00AD5632" w:rsidP="0091538E">
      <w:pPr>
        <w:spacing w:after="80"/>
        <w:rPr>
          <w:lang w:val="en-US"/>
        </w:rPr>
        <w:pPrChange w:id="3564" w:author="Việt Lương" w:date="2024-12-26T18:23:00Z" w16du:dateUtc="2024-12-26T11:23:00Z">
          <w:pPr/>
        </w:pPrChange>
      </w:pPr>
      <w:r w:rsidRPr="00AD5632">
        <w:rPr>
          <w:noProof/>
          <w:lang w:val="en-US"/>
        </w:rPr>
        <w:drawing>
          <wp:inline distT="0" distB="0" distL="0" distR="0" wp14:anchorId="1E568CDE" wp14:editId="1CA5A506">
            <wp:extent cx="5733415" cy="2258060"/>
            <wp:effectExtent l="0" t="0" r="635" b="8890"/>
            <wp:docPr id="854060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60864" name="Picture 1" descr="A diagram of a diagram&#10;&#10;Description automatically generated"/>
                    <pic:cNvPicPr/>
                  </pic:nvPicPr>
                  <pic:blipFill>
                    <a:blip r:embed="rId29"/>
                    <a:stretch>
                      <a:fillRect/>
                    </a:stretch>
                  </pic:blipFill>
                  <pic:spPr>
                    <a:xfrm>
                      <a:off x="0" y="0"/>
                      <a:ext cx="5733415" cy="2258060"/>
                    </a:xfrm>
                    <a:prstGeom prst="rect">
                      <a:avLst/>
                    </a:prstGeom>
                  </pic:spPr>
                </pic:pic>
              </a:graphicData>
            </a:graphic>
          </wp:inline>
        </w:drawing>
      </w:r>
    </w:p>
    <w:p w14:paraId="73EA4298" w14:textId="4C918B17" w:rsidR="005A678B" w:rsidRPr="007C6909" w:rsidRDefault="005A678B" w:rsidP="0091538E">
      <w:pPr>
        <w:pStyle w:val="Caption"/>
        <w:spacing w:after="80"/>
        <w:rPr>
          <w:lang w:val="en-US"/>
        </w:rPr>
        <w:pPrChange w:id="3565" w:author="Việt Lương" w:date="2024-12-26T18:23:00Z" w16du:dateUtc="2024-12-26T11:23:00Z">
          <w:pPr>
            <w:pStyle w:val="Caption"/>
          </w:pPr>
        </w:pPrChange>
      </w:pPr>
      <w:bookmarkStart w:id="3566" w:name="_Toc186027534"/>
      <w:bookmarkStart w:id="3567" w:name="_Toc186027693"/>
      <w:bookmarkStart w:id="3568" w:name="_Toc186028049"/>
      <w:bookmarkStart w:id="3569" w:name="_Toc18613077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w:t>
      </w:r>
      <w:r w:rsidR="00B05B16">
        <w:rPr>
          <w:lang w:val="en-US"/>
        </w:rPr>
        <w:t xml:space="preserve">Biểu đồ </w:t>
      </w:r>
      <w:r>
        <w:rPr>
          <w:lang w:val="en-US"/>
        </w:rPr>
        <w:t>Usecase Quản lý khuyến mãi</w:t>
      </w:r>
      <w:bookmarkEnd w:id="3566"/>
      <w:bookmarkEnd w:id="3567"/>
      <w:bookmarkEnd w:id="3568"/>
      <w:bookmarkEnd w:id="3569"/>
    </w:p>
    <w:p w14:paraId="2DC44586" w14:textId="40332BD6" w:rsidR="007569A2" w:rsidRPr="007C6909" w:rsidRDefault="00F51725" w:rsidP="0091538E">
      <w:pPr>
        <w:pStyle w:val="ListParagraph"/>
        <w:numPr>
          <w:ilvl w:val="0"/>
          <w:numId w:val="59"/>
        </w:numPr>
        <w:spacing w:after="80"/>
        <w:rPr>
          <w:rFonts w:ascii="Times New Roman" w:hAnsi="Times New Roman" w:cs="Times New Roman"/>
          <w:sz w:val="24"/>
          <w:szCs w:val="24"/>
          <w:lang w:val="en-US"/>
        </w:rPr>
        <w:pPrChange w:id="3570" w:author="Việt Lương" w:date="2024-12-26T18:23:00Z" w16du:dateUtc="2024-12-26T11:23:00Z">
          <w:pPr>
            <w:pStyle w:val="ListParagraph"/>
            <w:numPr>
              <w:numId w:val="59"/>
            </w:numPr>
            <w:ind w:hanging="360"/>
          </w:pPr>
        </w:pPrChange>
      </w:pPr>
      <w:r w:rsidRPr="007C6909">
        <w:rPr>
          <w:rFonts w:ascii="Times New Roman" w:hAnsi="Times New Roman" w:cs="Times New Roman"/>
          <w:sz w:val="24"/>
          <w:szCs w:val="24"/>
          <w:lang w:val="vi-VN"/>
        </w:rPr>
        <w:t>Phân rã Usecase “</w:t>
      </w:r>
      <w:commentRangeStart w:id="3571"/>
      <w:r w:rsidR="00C5469A" w:rsidRPr="007C6909">
        <w:rPr>
          <w:rFonts w:ascii="Times New Roman" w:hAnsi="Times New Roman" w:cs="Times New Roman"/>
          <w:b/>
          <w:sz w:val="24"/>
          <w:szCs w:val="24"/>
          <w:lang w:val="en-US"/>
        </w:rPr>
        <w:t xml:space="preserve">Quản lý nhà cung </w:t>
      </w:r>
      <w:r w:rsidR="00C5469A" w:rsidRPr="007C6909" w:rsidDel="00F51725">
        <w:rPr>
          <w:rFonts w:ascii="Times New Roman" w:hAnsi="Times New Roman" w:cs="Times New Roman"/>
          <w:b/>
          <w:sz w:val="24"/>
          <w:szCs w:val="24"/>
          <w:lang w:val="en-US"/>
        </w:rPr>
        <w:t>cấp</w:t>
      </w:r>
      <w:commentRangeEnd w:id="3571"/>
      <w:r w:rsidR="00C5469A" w:rsidRPr="007C6909">
        <w:rPr>
          <w:rStyle w:val="CommentReference"/>
          <w:rFonts w:ascii="Times New Roman" w:hAnsi="Times New Roman" w:cs="Times New Roman"/>
          <w:b/>
          <w:sz w:val="24"/>
          <w:szCs w:val="24"/>
        </w:rPr>
        <w:commentReference w:id="3571"/>
      </w:r>
      <w:r w:rsidRPr="007C6909">
        <w:rPr>
          <w:rFonts w:ascii="Times New Roman" w:hAnsi="Times New Roman" w:cs="Times New Roman"/>
          <w:sz w:val="24"/>
          <w:szCs w:val="24"/>
          <w:lang w:val="vi-VN"/>
        </w:rPr>
        <w:t>”</w:t>
      </w:r>
    </w:p>
    <w:p w14:paraId="6CC526C9" w14:textId="77777777" w:rsidR="00677107" w:rsidRDefault="00677107" w:rsidP="0091538E">
      <w:pPr>
        <w:spacing w:after="80"/>
        <w:rPr>
          <w:lang w:val="en-US"/>
        </w:rPr>
        <w:pPrChange w:id="3572" w:author="Việt Lương" w:date="2024-12-26T18:23:00Z" w16du:dateUtc="2024-12-26T11:23:00Z">
          <w:pPr/>
        </w:pPrChange>
      </w:pPr>
    </w:p>
    <w:p w14:paraId="570FF31F" w14:textId="77777777" w:rsidR="00677107" w:rsidRDefault="00677107" w:rsidP="0091538E">
      <w:pPr>
        <w:spacing w:after="80"/>
        <w:rPr>
          <w:lang w:val="en-US"/>
        </w:rPr>
        <w:pPrChange w:id="3573" w:author="Việt Lương" w:date="2024-12-26T18:23:00Z" w16du:dateUtc="2024-12-26T11:23:00Z">
          <w:pPr/>
        </w:pPrChange>
      </w:pPr>
    </w:p>
    <w:p w14:paraId="42E60D57" w14:textId="20FDB406" w:rsidR="00677107" w:rsidRDefault="00B85C43" w:rsidP="0091538E">
      <w:pPr>
        <w:spacing w:after="80"/>
        <w:rPr>
          <w:lang w:val="en-US"/>
        </w:rPr>
        <w:pPrChange w:id="3574" w:author="Việt Lương" w:date="2024-12-26T18:23:00Z" w16du:dateUtc="2024-12-26T11:23:00Z">
          <w:pPr/>
        </w:pPrChange>
      </w:pPr>
      <w:r w:rsidRPr="00B85C43">
        <w:rPr>
          <w:noProof/>
          <w:lang w:val="en-US"/>
        </w:rPr>
        <w:drawing>
          <wp:inline distT="0" distB="0" distL="0" distR="0" wp14:anchorId="6921BA2B" wp14:editId="726CB9CD">
            <wp:extent cx="5733415" cy="2318385"/>
            <wp:effectExtent l="0" t="0" r="635" b="5715"/>
            <wp:docPr id="13519774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7429" name="Picture 1" descr="A diagram of a diagram&#10;&#10;Description automatically generated"/>
                    <pic:cNvPicPr/>
                  </pic:nvPicPr>
                  <pic:blipFill>
                    <a:blip r:embed="rId30"/>
                    <a:stretch>
                      <a:fillRect/>
                    </a:stretch>
                  </pic:blipFill>
                  <pic:spPr>
                    <a:xfrm>
                      <a:off x="0" y="0"/>
                      <a:ext cx="5733415" cy="2318385"/>
                    </a:xfrm>
                    <a:prstGeom prst="rect">
                      <a:avLst/>
                    </a:prstGeom>
                  </pic:spPr>
                </pic:pic>
              </a:graphicData>
            </a:graphic>
          </wp:inline>
        </w:drawing>
      </w:r>
    </w:p>
    <w:p w14:paraId="6100C239" w14:textId="4DFB3A82" w:rsidR="005A678B" w:rsidRPr="005A678B" w:rsidRDefault="005A678B" w:rsidP="0091538E">
      <w:pPr>
        <w:pStyle w:val="Caption"/>
        <w:spacing w:after="80"/>
        <w:rPr>
          <w:lang w:val="en-US"/>
        </w:rPr>
        <w:pPrChange w:id="3575" w:author="Việt Lương" w:date="2024-12-26T18:23:00Z" w16du:dateUtc="2024-12-26T11:23:00Z">
          <w:pPr>
            <w:pStyle w:val="Caption"/>
          </w:pPr>
        </w:pPrChange>
      </w:pPr>
      <w:bookmarkStart w:id="3576" w:name="_Toc186027535"/>
      <w:bookmarkStart w:id="3577" w:name="_Toc186027694"/>
      <w:bookmarkStart w:id="3578" w:name="_Toc186028050"/>
      <w:bookmarkStart w:id="3579" w:name="_Toc18613077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12</w:t>
      </w:r>
      <w:r w:rsidR="00A151F2">
        <w:fldChar w:fldCharType="end"/>
      </w:r>
      <w:r>
        <w:rPr>
          <w:lang w:val="en-US"/>
        </w:rPr>
        <w:t xml:space="preserve"> </w:t>
      </w:r>
      <w:r w:rsidR="00B05B16">
        <w:rPr>
          <w:lang w:val="en-US"/>
        </w:rPr>
        <w:t xml:space="preserve">Biểu đồ </w:t>
      </w:r>
      <w:r>
        <w:rPr>
          <w:lang w:val="en-US"/>
        </w:rPr>
        <w:t>Usecase Quản lý nhà cung cấp</w:t>
      </w:r>
      <w:bookmarkEnd w:id="3576"/>
      <w:bookmarkEnd w:id="3577"/>
      <w:bookmarkEnd w:id="3578"/>
      <w:bookmarkEnd w:id="3579"/>
    </w:p>
    <w:p w14:paraId="4FFCBC07" w14:textId="39FA3412" w:rsidR="007569A2" w:rsidRPr="007C6909" w:rsidRDefault="00340D02" w:rsidP="0091538E">
      <w:pPr>
        <w:pStyle w:val="ListParagraph"/>
        <w:numPr>
          <w:ilvl w:val="1"/>
          <w:numId w:val="142"/>
        </w:numPr>
        <w:spacing w:after="80"/>
        <w:rPr>
          <w:rFonts w:ascii="Times New Roman" w:hAnsi="Times New Roman" w:cs="Times New Roman"/>
          <w:sz w:val="24"/>
          <w:szCs w:val="24"/>
          <w:lang w:val="vi-VN"/>
        </w:rPr>
        <w:pPrChange w:id="3580" w:author="Việt Lương" w:date="2024-12-26T18:23:00Z" w16du:dateUtc="2024-12-26T11:23:00Z">
          <w:pPr>
            <w:pStyle w:val="ListParagraph"/>
            <w:numPr>
              <w:ilvl w:val="1"/>
              <w:numId w:val="142"/>
            </w:numPr>
            <w:ind w:hanging="360"/>
          </w:pPr>
        </w:pPrChange>
      </w:pPr>
      <w:r w:rsidRPr="007C6909">
        <w:rPr>
          <w:rFonts w:ascii="Times New Roman" w:hAnsi="Times New Roman" w:cs="Times New Roman"/>
          <w:sz w:val="24"/>
          <w:szCs w:val="24"/>
          <w:lang w:val="en-US"/>
        </w:rPr>
        <w:t>Phân</w:t>
      </w:r>
      <w:r w:rsidRPr="007C6909">
        <w:rPr>
          <w:rFonts w:ascii="Times New Roman" w:hAnsi="Times New Roman" w:cs="Times New Roman"/>
          <w:sz w:val="24"/>
          <w:szCs w:val="24"/>
          <w:lang w:val="vi-VN"/>
        </w:rPr>
        <w:t xml:space="preserve"> rã Usecase “</w:t>
      </w:r>
      <w:r w:rsidR="00677107" w:rsidRPr="007C6909">
        <w:rPr>
          <w:rFonts w:ascii="Times New Roman" w:hAnsi="Times New Roman" w:cs="Times New Roman"/>
          <w:b/>
          <w:sz w:val="24"/>
          <w:szCs w:val="24"/>
          <w:lang w:val="en-US"/>
        </w:rPr>
        <w:t xml:space="preserve">Quản lý nhập </w:t>
      </w:r>
      <w:r w:rsidR="00677107" w:rsidRPr="007C6909" w:rsidDel="00340D02">
        <w:rPr>
          <w:rFonts w:ascii="Times New Roman" w:hAnsi="Times New Roman" w:cs="Times New Roman"/>
          <w:b/>
          <w:sz w:val="24"/>
          <w:szCs w:val="24"/>
          <w:lang w:val="en-US"/>
        </w:rPr>
        <w:t>hàng</w:t>
      </w:r>
      <w:r w:rsidRPr="007C6909">
        <w:rPr>
          <w:rFonts w:ascii="Times New Roman" w:hAnsi="Times New Roman" w:cs="Times New Roman"/>
          <w:sz w:val="24"/>
          <w:szCs w:val="24"/>
          <w:lang w:val="vi-VN"/>
        </w:rPr>
        <w:t>”</w:t>
      </w:r>
    </w:p>
    <w:p w14:paraId="2431F60B" w14:textId="56E33E5E" w:rsidR="00677107" w:rsidRDefault="0018193D" w:rsidP="0091538E">
      <w:pPr>
        <w:spacing w:after="80"/>
        <w:rPr>
          <w:lang w:val="en-US"/>
        </w:rPr>
        <w:pPrChange w:id="3581" w:author="Việt Lương" w:date="2024-12-26T18:23:00Z" w16du:dateUtc="2024-12-26T11:23:00Z">
          <w:pPr/>
        </w:pPrChange>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31"/>
                    <a:stretch>
                      <a:fillRect/>
                    </a:stretch>
                  </pic:blipFill>
                  <pic:spPr>
                    <a:xfrm>
                      <a:off x="0" y="0"/>
                      <a:ext cx="5733415" cy="2190115"/>
                    </a:xfrm>
                    <a:prstGeom prst="rect">
                      <a:avLst/>
                    </a:prstGeom>
                  </pic:spPr>
                </pic:pic>
              </a:graphicData>
            </a:graphic>
          </wp:inline>
        </w:drawing>
      </w:r>
    </w:p>
    <w:p w14:paraId="1D76C6AB" w14:textId="4A7AFF3E" w:rsidR="005A678B" w:rsidRPr="005A678B" w:rsidRDefault="005A678B" w:rsidP="0091538E">
      <w:pPr>
        <w:pStyle w:val="Caption"/>
        <w:spacing w:after="80"/>
        <w:rPr>
          <w:lang w:val="en-US"/>
        </w:rPr>
        <w:pPrChange w:id="3582" w:author="Việt Lương" w:date="2024-12-26T18:23:00Z" w16du:dateUtc="2024-12-26T11:23:00Z">
          <w:pPr>
            <w:pStyle w:val="Caption"/>
          </w:pPr>
        </w:pPrChange>
      </w:pPr>
      <w:bookmarkStart w:id="3583" w:name="_Toc186027536"/>
      <w:bookmarkStart w:id="3584" w:name="_Toc186027695"/>
      <w:bookmarkStart w:id="3585" w:name="_Toc186028051"/>
      <w:bookmarkStart w:id="3586" w:name="_Toc18613077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w:t>
      </w:r>
      <w:r w:rsidR="00B05B16">
        <w:rPr>
          <w:lang w:val="en-US"/>
        </w:rPr>
        <w:t xml:space="preserve">Biểu đồ </w:t>
      </w:r>
      <w:r>
        <w:rPr>
          <w:lang w:val="en-US"/>
        </w:rPr>
        <w:t>Usecase Quản lý nhập hàng</w:t>
      </w:r>
      <w:bookmarkEnd w:id="3583"/>
      <w:bookmarkEnd w:id="3584"/>
      <w:bookmarkEnd w:id="3585"/>
      <w:bookmarkEnd w:id="3586"/>
    </w:p>
    <w:p w14:paraId="7E8FE7CF" w14:textId="77777777" w:rsidR="00C862A4" w:rsidRPr="00034C0F" w:rsidRDefault="00C862A4" w:rsidP="0091538E">
      <w:pPr>
        <w:spacing w:after="80"/>
        <w:rPr>
          <w:lang w:val="en-US"/>
        </w:rPr>
        <w:pPrChange w:id="3587" w:author="Việt Lương" w:date="2024-12-26T18:23:00Z" w16du:dateUtc="2024-12-26T11:23:00Z">
          <w:pPr/>
        </w:pPrChange>
      </w:pPr>
    </w:p>
    <w:p w14:paraId="16EADF94" w14:textId="44ED929D" w:rsidR="007569A2" w:rsidRPr="00C60A20" w:rsidRDefault="00CE686F" w:rsidP="0091538E">
      <w:pPr>
        <w:pStyle w:val="Heading4"/>
        <w:rPr>
          <w:color w:val="auto"/>
          <w:sz w:val="28"/>
          <w:szCs w:val="28"/>
        </w:rPr>
      </w:pPr>
      <w:bookmarkStart w:id="3588"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3588"/>
      <w:r w:rsidRPr="00C60A20">
        <w:rPr>
          <w:color w:val="auto"/>
          <w:sz w:val="28"/>
          <w:szCs w:val="28"/>
        </w:rPr>
        <w:t xml:space="preserve"> </w:t>
      </w:r>
    </w:p>
    <w:p w14:paraId="316F38DE" w14:textId="00A0B580" w:rsidR="007569A2" w:rsidRPr="007C6909" w:rsidRDefault="00CE686F" w:rsidP="0091538E">
      <w:pPr>
        <w:pStyle w:val="ListParagraph"/>
        <w:numPr>
          <w:ilvl w:val="0"/>
          <w:numId w:val="174"/>
        </w:numPr>
        <w:spacing w:after="80"/>
        <w:ind w:left="709"/>
        <w:rPr>
          <w:rFonts w:ascii="Times New Roman" w:hAnsi="Times New Roman" w:cs="Times New Roman"/>
          <w:sz w:val="24"/>
          <w:szCs w:val="24"/>
        </w:rPr>
        <w:pPrChange w:id="3589" w:author="Việt Lương" w:date="2024-12-26T18:23:00Z" w16du:dateUtc="2024-12-26T11:23:00Z">
          <w:pPr>
            <w:pStyle w:val="ListParagraph"/>
            <w:numPr>
              <w:numId w:val="174"/>
            </w:numPr>
            <w:ind w:left="709" w:hanging="360"/>
          </w:pPr>
        </w:pPrChange>
      </w:pPr>
      <w:r w:rsidRPr="007C6909">
        <w:rPr>
          <w:rFonts w:ascii="Times New Roman" w:hAnsi="Times New Roman" w:cs="Times New Roman"/>
          <w:sz w:val="24"/>
          <w:szCs w:val="24"/>
        </w:rPr>
        <w:t xml:space="preserve">Phân rã </w:t>
      </w:r>
      <w:r w:rsidR="00954E33"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tài khoản khách hàng</w:t>
      </w:r>
      <w:r w:rsidRPr="007C6909">
        <w:rPr>
          <w:rFonts w:ascii="Times New Roman" w:hAnsi="Times New Roman" w:cs="Times New Roman"/>
          <w:sz w:val="24"/>
          <w:szCs w:val="24"/>
        </w:rPr>
        <w:t>”</w:t>
      </w:r>
    </w:p>
    <w:p w14:paraId="1728B4D0" w14:textId="77777777" w:rsidR="007569A2" w:rsidRDefault="007569A2" w:rsidP="0091538E">
      <w:pPr>
        <w:spacing w:after="80"/>
        <w:rPr>
          <w:b/>
          <w:sz w:val="26"/>
          <w:szCs w:val="26"/>
        </w:rPr>
        <w:pPrChange w:id="3590" w:author="Việt Lương" w:date="2024-12-26T18:23:00Z" w16du:dateUtc="2024-12-26T11:23:00Z">
          <w:pPr/>
        </w:pPrChange>
      </w:pPr>
    </w:p>
    <w:p w14:paraId="34959D4B" w14:textId="08A10D00" w:rsidR="007569A2" w:rsidRDefault="00CE686F" w:rsidP="0091538E">
      <w:pPr>
        <w:spacing w:after="80"/>
        <w:rPr>
          <w:lang w:val="en-US"/>
        </w:rPr>
        <w:pPrChange w:id="3591" w:author="Việt Lương" w:date="2024-12-26T18:23:00Z" w16du:dateUtc="2024-12-26T11:23:00Z">
          <w:pPr/>
        </w:pPrChange>
      </w:pPr>
      <w:bookmarkStart w:id="3592" w:name="_16eos795q34f" w:colFirst="0" w:colLast="0"/>
      <w:bookmarkEnd w:id="3592"/>
      <w:commentRangeStart w:id="3593"/>
      <w:commentRangeEnd w:id="3593"/>
      <w:r>
        <w:rPr>
          <w:rStyle w:val="CommentReference"/>
        </w:rPr>
        <w:commentReference w:id="3593"/>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203ED0C" w:rsidR="005A678B" w:rsidRPr="007C6909" w:rsidRDefault="005A678B" w:rsidP="0091538E">
      <w:pPr>
        <w:pStyle w:val="Caption"/>
        <w:spacing w:after="80"/>
        <w:rPr>
          <w:lang w:val="en-US"/>
        </w:rPr>
        <w:pPrChange w:id="3594" w:author="Việt Lương" w:date="2024-12-26T18:23:00Z" w16du:dateUtc="2024-12-26T11:23:00Z">
          <w:pPr>
            <w:pStyle w:val="Caption"/>
          </w:pPr>
        </w:pPrChange>
      </w:pPr>
      <w:bookmarkStart w:id="3595" w:name="_Toc186027537"/>
      <w:bookmarkStart w:id="3596" w:name="_Toc186027696"/>
      <w:bookmarkStart w:id="3597" w:name="_Toc186028052"/>
      <w:bookmarkStart w:id="3598" w:name="_Toc18613077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Pr>
          <w:lang w:val="en-US"/>
        </w:rPr>
        <w:t xml:space="preserve"> </w:t>
      </w:r>
      <w:r w:rsidR="00B05B16">
        <w:rPr>
          <w:lang w:val="en-US"/>
        </w:rPr>
        <w:t xml:space="preserve">Biểu đồ </w:t>
      </w:r>
      <w:r>
        <w:rPr>
          <w:lang w:val="en-US"/>
        </w:rPr>
        <w:t>Usecase Quản lý tài khoản khách hàng</w:t>
      </w:r>
      <w:bookmarkEnd w:id="3595"/>
      <w:bookmarkEnd w:id="3596"/>
      <w:bookmarkEnd w:id="3597"/>
      <w:bookmarkEnd w:id="3598"/>
    </w:p>
    <w:p w14:paraId="6BDD9FEB" w14:textId="444B66C2" w:rsidR="00EB2917" w:rsidRPr="007C6909" w:rsidRDefault="00082E98" w:rsidP="0091538E">
      <w:pPr>
        <w:pStyle w:val="ListParagraph"/>
        <w:numPr>
          <w:ilvl w:val="0"/>
          <w:numId w:val="162"/>
        </w:numPr>
        <w:spacing w:after="80"/>
        <w:ind w:left="709" w:hanging="283"/>
        <w:rPr>
          <w:rFonts w:ascii="Times New Roman" w:hAnsi="Times New Roman" w:cs="Times New Roman"/>
          <w:sz w:val="24"/>
          <w:szCs w:val="24"/>
          <w:lang w:val="vi-VN"/>
        </w:rPr>
        <w:pPrChange w:id="3599" w:author="Việt Lương" w:date="2024-12-26T18:23:00Z" w16du:dateUtc="2024-12-26T11:23:00Z">
          <w:pPr>
            <w:pStyle w:val="ListParagraph"/>
            <w:numPr>
              <w:numId w:val="162"/>
            </w:numPr>
            <w:ind w:left="709" w:hanging="283"/>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tài khoản người bán</w:t>
      </w:r>
      <w:r w:rsidRPr="007C6909">
        <w:rPr>
          <w:rFonts w:ascii="Times New Roman" w:hAnsi="Times New Roman" w:cs="Times New Roman"/>
          <w:sz w:val="24"/>
          <w:szCs w:val="24"/>
          <w:lang w:val="vi-VN"/>
        </w:rPr>
        <w:t xml:space="preserve"> “</w:t>
      </w:r>
    </w:p>
    <w:p w14:paraId="507E2ACF" w14:textId="77777777" w:rsidR="00954E33" w:rsidRDefault="00954E33" w:rsidP="0091538E">
      <w:pPr>
        <w:pStyle w:val="ListParagraph"/>
        <w:spacing w:after="80"/>
        <w:rPr>
          <w:lang w:val="vi-VN"/>
        </w:rPr>
        <w:pPrChange w:id="3600" w:author="Việt Lương" w:date="2024-12-26T18:23:00Z" w16du:dateUtc="2024-12-26T11:23:00Z">
          <w:pPr>
            <w:pStyle w:val="ListParagraph"/>
          </w:pPr>
        </w:pPrChange>
      </w:pPr>
    </w:p>
    <w:p w14:paraId="31613E7B" w14:textId="0ACD3CC7" w:rsidR="005A678B" w:rsidRDefault="001C228B" w:rsidP="0091538E">
      <w:pPr>
        <w:spacing w:after="80"/>
        <w:pPrChange w:id="3601" w:author="Việt Lương" w:date="2024-12-26T18:23:00Z" w16du:dateUtc="2024-12-26T11:23:00Z">
          <w:pPr/>
        </w:pPrChange>
      </w:pPr>
      <w:bookmarkStart w:id="3602" w:name="_y8mks1r5mxg8" w:colFirst="0" w:colLast="0"/>
      <w:bookmarkEnd w:id="3602"/>
      <w:r w:rsidRPr="001C228B">
        <w:rPr>
          <w:noProof/>
        </w:rPr>
        <w:drawing>
          <wp:inline distT="0" distB="0" distL="0" distR="0" wp14:anchorId="0206E3DC" wp14:editId="4840B9B2">
            <wp:extent cx="5733415" cy="3049270"/>
            <wp:effectExtent l="0" t="0" r="635" b="0"/>
            <wp:docPr id="11855575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7528" name="Picture 1" descr="A diagram of a diagram&#10;&#10;Description automatically generated"/>
                    <pic:cNvPicPr/>
                  </pic:nvPicPr>
                  <pic:blipFill>
                    <a:blip r:embed="rId33"/>
                    <a:stretch>
                      <a:fillRect/>
                    </a:stretch>
                  </pic:blipFill>
                  <pic:spPr>
                    <a:xfrm>
                      <a:off x="0" y="0"/>
                      <a:ext cx="5733415" cy="3049270"/>
                    </a:xfrm>
                    <a:prstGeom prst="rect">
                      <a:avLst/>
                    </a:prstGeom>
                  </pic:spPr>
                </pic:pic>
              </a:graphicData>
            </a:graphic>
          </wp:inline>
        </w:drawing>
      </w:r>
    </w:p>
    <w:p w14:paraId="2016B27B" w14:textId="6219A6E0" w:rsidR="00146937" w:rsidRDefault="00146937" w:rsidP="0091538E">
      <w:pPr>
        <w:pStyle w:val="Caption"/>
        <w:spacing w:after="80"/>
        <w:jc w:val="left"/>
        <w:rPr>
          <w:lang w:val="en-US"/>
        </w:rPr>
        <w:pPrChange w:id="3603" w:author="Việt Lương" w:date="2024-12-26T18:23:00Z" w16du:dateUtc="2024-12-26T11:23:00Z">
          <w:pPr>
            <w:pStyle w:val="Caption"/>
            <w:jc w:val="left"/>
          </w:pPr>
        </w:pPrChange>
      </w:pPr>
    </w:p>
    <w:p w14:paraId="37EE4A11" w14:textId="214C6F6E" w:rsidR="005A678B" w:rsidRDefault="005A678B" w:rsidP="0091538E">
      <w:pPr>
        <w:pStyle w:val="Caption"/>
        <w:spacing w:after="80"/>
        <w:rPr>
          <w:lang w:val="en-US"/>
        </w:rPr>
        <w:pPrChange w:id="3604" w:author="Việt Lương" w:date="2024-12-26T18:23:00Z" w16du:dateUtc="2024-12-26T11:23:00Z">
          <w:pPr>
            <w:pStyle w:val="Caption"/>
          </w:pPr>
        </w:pPrChange>
      </w:pPr>
      <w:bookmarkStart w:id="3605" w:name="_Toc186027538"/>
      <w:bookmarkStart w:id="3606" w:name="_Toc186027697"/>
      <w:bookmarkStart w:id="3607" w:name="_Toc186028053"/>
      <w:bookmarkStart w:id="3608" w:name="_Toc18613077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Pr>
          <w:lang w:val="en-US"/>
        </w:rPr>
        <w:t xml:space="preserve"> </w:t>
      </w:r>
      <w:r w:rsidR="00B05B16">
        <w:rPr>
          <w:lang w:val="en-US"/>
        </w:rPr>
        <w:t xml:space="preserve">Biểu đồ </w:t>
      </w:r>
      <w:r>
        <w:rPr>
          <w:lang w:val="en-US"/>
        </w:rPr>
        <w:t>Usecase Quản lý tài khoản người bán</w:t>
      </w:r>
      <w:bookmarkEnd w:id="3605"/>
      <w:bookmarkEnd w:id="3606"/>
      <w:bookmarkEnd w:id="3607"/>
      <w:bookmarkEnd w:id="3608"/>
    </w:p>
    <w:p w14:paraId="103E0E71" w14:textId="77777777" w:rsidR="00606FFE" w:rsidRDefault="00606FFE" w:rsidP="0091538E">
      <w:pPr>
        <w:spacing w:after="80"/>
        <w:rPr>
          <w:lang w:val="en-US"/>
        </w:rPr>
        <w:pPrChange w:id="3609" w:author="Việt Lương" w:date="2024-12-26T18:23:00Z" w16du:dateUtc="2024-12-26T11:23:00Z">
          <w:pPr/>
        </w:pPrChange>
      </w:pPr>
      <w:bookmarkStart w:id="3610" w:name="_Toc185759287"/>
      <w:bookmarkStart w:id="3611" w:name="_Toc185759288"/>
      <w:bookmarkEnd w:id="3610"/>
      <w:bookmarkEnd w:id="3611"/>
    </w:p>
    <w:p w14:paraId="58F75D42" w14:textId="77777777" w:rsidR="00606FFE" w:rsidRDefault="00606FFE" w:rsidP="0091538E">
      <w:pPr>
        <w:spacing w:after="80"/>
        <w:rPr>
          <w:lang w:val="en-US"/>
        </w:rPr>
        <w:pPrChange w:id="3612" w:author="Việt Lương" w:date="2024-12-26T18:23:00Z" w16du:dateUtc="2024-12-26T11:23:00Z">
          <w:pPr/>
        </w:pPrChange>
      </w:pPr>
    </w:p>
    <w:p w14:paraId="68BC4283" w14:textId="77777777" w:rsidR="00606FFE" w:rsidRDefault="00606FFE" w:rsidP="0091538E">
      <w:pPr>
        <w:spacing w:after="80"/>
        <w:rPr>
          <w:lang w:val="en-US"/>
        </w:rPr>
        <w:pPrChange w:id="3613" w:author="Việt Lương" w:date="2024-12-26T18:23:00Z" w16du:dateUtc="2024-12-26T11:23:00Z">
          <w:pPr/>
        </w:pPrChange>
      </w:pPr>
    </w:p>
    <w:p w14:paraId="5C0B98BD" w14:textId="77777777" w:rsidR="00606FFE" w:rsidRDefault="00606FFE" w:rsidP="0091538E">
      <w:pPr>
        <w:spacing w:after="80"/>
        <w:rPr>
          <w:lang w:val="en-US"/>
        </w:rPr>
        <w:pPrChange w:id="3614" w:author="Việt Lương" w:date="2024-12-26T18:23:00Z" w16du:dateUtc="2024-12-26T11:23:00Z">
          <w:pPr/>
        </w:pPrChange>
      </w:pPr>
    </w:p>
    <w:p w14:paraId="6C07B283" w14:textId="77777777" w:rsidR="00606FFE" w:rsidRDefault="00606FFE" w:rsidP="0091538E">
      <w:pPr>
        <w:spacing w:after="80"/>
        <w:rPr>
          <w:lang w:val="en-US"/>
        </w:rPr>
        <w:pPrChange w:id="3615" w:author="Việt Lương" w:date="2024-12-26T18:23:00Z" w16du:dateUtc="2024-12-26T11:23:00Z">
          <w:pPr/>
        </w:pPrChange>
      </w:pPr>
    </w:p>
    <w:p w14:paraId="0CC3006C" w14:textId="77777777" w:rsidR="00606FFE" w:rsidRDefault="00606FFE" w:rsidP="0091538E">
      <w:pPr>
        <w:spacing w:after="80"/>
        <w:rPr>
          <w:lang w:val="en-US"/>
        </w:rPr>
        <w:pPrChange w:id="3616" w:author="Việt Lương" w:date="2024-12-26T18:23:00Z" w16du:dateUtc="2024-12-26T11:23:00Z">
          <w:pPr/>
        </w:pPrChange>
      </w:pPr>
    </w:p>
    <w:p w14:paraId="66051DFE" w14:textId="77777777" w:rsidR="00606FFE" w:rsidRDefault="00606FFE" w:rsidP="0091538E">
      <w:pPr>
        <w:spacing w:after="80"/>
        <w:rPr>
          <w:lang w:val="en-US"/>
        </w:rPr>
        <w:pPrChange w:id="3617" w:author="Việt Lương" w:date="2024-12-26T18:23:00Z" w16du:dateUtc="2024-12-26T11:23:00Z">
          <w:pPr/>
        </w:pPrChange>
      </w:pPr>
    </w:p>
    <w:p w14:paraId="766B6FFA" w14:textId="77777777" w:rsidR="00606FFE" w:rsidRDefault="00606FFE" w:rsidP="0091538E">
      <w:pPr>
        <w:spacing w:after="80"/>
        <w:rPr>
          <w:lang w:val="en-US"/>
        </w:rPr>
        <w:pPrChange w:id="3618" w:author="Việt Lương" w:date="2024-12-26T18:23:00Z" w16du:dateUtc="2024-12-26T11:23:00Z">
          <w:pPr/>
        </w:pPrChange>
      </w:pPr>
    </w:p>
    <w:p w14:paraId="1E5605AE" w14:textId="77777777" w:rsidR="00606FFE" w:rsidRPr="007C6909" w:rsidRDefault="00606FFE" w:rsidP="0091538E">
      <w:pPr>
        <w:spacing w:after="80"/>
        <w:rPr>
          <w:lang w:val="en-US"/>
        </w:rPr>
        <w:pPrChange w:id="3619" w:author="Việt Lương" w:date="2024-12-26T18:23:00Z" w16du:dateUtc="2024-12-26T11:23:00Z">
          <w:pPr/>
        </w:pPrChange>
      </w:pPr>
    </w:p>
    <w:p w14:paraId="0C483197" w14:textId="4F959499" w:rsidR="007569A2" w:rsidRPr="007C6909" w:rsidRDefault="00CE686F" w:rsidP="0091538E">
      <w:pPr>
        <w:pStyle w:val="ListParagraph"/>
        <w:numPr>
          <w:ilvl w:val="0"/>
          <w:numId w:val="175"/>
        </w:numPr>
        <w:spacing w:after="80"/>
        <w:ind w:left="709" w:hanging="283"/>
        <w:rPr>
          <w:rFonts w:ascii="Times New Roman" w:hAnsi="Times New Roman" w:cs="Times New Roman"/>
          <w:sz w:val="24"/>
          <w:szCs w:val="24"/>
        </w:rPr>
        <w:pPrChange w:id="3620" w:author="Việt Lương" w:date="2024-12-26T18:23:00Z" w16du:dateUtc="2024-12-26T11:23: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đơn hàng</w:t>
      </w:r>
      <w:r w:rsidRPr="007C6909">
        <w:rPr>
          <w:rFonts w:ascii="Times New Roman" w:hAnsi="Times New Roman" w:cs="Times New Roman"/>
          <w:sz w:val="24"/>
          <w:szCs w:val="24"/>
        </w:rPr>
        <w:t>”</w:t>
      </w:r>
    </w:p>
    <w:p w14:paraId="5A7E0CF2" w14:textId="033E8444" w:rsidR="007569A2" w:rsidRPr="00C60A20" w:rsidRDefault="007569A2" w:rsidP="0091538E">
      <w:pPr>
        <w:pStyle w:val="ListParagraph"/>
        <w:spacing w:after="80"/>
        <w:ind w:left="709"/>
        <w:rPr>
          <w:rFonts w:ascii="Times New Roman" w:hAnsi="Times New Roman" w:cs="Times New Roman"/>
          <w:sz w:val="26"/>
          <w:szCs w:val="26"/>
        </w:rPr>
        <w:pPrChange w:id="3621" w:author="Việt Lương" w:date="2024-12-26T18:23:00Z" w16du:dateUtc="2024-12-26T11:23:00Z">
          <w:pPr>
            <w:pStyle w:val="ListParagraph"/>
            <w:ind w:left="709"/>
          </w:pPr>
        </w:pPrChange>
      </w:pPr>
    </w:p>
    <w:p w14:paraId="770DA672" w14:textId="7EA142B4" w:rsidR="3F5363AD" w:rsidRDefault="002C344D" w:rsidP="0091538E">
      <w:pPr>
        <w:spacing w:after="80"/>
        <w:rPr>
          <w:lang w:val="en-US"/>
        </w:rPr>
        <w:pPrChange w:id="3622" w:author="Việt Lương" w:date="2024-12-26T18:23:00Z" w16du:dateUtc="2024-12-26T11:23:00Z">
          <w:pPr/>
        </w:pPrChange>
      </w:pPr>
      <w:bookmarkStart w:id="3623" w:name="_4amctghsycoj"/>
      <w:bookmarkEnd w:id="3623"/>
      <w:r w:rsidRPr="002C344D">
        <w:rPr>
          <w:noProof/>
          <w:lang w:val="en-US"/>
        </w:rPr>
        <w:drawing>
          <wp:inline distT="0" distB="0" distL="0" distR="0" wp14:anchorId="49780E8D" wp14:editId="762B4B8C">
            <wp:extent cx="5733415" cy="2396490"/>
            <wp:effectExtent l="0" t="0" r="635" b="3810"/>
            <wp:docPr id="1019617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108" name="Picture 1" descr="A diagram of a diagram&#10;&#10;Description automatically generated"/>
                    <pic:cNvPicPr/>
                  </pic:nvPicPr>
                  <pic:blipFill>
                    <a:blip r:embed="rId34"/>
                    <a:stretch>
                      <a:fillRect/>
                    </a:stretch>
                  </pic:blipFill>
                  <pic:spPr>
                    <a:xfrm>
                      <a:off x="0" y="0"/>
                      <a:ext cx="5733415" cy="2396490"/>
                    </a:xfrm>
                    <a:prstGeom prst="rect">
                      <a:avLst/>
                    </a:prstGeom>
                  </pic:spPr>
                </pic:pic>
              </a:graphicData>
            </a:graphic>
          </wp:inline>
        </w:drawing>
      </w:r>
    </w:p>
    <w:p w14:paraId="69A17832" w14:textId="2CCE86C8" w:rsidR="005A678B" w:rsidRPr="007C6909" w:rsidRDefault="005A678B" w:rsidP="0053380D">
      <w:pPr>
        <w:pStyle w:val="Caption"/>
        <w:spacing w:before="240" w:after="80"/>
        <w:rPr>
          <w:lang w:val="en-US"/>
        </w:rPr>
        <w:pPrChange w:id="3624" w:author="Việt Lương" w:date="2024-12-26T18:42:00Z" w16du:dateUtc="2024-12-26T11:42:00Z">
          <w:pPr>
            <w:pStyle w:val="Caption"/>
          </w:pPr>
        </w:pPrChange>
      </w:pPr>
      <w:bookmarkStart w:id="3625" w:name="_Toc186027539"/>
      <w:bookmarkStart w:id="3626" w:name="_Toc186027698"/>
      <w:bookmarkStart w:id="3627" w:name="_Toc186028054"/>
      <w:bookmarkStart w:id="3628" w:name="_Toc18613077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Pr>
          <w:lang w:val="en-US"/>
        </w:rPr>
        <w:t xml:space="preserve"> </w:t>
      </w:r>
      <w:r w:rsidR="00B05B16">
        <w:rPr>
          <w:lang w:val="en-US"/>
        </w:rPr>
        <w:t xml:space="preserve">Biểu đồ </w:t>
      </w:r>
      <w:r>
        <w:rPr>
          <w:lang w:val="en-US"/>
        </w:rPr>
        <w:t>Usecase Quản lý đơn hàng</w:t>
      </w:r>
      <w:bookmarkEnd w:id="3625"/>
      <w:bookmarkEnd w:id="3626"/>
      <w:bookmarkEnd w:id="3627"/>
      <w:bookmarkEnd w:id="3628"/>
    </w:p>
    <w:p w14:paraId="0C76FB9F" w14:textId="3B08D3AE" w:rsidR="007569A2" w:rsidRPr="007C6909" w:rsidRDefault="00CE686F" w:rsidP="0053380D">
      <w:pPr>
        <w:pStyle w:val="ListParagraph"/>
        <w:numPr>
          <w:ilvl w:val="0"/>
          <w:numId w:val="175"/>
        </w:numPr>
        <w:spacing w:before="240" w:after="80"/>
        <w:ind w:left="709" w:hanging="283"/>
        <w:rPr>
          <w:rFonts w:ascii="Times New Roman" w:hAnsi="Times New Roman" w:cs="Times New Roman"/>
          <w:sz w:val="24"/>
          <w:szCs w:val="24"/>
        </w:rPr>
        <w:pPrChange w:id="3629" w:author="Việt Lương" w:date="2024-12-26T18:42:00Z" w16du:dateUtc="2024-12-26T11:42: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w:t>
      </w:r>
      <w:r w:rsidR="40DCA01E" w:rsidRPr="007C6909">
        <w:rPr>
          <w:rFonts w:ascii="Times New Roman" w:hAnsi="Times New Roman" w:cs="Times New Roman"/>
          <w:b/>
          <w:sz w:val="24"/>
          <w:szCs w:val="24"/>
        </w:rPr>
        <w:t xml:space="preserve"> thống kê</w:t>
      </w:r>
      <w:r w:rsidRPr="007C6909">
        <w:rPr>
          <w:rFonts w:ascii="Times New Roman" w:hAnsi="Times New Roman" w:cs="Times New Roman"/>
          <w:b/>
          <w:sz w:val="24"/>
          <w:szCs w:val="24"/>
        </w:rPr>
        <w:t xml:space="preserve"> báo cáo </w:t>
      </w:r>
      <w:r w:rsidR="3C36AF63" w:rsidRPr="007C6909">
        <w:rPr>
          <w:rFonts w:ascii="Times New Roman" w:hAnsi="Times New Roman" w:cs="Times New Roman"/>
          <w:b/>
          <w:sz w:val="24"/>
          <w:szCs w:val="24"/>
        </w:rPr>
        <w:t>của người quản trị</w:t>
      </w:r>
      <w:r w:rsidRPr="007C6909">
        <w:rPr>
          <w:rFonts w:ascii="Times New Roman" w:hAnsi="Times New Roman" w:cs="Times New Roman"/>
          <w:sz w:val="24"/>
          <w:szCs w:val="24"/>
        </w:rPr>
        <w:t>”</w:t>
      </w:r>
    </w:p>
    <w:p w14:paraId="1AC5CDBE" w14:textId="77777777" w:rsidR="007569A2" w:rsidRDefault="007569A2">
      <w:pPr>
        <w:rPr>
          <w:sz w:val="26"/>
          <w:szCs w:val="26"/>
        </w:rPr>
      </w:pPr>
    </w:p>
    <w:p w14:paraId="342D4C27" w14:textId="370F9E3A" w:rsidR="007569A2" w:rsidRDefault="00D654B3" w:rsidP="5A64F9FC">
      <w:pPr>
        <w:rPr>
          <w:lang w:val="en-US"/>
        </w:rPr>
      </w:pPr>
      <w:del w:id="3630" w:author="Kiên Lê Trung" w:date="2024-12-26T21:22:00Z" w16du:dateUtc="2024-12-26T14:22:00Z">
        <w:r w:rsidRPr="00D654B3" w:rsidDel="007D3270">
          <w:rPr>
            <w:noProof/>
            <w:lang w:val="en-US"/>
          </w:rPr>
          <w:drawing>
            <wp:inline distT="0" distB="0" distL="0" distR="0" wp14:anchorId="3752E0CE" wp14:editId="61029823">
              <wp:extent cx="5733415" cy="1814195"/>
              <wp:effectExtent l="0" t="0" r="635" b="0"/>
              <wp:docPr id="119836859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8592" name="Picture 1" descr="A diagram of a diagram&#10;&#10;Description automatically generated with medium confidence"/>
                      <pic:cNvPicPr/>
                    </pic:nvPicPr>
                    <pic:blipFill>
                      <a:blip r:embed="rId35"/>
                      <a:stretch>
                        <a:fillRect/>
                      </a:stretch>
                    </pic:blipFill>
                    <pic:spPr>
                      <a:xfrm>
                        <a:off x="0" y="0"/>
                        <a:ext cx="5733415" cy="1814195"/>
                      </a:xfrm>
                      <a:prstGeom prst="rect">
                        <a:avLst/>
                      </a:prstGeom>
                    </pic:spPr>
                  </pic:pic>
                </a:graphicData>
              </a:graphic>
            </wp:inline>
          </w:drawing>
        </w:r>
      </w:del>
      <w:ins w:id="3631" w:author="Kiên Lê Trung" w:date="2024-12-26T21:22:00Z" w16du:dateUtc="2024-12-26T14:22:00Z">
        <w:r w:rsidR="007D3270" w:rsidRPr="007D3270">
          <w:rPr>
            <w:lang w:val="en-US"/>
          </w:rPr>
          <w:drawing>
            <wp:inline distT="0" distB="0" distL="0" distR="0" wp14:anchorId="6D35E824" wp14:editId="69CEF894">
              <wp:extent cx="5733415" cy="1811655"/>
              <wp:effectExtent l="0" t="0" r="635" b="0"/>
              <wp:docPr id="215526342" name="Picture 1" descr="A diagram of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6342" name="Picture 1" descr="A diagram of text and words&#10;&#10;Description automatically generated with medium confidence"/>
                      <pic:cNvPicPr/>
                    </pic:nvPicPr>
                    <pic:blipFill>
                      <a:blip r:embed="rId36"/>
                      <a:stretch>
                        <a:fillRect/>
                      </a:stretch>
                    </pic:blipFill>
                    <pic:spPr>
                      <a:xfrm>
                        <a:off x="0" y="0"/>
                        <a:ext cx="5733415" cy="1811655"/>
                      </a:xfrm>
                      <a:prstGeom prst="rect">
                        <a:avLst/>
                      </a:prstGeom>
                    </pic:spPr>
                  </pic:pic>
                </a:graphicData>
              </a:graphic>
            </wp:inline>
          </w:drawing>
        </w:r>
      </w:ins>
    </w:p>
    <w:p w14:paraId="6FFF331D" w14:textId="2F4AF357" w:rsidR="005A678B" w:rsidRPr="007C6909" w:rsidRDefault="005A678B" w:rsidP="0091538E">
      <w:pPr>
        <w:pStyle w:val="Caption"/>
        <w:spacing w:before="240"/>
        <w:rPr>
          <w:lang w:val="en-US"/>
        </w:rPr>
      </w:pPr>
      <w:bookmarkStart w:id="3632" w:name="_Toc186027540"/>
      <w:bookmarkStart w:id="3633" w:name="_Toc186027699"/>
      <w:bookmarkStart w:id="3634" w:name="_Toc186028055"/>
      <w:bookmarkStart w:id="3635" w:name="_Toc18613077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Pr>
          <w:lang w:val="en-US"/>
        </w:rPr>
        <w:t xml:space="preserve"> </w:t>
      </w:r>
      <w:r w:rsidR="00B05B16">
        <w:rPr>
          <w:lang w:val="en-US"/>
        </w:rPr>
        <w:t xml:space="preserve">Biểu đồ </w:t>
      </w:r>
      <w:r>
        <w:rPr>
          <w:lang w:val="en-US"/>
        </w:rPr>
        <w:t>Usecase Quản lý thống kê báo cáo của người quản trị</w:t>
      </w:r>
      <w:bookmarkEnd w:id="3632"/>
      <w:bookmarkEnd w:id="3633"/>
      <w:bookmarkEnd w:id="3634"/>
      <w:bookmarkEnd w:id="3635"/>
      <w:r>
        <w:rPr>
          <w:lang w:val="en-US"/>
        </w:rPr>
        <w:t xml:space="preserve"> </w:t>
      </w:r>
    </w:p>
    <w:p w14:paraId="545B5F7C" w14:textId="6A516E4F" w:rsidR="007569A2" w:rsidRPr="007C6909" w:rsidRDefault="00CE686F" w:rsidP="0091538E">
      <w:pPr>
        <w:pStyle w:val="ListParagraph"/>
        <w:numPr>
          <w:ilvl w:val="0"/>
          <w:numId w:val="176"/>
        </w:numPr>
        <w:spacing w:after="200"/>
        <w:ind w:left="709" w:hanging="283"/>
        <w:rPr>
          <w:rFonts w:ascii="Times New Roman" w:hAnsi="Times New Roman" w:cs="Times New Roman"/>
          <w:sz w:val="24"/>
          <w:szCs w:val="24"/>
        </w:rPr>
        <w:pPrChange w:id="3636" w:author="Việt Lương" w:date="2024-12-26T18:23:00Z" w16du:dateUtc="2024-12-26T11:23:00Z">
          <w:pPr>
            <w:pStyle w:val="ListParagraph"/>
            <w:numPr>
              <w:numId w:val="176"/>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danh mục</w:t>
      </w:r>
      <w:r w:rsidRPr="007C6909">
        <w:rPr>
          <w:rFonts w:ascii="Times New Roman" w:hAnsi="Times New Roman" w:cs="Times New Roman"/>
          <w:sz w:val="24"/>
          <w:szCs w:val="24"/>
        </w:rPr>
        <w:t xml:space="preserve"> ”</w:t>
      </w:r>
    </w:p>
    <w:p w14:paraId="3572E399" w14:textId="09B4CA4C" w:rsidR="007569A2" w:rsidRDefault="00361F58" w:rsidP="0091538E">
      <w:pPr>
        <w:spacing w:after="200"/>
        <w:rPr>
          <w:lang w:val="en-US"/>
        </w:rPr>
        <w:pPrChange w:id="3637" w:author="Việt Lương" w:date="2024-12-26T18:23:00Z" w16du:dateUtc="2024-12-26T11:23:00Z">
          <w:pPr/>
        </w:pPrChange>
      </w:pPr>
      <w:del w:id="3638" w:author="Kiên Lê Trung" w:date="2024-12-26T21:22:00Z" w16du:dateUtc="2024-12-26T14:22:00Z">
        <w:r w:rsidRPr="00361F58" w:rsidDel="00FC779B">
          <w:rPr>
            <w:noProof/>
            <w:lang w:val="en-US"/>
          </w:rPr>
          <w:drawing>
            <wp:inline distT="0" distB="0" distL="0" distR="0" wp14:anchorId="1D02D6D9" wp14:editId="4B20B0FE">
              <wp:extent cx="5733415" cy="2148205"/>
              <wp:effectExtent l="0" t="0" r="635" b="4445"/>
              <wp:docPr id="20798371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7127" name="Picture 1" descr="A diagram of a flowchart&#10;&#10;Description automatically generated"/>
                      <pic:cNvPicPr/>
                    </pic:nvPicPr>
                    <pic:blipFill>
                      <a:blip r:embed="rId37"/>
                      <a:stretch>
                        <a:fillRect/>
                      </a:stretch>
                    </pic:blipFill>
                    <pic:spPr>
                      <a:xfrm>
                        <a:off x="0" y="0"/>
                        <a:ext cx="5733415" cy="2148205"/>
                      </a:xfrm>
                      <a:prstGeom prst="rect">
                        <a:avLst/>
                      </a:prstGeom>
                    </pic:spPr>
                  </pic:pic>
                </a:graphicData>
              </a:graphic>
            </wp:inline>
          </w:drawing>
        </w:r>
      </w:del>
      <w:ins w:id="3639" w:author="Kiên Lê Trung" w:date="2024-12-26T21:22:00Z" w16du:dateUtc="2024-12-26T14:22:00Z">
        <w:r w:rsidR="00FC779B" w:rsidRPr="00FC779B">
          <w:rPr>
            <w:lang w:val="en-US"/>
          </w:rPr>
          <w:drawing>
            <wp:inline distT="0" distB="0" distL="0" distR="0" wp14:anchorId="77C1715D" wp14:editId="371BA07F">
              <wp:extent cx="5733415" cy="2192655"/>
              <wp:effectExtent l="0" t="0" r="635" b="0"/>
              <wp:docPr id="4650573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7353" name="Picture 1" descr="A diagram of a diagram&#10;&#10;Description automatically generated"/>
                      <pic:cNvPicPr/>
                    </pic:nvPicPr>
                    <pic:blipFill>
                      <a:blip r:embed="rId38"/>
                      <a:stretch>
                        <a:fillRect/>
                      </a:stretch>
                    </pic:blipFill>
                    <pic:spPr>
                      <a:xfrm>
                        <a:off x="0" y="0"/>
                        <a:ext cx="5733415" cy="2192655"/>
                      </a:xfrm>
                      <a:prstGeom prst="rect">
                        <a:avLst/>
                      </a:prstGeom>
                    </pic:spPr>
                  </pic:pic>
                </a:graphicData>
              </a:graphic>
            </wp:inline>
          </w:drawing>
        </w:r>
      </w:ins>
    </w:p>
    <w:p w14:paraId="61C3EEF8" w14:textId="6DF0A2EB" w:rsidR="005A678B" w:rsidRPr="007C6909" w:rsidDel="0053380D" w:rsidRDefault="005A678B" w:rsidP="0091538E">
      <w:pPr>
        <w:pStyle w:val="Caption"/>
        <w:spacing w:before="240"/>
        <w:rPr>
          <w:del w:id="3640" w:author="Việt Lương" w:date="2024-12-26T18:42:00Z" w16du:dateUtc="2024-12-26T11:42:00Z"/>
          <w:lang w:val="en-US"/>
        </w:rPr>
      </w:pPr>
      <w:bookmarkStart w:id="3641" w:name="_Toc186027541"/>
      <w:bookmarkStart w:id="3642" w:name="_Toc186027700"/>
      <w:bookmarkStart w:id="3643" w:name="_Toc186028056"/>
      <w:bookmarkStart w:id="3644" w:name="_Toc186130777"/>
      <w:r>
        <w:t xml:space="preserve">Hình </w:t>
      </w:r>
      <w:r w:rsidR="00A151F2">
        <w:fldChar w:fldCharType="begin"/>
      </w:r>
      <w:r w:rsidR="00A151F2">
        <w:instrText xml:space="preserve"> STYLEREF 1 \s </w:instrText>
      </w:r>
      <w:r w:rsidR="00A151F2">
        <w:fldChar w:fldCharType="separate"/>
      </w:r>
      <w:r w:rsidR="00A151F2">
        <w:rPr>
          <w:noProof/>
        </w:rPr>
        <w:t>2</w:t>
      </w:r>
      <w:r w:rsidR="00A151F2">
        <w:rPr>
          <w:rFonts w:ascii="Arial" w:hAnsi="Arial"/>
          <w:color w:val="auto"/>
          <w:sz w:val="22"/>
          <w:szCs w:val="22"/>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rPr>
          <w:rFonts w:ascii="Arial" w:hAnsi="Arial"/>
          <w:color w:val="auto"/>
          <w:sz w:val="22"/>
          <w:szCs w:val="22"/>
        </w:rPr>
        <w:fldChar w:fldCharType="end"/>
      </w:r>
      <w:r>
        <w:rPr>
          <w:lang w:val="en-US"/>
        </w:rPr>
        <w:t xml:space="preserve"> </w:t>
      </w:r>
      <w:r w:rsidR="00B05B16">
        <w:rPr>
          <w:lang w:val="en-US"/>
        </w:rPr>
        <w:t xml:space="preserve">Biểu đồ </w:t>
      </w:r>
      <w:r>
        <w:rPr>
          <w:lang w:val="en-US"/>
        </w:rPr>
        <w:t>Usecase Quản lý danh mục</w:t>
      </w:r>
      <w:bookmarkEnd w:id="3641"/>
      <w:bookmarkEnd w:id="3642"/>
      <w:bookmarkEnd w:id="3643"/>
      <w:bookmarkEnd w:id="3644"/>
      <w:r>
        <w:rPr>
          <w:lang w:val="en-US"/>
        </w:rPr>
        <w:t xml:space="preserve"> </w:t>
      </w:r>
    </w:p>
    <w:p w14:paraId="6CEB15CE" w14:textId="370BA441" w:rsidR="007569A2" w:rsidDel="0053380D" w:rsidRDefault="007569A2" w:rsidP="0091538E">
      <w:pPr>
        <w:spacing w:after="200"/>
        <w:rPr>
          <w:del w:id="3645" w:author="Việt Lương" w:date="2024-12-26T18:42:00Z" w16du:dateUtc="2024-12-26T11:42:00Z"/>
          <w:rFonts w:ascii="Times New Roman" w:eastAsia="Times New Roman" w:hAnsi="Times New Roman" w:cs="Times New Roman"/>
          <w:b/>
          <w:bCs/>
          <w:sz w:val="24"/>
          <w:szCs w:val="24"/>
          <w:lang w:val="en-US"/>
        </w:rPr>
        <w:pPrChange w:id="3646" w:author="Việt Lương" w:date="2024-12-26T18:23:00Z" w16du:dateUtc="2024-12-26T11:23:00Z">
          <w:pPr/>
        </w:pPrChange>
      </w:pPr>
    </w:p>
    <w:p w14:paraId="7BDC1BEA" w14:textId="2FC2C4DA" w:rsidR="5A64F9FC" w:rsidRPr="0053380D" w:rsidRDefault="5A64F9FC" w:rsidP="0053380D">
      <w:pPr>
        <w:pStyle w:val="Caption"/>
        <w:spacing w:before="240"/>
        <w:rPr>
          <w:lang w:val="en-US"/>
          <w:rPrChange w:id="3647" w:author="Việt Lương" w:date="2024-12-26T18:42:00Z" w16du:dateUtc="2024-12-26T11:42:00Z">
            <w:rPr>
              <w:rFonts w:ascii="Times New Roman" w:eastAsia="Times New Roman" w:hAnsi="Times New Roman" w:cs="Times New Roman"/>
              <w:b/>
              <w:bCs/>
              <w:sz w:val="24"/>
              <w:szCs w:val="24"/>
            </w:rPr>
          </w:rPrChange>
        </w:rPr>
        <w:pPrChange w:id="3648" w:author="Việt Lương" w:date="2024-12-26T18:42:00Z" w16du:dateUtc="2024-12-26T11:42:00Z">
          <w:pPr/>
        </w:pPrChange>
      </w:pPr>
    </w:p>
    <w:p w14:paraId="07A92DE8" w14:textId="4D1E8B97" w:rsidR="1806AF38" w:rsidRPr="007C6909" w:rsidRDefault="1806AF38" w:rsidP="0091538E">
      <w:pPr>
        <w:pStyle w:val="ListParagraph"/>
        <w:numPr>
          <w:ilvl w:val="0"/>
          <w:numId w:val="177"/>
        </w:numPr>
        <w:spacing w:after="200"/>
        <w:ind w:left="709" w:hanging="283"/>
        <w:rPr>
          <w:rFonts w:ascii="Times New Roman" w:hAnsi="Times New Roman" w:cs="Times New Roman"/>
          <w:b/>
          <w:sz w:val="24"/>
          <w:szCs w:val="24"/>
        </w:rPr>
        <w:pPrChange w:id="3649" w:author="Việt Lương" w:date="2024-12-26T18:23:00Z" w16du:dateUtc="2024-12-26T11:23:00Z">
          <w:pPr>
            <w:pStyle w:val="ListParagraph"/>
            <w:numPr>
              <w:numId w:val="177"/>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4DFF2AEE" w:rsidR="1F0844AA" w:rsidRDefault="0087580E" w:rsidP="5A64F9FC">
      <w:pPr>
        <w:rPr>
          <w:lang w:val="en-US"/>
        </w:rPr>
      </w:pPr>
      <w:r w:rsidRPr="0087580E">
        <w:rPr>
          <w:noProof/>
          <w:lang w:val="en-US"/>
        </w:rPr>
        <w:drawing>
          <wp:inline distT="0" distB="0" distL="0" distR="0" wp14:anchorId="7A93D68D" wp14:editId="20BD3BDE">
            <wp:extent cx="5733415" cy="2273300"/>
            <wp:effectExtent l="0" t="0" r="635" b="0"/>
            <wp:docPr id="8001371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7179" name="Picture 1" descr="A diagram of a company&#10;&#10;Description automatically generated"/>
                    <pic:cNvPicPr/>
                  </pic:nvPicPr>
                  <pic:blipFill>
                    <a:blip r:embed="rId39"/>
                    <a:stretch>
                      <a:fillRect/>
                    </a:stretch>
                  </pic:blipFill>
                  <pic:spPr>
                    <a:xfrm>
                      <a:off x="0" y="0"/>
                      <a:ext cx="5733415" cy="2273300"/>
                    </a:xfrm>
                    <a:prstGeom prst="rect">
                      <a:avLst/>
                    </a:prstGeom>
                  </pic:spPr>
                </pic:pic>
              </a:graphicData>
            </a:graphic>
          </wp:inline>
        </w:drawing>
      </w:r>
    </w:p>
    <w:p w14:paraId="5CE51290" w14:textId="03FB48B9" w:rsidR="00DD4642" w:rsidRPr="007C6909" w:rsidRDefault="00DD4642" w:rsidP="007C6909">
      <w:pPr>
        <w:pStyle w:val="Caption"/>
        <w:rPr>
          <w:lang w:val="en-US"/>
        </w:rPr>
      </w:pPr>
      <w:bookmarkStart w:id="3650" w:name="_Toc186027542"/>
      <w:bookmarkStart w:id="3651" w:name="_Toc186027701"/>
      <w:bookmarkStart w:id="3652" w:name="_Toc186028057"/>
      <w:bookmarkStart w:id="3653" w:name="_Toc18613077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19</w:t>
      </w:r>
      <w:r w:rsidR="00A151F2">
        <w:fldChar w:fldCharType="end"/>
      </w:r>
      <w:r>
        <w:rPr>
          <w:lang w:val="en-US"/>
        </w:rPr>
        <w:t xml:space="preserve"> Biểu đồ Usecase Quản lý nhãn hiệu</w:t>
      </w:r>
      <w:bookmarkEnd w:id="3650"/>
      <w:bookmarkEnd w:id="3651"/>
      <w:bookmarkEnd w:id="3652"/>
      <w:bookmarkEnd w:id="3653"/>
      <w:r>
        <w:rPr>
          <w:lang w:val="en-US"/>
        </w:rPr>
        <w:t xml:space="preserve"> </w:t>
      </w:r>
    </w:p>
    <w:p w14:paraId="18F3A8F7" w14:textId="77777777" w:rsidR="007569A2" w:rsidRDefault="00CE686F" w:rsidP="00A36C48">
      <w:pPr>
        <w:pStyle w:val="Heading3"/>
        <w:rPr>
          <w:rFonts w:eastAsia="Times New Roman" w:cs="Times New Roman"/>
          <w:b w:val="0"/>
          <w:sz w:val="24"/>
          <w:szCs w:val="24"/>
        </w:rPr>
      </w:pPr>
      <w:bookmarkStart w:id="3654" w:name="_Toc185954682"/>
      <w:bookmarkStart w:id="3655" w:name="_Toc185955156"/>
      <w:bookmarkStart w:id="3656" w:name="_Toc186130307"/>
      <w:r>
        <w:t>2.1.4 Xây dựng kịch bản</w:t>
      </w:r>
      <w:bookmarkEnd w:id="3654"/>
      <w:bookmarkEnd w:id="3655"/>
      <w:bookmarkEnd w:id="3656"/>
      <w:r>
        <w:t xml:space="preserve"> </w:t>
      </w:r>
    </w:p>
    <w:p w14:paraId="66518E39" w14:textId="754828CE" w:rsidR="007569A2" w:rsidRPr="007C6909" w:rsidRDefault="00CE686F" w:rsidP="00A36C48">
      <w:pPr>
        <w:pStyle w:val="ListParagraph"/>
        <w:numPr>
          <w:ilvl w:val="0"/>
          <w:numId w:val="178"/>
        </w:numPr>
        <w:spacing w:after="80" w:line="360" w:lineRule="auto"/>
        <w:ind w:left="709"/>
        <w:rPr>
          <w:rFonts w:ascii="Times New Roman" w:hAnsi="Times New Roman" w:cs="Times New Roman"/>
          <w:sz w:val="24"/>
          <w:szCs w:val="24"/>
        </w:rPr>
        <w:pPrChange w:id="3657" w:author="Việt Lương" w:date="2024-12-26T18:22:00Z" w16du:dateUtc="2024-12-26T11:22:00Z">
          <w:pPr>
            <w:pStyle w:val="ListParagraph"/>
            <w:numPr>
              <w:numId w:val="178"/>
            </w:numPr>
            <w:spacing w:line="360" w:lineRule="auto"/>
            <w:ind w:left="709" w:hanging="360"/>
          </w:pPr>
        </w:pPrChange>
      </w:pPr>
      <w:bookmarkStart w:id="3658" w:name="_xvimcszu6ui" w:colFirst="0" w:colLast="0"/>
      <w:bookmarkEnd w:id="3658"/>
      <w:r w:rsidRPr="007C6909">
        <w:rPr>
          <w:rFonts w:ascii="Times New Roman" w:eastAsia="Times New Roman" w:hAnsi="Times New Roman" w:cs="Times New Roman"/>
          <w:b/>
          <w:sz w:val="24"/>
          <w:szCs w:val="24"/>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4B335C" w14:textId="42651B3A"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FBED97" w14:textId="09B4BE19"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74179802" w:rsidRPr="007C6909">
              <w:rPr>
                <w:rFonts w:ascii="Times New Roman" w:eastAsia="Times New Roman" w:hAnsi="Times New Roman" w:cs="Times New Roman"/>
                <w:sz w:val="24"/>
                <w:szCs w:val="24"/>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7E5D2AA" w14:textId="26F748CF" w:rsidR="007569A2" w:rsidRPr="007C6909" w:rsidRDefault="00CE686F"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3F20FF3"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B7009D7" w14:textId="4AFE3790" w:rsidR="007569A2" w:rsidRPr="007C6909" w:rsidRDefault="00CE686F" w:rsidP="5A64F9FC">
            <w:pPr>
              <w:spacing w:line="240" w:lineRule="auto"/>
              <w:rPr>
                <w:sz w:val="24"/>
                <w:szCs w:val="24"/>
              </w:rPr>
            </w:pPr>
            <w:r w:rsidRPr="007C6909">
              <w:rPr>
                <w:rFonts w:ascii="Times New Roman" w:eastAsia="Times New Roman" w:hAnsi="Times New Roman" w:cs="Times New Roman"/>
                <w:sz w:val="24"/>
                <w:szCs w:val="24"/>
              </w:rPr>
              <w:t>Khách hàng</w:t>
            </w:r>
            <w:r w:rsidR="3B7C56EB"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ký tài khoản thành công</w:t>
            </w:r>
            <w:r w:rsidRPr="007C6909">
              <w:rPr>
                <w:sz w:val="24"/>
                <w:szCs w:val="24"/>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A5D603" w14:textId="0DBF291E" w:rsidR="007569A2" w:rsidRPr="007C6909" w:rsidRDefault="49E41313"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đăng ký </w:t>
            </w:r>
            <w:r w:rsidR="00CE686F" w:rsidRPr="007C6909">
              <w:rPr>
                <w:rFonts w:ascii="Times New Roman" w:eastAsia="Times New Roman" w:hAnsi="Times New Roman" w:cs="Times New Roman"/>
                <w:sz w:val="24"/>
                <w:szCs w:val="24"/>
              </w:rPr>
              <w:t>vào hệ thống để đăng ký tài khoản.</w:t>
            </w:r>
          </w:p>
          <w:p w14:paraId="2AE4FB6A"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Đăng nhập: ô nhập tên đăng nhập, ô nhập mật khẩu, nút đăng nhập, quên mật khẩu, đăng ký tài khoản.</w:t>
            </w:r>
          </w:p>
          <w:p w14:paraId="50BC5F86" w14:textId="79990DEE" w:rsidR="007569A2" w:rsidRPr="007C6909" w:rsidRDefault="7254EE04"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chọn Đăng ký tài khoản</w:t>
            </w:r>
          </w:p>
          <w:p w14:paraId="4A1178BC" w14:textId="069EEA4F"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Đăng ký tài khoản </w:t>
            </w:r>
            <w:r w:rsidR="00D27259" w:rsidRPr="007C6909">
              <w:rPr>
                <w:rFonts w:ascii="Times New Roman" w:eastAsia="Times New Roman" w:hAnsi="Times New Roman" w:cs="Times New Roman"/>
                <w:sz w:val="24"/>
                <w:szCs w:val="24"/>
              </w:rPr>
              <w:t>gồm</w:t>
            </w:r>
            <w:r w:rsidR="00D27259" w:rsidRPr="007C6909">
              <w:rPr>
                <w:rFonts w:ascii="Times New Roman" w:eastAsia="Times New Roman" w:hAnsi="Times New Roman" w:cs="Times New Roman"/>
                <w:sz w:val="24"/>
                <w:szCs w:val="24"/>
                <w:lang w:val="vi-VN"/>
              </w:rPr>
              <w:t xml:space="preserve"> các </w:t>
            </w:r>
            <w:r w:rsidR="008B1C6B" w:rsidRPr="007C6909">
              <w:rPr>
                <w:rFonts w:ascii="Times New Roman" w:eastAsia="Times New Roman" w:hAnsi="Times New Roman" w:cs="Times New Roman"/>
                <w:sz w:val="24"/>
                <w:szCs w:val="24"/>
                <w:lang w:val="vi-VN"/>
              </w:rPr>
              <w:t xml:space="preserve">trường: Họ và tên, Email, Mật khẩu, Nhập lại mật khẩu, Số điện thoại, Giới tính, Quốc gia, Tỉnh thành, Huyện, Xã, Địa chỉ chi </w:t>
            </w:r>
            <w:r w:rsidR="00D3405F" w:rsidRPr="007C6909">
              <w:rPr>
                <w:rFonts w:ascii="Times New Roman" w:eastAsia="Times New Roman" w:hAnsi="Times New Roman" w:cs="Times New Roman"/>
                <w:sz w:val="24"/>
                <w:szCs w:val="24"/>
                <w:lang w:val="vi-VN"/>
              </w:rPr>
              <w:t xml:space="preserve">tiết, nút Người bán và nút Đăng </w:t>
            </w:r>
            <w:r w:rsidR="00A84B65" w:rsidRPr="007C6909">
              <w:rPr>
                <w:rFonts w:ascii="Times New Roman" w:eastAsia="Times New Roman" w:hAnsi="Times New Roman" w:cs="Times New Roman"/>
                <w:sz w:val="24"/>
                <w:szCs w:val="24"/>
                <w:lang w:val="en-US"/>
              </w:rPr>
              <w:t xml:space="preserve">ký </w:t>
            </w:r>
          </w:p>
          <w:p w14:paraId="036C19A6" w14:textId="1E6FD734" w:rsidR="007569A2" w:rsidRPr="007C6909" w:rsidRDefault="5A08055F" w:rsidP="00034C0F">
            <w:pPr>
              <w:widowControl w:val="0"/>
              <w:numPr>
                <w:ilvl w:val="0"/>
                <w:numId w:val="62"/>
              </w:numPr>
              <w:rPr>
                <w:rFonts w:ascii="Times New Roman" w:eastAsia="Times New Roman" w:hAnsi="Times New Roman" w:cs="Times New Roman"/>
                <w:sz w:val="24"/>
                <w:szCs w:val="24"/>
              </w:rPr>
            </w:pPr>
            <w:commentRangeStart w:id="3659"/>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w:t>
            </w:r>
            <w:r w:rsidR="0065710D" w:rsidRPr="007C6909">
              <w:rPr>
                <w:rFonts w:ascii="Times New Roman" w:eastAsia="Times New Roman" w:hAnsi="Times New Roman" w:cs="Times New Roman"/>
                <w:sz w:val="24"/>
                <w:szCs w:val="24"/>
                <w:lang w:val="en-US"/>
              </w:rPr>
              <w:t xml:space="preserve"> Họ </w:t>
            </w:r>
            <w:r w:rsidR="00A72FD7" w:rsidRPr="007C6909">
              <w:rPr>
                <w:rFonts w:ascii="Times New Roman" w:eastAsia="Times New Roman" w:hAnsi="Times New Roman" w:cs="Times New Roman"/>
                <w:sz w:val="24"/>
                <w:szCs w:val="24"/>
                <w:lang w:val="en-US"/>
              </w:rPr>
              <w:t xml:space="preserve">và tên = Lê Trung Kiên, Email = </w:t>
            </w:r>
            <w:hyperlink r:id="rId40" w:history="1">
              <w:r w:rsidR="006530B6" w:rsidRPr="007C6909">
                <w:rPr>
                  <w:rStyle w:val="Hyperlink"/>
                  <w:rFonts w:ascii="Times New Roman" w:eastAsia="Times New Roman" w:hAnsi="Times New Roman" w:cs="Times New Roman"/>
                  <w:sz w:val="24"/>
                  <w:szCs w:val="24"/>
                  <w:lang w:val="en-US"/>
                </w:rPr>
                <w:t>kinltrung72@gmail.com</w:t>
              </w:r>
            </w:hyperlink>
            <w:r w:rsidR="006530B6" w:rsidRPr="007C6909">
              <w:rPr>
                <w:rFonts w:ascii="Times New Roman" w:eastAsia="Times New Roman" w:hAnsi="Times New Roman" w:cs="Times New Roman"/>
                <w:sz w:val="24"/>
                <w:szCs w:val="24"/>
                <w:lang w:val="en-US"/>
              </w:rPr>
              <w:t xml:space="preserve">, </w:t>
            </w:r>
            <w:r w:rsidR="00A12FAD" w:rsidRPr="007C6909">
              <w:rPr>
                <w:rFonts w:ascii="Times New Roman" w:eastAsia="Times New Roman" w:hAnsi="Times New Roman" w:cs="Times New Roman"/>
                <w:sz w:val="24"/>
                <w:szCs w:val="24"/>
                <w:lang w:val="en-US"/>
              </w:rPr>
              <w:t>Mật kh</w:t>
            </w:r>
            <w:r w:rsidR="00E21E38" w:rsidRPr="007C6909">
              <w:rPr>
                <w:rFonts w:ascii="Times New Roman" w:eastAsia="Times New Roman" w:hAnsi="Times New Roman" w:cs="Times New Roman"/>
                <w:sz w:val="24"/>
                <w:szCs w:val="24"/>
                <w:lang w:val="en-US"/>
              </w:rPr>
              <w:t xml:space="preserve">ẩu = 12345, Nhập lại mật khẩu </w:t>
            </w:r>
            <w:r w:rsidR="000A1966" w:rsidRPr="007C6909">
              <w:rPr>
                <w:rFonts w:ascii="Times New Roman" w:eastAsia="Times New Roman" w:hAnsi="Times New Roman" w:cs="Times New Roman"/>
                <w:sz w:val="24"/>
                <w:szCs w:val="24"/>
                <w:lang w:val="en-US"/>
              </w:rPr>
              <w:t xml:space="preserve">= </w:t>
            </w:r>
            <w:r w:rsidR="00E82063" w:rsidRPr="007C6909">
              <w:rPr>
                <w:rFonts w:ascii="Times New Roman" w:eastAsia="Times New Roman" w:hAnsi="Times New Roman" w:cs="Times New Roman"/>
                <w:sz w:val="24"/>
                <w:szCs w:val="24"/>
                <w:lang w:val="en-US"/>
              </w:rPr>
              <w:t>12345</w:t>
            </w:r>
            <w:r w:rsidR="00214E58" w:rsidRPr="007C6909">
              <w:rPr>
                <w:rFonts w:ascii="Times New Roman" w:eastAsia="Times New Roman" w:hAnsi="Times New Roman" w:cs="Times New Roman"/>
                <w:sz w:val="24"/>
                <w:szCs w:val="24"/>
                <w:lang w:val="en-US"/>
              </w:rPr>
              <w:t xml:space="preserve">, </w:t>
            </w:r>
            <w:r w:rsidR="006907A9" w:rsidRPr="007C6909">
              <w:rPr>
                <w:rFonts w:ascii="Times New Roman" w:eastAsia="Times New Roman" w:hAnsi="Times New Roman" w:cs="Times New Roman"/>
                <w:sz w:val="24"/>
                <w:szCs w:val="24"/>
                <w:lang w:val="en-US"/>
              </w:rPr>
              <w:t xml:space="preserve">Số điện thoại </w:t>
            </w:r>
            <w:r w:rsidR="00CE693E" w:rsidRPr="007C6909">
              <w:rPr>
                <w:rFonts w:ascii="Times New Roman" w:eastAsia="Times New Roman" w:hAnsi="Times New Roman" w:cs="Times New Roman"/>
                <w:sz w:val="24"/>
                <w:szCs w:val="24"/>
                <w:lang w:val="en-US"/>
              </w:rPr>
              <w:t xml:space="preserve">= 0705145129, </w:t>
            </w:r>
            <w:r w:rsidR="00DB7F7C" w:rsidRPr="007C6909">
              <w:rPr>
                <w:rFonts w:ascii="Times New Roman" w:eastAsia="Times New Roman" w:hAnsi="Times New Roman" w:cs="Times New Roman"/>
                <w:sz w:val="24"/>
                <w:szCs w:val="24"/>
                <w:lang w:val="en-US"/>
              </w:rPr>
              <w:t xml:space="preserve">Giới tính = Nam, Quốc gia = Việt Nam, Tỉnh thành = Hà Nội, Huyện = Bắc Từ Liêm, Xã = Phú Diễn, </w:t>
            </w:r>
            <w:r w:rsidR="00972062" w:rsidRPr="007C6909">
              <w:rPr>
                <w:rFonts w:ascii="Times New Roman" w:eastAsia="Times New Roman" w:hAnsi="Times New Roman" w:cs="Times New Roman"/>
                <w:sz w:val="24"/>
                <w:szCs w:val="24"/>
                <w:lang w:val="en-US"/>
              </w:rPr>
              <w:t>Địa chỉ chi tiết = Số nhà 23, Tổ dân phố 16</w:t>
            </w:r>
            <w:r w:rsidR="00D17FA2" w:rsidRPr="007C6909">
              <w:rPr>
                <w:rFonts w:ascii="Times New Roman" w:eastAsia="Times New Roman" w:hAnsi="Times New Roman" w:cs="Times New Roman"/>
                <w:sz w:val="24"/>
                <w:szCs w:val="24"/>
                <w:lang w:val="en-US"/>
              </w:rPr>
              <w:t xml:space="preserve"> </w:t>
            </w:r>
            <w:r w:rsidR="435FDD0D" w:rsidRPr="007C6909">
              <w:rPr>
                <w:rFonts w:ascii="Times New Roman" w:eastAsia="Times New Roman" w:hAnsi="Times New Roman" w:cs="Times New Roman"/>
                <w:sz w:val="24"/>
                <w:szCs w:val="24"/>
              </w:rPr>
              <w:t>. Nếu người đăng ký muốn làm người bán thì tích vào ô người bán</w:t>
            </w:r>
            <w:r w:rsidR="4814EF7D" w:rsidRPr="007C6909">
              <w:rPr>
                <w:rFonts w:ascii="Times New Roman" w:eastAsia="Times New Roman" w:hAnsi="Times New Roman" w:cs="Times New Roman"/>
                <w:sz w:val="24"/>
                <w:szCs w:val="24"/>
              </w:rPr>
              <w:t>. Cuối cùng</w:t>
            </w:r>
            <w:r w:rsidR="00CE686F" w:rsidRPr="007C6909">
              <w:rPr>
                <w:rFonts w:ascii="Times New Roman" w:eastAsia="Times New Roman" w:hAnsi="Times New Roman" w:cs="Times New Roman"/>
                <w:sz w:val="24"/>
                <w:szCs w:val="24"/>
              </w:rPr>
              <w:t xml:space="preserve"> bấm vào nút Đăng ký </w:t>
            </w:r>
            <w:commentRangeEnd w:id="3659"/>
            <w:r w:rsidR="00590221" w:rsidRPr="007C6909">
              <w:rPr>
                <w:rStyle w:val="CommentReference"/>
                <w:sz w:val="24"/>
                <w:szCs w:val="24"/>
              </w:rPr>
              <w:commentReference w:id="3659"/>
            </w:r>
          </w:p>
          <w:p w14:paraId="1A174DD3" w14:textId="439FA78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ra giao diện để khách hàng nhập mã OTP và gửi đến gmail của khách hàng 1 mã OTP </w:t>
            </w:r>
          </w:p>
          <w:p w14:paraId="47131CE6" w14:textId="74FE3700" w:rsidR="007569A2" w:rsidRPr="007C6909" w:rsidRDefault="3F723845"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 chính xác mã OTP đó </w:t>
            </w:r>
          </w:p>
          <w:p w14:paraId="79DEB2BB"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7C6909" w:rsidRDefault="00CE686F" w:rsidP="001425D6">
            <w:pPr>
              <w:widowControl w:val="0"/>
              <w:spacing w:line="240" w:lineRule="auto"/>
              <w:ind w:left="96"/>
              <w:rPr>
                <w:rFonts w:ascii="Times New Roman" w:eastAsia="Times New Roman" w:hAnsi="Times New Roman" w:cs="Times New Roman"/>
                <w:sz w:val="24"/>
                <w:szCs w:val="24"/>
              </w:rPr>
              <w:pPrChange w:id="3660"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5B54B83" w14:textId="5790E373" w:rsidR="007569A2" w:rsidRPr="007C6909" w:rsidRDefault="00CE686F" w:rsidP="001425D6">
            <w:pPr>
              <w:widowControl w:val="0"/>
              <w:ind w:left="96"/>
              <w:rPr>
                <w:rFonts w:ascii="Times New Roman" w:eastAsia="Times New Roman" w:hAnsi="Times New Roman" w:cs="Times New Roman"/>
                <w:sz w:val="24"/>
                <w:szCs w:val="24"/>
                <w:lang w:val="en-US"/>
              </w:rPr>
              <w:pPrChange w:id="3661"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5.1 </w:t>
            </w:r>
            <w:commentRangeStart w:id="3662"/>
            <w:r w:rsidRPr="007C6909">
              <w:rPr>
                <w:rFonts w:ascii="Times New Roman" w:eastAsia="Times New Roman" w:hAnsi="Times New Roman" w:cs="Times New Roman"/>
                <w:sz w:val="24"/>
                <w:szCs w:val="24"/>
              </w:rPr>
              <w:t xml:space="preserve">Thông tin </w:t>
            </w:r>
            <w:r w:rsidR="353C29FE" w:rsidRPr="007C6909">
              <w:rPr>
                <w:rFonts w:ascii="Times New Roman" w:eastAsia="Times New Roman" w:hAnsi="Times New Roman" w:cs="Times New Roman"/>
                <w:sz w:val="24"/>
                <w:szCs w:val="24"/>
              </w:rPr>
              <w:t>n</w:t>
            </w:r>
            <w:r w:rsidR="6919DFF4" w:rsidRPr="007C6909">
              <w:rPr>
                <w:rFonts w:ascii="Times New Roman" w:eastAsia="Times New Roman" w:hAnsi="Times New Roman" w:cs="Times New Roman"/>
                <w:sz w:val="24"/>
                <w:szCs w:val="24"/>
              </w:rPr>
              <w:t>gười đăng ký</w:t>
            </w:r>
            <w:r w:rsidRPr="007C6909">
              <w:rPr>
                <w:rFonts w:ascii="Times New Roman" w:eastAsia="Times New Roman" w:hAnsi="Times New Roman" w:cs="Times New Roman"/>
                <w:sz w:val="24"/>
                <w:szCs w:val="24"/>
              </w:rPr>
              <w:t xml:space="preserve"> đã được đăng ký trước đó</w:t>
            </w:r>
            <w:commentRangeEnd w:id="3662"/>
            <w:r w:rsidR="003A0622" w:rsidRPr="007C6909">
              <w:rPr>
                <w:rStyle w:val="CommentReference"/>
                <w:sz w:val="24"/>
                <w:szCs w:val="24"/>
              </w:rPr>
              <w:commentReference w:id="3662"/>
            </w:r>
          </w:p>
          <w:p w14:paraId="4CCBB3E4" w14:textId="36263583" w:rsidR="0010042F" w:rsidRPr="007C6909" w:rsidRDefault="0010042F" w:rsidP="001425D6">
            <w:pPr>
              <w:widowControl w:val="0"/>
              <w:ind w:left="96"/>
              <w:rPr>
                <w:rFonts w:ascii="Times New Roman" w:eastAsia="Times New Roman" w:hAnsi="Times New Roman" w:cs="Times New Roman"/>
                <w:sz w:val="24"/>
                <w:szCs w:val="24"/>
                <w:lang w:val="en-US"/>
              </w:rPr>
              <w:pPrChange w:id="3663"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5.1.1 Hệ thống thông báo </w:t>
            </w:r>
            <w:r w:rsidR="00F1619E" w:rsidRPr="007C6909">
              <w:rPr>
                <w:rFonts w:ascii="Times New Roman" w:eastAsia="Times New Roman" w:hAnsi="Times New Roman" w:cs="Times New Roman"/>
                <w:sz w:val="24"/>
                <w:szCs w:val="24"/>
                <w:lang w:val="en-US"/>
              </w:rPr>
              <w:t xml:space="preserve">Email đã được đăng ký </w:t>
            </w:r>
          </w:p>
          <w:p w14:paraId="1EA75D3F" w14:textId="55C1F8B6" w:rsidR="00A7228C" w:rsidRPr="007C6909" w:rsidRDefault="00A7228C" w:rsidP="001425D6">
            <w:pPr>
              <w:widowControl w:val="0"/>
              <w:ind w:left="96"/>
              <w:rPr>
                <w:rFonts w:ascii="Times New Roman" w:eastAsia="Times New Roman" w:hAnsi="Times New Roman" w:cs="Times New Roman"/>
                <w:sz w:val="24"/>
                <w:szCs w:val="24"/>
                <w:lang w:val="en-US"/>
              </w:rPr>
              <w:pPrChange w:id="3664"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5.1.2 Người đăng kí nhập 1 email khác của bản thân để đăng ký</w:t>
            </w:r>
          </w:p>
          <w:p w14:paraId="26809B1A" w14:textId="50EA8B60" w:rsidR="00867E7E" w:rsidRPr="007C6909" w:rsidRDefault="00867E7E" w:rsidP="001425D6">
            <w:pPr>
              <w:widowControl w:val="0"/>
              <w:ind w:left="96"/>
              <w:rPr>
                <w:rFonts w:ascii="Times New Roman" w:eastAsia="Times New Roman" w:hAnsi="Times New Roman" w:cs="Times New Roman"/>
                <w:sz w:val="24"/>
                <w:szCs w:val="24"/>
                <w:lang w:val="en-US"/>
              </w:rPr>
              <w:pPrChange w:id="3665"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 </w:t>
            </w:r>
            <w:r w:rsidR="000654F2" w:rsidRPr="007C6909">
              <w:rPr>
                <w:rFonts w:ascii="Times New Roman" w:eastAsia="Times New Roman" w:hAnsi="Times New Roman" w:cs="Times New Roman"/>
                <w:sz w:val="24"/>
                <w:szCs w:val="24"/>
                <w:lang w:val="en-US"/>
              </w:rPr>
              <w:t xml:space="preserve">Thông tin người dùng sai định dạng </w:t>
            </w:r>
          </w:p>
          <w:p w14:paraId="1938C935" w14:textId="11635309" w:rsidR="000654F2" w:rsidRPr="007C6909" w:rsidRDefault="000654F2" w:rsidP="001425D6">
            <w:pPr>
              <w:widowControl w:val="0"/>
              <w:ind w:left="96"/>
              <w:rPr>
                <w:rFonts w:ascii="Times New Roman" w:eastAsia="Times New Roman" w:hAnsi="Times New Roman" w:cs="Times New Roman"/>
                <w:sz w:val="24"/>
                <w:szCs w:val="24"/>
                <w:lang w:val="en-US"/>
              </w:rPr>
              <w:pPrChange w:id="3666"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5.2.1 Hệ thống thông báo thông tin bị sai </w:t>
            </w:r>
            <w:r w:rsidR="00DE5738" w:rsidRPr="007C6909">
              <w:rPr>
                <w:rFonts w:ascii="Times New Roman" w:eastAsia="Times New Roman" w:hAnsi="Times New Roman" w:cs="Times New Roman"/>
                <w:sz w:val="24"/>
                <w:szCs w:val="24"/>
                <w:lang w:val="en-US"/>
              </w:rPr>
              <w:t>định dạng</w:t>
            </w:r>
          </w:p>
          <w:p w14:paraId="6207E0A2" w14:textId="6CF64EEA" w:rsidR="000654F2" w:rsidRPr="007C6909" w:rsidRDefault="000654F2" w:rsidP="001425D6">
            <w:pPr>
              <w:widowControl w:val="0"/>
              <w:ind w:left="96"/>
              <w:rPr>
                <w:rFonts w:ascii="Times New Roman" w:eastAsia="Times New Roman" w:hAnsi="Times New Roman" w:cs="Times New Roman"/>
                <w:sz w:val="24"/>
                <w:szCs w:val="24"/>
                <w:lang w:val="en-US"/>
              </w:rPr>
              <w:pPrChange w:id="366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5.2.2 Người dùng </w:t>
            </w:r>
            <w:r w:rsidR="008204D4" w:rsidRPr="007C6909">
              <w:rPr>
                <w:rFonts w:ascii="Times New Roman" w:eastAsia="Times New Roman" w:hAnsi="Times New Roman" w:cs="Times New Roman"/>
                <w:sz w:val="24"/>
                <w:szCs w:val="24"/>
                <w:lang w:val="en-US"/>
              </w:rPr>
              <w:t>nhập lại thông tin để đăng ký</w:t>
            </w:r>
          </w:p>
          <w:p w14:paraId="3A14DCEE" w14:textId="6C7294B5" w:rsidR="007569A2" w:rsidRPr="007C6909" w:rsidRDefault="00CE686F" w:rsidP="001425D6">
            <w:pPr>
              <w:widowControl w:val="0"/>
              <w:ind w:left="96"/>
              <w:rPr>
                <w:rFonts w:ascii="Times New Roman" w:eastAsia="Times New Roman" w:hAnsi="Times New Roman" w:cs="Times New Roman"/>
                <w:sz w:val="24"/>
                <w:szCs w:val="24"/>
              </w:rPr>
              <w:pPrChange w:id="366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6.1 </w:t>
            </w:r>
            <w:r w:rsidR="3DFD60A7" w:rsidRPr="007C6909">
              <w:rPr>
                <w:rFonts w:ascii="Times New Roman" w:eastAsia="Times New Roman" w:hAnsi="Times New Roman" w:cs="Times New Roman"/>
                <w:sz w:val="24"/>
                <w:szCs w:val="24"/>
              </w:rPr>
              <w:t xml:space="preserve"> Người đăng ký</w:t>
            </w:r>
            <w:r w:rsidRPr="007C6909">
              <w:rPr>
                <w:rFonts w:ascii="Times New Roman" w:eastAsia="Times New Roman" w:hAnsi="Times New Roman" w:cs="Times New Roman"/>
                <w:sz w:val="24"/>
                <w:szCs w:val="24"/>
              </w:rPr>
              <w:t xml:space="preserve"> nhập sai gmail nên không nhận được OTP</w:t>
            </w:r>
          </w:p>
          <w:p w14:paraId="7E75FCD0"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p w14:paraId="10FDAA0E"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7749704C" w14:textId="2C701A35" w:rsidR="5A64F9FC" w:rsidRPr="00953C43" w:rsidRDefault="00953C43" w:rsidP="00A36C48">
      <w:pPr>
        <w:pStyle w:val="Caption"/>
        <w:spacing w:before="240"/>
        <w:rPr>
          <w:rFonts w:eastAsia="Times New Roman" w:cs="Times New Roman"/>
          <w:sz w:val="26"/>
          <w:szCs w:val="26"/>
          <w:lang w:val="en-US"/>
        </w:rPr>
      </w:pPr>
      <w:bookmarkStart w:id="3669" w:name="_Toc1861305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5</w:t>
      </w:r>
      <w:r w:rsidR="00115DF8">
        <w:fldChar w:fldCharType="end"/>
      </w:r>
      <w:r>
        <w:rPr>
          <w:lang w:val="en-US"/>
        </w:rPr>
        <w:t xml:space="preserve"> Kịch bản</w:t>
      </w:r>
      <w:r w:rsidR="00BF3EA6">
        <w:rPr>
          <w:lang w:val="en-US"/>
        </w:rPr>
        <w:t xml:space="preserve"> người dùng</w:t>
      </w:r>
      <w:r>
        <w:rPr>
          <w:lang w:val="en-US"/>
        </w:rPr>
        <w:t xml:space="preserve"> đăng ký tài khoản</w:t>
      </w:r>
      <w:bookmarkEnd w:id="3669"/>
    </w:p>
    <w:p w14:paraId="673C37A3" w14:textId="46F89A9F" w:rsidR="00A14FDE" w:rsidRPr="007C6909" w:rsidRDefault="00CE686F" w:rsidP="00A36C48">
      <w:pPr>
        <w:pStyle w:val="ListParagraph"/>
        <w:numPr>
          <w:ilvl w:val="0"/>
          <w:numId w:val="179"/>
        </w:numPr>
        <w:spacing w:after="200" w:line="360" w:lineRule="auto"/>
        <w:ind w:left="709"/>
        <w:rPr>
          <w:rFonts w:ascii="Times New Roman" w:hAnsi="Times New Roman" w:cs="Times New Roman"/>
          <w:b/>
          <w:sz w:val="24"/>
          <w:szCs w:val="24"/>
          <w:lang w:val="en-US"/>
        </w:rPr>
        <w:pPrChange w:id="3670" w:author="Việt Lương" w:date="2024-12-26T18:22:00Z" w16du:dateUtc="2024-12-26T11:22:00Z">
          <w:pPr>
            <w:pStyle w:val="ListParagraph"/>
            <w:numPr>
              <w:numId w:val="179"/>
            </w:numPr>
            <w:spacing w:line="360" w:lineRule="auto"/>
            <w:ind w:left="709" w:hanging="360"/>
          </w:pPr>
        </w:pPrChange>
      </w:pPr>
      <w:r w:rsidRPr="007C6909">
        <w:rPr>
          <w:rFonts w:ascii="Times New Roman" w:hAnsi="Times New Roman" w:cs="Times New Roman"/>
          <w:b/>
          <w:sz w:val="24"/>
          <w:szCs w:val="24"/>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64001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D4E0BEC" w14:textId="2B9949A3"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1A9C0EED" w:rsidRPr="007C6909">
              <w:rPr>
                <w:rFonts w:ascii="Times New Roman" w:eastAsia="Times New Roman" w:hAnsi="Times New Roman" w:cs="Times New Roman"/>
                <w:sz w:val="24"/>
                <w:szCs w:val="24"/>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2A23AB3" w14:textId="5EEAC460"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A99F9D3" w:rsidRPr="007C6909">
              <w:rPr>
                <w:rFonts w:ascii="Times New Roman" w:eastAsia="Times New Roman" w:hAnsi="Times New Roman" w:cs="Times New Roman"/>
                <w:sz w:val="24"/>
                <w:szCs w:val="24"/>
              </w:rPr>
              <w:t xml:space="preserve">, người bán </w:t>
            </w:r>
            <w:r w:rsidRPr="007C6909">
              <w:rPr>
                <w:rFonts w:ascii="Times New Roman" w:eastAsia="Times New Roman" w:hAnsi="Times New Roman" w:cs="Times New Roman"/>
                <w:sz w:val="24"/>
                <w:szCs w:val="24"/>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7C6909" w:rsidRDefault="00CE686F">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70F9B15" w14:textId="28C4BE51"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100F0DA"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B0FBDD2" w14:textId="77777777" w:rsidR="007569A2" w:rsidRPr="007C6909" w:rsidRDefault="00CE686F"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truy cập vào trang web của hệ thống</w:t>
            </w:r>
          </w:p>
          <w:p w14:paraId="1A6FD2B6" w14:textId="6647F66E" w:rsidR="007569A2" w:rsidRPr="007C6909" w:rsidRDefault="00CE686F" w:rsidP="00034C0F">
            <w:pPr>
              <w:widowControl w:val="0"/>
              <w:numPr>
                <w:ilvl w:val="0"/>
                <w:numId w:val="55"/>
              </w:numPr>
              <w:rPr>
                <w:rFonts w:ascii="Times New Roman" w:eastAsia="Times New Roman" w:hAnsi="Times New Roman" w:cs="Times New Roman"/>
                <w:sz w:val="24"/>
                <w:szCs w:val="24"/>
              </w:rPr>
            </w:pPr>
            <w:commentRangeStart w:id="3671"/>
            <w:r w:rsidRPr="007C6909">
              <w:rPr>
                <w:rFonts w:ascii="Times New Roman" w:eastAsia="Times New Roman" w:hAnsi="Times New Roman" w:cs="Times New Roman"/>
                <w:sz w:val="24"/>
                <w:szCs w:val="24"/>
              </w:rPr>
              <w:t>Hệ thống trả về giao diện cho người dùng đăng nhập</w:t>
            </w:r>
            <w:commentRangeEnd w:id="3671"/>
            <w:r w:rsidR="006C6D73" w:rsidRPr="007C6909">
              <w:rPr>
                <w:rStyle w:val="CommentReference"/>
                <w:sz w:val="24"/>
                <w:szCs w:val="24"/>
              </w:rPr>
              <w:commentReference w:id="3671"/>
            </w:r>
            <w:r w:rsidR="008A5B89" w:rsidRPr="007C6909">
              <w:rPr>
                <w:rFonts w:ascii="Times New Roman" w:eastAsia="Times New Roman" w:hAnsi="Times New Roman" w:cs="Times New Roman"/>
                <w:sz w:val="24"/>
                <w:szCs w:val="24"/>
                <w:lang w:val="en-US"/>
              </w:rPr>
              <w:t xml:space="preserve"> gồm các trường Email</w:t>
            </w:r>
            <w:r w:rsidR="00115BD4" w:rsidRPr="007C6909">
              <w:rPr>
                <w:rFonts w:ascii="Times New Roman" w:eastAsia="Times New Roman" w:hAnsi="Times New Roman" w:cs="Times New Roman"/>
                <w:sz w:val="24"/>
                <w:szCs w:val="24"/>
                <w:lang w:val="en-US"/>
              </w:rPr>
              <w:t xml:space="preserve">, </w:t>
            </w:r>
            <w:r w:rsidR="007A1F32" w:rsidRPr="007C6909">
              <w:rPr>
                <w:rFonts w:ascii="Times New Roman" w:eastAsia="Times New Roman" w:hAnsi="Times New Roman" w:cs="Times New Roman"/>
                <w:sz w:val="24"/>
                <w:szCs w:val="24"/>
                <w:lang w:val="en-US"/>
              </w:rPr>
              <w:t>Mật khẩu</w:t>
            </w:r>
            <w:r w:rsidR="00115BD4" w:rsidRPr="007C6909">
              <w:rPr>
                <w:rFonts w:ascii="Times New Roman" w:eastAsia="Times New Roman" w:hAnsi="Times New Roman" w:cs="Times New Roman"/>
                <w:sz w:val="24"/>
                <w:szCs w:val="24"/>
                <w:lang w:val="en-US"/>
              </w:rPr>
              <w:t xml:space="preserve">, </w:t>
            </w:r>
            <w:r w:rsidR="00B32271" w:rsidRPr="007C6909">
              <w:rPr>
                <w:rFonts w:ascii="Times New Roman" w:eastAsia="Times New Roman" w:hAnsi="Times New Roman" w:cs="Times New Roman"/>
                <w:sz w:val="24"/>
                <w:szCs w:val="24"/>
                <w:lang w:val="en-US"/>
              </w:rPr>
              <w:t>các nút ghi nh</w:t>
            </w:r>
            <w:r w:rsidR="00780A4E" w:rsidRPr="007C6909">
              <w:rPr>
                <w:rFonts w:ascii="Times New Roman" w:eastAsia="Times New Roman" w:hAnsi="Times New Roman" w:cs="Times New Roman"/>
                <w:sz w:val="24"/>
                <w:szCs w:val="24"/>
                <w:lang w:val="en-US"/>
              </w:rPr>
              <w:t>ớ mật khẩu</w:t>
            </w:r>
            <w:r w:rsidR="005A2DDD" w:rsidRPr="007C6909">
              <w:rPr>
                <w:rFonts w:ascii="Times New Roman" w:eastAsia="Times New Roman" w:hAnsi="Times New Roman" w:cs="Times New Roman"/>
                <w:sz w:val="24"/>
                <w:szCs w:val="24"/>
                <w:lang w:val="en-US"/>
              </w:rPr>
              <w:t>, quên mật khẩu, kênh người bán</w:t>
            </w:r>
            <w:r w:rsidR="00082413" w:rsidRPr="007C6909">
              <w:rPr>
                <w:rFonts w:ascii="Times New Roman" w:eastAsia="Times New Roman" w:hAnsi="Times New Roman" w:cs="Times New Roman"/>
                <w:sz w:val="24"/>
                <w:szCs w:val="24"/>
                <w:lang w:val="en-US"/>
              </w:rPr>
              <w:t>, Đăng ký</w:t>
            </w:r>
            <w:r w:rsidR="005A2DDD" w:rsidRPr="007C6909">
              <w:rPr>
                <w:rFonts w:ascii="Times New Roman" w:eastAsia="Times New Roman" w:hAnsi="Times New Roman" w:cs="Times New Roman"/>
                <w:sz w:val="24"/>
                <w:szCs w:val="24"/>
                <w:lang w:val="en-US"/>
              </w:rPr>
              <w:t xml:space="preserve"> và Đăng nhập</w:t>
            </w:r>
            <w:r w:rsidR="00E9477A" w:rsidRPr="007C6909">
              <w:rPr>
                <w:rFonts w:ascii="Times New Roman" w:eastAsia="Times New Roman" w:hAnsi="Times New Roman" w:cs="Times New Roman"/>
                <w:sz w:val="24"/>
                <w:szCs w:val="24"/>
                <w:lang w:val="en-US"/>
              </w:rPr>
              <w:t xml:space="preserve"> </w:t>
            </w:r>
          </w:p>
          <w:p w14:paraId="081E49D2" w14:textId="1BD45742" w:rsidR="007569A2" w:rsidRPr="007C6909" w:rsidRDefault="000F476D"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Nếu người dùng </w:t>
            </w:r>
            <w:r w:rsidR="00F62A5B" w:rsidRPr="007C6909">
              <w:rPr>
                <w:rFonts w:ascii="Times New Roman" w:eastAsia="Times New Roman" w:hAnsi="Times New Roman" w:cs="Times New Roman"/>
                <w:sz w:val="24"/>
                <w:szCs w:val="24"/>
                <w:lang w:val="en-US"/>
              </w:rPr>
              <w:t xml:space="preserve">muốn đăng nhập bằng </w:t>
            </w:r>
            <w:r w:rsidR="00932AAF" w:rsidRPr="007C6909">
              <w:rPr>
                <w:rFonts w:ascii="Times New Roman" w:eastAsia="Times New Roman" w:hAnsi="Times New Roman" w:cs="Times New Roman"/>
                <w:sz w:val="24"/>
                <w:szCs w:val="24"/>
                <w:lang w:val="en-US"/>
              </w:rPr>
              <w:t>Kênh người bán thì bấm vào kênh người bán</w:t>
            </w:r>
            <w:r w:rsidR="005A6374"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 xml:space="preserve">Người dùng điền </w:t>
            </w:r>
            <w:r w:rsidR="004B0BB8" w:rsidRPr="007C6909">
              <w:rPr>
                <w:rFonts w:ascii="Times New Roman" w:eastAsia="Times New Roman" w:hAnsi="Times New Roman" w:cs="Times New Roman"/>
                <w:sz w:val="24"/>
                <w:szCs w:val="24"/>
                <w:lang w:val="en-US"/>
              </w:rPr>
              <w:t>Email = kinltrung72@gmail.com</w:t>
            </w:r>
            <w:r w:rsidR="00CE686F" w:rsidRPr="007C6909">
              <w:rPr>
                <w:rFonts w:ascii="Times New Roman" w:eastAsia="Times New Roman" w:hAnsi="Times New Roman" w:cs="Times New Roman"/>
                <w:sz w:val="24"/>
                <w:szCs w:val="24"/>
              </w:rPr>
              <w:t xml:space="preserve"> và mật khẩu </w:t>
            </w:r>
            <w:r w:rsidR="00E9477A" w:rsidRPr="007C6909">
              <w:rPr>
                <w:rFonts w:ascii="Times New Roman" w:eastAsia="Times New Roman" w:hAnsi="Times New Roman" w:cs="Times New Roman"/>
                <w:sz w:val="24"/>
                <w:szCs w:val="24"/>
                <w:lang w:val="en-US"/>
              </w:rPr>
              <w:t>= 12345</w:t>
            </w:r>
            <w:r w:rsidR="00CE686F" w:rsidRPr="007C6909">
              <w:rPr>
                <w:rFonts w:ascii="Times New Roman" w:eastAsia="Times New Roman" w:hAnsi="Times New Roman" w:cs="Times New Roman"/>
                <w:sz w:val="24"/>
                <w:szCs w:val="24"/>
              </w:rPr>
              <w:t xml:space="preserve"> </w:t>
            </w:r>
            <w:r w:rsidR="00E9477A" w:rsidRPr="007C6909">
              <w:rPr>
                <w:rFonts w:ascii="Times New Roman" w:eastAsia="Times New Roman" w:hAnsi="Times New Roman" w:cs="Times New Roman"/>
                <w:sz w:val="24"/>
                <w:szCs w:val="24"/>
                <w:lang w:val="en-US"/>
              </w:rPr>
              <w:t>và bấm Đăng nhập</w:t>
            </w:r>
          </w:p>
          <w:p w14:paraId="49B84A17" w14:textId="77777777" w:rsidR="007569A2" w:rsidRPr="007C6909" w:rsidRDefault="00CE686F" w:rsidP="00034C0F">
            <w:pPr>
              <w:widowControl w:val="0"/>
              <w:numPr>
                <w:ilvl w:val="0"/>
                <w:numId w:val="55"/>
              </w:numPr>
              <w:spacing w:before="4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trang chủ Home cho người dùng</w:t>
            </w:r>
          </w:p>
          <w:p w14:paraId="2191599E" w14:textId="77777777" w:rsidR="007569A2" w:rsidRPr="007C6909" w:rsidRDefault="007569A2">
            <w:pPr>
              <w:widowControl w:val="0"/>
              <w:spacing w:before="46" w:line="240" w:lineRule="auto"/>
              <w:ind w:left="708"/>
              <w:rPr>
                <w:rFonts w:ascii="Times New Roman" w:eastAsia="Times New Roman" w:hAnsi="Times New Roman" w:cs="Times New Roman"/>
                <w:sz w:val="24"/>
                <w:szCs w:val="24"/>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245AB83" w14:textId="3C243E37" w:rsidR="007569A2" w:rsidRPr="007C6909" w:rsidRDefault="00CE686F"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4.1 Hệ thống thông báo tài khoản </w:t>
            </w:r>
            <w:r w:rsidR="00BD6C18">
              <w:rPr>
                <w:rFonts w:ascii="Times New Roman" w:eastAsia="Times New Roman" w:hAnsi="Times New Roman" w:cs="Times New Roman"/>
                <w:sz w:val="24"/>
                <w:szCs w:val="24"/>
                <w:lang w:val="en-US"/>
              </w:rPr>
              <w:t>hoặc mật khẩu không chính xác</w:t>
            </w:r>
            <w:r w:rsidR="00EC4DCC" w:rsidRPr="007C6909">
              <w:rPr>
                <w:rFonts w:ascii="Times New Roman" w:eastAsia="Times New Roman" w:hAnsi="Times New Roman" w:cs="Times New Roman"/>
                <w:sz w:val="24"/>
                <w:szCs w:val="24"/>
                <w:lang w:val="en-US"/>
              </w:rPr>
              <w:t xml:space="preserve"> </w:t>
            </w:r>
          </w:p>
          <w:p w14:paraId="74FC9DBA" w14:textId="2A55472C" w:rsidR="00EC4DCC" w:rsidRPr="007C6909" w:rsidRDefault="00EC4DCC"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4.1.1 Người dùng kiểm tra lại </w:t>
            </w:r>
            <w:r w:rsidR="002008A9" w:rsidRPr="007C6909">
              <w:rPr>
                <w:rFonts w:ascii="Times New Roman" w:eastAsia="Times New Roman" w:hAnsi="Times New Roman" w:cs="Times New Roman"/>
                <w:sz w:val="24"/>
                <w:szCs w:val="24"/>
                <w:lang w:val="en-US"/>
              </w:rPr>
              <w:t>email và mật khẩu</w:t>
            </w:r>
            <w:r w:rsidR="00E94346" w:rsidRPr="007C6909">
              <w:rPr>
                <w:rFonts w:ascii="Times New Roman" w:eastAsia="Times New Roman" w:hAnsi="Times New Roman" w:cs="Times New Roman"/>
                <w:sz w:val="24"/>
                <w:szCs w:val="24"/>
                <w:lang w:val="en-US"/>
              </w:rPr>
              <w:t xml:space="preserve"> hoặc bấm vào Quên</w:t>
            </w:r>
          </w:p>
          <w:p w14:paraId="6F31C056" w14:textId="194D3818" w:rsidR="00E94346" w:rsidRPr="007C6909" w:rsidRDefault="00E94346"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mật khẩu để lấy lại mật khẩu</w:t>
            </w:r>
          </w:p>
          <w:p w14:paraId="598798B0" w14:textId="77777777" w:rsidR="006A138B" w:rsidRPr="007C6909" w:rsidRDefault="006A138B"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A05F8" w:rsidRPr="007C6909">
              <w:rPr>
                <w:rFonts w:ascii="Times New Roman" w:eastAsia="Times New Roman" w:hAnsi="Times New Roman" w:cs="Times New Roman"/>
                <w:sz w:val="24"/>
                <w:szCs w:val="24"/>
                <w:lang w:val="en-US"/>
              </w:rPr>
              <w:t xml:space="preserve">4.2 </w:t>
            </w:r>
            <w:r w:rsidR="00403A32" w:rsidRPr="007C6909">
              <w:rPr>
                <w:rFonts w:ascii="Times New Roman" w:eastAsia="Times New Roman" w:hAnsi="Times New Roman" w:cs="Times New Roman"/>
                <w:sz w:val="24"/>
                <w:szCs w:val="24"/>
                <w:lang w:val="en-US"/>
              </w:rPr>
              <w:t xml:space="preserve">Hệ thống thông báo email không đúng định dạng </w:t>
            </w:r>
          </w:p>
          <w:p w14:paraId="1DB9D751" w14:textId="0E239CDF" w:rsidR="00403A32" w:rsidRPr="007C6909" w:rsidRDefault="00403A32"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4.2.1 Người dùng kiểm tra lại email và đăng nhập lại </w:t>
            </w:r>
          </w:p>
        </w:tc>
      </w:tr>
    </w:tbl>
    <w:p w14:paraId="4DD1A6CE" w14:textId="020D97F8" w:rsidR="00EA4A86" w:rsidRPr="007C6909" w:rsidRDefault="00953C43" w:rsidP="007C6909">
      <w:pPr>
        <w:pStyle w:val="Caption"/>
        <w:spacing w:before="240"/>
        <w:rPr>
          <w:rFonts w:cs="Times New Roman"/>
          <w:b/>
          <w:sz w:val="26"/>
          <w:szCs w:val="26"/>
          <w:lang w:val="en-US"/>
        </w:rPr>
      </w:pPr>
      <w:bookmarkStart w:id="3672" w:name="_Toc18613055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6</w:t>
      </w:r>
      <w:r w:rsidR="00115DF8">
        <w:fldChar w:fldCharType="end"/>
      </w:r>
      <w:r>
        <w:rPr>
          <w:lang w:val="en-US"/>
        </w:rPr>
        <w:t xml:space="preserve"> Kịch bản</w:t>
      </w:r>
      <w:r w:rsidR="00BF3EA6">
        <w:rPr>
          <w:lang w:val="en-US"/>
        </w:rPr>
        <w:t xml:space="preserve"> người dùng</w:t>
      </w:r>
      <w:r>
        <w:rPr>
          <w:lang w:val="en-US"/>
        </w:rPr>
        <w:t xml:space="preserve"> đăng nhập</w:t>
      </w:r>
      <w:bookmarkEnd w:id="3672"/>
    </w:p>
    <w:p w14:paraId="7673E5AE" w14:textId="541BE94A" w:rsidR="007569A2" w:rsidRPr="007C6909" w:rsidRDefault="078731BC" w:rsidP="00C60A20">
      <w:pPr>
        <w:pStyle w:val="ListParagraph"/>
        <w:numPr>
          <w:ilvl w:val="0"/>
          <w:numId w:val="86"/>
        </w:numPr>
        <w:spacing w:after="160" w:line="360" w:lineRule="auto"/>
        <w:rPr>
          <w:rFonts w:ascii="Times New Roman" w:hAnsi="Times New Roman" w:cs="Times New Roman"/>
          <w:b/>
          <w:sz w:val="24"/>
          <w:szCs w:val="24"/>
        </w:rPr>
      </w:pPr>
      <w:r w:rsidRPr="007C6909">
        <w:rPr>
          <w:rFonts w:ascii="Times New Roman" w:hAnsi="Times New Roman" w:cs="Times New Roman"/>
          <w:b/>
          <w:sz w:val="24"/>
          <w:szCs w:val="24"/>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A6BB315" w14:textId="279F9EB5" w:rsidR="7804F8C7" w:rsidRPr="007C6909" w:rsidRDefault="7804F8C7"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94171C2" w14:textId="02A61C63"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w:t>
            </w:r>
            <w:r w:rsidR="6F3C4BF1" w:rsidRPr="007C6909">
              <w:rPr>
                <w:rFonts w:ascii="Times New Roman" w:eastAsia="Times New Roman" w:hAnsi="Times New Roman" w:cs="Times New Roman"/>
                <w:sz w:val="24"/>
                <w:szCs w:val="24"/>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264188" w14:textId="7A5BEA89"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đã có tài</w:t>
            </w:r>
            <w:r w:rsidR="1D02DE28" w:rsidRPr="007C6909">
              <w:rPr>
                <w:rFonts w:ascii="Times New Roman" w:eastAsia="Times New Roman" w:hAnsi="Times New Roman" w:cs="Times New Roman"/>
                <w:sz w:val="24"/>
                <w:szCs w:val="24"/>
              </w:rPr>
              <w:t xml:space="preserve"> </w:t>
            </w:r>
            <w:r w:rsidR="38D94218" w:rsidRPr="007C6909">
              <w:rPr>
                <w:rFonts w:ascii="Times New Roman" w:eastAsia="Times New Roman" w:hAnsi="Times New Roman" w:cs="Times New Roman"/>
                <w:sz w:val="24"/>
                <w:szCs w:val="24"/>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7C6909" w:rsidRDefault="5A64F9FC" w:rsidP="5A64F9FC">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0081E0A" w14:textId="28C4BE51"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7C6909" w:rsidRDefault="5A64F9FC" w:rsidP="001425D6">
            <w:pPr>
              <w:widowControl w:val="0"/>
              <w:ind w:left="94"/>
              <w:rPr>
                <w:rFonts w:ascii="Times New Roman" w:eastAsia="Times New Roman" w:hAnsi="Times New Roman" w:cs="Times New Roman"/>
                <w:sz w:val="24"/>
                <w:szCs w:val="24"/>
              </w:rPr>
              <w:pPrChange w:id="3673"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Chuỗi sự kiện chính</w:t>
            </w:r>
          </w:p>
          <w:p w14:paraId="6C114F74" w14:textId="6A70A754" w:rsidR="5A64F9FC" w:rsidRPr="007C6909" w:rsidRDefault="5A64F9FC" w:rsidP="001425D6">
            <w:pPr>
              <w:pStyle w:val="ListParagraph"/>
              <w:widowControl w:val="0"/>
              <w:numPr>
                <w:ilvl w:val="0"/>
                <w:numId w:val="3"/>
              </w:numPr>
              <w:rPr>
                <w:rFonts w:ascii="Times New Roman" w:eastAsia="Times New Roman" w:hAnsi="Times New Roman" w:cs="Times New Roman"/>
                <w:sz w:val="24"/>
                <w:szCs w:val="24"/>
              </w:rPr>
              <w:pPrChange w:id="3674"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 xml:space="preserve">Người dùng </w:t>
            </w:r>
            <w:r w:rsidR="2DE63E39" w:rsidRPr="007C6909">
              <w:rPr>
                <w:rFonts w:ascii="Times New Roman" w:eastAsia="Times New Roman" w:hAnsi="Times New Roman" w:cs="Times New Roman"/>
                <w:sz w:val="24"/>
                <w:szCs w:val="24"/>
              </w:rPr>
              <w:t xml:space="preserve">đang ở trang Login của hệ thống, </w:t>
            </w:r>
            <w:r w:rsidR="244D1374" w:rsidRPr="007C6909">
              <w:rPr>
                <w:rFonts w:ascii="Times New Roman" w:eastAsia="Times New Roman" w:hAnsi="Times New Roman" w:cs="Times New Roman"/>
                <w:sz w:val="24"/>
                <w:szCs w:val="24"/>
              </w:rPr>
              <w:t>bấm vào Quên mật khẩu</w:t>
            </w:r>
          </w:p>
          <w:p w14:paraId="110FF2C9" w14:textId="77777777" w:rsidR="244D1374" w:rsidRPr="007C6909" w:rsidRDefault="244D1374" w:rsidP="001425D6">
            <w:pPr>
              <w:pStyle w:val="ListParagraph"/>
              <w:widowControl w:val="0"/>
              <w:numPr>
                <w:ilvl w:val="0"/>
                <w:numId w:val="3"/>
              </w:numPr>
              <w:rPr>
                <w:rFonts w:ascii="Times New Roman" w:eastAsia="Times New Roman" w:hAnsi="Times New Roman" w:cs="Times New Roman"/>
                <w:sz w:val="24"/>
                <w:szCs w:val="24"/>
              </w:rPr>
              <w:pPrChange w:id="3675"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thống hiển thị giao diện Quên mật khẩu</w:t>
            </w:r>
          </w:p>
          <w:p w14:paraId="323912E2" w14:textId="4AA0D8BD" w:rsidR="00613F68" w:rsidRPr="007C6909" w:rsidRDefault="00613F68" w:rsidP="001425D6">
            <w:pPr>
              <w:pStyle w:val="ListParagraph"/>
              <w:widowControl w:val="0"/>
              <w:numPr>
                <w:ilvl w:val="0"/>
                <w:numId w:val="3"/>
              </w:numPr>
              <w:rPr>
                <w:rFonts w:ascii="Times New Roman" w:eastAsia="Times New Roman" w:hAnsi="Times New Roman" w:cs="Times New Roman"/>
                <w:sz w:val="24"/>
                <w:szCs w:val="24"/>
              </w:rPr>
              <w:pPrChange w:id="3676"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lang w:val="en-US"/>
              </w:rPr>
              <w:t>Người dùng nhập địa chỉ email và click vào nút gửi mã OTP</w:t>
            </w:r>
          </w:p>
          <w:p w14:paraId="1C122786" w14:textId="77777777" w:rsidR="00613F68" w:rsidRPr="007C6909" w:rsidRDefault="00613F68" w:rsidP="001425D6">
            <w:pPr>
              <w:pStyle w:val="ListParagraph"/>
              <w:widowControl w:val="0"/>
              <w:numPr>
                <w:ilvl w:val="0"/>
                <w:numId w:val="3"/>
              </w:numPr>
              <w:rPr>
                <w:rFonts w:ascii="Times New Roman" w:eastAsia="Times New Roman" w:hAnsi="Times New Roman" w:cs="Times New Roman"/>
                <w:sz w:val="24"/>
                <w:szCs w:val="24"/>
              </w:rPr>
              <w:pPrChange w:id="3677"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w:t>
            </w:r>
            <w:r w:rsidRPr="007C6909">
              <w:rPr>
                <w:rFonts w:ascii="Times New Roman" w:eastAsia="Times New Roman" w:hAnsi="Times New Roman" w:cs="Times New Roman"/>
                <w:sz w:val="24"/>
                <w:szCs w:val="24"/>
                <w:lang w:val="en-US"/>
              </w:rPr>
              <w:t>ệ thống gửi mã OTP về email và</w:t>
            </w:r>
            <w:r w:rsidR="00B45C3C" w:rsidRPr="007C6909">
              <w:rPr>
                <w:rFonts w:ascii="Times New Roman" w:eastAsia="Times New Roman" w:hAnsi="Times New Roman" w:cs="Times New Roman"/>
                <w:sz w:val="24"/>
                <w:szCs w:val="24"/>
                <w:lang w:val="en-US"/>
              </w:rPr>
              <w:t xml:space="preserve"> chuyển đến trang nhập OTP</w:t>
            </w:r>
          </w:p>
          <w:p w14:paraId="6362CE53" w14:textId="77777777" w:rsidR="00B45C3C" w:rsidRPr="007C6909" w:rsidRDefault="00B45C3C" w:rsidP="001425D6">
            <w:pPr>
              <w:pStyle w:val="ListParagraph"/>
              <w:widowControl w:val="0"/>
              <w:numPr>
                <w:ilvl w:val="0"/>
                <w:numId w:val="3"/>
              </w:numPr>
              <w:rPr>
                <w:rFonts w:ascii="Times New Roman" w:eastAsia="Times New Roman" w:hAnsi="Times New Roman" w:cs="Times New Roman"/>
                <w:sz w:val="24"/>
                <w:szCs w:val="24"/>
              </w:rPr>
              <w:pPrChange w:id="3678"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Ng</w:t>
            </w:r>
            <w:r w:rsidRPr="007C6909">
              <w:rPr>
                <w:rFonts w:ascii="Times New Roman" w:eastAsia="Times New Roman" w:hAnsi="Times New Roman" w:cs="Times New Roman"/>
                <w:sz w:val="24"/>
                <w:szCs w:val="24"/>
                <w:lang w:val="en-US"/>
              </w:rPr>
              <w:t>ười dùng nhập mã OTP</w:t>
            </w:r>
          </w:p>
          <w:p w14:paraId="69083178" w14:textId="7009AFB6" w:rsidR="244D1374" w:rsidRPr="007C6909" w:rsidRDefault="00B45C3C" w:rsidP="001425D6">
            <w:pPr>
              <w:pStyle w:val="ListParagraph"/>
              <w:widowControl w:val="0"/>
              <w:numPr>
                <w:ilvl w:val="0"/>
                <w:numId w:val="3"/>
              </w:numPr>
              <w:rPr>
                <w:rFonts w:ascii="Times New Roman" w:eastAsia="Times New Roman" w:hAnsi="Times New Roman" w:cs="Times New Roman"/>
                <w:sz w:val="24"/>
                <w:szCs w:val="24"/>
              </w:rPr>
              <w:pPrChange w:id="3679"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w:t>
            </w:r>
            <w:r w:rsidR="00835014" w:rsidRPr="007C6909">
              <w:rPr>
                <w:rFonts w:ascii="Times New Roman" w:eastAsia="Times New Roman" w:hAnsi="Times New Roman" w:cs="Times New Roman"/>
                <w:sz w:val="24"/>
                <w:szCs w:val="24"/>
              </w:rPr>
              <w:t>ống gửi mật khẩu</w:t>
            </w:r>
            <w:r w:rsidR="00835014" w:rsidRPr="007C6909">
              <w:rPr>
                <w:rFonts w:ascii="Times New Roman" w:eastAsia="Times New Roman" w:hAnsi="Times New Roman" w:cs="Times New Roman"/>
                <w:sz w:val="24"/>
                <w:szCs w:val="24"/>
                <w:lang w:val="en-US"/>
              </w:rPr>
              <w:t xml:space="preserve"> về email và thông</w:t>
            </w:r>
            <w:r w:rsidR="00E17245" w:rsidRPr="007C6909">
              <w:rPr>
                <w:rFonts w:ascii="Times New Roman" w:eastAsia="Times New Roman" w:hAnsi="Times New Roman" w:cs="Times New Roman"/>
                <w:sz w:val="24"/>
                <w:szCs w:val="24"/>
                <w:lang w:val="en-US"/>
              </w:rPr>
              <w:t xml:space="preserve"> báo </w:t>
            </w:r>
            <w:r w:rsidR="006F17A7" w:rsidRPr="007C6909">
              <w:rPr>
                <w:rFonts w:ascii="Times New Roman" w:eastAsia="Times New Roman" w:hAnsi="Times New Roman" w:cs="Times New Roman"/>
                <w:sz w:val="24"/>
                <w:szCs w:val="24"/>
                <w:lang w:val="en-US"/>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7C6909" w:rsidRDefault="5A64F9FC" w:rsidP="001425D6">
            <w:pPr>
              <w:widowControl w:val="0"/>
              <w:ind w:left="94"/>
              <w:rPr>
                <w:rFonts w:ascii="Times New Roman" w:eastAsia="Times New Roman" w:hAnsi="Times New Roman" w:cs="Times New Roman"/>
                <w:sz w:val="24"/>
                <w:szCs w:val="24"/>
              </w:rPr>
              <w:pPrChange w:id="3680" w:author="Việt Lương" w:date="2024-12-26T21:20:00Z" w16du:dateUtc="2024-12-26T14:20:00Z">
                <w:pPr>
                  <w:widowControl w:val="0"/>
                  <w:spacing w:line="276" w:lineRule="auto"/>
                  <w:ind w:left="94"/>
                </w:pPr>
              </w:pPrChange>
            </w:pPr>
            <w:commentRangeStart w:id="3681"/>
            <w:r w:rsidRPr="007C6909">
              <w:rPr>
                <w:rFonts w:ascii="Times New Roman" w:eastAsia="Times New Roman" w:hAnsi="Times New Roman" w:cs="Times New Roman"/>
                <w:sz w:val="24"/>
                <w:szCs w:val="24"/>
              </w:rPr>
              <w:t>Ngoại lệ:</w:t>
            </w:r>
          </w:p>
          <w:p w14:paraId="3FEA3B3F" w14:textId="77777777" w:rsidR="5A64F9FC" w:rsidRPr="007C6909" w:rsidRDefault="5A64F9FC" w:rsidP="001425D6">
            <w:pPr>
              <w:widowControl w:val="0"/>
              <w:rPr>
                <w:rFonts w:ascii="Times New Roman" w:eastAsia="Times New Roman" w:hAnsi="Times New Roman" w:cs="Times New Roman"/>
                <w:sz w:val="24"/>
                <w:szCs w:val="24"/>
                <w:lang w:val="en-US"/>
              </w:rPr>
              <w:pPrChange w:id="3682"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rPr>
              <w:t xml:space="preserve">     </w:t>
            </w:r>
            <w:commentRangeEnd w:id="3681"/>
            <w:r w:rsidR="00873634" w:rsidRPr="007C6909">
              <w:rPr>
                <w:rStyle w:val="CommentReference"/>
                <w:sz w:val="24"/>
                <w:szCs w:val="24"/>
              </w:rPr>
              <w:commentReference w:id="3681"/>
            </w:r>
            <w:r w:rsidR="00302E58" w:rsidRPr="007C6909">
              <w:rPr>
                <w:rFonts w:ascii="Times New Roman" w:eastAsia="Times New Roman" w:hAnsi="Times New Roman" w:cs="Times New Roman"/>
                <w:sz w:val="24"/>
                <w:szCs w:val="24"/>
                <w:lang w:val="en-US"/>
              </w:rPr>
              <w:t xml:space="preserve">3.1 Người dùng nhập email không đúng định dạng </w:t>
            </w:r>
          </w:p>
          <w:p w14:paraId="40FC5150" w14:textId="032D5E94" w:rsidR="00677A6C" w:rsidRPr="007C6909" w:rsidRDefault="00677A6C" w:rsidP="001425D6">
            <w:pPr>
              <w:widowControl w:val="0"/>
              <w:rPr>
                <w:rFonts w:ascii="Times New Roman" w:eastAsia="Times New Roman" w:hAnsi="Times New Roman" w:cs="Times New Roman"/>
                <w:sz w:val="24"/>
                <w:szCs w:val="24"/>
                <w:lang w:val="en-US"/>
              </w:rPr>
              <w:pPrChange w:id="3683"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3.1.1 Hệ thống thông báo email không đúng định dạng</w:t>
            </w:r>
          </w:p>
          <w:p w14:paraId="3802439F" w14:textId="7CF27838" w:rsidR="00302E58" w:rsidRPr="007C6909" w:rsidRDefault="00302E58" w:rsidP="001425D6">
            <w:pPr>
              <w:widowControl w:val="0"/>
              <w:rPr>
                <w:rFonts w:ascii="Times New Roman" w:eastAsia="Times New Roman" w:hAnsi="Times New Roman" w:cs="Times New Roman"/>
                <w:sz w:val="24"/>
                <w:szCs w:val="24"/>
                <w:lang w:val="en-US"/>
              </w:rPr>
              <w:pPrChange w:id="3684"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w:t>
            </w:r>
            <w:r w:rsidR="00677A6C" w:rsidRPr="007C6909">
              <w:rPr>
                <w:rFonts w:ascii="Times New Roman" w:eastAsia="Times New Roman" w:hAnsi="Times New Roman" w:cs="Times New Roman"/>
                <w:sz w:val="24"/>
                <w:szCs w:val="24"/>
                <w:lang w:val="en-US"/>
              </w:rPr>
              <w:t>1.</w:t>
            </w:r>
            <w:r w:rsidRPr="007C6909">
              <w:rPr>
                <w:rFonts w:ascii="Times New Roman" w:eastAsia="Times New Roman" w:hAnsi="Times New Roman" w:cs="Times New Roman"/>
                <w:sz w:val="24"/>
                <w:szCs w:val="24"/>
                <w:lang w:val="en-US"/>
              </w:rPr>
              <w:t xml:space="preserve">2 Người dùng kiểm tra lại </w:t>
            </w:r>
            <w:r w:rsidR="00F122B1" w:rsidRPr="007C6909">
              <w:rPr>
                <w:rFonts w:ascii="Times New Roman" w:eastAsia="Times New Roman" w:hAnsi="Times New Roman" w:cs="Times New Roman"/>
                <w:sz w:val="24"/>
                <w:szCs w:val="24"/>
                <w:lang w:val="en-US"/>
              </w:rPr>
              <w:t xml:space="preserve">email và </w:t>
            </w:r>
            <w:r w:rsidR="00E06584" w:rsidRPr="007C6909">
              <w:rPr>
                <w:rFonts w:ascii="Times New Roman" w:eastAsia="Times New Roman" w:hAnsi="Times New Roman" w:cs="Times New Roman"/>
                <w:sz w:val="24"/>
                <w:szCs w:val="24"/>
                <w:lang w:val="en-US"/>
              </w:rPr>
              <w:t>bấm lại nút gửi mã OTP</w:t>
            </w:r>
          </w:p>
          <w:p w14:paraId="398ACF04" w14:textId="77777777" w:rsidR="00E06584" w:rsidRPr="007C6909" w:rsidRDefault="00E06584" w:rsidP="001425D6">
            <w:pPr>
              <w:widowControl w:val="0"/>
              <w:rPr>
                <w:rFonts w:ascii="Times New Roman" w:eastAsia="Times New Roman" w:hAnsi="Times New Roman" w:cs="Times New Roman"/>
                <w:sz w:val="24"/>
                <w:szCs w:val="24"/>
                <w:lang w:val="en-US"/>
              </w:rPr>
              <w:pPrChange w:id="3685"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C48D1" w:rsidRPr="007C6909">
              <w:rPr>
                <w:rFonts w:ascii="Times New Roman" w:eastAsia="Times New Roman" w:hAnsi="Times New Roman" w:cs="Times New Roman"/>
                <w:sz w:val="24"/>
                <w:szCs w:val="24"/>
                <w:lang w:val="en-US"/>
              </w:rPr>
              <w:t xml:space="preserve">5.1 Người dùng nhập sai mã OTP </w:t>
            </w:r>
          </w:p>
          <w:p w14:paraId="748CC383" w14:textId="77777777" w:rsidR="00402AD3" w:rsidRPr="007C6909" w:rsidRDefault="00402AD3" w:rsidP="001425D6">
            <w:pPr>
              <w:widowControl w:val="0"/>
              <w:rPr>
                <w:rFonts w:ascii="Times New Roman" w:eastAsia="Times New Roman" w:hAnsi="Times New Roman" w:cs="Times New Roman"/>
                <w:sz w:val="24"/>
                <w:szCs w:val="24"/>
                <w:lang w:val="en-US"/>
              </w:rPr>
              <w:pPrChange w:id="3686"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65369" w:rsidRPr="007C6909">
              <w:rPr>
                <w:rFonts w:ascii="Times New Roman" w:eastAsia="Times New Roman" w:hAnsi="Times New Roman" w:cs="Times New Roman"/>
                <w:sz w:val="24"/>
                <w:szCs w:val="24"/>
                <w:lang w:val="en-US"/>
              </w:rPr>
              <w:t xml:space="preserve"> </w:t>
            </w:r>
            <w:r w:rsidR="00677A6C" w:rsidRPr="007C6909">
              <w:rPr>
                <w:rFonts w:ascii="Times New Roman" w:eastAsia="Times New Roman" w:hAnsi="Times New Roman" w:cs="Times New Roman"/>
                <w:sz w:val="24"/>
                <w:szCs w:val="24"/>
                <w:lang w:val="en-US"/>
              </w:rPr>
              <w:t xml:space="preserve">5.1.1 Hệ thống thông báo mã OTP không đúng </w:t>
            </w:r>
          </w:p>
          <w:p w14:paraId="5CCAAF78" w14:textId="583AD7B7" w:rsidR="00677A6C" w:rsidRPr="007C6909" w:rsidRDefault="00677A6C" w:rsidP="001425D6">
            <w:pPr>
              <w:widowControl w:val="0"/>
              <w:rPr>
                <w:rFonts w:ascii="Times New Roman" w:eastAsia="Times New Roman" w:hAnsi="Times New Roman" w:cs="Times New Roman"/>
                <w:sz w:val="24"/>
                <w:szCs w:val="24"/>
                <w:lang w:val="en-US"/>
              </w:rPr>
              <w:pPrChange w:id="3687"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5.1.2 Người dùng kiểm tra và nhập lại mã OTP</w:t>
            </w:r>
          </w:p>
        </w:tc>
      </w:tr>
    </w:tbl>
    <w:p w14:paraId="3DD56F7B" w14:textId="309C0B6D" w:rsidR="5A64F9FC" w:rsidRPr="007C6909" w:rsidRDefault="00BF3EA6" w:rsidP="00735817">
      <w:pPr>
        <w:pStyle w:val="Caption"/>
        <w:spacing w:before="240"/>
        <w:rPr>
          <w:sz w:val="28"/>
          <w:szCs w:val="28"/>
          <w:lang w:val="en-US"/>
        </w:rPr>
      </w:pPr>
      <w:bookmarkStart w:id="3688" w:name="_Toc18613055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7</w:t>
      </w:r>
      <w:r w:rsidR="00115DF8">
        <w:fldChar w:fldCharType="end"/>
      </w:r>
      <w:r>
        <w:rPr>
          <w:lang w:val="en-US"/>
        </w:rPr>
        <w:t xml:space="preserve"> Kịch bản người dùng quên mật khẩu</w:t>
      </w:r>
      <w:bookmarkEnd w:id="3688"/>
      <w:r>
        <w:rPr>
          <w:lang w:val="en-US"/>
        </w:rPr>
        <w:t xml:space="preserve"> </w:t>
      </w:r>
    </w:p>
    <w:p w14:paraId="5D8118B8" w14:textId="757657D0" w:rsidR="007569A2" w:rsidRPr="007C6909" w:rsidRDefault="00CE686F" w:rsidP="00735817">
      <w:pPr>
        <w:pStyle w:val="ListParagraph"/>
        <w:numPr>
          <w:ilvl w:val="0"/>
          <w:numId w:val="180"/>
        </w:numPr>
        <w:spacing w:after="200"/>
        <w:ind w:left="709"/>
        <w:rPr>
          <w:rFonts w:ascii="Times New Roman" w:hAnsi="Times New Roman" w:cs="Times New Roman"/>
          <w:b/>
          <w:sz w:val="24"/>
          <w:szCs w:val="24"/>
        </w:rPr>
        <w:pPrChange w:id="3689" w:author="Việt Lương" w:date="2024-12-26T18:21:00Z" w16du:dateUtc="2024-12-26T11:21:00Z">
          <w:pPr>
            <w:pStyle w:val="ListParagraph"/>
            <w:numPr>
              <w:numId w:val="180"/>
            </w:numPr>
            <w:ind w:left="709" w:hanging="360"/>
          </w:pPr>
        </w:pPrChange>
      </w:pPr>
      <w:bookmarkStart w:id="3690" w:name="_cdr8gxc61mh0" w:colFirst="0" w:colLast="0"/>
      <w:bookmarkEnd w:id="3690"/>
      <w:r w:rsidRPr="007C6909">
        <w:rPr>
          <w:rFonts w:ascii="Times New Roman" w:hAnsi="Times New Roman" w:cs="Times New Roman"/>
          <w:b/>
          <w:sz w:val="24"/>
          <w:szCs w:val="24"/>
        </w:rPr>
        <w:t xml:space="preserve">Chức năng Xem sản phẩm </w:t>
      </w:r>
    </w:p>
    <w:p w14:paraId="21B7150A" w14:textId="77777777" w:rsidR="007569A2" w:rsidRPr="007C6909" w:rsidDel="00735817" w:rsidRDefault="00CE686F" w:rsidP="00735817">
      <w:pPr>
        <w:numPr>
          <w:ilvl w:val="0"/>
          <w:numId w:val="88"/>
        </w:numPr>
        <w:spacing w:after="200"/>
        <w:rPr>
          <w:del w:id="3691" w:author="Việt Lương" w:date="2024-12-26T18:21:00Z" w16du:dateUtc="2024-12-26T11:21:00Z"/>
          <w:rFonts w:ascii="Times New Roman" w:eastAsia="Times New Roman" w:hAnsi="Times New Roman" w:cs="Times New Roman"/>
          <w:sz w:val="24"/>
          <w:szCs w:val="24"/>
        </w:rPr>
        <w:pPrChange w:id="3692" w:author="Việt Lương" w:date="2024-12-26T18:21:00Z" w16du:dateUtc="2024-12-26T11:21:00Z">
          <w:pPr>
            <w:numPr>
              <w:numId w:val="88"/>
            </w:numPr>
            <w:ind w:left="720" w:hanging="360"/>
          </w:pPr>
        </w:pPrChange>
      </w:pPr>
      <w:r w:rsidRPr="007C6909">
        <w:rPr>
          <w:rFonts w:ascii="Times New Roman" w:eastAsia="Times New Roman" w:hAnsi="Times New Roman" w:cs="Times New Roman"/>
          <w:sz w:val="24"/>
          <w:szCs w:val="24"/>
        </w:rPr>
        <w:t>Kịch bản chức năng Tìm kiếm sản phẩm</w:t>
      </w:r>
    </w:p>
    <w:p w14:paraId="100C5B58" w14:textId="77777777" w:rsidR="007569A2" w:rsidRPr="00735817" w:rsidRDefault="00CE686F" w:rsidP="00735817">
      <w:pPr>
        <w:numPr>
          <w:ilvl w:val="0"/>
          <w:numId w:val="88"/>
        </w:numPr>
        <w:spacing w:after="200"/>
        <w:rPr>
          <w:color w:val="666666"/>
          <w:sz w:val="24"/>
          <w:szCs w:val="24"/>
          <w:lang w:val="en-US"/>
          <w:rPrChange w:id="3693" w:author="Việt Lương" w:date="2024-12-26T18:21:00Z" w16du:dateUtc="2024-12-26T11:21:00Z">
            <w:rPr>
              <w:color w:val="666666"/>
              <w:sz w:val="24"/>
              <w:szCs w:val="24"/>
            </w:rPr>
          </w:rPrChange>
        </w:rPr>
        <w:pPrChange w:id="3694" w:author="Việt Lương" w:date="2024-12-26T18:21:00Z" w16du:dateUtc="2024-12-26T11:21:00Z">
          <w:pPr>
            <w:ind w:left="720"/>
          </w:pPr>
        </w:pPrChange>
      </w:pPr>
      <w:del w:id="3695" w:author="Việt Lương" w:date="2024-12-26T18:21:00Z" w16du:dateUtc="2024-12-26T11:21:00Z">
        <w:r w:rsidRPr="00735817" w:rsidDel="00735817">
          <w:rPr>
            <w:rFonts w:ascii="Times New Roman" w:eastAsia="Times New Roman" w:hAnsi="Times New Roman" w:cs="Times New Roman"/>
            <w:sz w:val="24"/>
            <w:szCs w:val="24"/>
          </w:rPr>
          <w:delText xml:space="preserve"> </w:delText>
        </w:r>
      </w:del>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8BE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8DE842"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8A8776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8BD555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5725BFC"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0BB89E7B"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1 tiêu chí hoặc nhiều tiêu chí để tìm kiếm theo mong muốn của bản thân</w:t>
            </w:r>
          </w:p>
          <w:p w14:paraId="53E70B83" w14:textId="5813BC6C"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sản phẩm tương ứng với kết quả tìm kiếm của khách hàn</w:t>
            </w:r>
            <w:r w:rsidR="00FA3DED" w:rsidRPr="007C6909">
              <w:rPr>
                <w:rFonts w:ascii="Times New Roman" w:eastAsia="Times New Roman" w:hAnsi="Times New Roman" w:cs="Times New Roman"/>
                <w:sz w:val="24"/>
                <w:szCs w:val="24"/>
                <w:lang w:val="en-US"/>
              </w:rPr>
              <w:t>g</w:t>
            </w:r>
          </w:p>
          <w:p w14:paraId="2E04F4D2" w14:textId="77777777" w:rsidR="00FA3DED" w:rsidRPr="007C6909" w:rsidRDefault="00FA3DED" w:rsidP="00034C0F">
            <w:pPr>
              <w:widowControl w:val="0"/>
              <w:spacing w:line="240" w:lineRule="auto"/>
              <w:ind w:left="720"/>
              <w:rPr>
                <w:rFonts w:ascii="Times New Roman" w:eastAsia="Times New Roman" w:hAnsi="Times New Roman" w:cs="Times New Roman"/>
                <w:sz w:val="24"/>
                <w:szCs w:val="24"/>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F83E458"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Sản phẩm của khách hàng tìm kiếm không có trong hệ thống </w:t>
            </w:r>
          </w:p>
          <w:p w14:paraId="041D98D7"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5AB7C0C5" w14:textId="1A5E8948" w:rsidR="007569A2" w:rsidRPr="007C6909" w:rsidRDefault="000F17DC" w:rsidP="00735817">
      <w:pPr>
        <w:pStyle w:val="Caption"/>
        <w:spacing w:before="240"/>
        <w:rPr>
          <w:rFonts w:eastAsia="Times New Roman" w:cs="Times New Roman"/>
          <w:sz w:val="26"/>
          <w:szCs w:val="26"/>
          <w:lang w:val="en-US"/>
        </w:rPr>
      </w:pPr>
      <w:bookmarkStart w:id="3696" w:name="_Toc18613055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8</w:t>
      </w:r>
      <w:r w:rsidR="00115DF8">
        <w:fldChar w:fldCharType="end"/>
      </w:r>
      <w:r>
        <w:rPr>
          <w:lang w:val="en-US"/>
        </w:rPr>
        <w:t xml:space="preserve"> Kịch bản khách hàng tìm kiếm sản phẩm</w:t>
      </w:r>
      <w:bookmarkEnd w:id="3696"/>
    </w:p>
    <w:p w14:paraId="25AA05CD" w14:textId="77777777" w:rsidR="007569A2" w:rsidRPr="007C6909" w:rsidDel="00230236" w:rsidRDefault="00CE686F" w:rsidP="00735817">
      <w:pPr>
        <w:numPr>
          <w:ilvl w:val="0"/>
          <w:numId w:val="89"/>
        </w:numPr>
        <w:spacing w:after="200"/>
        <w:rPr>
          <w:del w:id="3697" w:author="Việt Lương" w:date="2024-12-26T18:21:00Z" w16du:dateUtc="2024-12-26T11:21:00Z"/>
          <w:rFonts w:ascii="Times New Roman" w:eastAsia="Times New Roman" w:hAnsi="Times New Roman" w:cs="Times New Roman"/>
          <w:sz w:val="24"/>
          <w:szCs w:val="24"/>
        </w:rPr>
        <w:pPrChange w:id="3698" w:author="Việt Lương" w:date="2024-12-26T18:21:00Z" w16du:dateUtc="2024-12-26T11:21:00Z">
          <w:pPr>
            <w:numPr>
              <w:numId w:val="89"/>
            </w:numPr>
            <w:ind w:left="720" w:hanging="360"/>
          </w:pPr>
        </w:pPrChange>
      </w:pPr>
      <w:r w:rsidRPr="007C6909">
        <w:rPr>
          <w:rFonts w:ascii="Times New Roman" w:eastAsia="Times New Roman" w:hAnsi="Times New Roman" w:cs="Times New Roman"/>
          <w:sz w:val="24"/>
          <w:szCs w:val="24"/>
        </w:rPr>
        <w:t>Kịch bản chức năng Xem chi tiết sản phẩm</w:t>
      </w:r>
    </w:p>
    <w:p w14:paraId="55B33694" w14:textId="77777777" w:rsidR="007569A2" w:rsidRPr="00230236" w:rsidRDefault="007569A2" w:rsidP="00735817">
      <w:pPr>
        <w:numPr>
          <w:ilvl w:val="0"/>
          <w:numId w:val="89"/>
        </w:numPr>
        <w:spacing w:after="200"/>
        <w:rPr>
          <w:color w:val="666666"/>
          <w:sz w:val="24"/>
          <w:szCs w:val="24"/>
          <w:lang w:val="en-US"/>
          <w:rPrChange w:id="3699" w:author="Việt Lương" w:date="2024-12-26T18:21:00Z" w16du:dateUtc="2024-12-26T11:21:00Z">
            <w:rPr>
              <w:color w:val="666666"/>
              <w:sz w:val="24"/>
              <w:szCs w:val="24"/>
            </w:rPr>
          </w:rPrChange>
        </w:rPr>
        <w:pPrChange w:id="3700" w:author="Việt Lương" w:date="2024-12-26T18:21:00Z" w16du:dateUtc="2024-12-26T11:21:00Z">
          <w:pPr>
            <w:ind w:left="720"/>
          </w:pPr>
        </w:pPrChange>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115AD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8F76E4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F7D8A3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8148CB7" w14:textId="77777777" w:rsidR="007569A2" w:rsidRPr="007C6909" w:rsidRDefault="00CE686F">
            <w:pPr>
              <w:spacing w:line="240" w:lineRule="auto"/>
              <w:rPr>
                <w:rFonts w:ascii="Times New Roman" w:hAnsi="Times New Roman" w:cs="Times New Roman"/>
                <w:sz w:val="24"/>
                <w:szCs w:val="24"/>
              </w:rPr>
            </w:pPr>
            <w:r w:rsidRPr="007C6909">
              <w:rPr>
                <w:rFonts w:ascii="Times New Roman" w:hAnsi="Times New Roman" w:cs="Times New Roman"/>
                <w:sz w:val="24"/>
                <w:szCs w:val="24"/>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BFE322"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16B15A2C"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tìm kiếm sản phẩm bằng tên sản phẩm, bằng bộ lọc trên giao diện Trang chủ hoặc lướt trên Trang chủ để tìm sản phẩm muốn xem</w:t>
            </w:r>
          </w:p>
          <w:p w14:paraId="7B336DD3"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1 sản phẩm mong muốn xem thông tin chi tiết </w:t>
            </w:r>
          </w:p>
          <w:p w14:paraId="2742B5A9"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85A9FFB"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2.1 Sản phẩm không tồn tại </w:t>
            </w:r>
          </w:p>
          <w:p w14:paraId="4455F193"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1C2776EB" w14:textId="74919970" w:rsidR="007569A2" w:rsidRPr="007C6909" w:rsidRDefault="000F17DC" w:rsidP="00230236">
      <w:pPr>
        <w:pStyle w:val="Caption"/>
        <w:spacing w:before="240"/>
        <w:rPr>
          <w:rFonts w:eastAsia="Times New Roman" w:cs="Times New Roman"/>
          <w:sz w:val="26"/>
          <w:szCs w:val="26"/>
          <w:lang w:val="en-US"/>
        </w:rPr>
      </w:pPr>
      <w:bookmarkStart w:id="3701" w:name="_Toc18613055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9</w:t>
      </w:r>
      <w:r w:rsidR="00115DF8">
        <w:fldChar w:fldCharType="end"/>
      </w:r>
      <w:r>
        <w:rPr>
          <w:lang w:val="en-US"/>
        </w:rPr>
        <w:t xml:space="preserve"> Kịch bản khách hàng xem chi tiết sản phẩm</w:t>
      </w:r>
      <w:bookmarkEnd w:id="3701"/>
    </w:p>
    <w:p w14:paraId="4F1B2064" w14:textId="083070CD" w:rsidR="007569A2" w:rsidRPr="007C6909" w:rsidRDefault="00CE686F" w:rsidP="00230236">
      <w:pPr>
        <w:pStyle w:val="ListParagraph"/>
        <w:numPr>
          <w:ilvl w:val="0"/>
          <w:numId w:val="181"/>
        </w:numPr>
        <w:spacing w:after="200"/>
        <w:ind w:left="709"/>
        <w:rPr>
          <w:rFonts w:ascii="Times New Roman" w:hAnsi="Times New Roman" w:cs="Times New Roman"/>
          <w:b/>
          <w:sz w:val="24"/>
          <w:szCs w:val="24"/>
        </w:rPr>
        <w:pPrChange w:id="3702" w:author="Việt Lương" w:date="2024-12-26T18:21:00Z" w16du:dateUtc="2024-12-26T11:21:00Z">
          <w:pPr>
            <w:pStyle w:val="ListParagraph"/>
            <w:numPr>
              <w:numId w:val="181"/>
            </w:numPr>
            <w:ind w:left="709" w:hanging="360"/>
          </w:pPr>
        </w:pPrChange>
      </w:pPr>
      <w:bookmarkStart w:id="3703" w:name="_syxvcov2i23s" w:colFirst="0" w:colLast="0"/>
      <w:bookmarkEnd w:id="3703"/>
      <w:r w:rsidRPr="007C6909">
        <w:rPr>
          <w:rFonts w:ascii="Times New Roman" w:hAnsi="Times New Roman" w:cs="Times New Roman"/>
          <w:b/>
          <w:sz w:val="24"/>
          <w:szCs w:val="24"/>
        </w:rPr>
        <w:t xml:space="preserve">Chức năng quản lý giỏ hàng </w:t>
      </w:r>
    </w:p>
    <w:p w14:paraId="2025A5AF" w14:textId="77777777" w:rsidR="007569A2" w:rsidRPr="007C6909" w:rsidDel="00230236" w:rsidRDefault="00CE686F" w:rsidP="00230236">
      <w:pPr>
        <w:numPr>
          <w:ilvl w:val="0"/>
          <w:numId w:val="91"/>
        </w:numPr>
        <w:spacing w:after="200"/>
        <w:rPr>
          <w:del w:id="3704" w:author="Việt Lương" w:date="2024-12-26T18:21:00Z" w16du:dateUtc="2024-12-26T11:21:00Z"/>
          <w:rFonts w:ascii="Times New Roman" w:eastAsia="Times New Roman" w:hAnsi="Times New Roman" w:cs="Times New Roman"/>
          <w:sz w:val="24"/>
          <w:szCs w:val="24"/>
        </w:rPr>
        <w:pPrChange w:id="3705" w:author="Việt Lương" w:date="2024-12-26T18:21:00Z" w16du:dateUtc="2024-12-26T11:21:00Z">
          <w:pPr>
            <w:numPr>
              <w:numId w:val="91"/>
            </w:numPr>
            <w:ind w:left="720" w:hanging="360"/>
          </w:pPr>
        </w:pPrChange>
      </w:pPr>
      <w:r w:rsidRPr="007C6909">
        <w:rPr>
          <w:rFonts w:ascii="Times New Roman" w:eastAsia="Times New Roman" w:hAnsi="Times New Roman" w:cs="Times New Roman"/>
          <w:sz w:val="24"/>
          <w:szCs w:val="24"/>
        </w:rPr>
        <w:t>Kịch bản chức năng Thêm sản phẩm vào giỏ hàng</w:t>
      </w:r>
    </w:p>
    <w:p w14:paraId="15342E60" w14:textId="77777777" w:rsidR="007569A2" w:rsidRPr="00230236" w:rsidRDefault="007569A2" w:rsidP="00230236">
      <w:pPr>
        <w:numPr>
          <w:ilvl w:val="0"/>
          <w:numId w:val="91"/>
        </w:numPr>
        <w:spacing w:after="200"/>
        <w:rPr>
          <w:sz w:val="24"/>
          <w:szCs w:val="24"/>
          <w:lang w:val="en-US"/>
          <w:rPrChange w:id="3706" w:author="Việt Lương" w:date="2024-12-26T18:21:00Z" w16du:dateUtc="2024-12-26T11:21:00Z">
            <w:rPr>
              <w:sz w:val="24"/>
              <w:szCs w:val="24"/>
            </w:rPr>
          </w:rPrChange>
        </w:rPr>
        <w:pPrChange w:id="3707" w:author="Việt Lương" w:date="2024-12-26T18:21:00Z" w16du:dateUtc="2024-12-26T11:21:00Z">
          <w:pPr>
            <w:spacing w:after="160" w:line="259" w:lineRule="auto"/>
            <w:ind w:left="1440"/>
          </w:pPr>
        </w:pPrChange>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40A38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AE0952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1B79B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A8B2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51DBF07" w14:textId="513ABEC9"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00C92180" w:rsidRPr="007C6909">
              <w:rPr>
                <w:rFonts w:ascii="Times New Roman" w:eastAsia="Times New Roman" w:hAnsi="Times New Roman" w:cs="Times New Roman"/>
                <w:sz w:val="24"/>
                <w:szCs w:val="24"/>
                <w:lang w:val="en-US"/>
              </w:rPr>
              <w:t>vào hệ thống để thêm sản phẩm vào giỏ hàng</w:t>
            </w:r>
          </w:p>
          <w:p w14:paraId="22838A7C" w14:textId="77777777" w:rsidR="008A2850" w:rsidRPr="007C6909" w:rsidRDefault="008A2850" w:rsidP="008A2850">
            <w:pPr>
              <w:widowControl w:val="0"/>
              <w:numPr>
                <w:ilvl w:val="0"/>
                <w:numId w:val="67"/>
              </w:numPr>
              <w:rPr>
                <w:rFonts w:ascii="Times New Roman" w:eastAsia="Times New Roman" w:hAnsi="Times New Roman" w:cs="Times New Roman"/>
                <w:sz w:val="24"/>
                <w:szCs w:val="24"/>
              </w:rPr>
            </w:pPr>
            <w:commentRangeStart w:id="3708"/>
            <w:r w:rsidRPr="007C6909">
              <w:rPr>
                <w:rFonts w:ascii="Times New Roman" w:eastAsia="Times New Roman" w:hAnsi="Times New Roman" w:cs="Times New Roman"/>
                <w:sz w:val="24"/>
                <w:szCs w:val="24"/>
              </w:rPr>
              <w:t>Hệ thống trả về giao diện cho người dùng đăng nhập</w:t>
            </w:r>
            <w:commentRangeEnd w:id="3708"/>
            <w:r w:rsidRPr="007C6909">
              <w:rPr>
                <w:rStyle w:val="CommentReference"/>
                <w:sz w:val="24"/>
                <w:szCs w:val="24"/>
              </w:rPr>
              <w:commentReference w:id="3708"/>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8B5FAE1" w14:textId="2EB9F8D1" w:rsidR="00EC4EDF" w:rsidRPr="007C6909" w:rsidRDefault="00EC4ED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73486909" w14:textId="5D883DF4"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00B02F4E" w:rsidRPr="007C6909">
              <w:rPr>
                <w:rFonts w:ascii="Times New Roman" w:eastAsia="Times New Roman" w:hAnsi="Times New Roman" w:cs="Times New Roman"/>
                <w:sz w:val="24"/>
                <w:szCs w:val="24"/>
                <w:lang w:val="en-US"/>
              </w:rPr>
              <w:t xml:space="preserve"> </w:t>
            </w:r>
            <w:r w:rsidR="00951029" w:rsidRPr="007C6909">
              <w:rPr>
                <w:rFonts w:ascii="Times New Roman" w:eastAsia="Times New Roman" w:hAnsi="Times New Roman" w:cs="Times New Roman"/>
                <w:sz w:val="24"/>
                <w:szCs w:val="24"/>
                <w:lang w:val="en-US"/>
              </w:rPr>
              <w:t>bằng cách nhập từ khóa hoặc bằng giọng nói</w:t>
            </w:r>
            <w:r w:rsidR="002D5B83" w:rsidRPr="007C6909">
              <w:rPr>
                <w:rFonts w:ascii="Times New Roman" w:eastAsia="Times New Roman" w:hAnsi="Times New Roman" w:cs="Times New Roman"/>
                <w:sz w:val="24"/>
                <w:szCs w:val="24"/>
                <w:lang w:val="en-US"/>
              </w:rPr>
              <w:t xml:space="preserve">, </w:t>
            </w:r>
            <w:r w:rsidR="0036048A" w:rsidRPr="007C6909">
              <w:rPr>
                <w:rFonts w:ascii="Times New Roman" w:eastAsia="Times New Roman" w:hAnsi="Times New Roman" w:cs="Times New Roman"/>
                <w:sz w:val="24"/>
                <w:szCs w:val="24"/>
                <w:lang w:val="en-US"/>
              </w:rPr>
              <w:t xml:space="preserve">các bộ lọc như là : </w:t>
            </w:r>
            <w:r w:rsidR="00FC1ABF" w:rsidRPr="007C6909">
              <w:rPr>
                <w:rFonts w:ascii="Times New Roman" w:eastAsia="Times New Roman" w:hAnsi="Times New Roman" w:cs="Times New Roman"/>
                <w:sz w:val="24"/>
                <w:szCs w:val="24"/>
                <w:lang w:val="en-US"/>
              </w:rPr>
              <w:t>Danh mục, Thương hiệu, Đánh giá, Khoảng giá</w:t>
            </w:r>
            <w:r w:rsidR="00E75856" w:rsidRPr="007C6909">
              <w:rPr>
                <w:rFonts w:ascii="Times New Roman" w:eastAsia="Times New Roman" w:hAnsi="Times New Roman" w:cs="Times New Roman"/>
                <w:sz w:val="24"/>
                <w:szCs w:val="24"/>
                <w:lang w:val="en-US"/>
              </w:rPr>
              <w:t xml:space="preserve">, </w:t>
            </w:r>
            <w:r w:rsidR="00334F8E" w:rsidRPr="007C6909">
              <w:rPr>
                <w:rFonts w:ascii="Times New Roman" w:eastAsia="Times New Roman" w:hAnsi="Times New Roman" w:cs="Times New Roman"/>
                <w:sz w:val="24"/>
                <w:szCs w:val="24"/>
                <w:lang w:val="en-US"/>
              </w:rPr>
              <w:t>Sắp xếp theo</w:t>
            </w:r>
            <w:r w:rsidR="004B4D7E" w:rsidRPr="007C6909">
              <w:rPr>
                <w:rFonts w:ascii="Times New Roman" w:eastAsia="Times New Roman" w:hAnsi="Times New Roman" w:cs="Times New Roman"/>
                <w:sz w:val="24"/>
                <w:szCs w:val="24"/>
                <w:lang w:val="en-US"/>
              </w:rPr>
              <w:t>: Mặc định, Giá tăng dần, Giá giảm dần</w:t>
            </w:r>
            <w:r w:rsidR="00D92CC0" w:rsidRPr="007C6909">
              <w:rPr>
                <w:rFonts w:ascii="Times New Roman" w:eastAsia="Times New Roman" w:hAnsi="Times New Roman" w:cs="Times New Roman"/>
                <w:sz w:val="24"/>
                <w:szCs w:val="24"/>
                <w:lang w:val="en-US"/>
              </w:rPr>
              <w:t>, Giỏ hàng</w:t>
            </w:r>
            <w:r w:rsidR="00731D5B" w:rsidRPr="007C6909">
              <w:rPr>
                <w:rFonts w:ascii="Times New Roman" w:eastAsia="Times New Roman" w:hAnsi="Times New Roman" w:cs="Times New Roman"/>
                <w:sz w:val="24"/>
                <w:szCs w:val="24"/>
                <w:lang w:val="en-US"/>
              </w:rPr>
              <w:t xml:space="preserve"> và Theo dõi đơn hàng</w:t>
            </w:r>
          </w:p>
          <w:p w14:paraId="44FA352D" w14:textId="5DD798ED"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tìm kiếm sản phẩm</w:t>
            </w:r>
            <w:r w:rsidR="00427789" w:rsidRPr="007C6909">
              <w:rPr>
                <w:rFonts w:ascii="Times New Roman" w:eastAsia="Times New Roman" w:hAnsi="Times New Roman" w:cs="Times New Roman"/>
                <w:sz w:val="24"/>
                <w:szCs w:val="24"/>
                <w:lang w:val="en-US"/>
              </w:rPr>
              <w:t xml:space="preserve"> </w:t>
            </w:r>
            <w:r w:rsidR="00A24EF0" w:rsidRPr="007C6909">
              <w:rPr>
                <w:rFonts w:ascii="Times New Roman" w:eastAsia="Times New Roman" w:hAnsi="Times New Roman" w:cs="Times New Roman"/>
                <w:sz w:val="24"/>
                <w:szCs w:val="24"/>
                <w:lang w:val="en-US"/>
              </w:rPr>
              <w:t>hoặc</w:t>
            </w:r>
            <w:r w:rsidRPr="007C6909">
              <w:rPr>
                <w:rFonts w:ascii="Times New Roman" w:eastAsia="Times New Roman" w:hAnsi="Times New Roman" w:cs="Times New Roman"/>
                <w:sz w:val="24"/>
                <w:szCs w:val="24"/>
              </w:rPr>
              <w:t xml:space="preserve"> </w:t>
            </w:r>
            <w:r w:rsidR="00E21977" w:rsidRPr="007C6909">
              <w:rPr>
                <w:rFonts w:ascii="Times New Roman" w:eastAsia="Times New Roman" w:hAnsi="Times New Roman" w:cs="Times New Roman"/>
                <w:sz w:val="24"/>
                <w:szCs w:val="24"/>
                <w:lang w:val="en-US"/>
              </w:rPr>
              <w:t xml:space="preserve">dùng bộ lọc để tìm kiếm </w:t>
            </w:r>
            <w:r w:rsidR="004235B7" w:rsidRPr="007C6909">
              <w:rPr>
                <w:rFonts w:ascii="Times New Roman" w:eastAsia="Times New Roman" w:hAnsi="Times New Roman" w:cs="Times New Roman"/>
                <w:sz w:val="24"/>
                <w:szCs w:val="24"/>
                <w:lang w:val="en-US"/>
              </w:rPr>
              <w:t>cũng như</w:t>
            </w:r>
            <w:r w:rsidR="00A24EF0"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chọn vào luôn sản phẩm hiển thị trên hệ thống</w:t>
            </w:r>
          </w:p>
          <w:p w14:paraId="0C7A0145"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click vào sản phẩm mình muốn mua </w:t>
            </w:r>
          </w:p>
          <w:p w14:paraId="646BE1B5" w14:textId="0D3411A6" w:rsidR="00A26630" w:rsidRPr="007C6909" w:rsidRDefault="00A26630"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các thông tin về sản </w:t>
            </w:r>
            <w:r w:rsidR="00205917" w:rsidRPr="007C6909">
              <w:rPr>
                <w:rFonts w:ascii="Times New Roman" w:eastAsia="Times New Roman" w:hAnsi="Times New Roman" w:cs="Times New Roman"/>
                <w:sz w:val="24"/>
                <w:szCs w:val="24"/>
                <w:lang w:val="en-US"/>
              </w:rPr>
              <w:t>phẩm:</w:t>
            </w:r>
            <w:r w:rsidR="00AA524B" w:rsidRPr="007C6909">
              <w:rPr>
                <w:rFonts w:ascii="Times New Roman" w:eastAsia="Times New Roman" w:hAnsi="Times New Roman" w:cs="Times New Roman"/>
                <w:sz w:val="24"/>
                <w:szCs w:val="24"/>
                <w:lang w:val="en-US"/>
              </w:rPr>
              <w:t xml:space="preserve"> Ảnh, </w:t>
            </w:r>
            <w:r w:rsidR="008B4F3F" w:rsidRPr="007C6909">
              <w:rPr>
                <w:rFonts w:ascii="Times New Roman" w:eastAsia="Times New Roman" w:hAnsi="Times New Roman" w:cs="Times New Roman"/>
                <w:sz w:val="24"/>
                <w:szCs w:val="24"/>
                <w:lang w:val="en-US"/>
              </w:rPr>
              <w:t>tên, mô tả, đánh giá</w:t>
            </w:r>
            <w:r w:rsidR="00D33151" w:rsidRPr="007C6909">
              <w:rPr>
                <w:rFonts w:ascii="Times New Roman" w:eastAsia="Times New Roman" w:hAnsi="Times New Roman" w:cs="Times New Roman"/>
                <w:sz w:val="24"/>
                <w:szCs w:val="24"/>
                <w:lang w:val="en-US"/>
              </w:rPr>
              <w:t>, Số lượng đã bán, Giá tiền</w:t>
            </w:r>
            <w:r w:rsidR="00404AE8" w:rsidRPr="007C6909">
              <w:rPr>
                <w:rFonts w:ascii="Times New Roman" w:eastAsia="Times New Roman" w:hAnsi="Times New Roman" w:cs="Times New Roman"/>
                <w:sz w:val="24"/>
                <w:szCs w:val="24"/>
                <w:lang w:val="en-US"/>
              </w:rPr>
              <w:t>, các thuộc tính của sản phẩm, số lượng hàng tồn kho</w:t>
            </w:r>
            <w:r w:rsidR="00883C59" w:rsidRPr="007C6909">
              <w:rPr>
                <w:rFonts w:ascii="Times New Roman" w:eastAsia="Times New Roman" w:hAnsi="Times New Roman" w:cs="Times New Roman"/>
                <w:sz w:val="24"/>
                <w:szCs w:val="24"/>
                <w:lang w:val="en-US"/>
              </w:rPr>
              <w:t xml:space="preserve">, </w:t>
            </w:r>
            <w:r w:rsidR="00666AD1" w:rsidRPr="007C6909">
              <w:rPr>
                <w:rFonts w:ascii="Times New Roman" w:eastAsia="Times New Roman" w:hAnsi="Times New Roman" w:cs="Times New Roman"/>
                <w:sz w:val="24"/>
                <w:szCs w:val="24"/>
                <w:lang w:val="en-US"/>
              </w:rPr>
              <w:t>các Nút bấm Thêm vào giỏ hàng</w:t>
            </w:r>
            <w:r w:rsidR="007B6178" w:rsidRPr="007C6909">
              <w:rPr>
                <w:rFonts w:ascii="Times New Roman" w:eastAsia="Times New Roman" w:hAnsi="Times New Roman" w:cs="Times New Roman"/>
                <w:sz w:val="24"/>
                <w:szCs w:val="24"/>
                <w:lang w:val="en-US"/>
              </w:rPr>
              <w:t>,</w:t>
            </w:r>
            <w:r w:rsidR="00666AD1" w:rsidRPr="007C6909">
              <w:rPr>
                <w:rFonts w:ascii="Times New Roman" w:eastAsia="Times New Roman" w:hAnsi="Times New Roman" w:cs="Times New Roman"/>
                <w:sz w:val="24"/>
                <w:szCs w:val="24"/>
                <w:lang w:val="en-US"/>
              </w:rPr>
              <w:t xml:space="preserve"> Mua ngay </w:t>
            </w:r>
            <w:r w:rsidR="00190F62" w:rsidRPr="007C6909">
              <w:rPr>
                <w:rFonts w:ascii="Times New Roman" w:eastAsia="Times New Roman" w:hAnsi="Times New Roman" w:cs="Times New Roman"/>
                <w:sz w:val="24"/>
                <w:szCs w:val="24"/>
                <w:lang w:val="en-US"/>
              </w:rPr>
              <w:t xml:space="preserve">và nút bấm Chat ngay </w:t>
            </w:r>
          </w:p>
          <w:p w14:paraId="5F7CB2F8" w14:textId="6D7BC1FF"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00190F62" w:rsidRPr="007C6909">
              <w:rPr>
                <w:rFonts w:ascii="Times New Roman" w:eastAsia="Times New Roman" w:hAnsi="Times New Roman" w:cs="Times New Roman"/>
                <w:sz w:val="24"/>
                <w:szCs w:val="24"/>
                <w:lang w:val="en-US"/>
              </w:rPr>
              <w:t xml:space="preserve"> chọn số lượng sản phẩm</w:t>
            </w:r>
            <w:r w:rsidR="002547D0" w:rsidRPr="007C6909">
              <w:rPr>
                <w:rFonts w:ascii="Times New Roman" w:eastAsia="Times New Roman" w:hAnsi="Times New Roman" w:cs="Times New Roman"/>
                <w:sz w:val="24"/>
                <w:szCs w:val="24"/>
                <w:lang w:val="en-US"/>
              </w:rPr>
              <w:t xml:space="preserve">, các thuộc tính của sản phẩm đó </w:t>
            </w:r>
            <w:r w:rsidRPr="007C6909">
              <w:rPr>
                <w:rFonts w:ascii="Times New Roman" w:eastAsia="Times New Roman" w:hAnsi="Times New Roman" w:cs="Times New Roman"/>
                <w:sz w:val="24"/>
                <w:szCs w:val="24"/>
              </w:rPr>
              <w:t xml:space="preserve"> ấn vào nút “ Thêm mới giỏ hàng “</w:t>
            </w:r>
          </w:p>
          <w:p w14:paraId="721C8A29"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thực hiện yêu cầu thêm sản phẩm đã chọn vào giỏ hàng và hiển thị thông báo “ Sản phẩm đã được thêm vào giỏ hàng”</w:t>
            </w:r>
          </w:p>
          <w:p w14:paraId="1AE13BBD"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37A10156"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giỏ hàng của người dùng </w:t>
            </w:r>
          </w:p>
          <w:p w14:paraId="5EB89DE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409383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không tìm thấy sản phẩm nào theo từ khóa mà người dùng </w:t>
            </w:r>
          </w:p>
          <w:p w14:paraId="50D97443"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tìm kiếm </w:t>
            </w:r>
          </w:p>
          <w:p w14:paraId="586A418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4.1.1 Hệ thống thông báo “ Không tìm thấy sản phẩm phù hợp “</w:t>
            </w:r>
          </w:p>
          <w:p w14:paraId="6D58052C"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4.1.2 Khách hàng trở lại tiếp tục tìm kiếm và mua sản phẩm</w:t>
            </w:r>
          </w:p>
          <w:p w14:paraId="6F5C1609" w14:textId="77777777" w:rsidR="007569A2" w:rsidRPr="007C6909" w:rsidRDefault="00CE686F"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4A4132" w:rsidRPr="007C6909">
              <w:rPr>
                <w:rFonts w:ascii="Times New Roman" w:eastAsia="Times New Roman" w:hAnsi="Times New Roman" w:cs="Times New Roman"/>
                <w:sz w:val="24"/>
                <w:szCs w:val="24"/>
                <w:lang w:val="en-US"/>
              </w:rPr>
              <w:t xml:space="preserve">8.1 Người dùng </w:t>
            </w:r>
            <w:r w:rsidR="00C318E1" w:rsidRPr="007C6909">
              <w:rPr>
                <w:rFonts w:ascii="Times New Roman" w:eastAsia="Times New Roman" w:hAnsi="Times New Roman" w:cs="Times New Roman"/>
                <w:sz w:val="24"/>
                <w:szCs w:val="24"/>
                <w:lang w:val="en-US"/>
              </w:rPr>
              <w:t xml:space="preserve">chọn số sản phẩm vượt quá với </w:t>
            </w:r>
            <w:r w:rsidR="008A2686" w:rsidRPr="007C6909">
              <w:rPr>
                <w:rFonts w:ascii="Times New Roman" w:eastAsia="Times New Roman" w:hAnsi="Times New Roman" w:cs="Times New Roman"/>
                <w:sz w:val="24"/>
                <w:szCs w:val="24"/>
                <w:lang w:val="en-US"/>
              </w:rPr>
              <w:t>số lượng tồn kho</w:t>
            </w:r>
          </w:p>
          <w:p w14:paraId="39B6B1D1" w14:textId="2629DD61" w:rsidR="008A2686" w:rsidRPr="007C6909" w:rsidRDefault="008A2686" w:rsidP="007C6909">
            <w:pPr>
              <w:widowControl w:val="0"/>
              <w:ind w:left="30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9939AA"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lang w:val="en-US"/>
              </w:rPr>
              <w:t xml:space="preserve"> </w:t>
            </w:r>
            <w:r w:rsidR="00083538" w:rsidRPr="007C6909">
              <w:rPr>
                <w:rFonts w:ascii="Times New Roman" w:eastAsia="Times New Roman" w:hAnsi="Times New Roman" w:cs="Times New Roman"/>
                <w:sz w:val="24"/>
                <w:szCs w:val="24"/>
                <w:lang w:val="en-US"/>
              </w:rPr>
              <w:t xml:space="preserve">8.1.1 Hệ thống thông báo </w:t>
            </w:r>
            <w:r w:rsidR="00BA1379" w:rsidRPr="007C6909">
              <w:rPr>
                <w:rFonts w:ascii="Times New Roman" w:eastAsia="Times New Roman" w:hAnsi="Times New Roman" w:cs="Times New Roman"/>
                <w:sz w:val="24"/>
                <w:szCs w:val="24"/>
                <w:lang w:val="en-US"/>
              </w:rPr>
              <w:t>“Số</w:t>
            </w:r>
            <w:r w:rsidR="00083538" w:rsidRPr="007C6909">
              <w:rPr>
                <w:rFonts w:ascii="Times New Roman" w:eastAsia="Times New Roman" w:hAnsi="Times New Roman" w:cs="Times New Roman"/>
                <w:sz w:val="24"/>
                <w:szCs w:val="24"/>
                <w:lang w:val="en-US"/>
              </w:rPr>
              <w:t xml:space="preserve"> lượng sản phẩm vượt quá số lượng “</w:t>
            </w:r>
          </w:p>
        </w:tc>
      </w:tr>
    </w:tbl>
    <w:p w14:paraId="7D62D461" w14:textId="3E8A5EB4" w:rsidR="007569A2" w:rsidRPr="007C6909" w:rsidRDefault="000F17DC" w:rsidP="00230236">
      <w:pPr>
        <w:pStyle w:val="Caption"/>
        <w:spacing w:before="240"/>
        <w:rPr>
          <w:lang w:val="en-US"/>
        </w:rPr>
      </w:pPr>
      <w:bookmarkStart w:id="3709" w:name="_Toc18613056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10</w:t>
      </w:r>
      <w:r w:rsidR="00115DF8">
        <w:fldChar w:fldCharType="end"/>
      </w:r>
      <w:r>
        <w:rPr>
          <w:lang w:val="en-US"/>
        </w:rPr>
        <w:t xml:space="preserve"> Kịch bản khách hàng</w:t>
      </w:r>
      <w:r w:rsidR="000B08E1">
        <w:rPr>
          <w:lang w:val="en-US"/>
        </w:rPr>
        <w:t xml:space="preserve"> thêm sản phẩm vào giỏ hàng</w:t>
      </w:r>
      <w:bookmarkEnd w:id="3709"/>
    </w:p>
    <w:p w14:paraId="0C989E54" w14:textId="77777777" w:rsidR="007569A2" w:rsidRPr="007C6909" w:rsidDel="00754FF0" w:rsidRDefault="00CE686F" w:rsidP="00230236">
      <w:pPr>
        <w:numPr>
          <w:ilvl w:val="0"/>
          <w:numId w:val="92"/>
        </w:numPr>
        <w:spacing w:after="200"/>
        <w:rPr>
          <w:del w:id="3710" w:author="Việt Lương" w:date="2024-12-26T18:19:00Z" w16du:dateUtc="2024-12-26T11:19:00Z"/>
          <w:rFonts w:ascii="Times New Roman" w:eastAsia="Times New Roman" w:hAnsi="Times New Roman" w:cs="Times New Roman"/>
          <w:sz w:val="24"/>
          <w:szCs w:val="24"/>
        </w:rPr>
        <w:pPrChange w:id="3711" w:author="Việt Lương" w:date="2024-12-26T18:21:00Z" w16du:dateUtc="2024-12-26T11:21:00Z">
          <w:pPr>
            <w:numPr>
              <w:numId w:val="92"/>
            </w:numPr>
            <w:ind w:left="720" w:hanging="360"/>
          </w:pPr>
        </w:pPrChange>
      </w:pPr>
      <w:r w:rsidRPr="007C6909">
        <w:rPr>
          <w:rFonts w:ascii="Times New Roman" w:eastAsia="Times New Roman" w:hAnsi="Times New Roman" w:cs="Times New Roman"/>
          <w:sz w:val="24"/>
          <w:szCs w:val="24"/>
        </w:rPr>
        <w:t xml:space="preserve">Kịch bản chức năng chỉnh sửa số lượng sản phẩm </w:t>
      </w:r>
    </w:p>
    <w:p w14:paraId="492506DD" w14:textId="77777777" w:rsidR="007569A2" w:rsidRPr="00754FF0" w:rsidRDefault="007569A2" w:rsidP="00230236">
      <w:pPr>
        <w:numPr>
          <w:ilvl w:val="0"/>
          <w:numId w:val="92"/>
        </w:numPr>
        <w:spacing w:after="200"/>
        <w:rPr>
          <w:sz w:val="24"/>
          <w:szCs w:val="24"/>
          <w:lang w:val="en-US"/>
        </w:rPr>
        <w:pPrChange w:id="3712" w:author="Việt Lương" w:date="2024-12-26T18:21:00Z" w16du:dateUtc="2024-12-26T11:21:00Z">
          <w:pPr>
            <w:spacing w:after="160" w:line="259" w:lineRule="auto"/>
          </w:pPr>
        </w:pPrChange>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FA6538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97038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690AB1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A7EC48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04413C3" w14:textId="75E5B774"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chỉnh sửa số lượng</w:t>
            </w:r>
            <w:r w:rsidRPr="007C6909">
              <w:rPr>
                <w:rFonts w:ascii="Times New Roman" w:eastAsia="Times New Roman" w:hAnsi="Times New Roman" w:cs="Times New Roman"/>
                <w:sz w:val="24"/>
                <w:szCs w:val="24"/>
                <w:lang w:val="en-US"/>
              </w:rPr>
              <w:t xml:space="preserve"> sản phẩm </w:t>
            </w:r>
            <w:r w:rsidR="009D2417" w:rsidRPr="007C6909">
              <w:rPr>
                <w:rFonts w:ascii="Times New Roman" w:eastAsia="Times New Roman" w:hAnsi="Times New Roman" w:cs="Times New Roman"/>
                <w:sz w:val="24"/>
                <w:szCs w:val="24"/>
                <w:lang w:val="en-US"/>
              </w:rPr>
              <w:t>trong</w:t>
            </w:r>
            <w:r w:rsidRPr="007C6909">
              <w:rPr>
                <w:rFonts w:ascii="Times New Roman" w:eastAsia="Times New Roman" w:hAnsi="Times New Roman" w:cs="Times New Roman"/>
                <w:sz w:val="24"/>
                <w:szCs w:val="24"/>
                <w:lang w:val="en-US"/>
              </w:rPr>
              <w:t xml:space="preserve"> giỏ hàng</w:t>
            </w:r>
          </w:p>
          <w:p w14:paraId="4EB6D8DC"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commentRangeStart w:id="3713"/>
            <w:r w:rsidRPr="007C6909">
              <w:rPr>
                <w:rFonts w:ascii="Times New Roman" w:eastAsia="Times New Roman" w:hAnsi="Times New Roman" w:cs="Times New Roman"/>
                <w:sz w:val="24"/>
                <w:szCs w:val="24"/>
              </w:rPr>
              <w:t>Hệ thống trả về giao diện cho người dùng đăng nhập</w:t>
            </w:r>
            <w:commentRangeEnd w:id="3713"/>
            <w:r w:rsidRPr="007C6909">
              <w:rPr>
                <w:rStyle w:val="CommentReference"/>
                <w:sz w:val="24"/>
                <w:szCs w:val="24"/>
              </w:rPr>
              <w:commentReference w:id="3713"/>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57AA5287"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3C2CEEC4"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0C5F00C7"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2AC776DB" w14:textId="047EDA04"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0043711B"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00F51E59" w:rsidRPr="007C6909">
              <w:rPr>
                <w:rFonts w:ascii="Times New Roman" w:eastAsia="Times New Roman" w:hAnsi="Times New Roman" w:cs="Times New Roman"/>
                <w:sz w:val="24"/>
                <w:szCs w:val="24"/>
                <w:lang w:val="en-US"/>
              </w:rPr>
              <w:t>bao gồm tên shop, tên sản phẩm, hình ảnh , các thuộc tính , số lượng , giá sản phẩm</w:t>
            </w:r>
            <w:r w:rsidR="00E77577" w:rsidRPr="007C6909">
              <w:rPr>
                <w:rFonts w:ascii="Times New Roman" w:eastAsia="Times New Roman" w:hAnsi="Times New Roman" w:cs="Times New Roman"/>
                <w:sz w:val="24"/>
                <w:szCs w:val="24"/>
                <w:lang w:val="en-US"/>
              </w:rPr>
              <w:t>,</w:t>
            </w:r>
            <w:r w:rsidR="002D3580" w:rsidRPr="007C6909">
              <w:rPr>
                <w:rFonts w:ascii="Times New Roman" w:eastAsia="Times New Roman" w:hAnsi="Times New Roman" w:cs="Times New Roman"/>
                <w:sz w:val="24"/>
                <w:szCs w:val="24"/>
                <w:lang w:val="en-US"/>
              </w:rPr>
              <w:t xml:space="preserve"> </w:t>
            </w:r>
            <w:r w:rsidR="000943EE" w:rsidRPr="007C6909">
              <w:rPr>
                <w:rFonts w:ascii="Times New Roman" w:eastAsia="Times New Roman" w:hAnsi="Times New Roman" w:cs="Times New Roman"/>
                <w:sz w:val="24"/>
                <w:szCs w:val="24"/>
                <w:lang w:val="en-US"/>
              </w:rPr>
              <w:t>Nút</w:t>
            </w:r>
            <w:r w:rsidR="00652EBC" w:rsidRPr="007C6909">
              <w:rPr>
                <w:rFonts w:ascii="Times New Roman" w:eastAsia="Times New Roman" w:hAnsi="Times New Roman" w:cs="Times New Roman"/>
                <w:sz w:val="24"/>
                <w:szCs w:val="24"/>
                <w:lang w:val="en-US"/>
              </w:rPr>
              <w:t xml:space="preserve"> xóa sản phẩm,</w:t>
            </w:r>
            <w:r w:rsidR="000943EE" w:rsidRPr="007C6909">
              <w:rPr>
                <w:rFonts w:ascii="Times New Roman" w:eastAsia="Times New Roman" w:hAnsi="Times New Roman" w:cs="Times New Roman"/>
                <w:sz w:val="24"/>
                <w:szCs w:val="24"/>
                <w:lang w:val="en-US"/>
              </w:rPr>
              <w:t xml:space="preserve"> chọn địa chỉ giao hàng, Thanh toán Online và Thanh toán </w:t>
            </w:r>
            <w:r w:rsidR="00D66B96" w:rsidRPr="007C6909">
              <w:rPr>
                <w:rFonts w:ascii="Times New Roman" w:eastAsia="Times New Roman" w:hAnsi="Times New Roman" w:cs="Times New Roman"/>
                <w:sz w:val="24"/>
                <w:szCs w:val="24"/>
                <w:lang w:val="en-US"/>
              </w:rPr>
              <w:t>khi nhận</w:t>
            </w:r>
            <w:r w:rsidR="00F51E59" w:rsidRPr="007C6909">
              <w:rPr>
                <w:rFonts w:ascii="Times New Roman" w:eastAsia="Times New Roman" w:hAnsi="Times New Roman" w:cs="Times New Roman"/>
                <w:sz w:val="24"/>
                <w:szCs w:val="24"/>
                <w:lang w:val="en-US"/>
              </w:rPr>
              <w:t xml:space="preserve"> </w:t>
            </w:r>
          </w:p>
          <w:p w14:paraId="7C97BB5B"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có thể tùy chỉnh số lượng bằng cách bấm dấu “+” hoặc “-” hoặc điền số vào chỗ số lượng</w:t>
            </w:r>
          </w:p>
          <w:p w14:paraId="29BFF476"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cập nhập giá theo số lượng mà người dùng muốn mua</w:t>
            </w:r>
          </w:p>
          <w:p w14:paraId="31CD0C16"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A1C9D4B" w14:textId="7FB6E767" w:rsidR="00BA1379" w:rsidRPr="007C6909" w:rsidRDefault="00CE686F"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lang w:val="en-US"/>
              </w:rPr>
              <w:t>7.1 Người dùng chọn số sản phẩm vượt quá với số lượng tồn kho</w:t>
            </w:r>
          </w:p>
          <w:p w14:paraId="73840AE5" w14:textId="26D84D6F" w:rsidR="007569A2"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7.1.1 Hệ thống thông báo “Số lượng sản phẩm vượt quá số lượng “</w:t>
            </w:r>
          </w:p>
          <w:p w14:paraId="0715EBD6" w14:textId="76B92F52" w:rsidR="00BA1379"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90601" w:rsidRPr="007C6909">
              <w:rPr>
                <w:rFonts w:ascii="Times New Roman" w:eastAsia="Times New Roman" w:hAnsi="Times New Roman" w:cs="Times New Roman"/>
                <w:sz w:val="24"/>
                <w:szCs w:val="24"/>
                <w:lang w:val="en-US"/>
              </w:rPr>
              <w:t xml:space="preserve">7.2 </w:t>
            </w:r>
            <w:r w:rsidR="003F3B76" w:rsidRPr="007C6909">
              <w:rPr>
                <w:rFonts w:ascii="Times New Roman" w:eastAsia="Times New Roman" w:hAnsi="Times New Roman" w:cs="Times New Roman"/>
                <w:sz w:val="24"/>
                <w:szCs w:val="24"/>
                <w:lang w:val="en-US"/>
              </w:rPr>
              <w:t xml:space="preserve">Sản phẩm đó hết hàng </w:t>
            </w:r>
          </w:p>
          <w:p w14:paraId="1B29B585" w14:textId="00AD39BF" w:rsidR="003F3B76" w:rsidRPr="007C6909" w:rsidRDefault="003F3B76"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7.2.1 Hệ thống thông báo “Sản phẩm đã không còn hàng “ </w:t>
            </w:r>
          </w:p>
          <w:p w14:paraId="2062D82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7FD8715F" w14:textId="45651673" w:rsidR="007569A2" w:rsidRPr="007C6909" w:rsidRDefault="000B08E1" w:rsidP="00EA307B">
      <w:pPr>
        <w:pStyle w:val="Caption"/>
        <w:spacing w:before="240"/>
        <w:rPr>
          <w:lang w:val="en-US"/>
        </w:rPr>
      </w:pPr>
      <w:bookmarkStart w:id="3714" w:name="_Toc18613056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11</w:t>
      </w:r>
      <w:r w:rsidR="00115DF8">
        <w:fldChar w:fldCharType="end"/>
      </w:r>
      <w:r>
        <w:rPr>
          <w:lang w:val="en-US"/>
        </w:rPr>
        <w:t xml:space="preserve"> Kịch bản khách hàng chỉnh số lượng sản phẩm</w:t>
      </w:r>
      <w:bookmarkEnd w:id="3714"/>
    </w:p>
    <w:p w14:paraId="4E1E4ED3" w14:textId="77777777" w:rsidR="007569A2" w:rsidRPr="007C6909" w:rsidDel="001C6E83" w:rsidRDefault="00CE686F" w:rsidP="00EA307B">
      <w:pPr>
        <w:numPr>
          <w:ilvl w:val="0"/>
          <w:numId w:val="93"/>
        </w:numPr>
        <w:spacing w:after="200" w:line="259" w:lineRule="auto"/>
        <w:rPr>
          <w:del w:id="3715" w:author="Việt Lương" w:date="2024-12-26T18:18:00Z" w16du:dateUtc="2024-12-26T11:18:00Z"/>
          <w:rFonts w:ascii="Times New Roman" w:hAnsi="Times New Roman" w:cs="Times New Roman"/>
          <w:sz w:val="24"/>
          <w:szCs w:val="24"/>
        </w:rPr>
        <w:pPrChange w:id="3716" w:author="Việt Lương" w:date="2024-12-26T18:32:00Z" w16du:dateUtc="2024-12-26T11:32:00Z">
          <w:pPr>
            <w:numPr>
              <w:numId w:val="93"/>
            </w:numPr>
            <w:spacing w:after="160" w:line="259" w:lineRule="auto"/>
            <w:ind w:left="720" w:hanging="360"/>
          </w:pPr>
        </w:pPrChange>
      </w:pPr>
      <w:r w:rsidRPr="007C6909">
        <w:rPr>
          <w:rFonts w:ascii="Times New Roman" w:hAnsi="Times New Roman" w:cs="Times New Roman"/>
          <w:sz w:val="24"/>
          <w:szCs w:val="24"/>
        </w:rPr>
        <w:t xml:space="preserve">Kịch bản chức năng Xóa sản phẩm khỏi giỏ hàng </w:t>
      </w:r>
    </w:p>
    <w:p w14:paraId="6BDFDFC2" w14:textId="77777777" w:rsidR="007569A2" w:rsidRPr="001C6E83" w:rsidRDefault="007569A2" w:rsidP="00EA307B">
      <w:pPr>
        <w:numPr>
          <w:ilvl w:val="0"/>
          <w:numId w:val="93"/>
        </w:numPr>
        <w:spacing w:after="200" w:line="259" w:lineRule="auto"/>
        <w:rPr>
          <w:sz w:val="24"/>
          <w:szCs w:val="24"/>
          <w:lang w:val="en-US"/>
          <w:rPrChange w:id="3717" w:author="Việt Lương" w:date="2024-12-26T18:18:00Z" w16du:dateUtc="2024-12-26T11:18:00Z">
            <w:rPr>
              <w:sz w:val="24"/>
              <w:szCs w:val="24"/>
            </w:rPr>
          </w:rPrChange>
        </w:rPr>
        <w:pPrChange w:id="3718" w:author="Việt Lương" w:date="2024-12-26T18:32:00Z" w16du:dateUtc="2024-12-26T11:32:00Z">
          <w:pPr>
            <w:spacing w:after="160" w:line="259" w:lineRule="auto"/>
            <w:ind w:left="1440"/>
          </w:pPr>
        </w:pPrChange>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0A3BBB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khỏi giỏ hàng </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9175761"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C090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7C6909" w:rsidRDefault="00053AC8" w:rsidP="00034C0F">
            <w:pPr>
              <w:widowControl w:val="0"/>
              <w:spacing w:before="3" w:line="240" w:lineRule="auto"/>
              <w:ind w:left="1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FB216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A1DD7" w14:textId="57A86773"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 xml:space="preserve">xóa </w:t>
            </w:r>
            <w:r w:rsidRPr="007C6909">
              <w:rPr>
                <w:rFonts w:ascii="Times New Roman" w:eastAsia="Times New Roman" w:hAnsi="Times New Roman" w:cs="Times New Roman"/>
                <w:sz w:val="24"/>
                <w:szCs w:val="24"/>
                <w:lang w:val="en-US"/>
              </w:rPr>
              <w:t>sản phẩm</w:t>
            </w:r>
            <w:r w:rsidR="009D2417" w:rsidRPr="007C6909">
              <w:rPr>
                <w:rFonts w:ascii="Times New Roman" w:eastAsia="Times New Roman" w:hAnsi="Times New Roman" w:cs="Times New Roman"/>
                <w:sz w:val="24"/>
                <w:szCs w:val="24"/>
                <w:lang w:val="en-US"/>
              </w:rPr>
              <w:t xml:space="preserve"> khỏi</w:t>
            </w:r>
            <w:r w:rsidRPr="007C6909">
              <w:rPr>
                <w:rFonts w:ascii="Times New Roman" w:eastAsia="Times New Roman" w:hAnsi="Times New Roman" w:cs="Times New Roman"/>
                <w:sz w:val="24"/>
                <w:szCs w:val="24"/>
                <w:lang w:val="en-US"/>
              </w:rPr>
              <w:t xml:space="preserve"> giỏ hàng</w:t>
            </w:r>
          </w:p>
          <w:p w14:paraId="40F7BAF0"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commentRangeStart w:id="3719"/>
            <w:r w:rsidRPr="007C6909">
              <w:rPr>
                <w:rFonts w:ascii="Times New Roman" w:eastAsia="Times New Roman" w:hAnsi="Times New Roman" w:cs="Times New Roman"/>
                <w:sz w:val="24"/>
                <w:szCs w:val="24"/>
              </w:rPr>
              <w:t>Hệ thống trả về giao diện cho người dùng đăng nhập</w:t>
            </w:r>
            <w:commentRangeEnd w:id="3719"/>
            <w:r w:rsidRPr="007C6909">
              <w:rPr>
                <w:rStyle w:val="CommentReference"/>
                <w:sz w:val="24"/>
                <w:szCs w:val="24"/>
              </w:rPr>
              <w:commentReference w:id="3719"/>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7ACB7083"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9A83DEF"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765CECD6"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65F6C6F9" w14:textId="0966853D"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w:t>
            </w:r>
            <w:r w:rsidR="00652EBC" w:rsidRPr="007C6909">
              <w:rPr>
                <w:rFonts w:ascii="Times New Roman" w:eastAsia="Times New Roman" w:hAnsi="Times New Roman" w:cs="Times New Roman"/>
                <w:sz w:val="24"/>
                <w:szCs w:val="24"/>
                <w:lang w:val="en-US"/>
              </w:rPr>
              <w:t xml:space="preserve"> xóa sản phẩm,</w:t>
            </w:r>
            <w:r w:rsidRPr="007C6909">
              <w:rPr>
                <w:rFonts w:ascii="Times New Roman" w:eastAsia="Times New Roman" w:hAnsi="Times New Roman" w:cs="Times New Roman"/>
                <w:sz w:val="24"/>
                <w:szCs w:val="24"/>
                <w:lang w:val="en-US"/>
              </w:rPr>
              <w:t xml:space="preserve"> chọn địa chỉ giao hàng, Thanh toán Online và Thanh toán khi nhận </w:t>
            </w:r>
          </w:p>
          <w:p w14:paraId="1AC21E39"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bấm vào biểu tượng thùng rác ở sản phẩm muốn xóa khỏi giỏ hàng </w:t>
            </w:r>
          </w:p>
          <w:p w14:paraId="7488789E"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 Bạn có chắc muốn xóa sản phẩm này “ </w:t>
            </w:r>
          </w:p>
          <w:p w14:paraId="03464905"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bấm vào nút “ Xác nhận “ </w:t>
            </w:r>
          </w:p>
          <w:p w14:paraId="39B7F064"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 Xóa thành công “</w:t>
            </w:r>
          </w:p>
          <w:p w14:paraId="41F9AE5E"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25ED14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3477E88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00F03A6D" w14:textId="0C3FF2FF" w:rsidR="007569A2" w:rsidRPr="007C6909" w:rsidRDefault="000B08E1" w:rsidP="00EA307B">
      <w:pPr>
        <w:pStyle w:val="Caption"/>
        <w:spacing w:before="240"/>
        <w:rPr>
          <w:lang w:val="en-US"/>
        </w:rPr>
      </w:pPr>
      <w:bookmarkStart w:id="3720" w:name="_Toc18613056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12</w:t>
      </w:r>
      <w:r w:rsidR="00115DF8">
        <w:fldChar w:fldCharType="end"/>
      </w:r>
      <w:r>
        <w:rPr>
          <w:lang w:val="en-US"/>
        </w:rPr>
        <w:t xml:space="preserve"> Kịch bản khách hàng xóa sản phẩm khỏi giỏ hàng</w:t>
      </w:r>
      <w:bookmarkEnd w:id="3720"/>
    </w:p>
    <w:p w14:paraId="6B562EE4" w14:textId="088AA800" w:rsidR="007569A2" w:rsidRPr="007C6909" w:rsidDel="00CB2932" w:rsidRDefault="00CE686F" w:rsidP="00EA307B">
      <w:pPr>
        <w:pStyle w:val="ListParagraph"/>
        <w:numPr>
          <w:ilvl w:val="0"/>
          <w:numId w:val="182"/>
        </w:numPr>
        <w:spacing w:before="240" w:after="200"/>
        <w:ind w:left="709"/>
        <w:rPr>
          <w:del w:id="3721" w:author="Việt Lương" w:date="2024-12-26T18:18:00Z" w16du:dateUtc="2024-12-26T11:18:00Z"/>
          <w:rFonts w:ascii="Times New Roman" w:hAnsi="Times New Roman" w:cs="Times New Roman"/>
          <w:b/>
          <w:sz w:val="24"/>
          <w:szCs w:val="24"/>
        </w:rPr>
        <w:pPrChange w:id="3722" w:author="Việt Lương" w:date="2024-12-26T18:32:00Z" w16du:dateUtc="2024-12-26T11:32:00Z">
          <w:pPr>
            <w:pStyle w:val="ListParagraph"/>
            <w:numPr>
              <w:numId w:val="182"/>
            </w:numPr>
            <w:ind w:left="709" w:hanging="360"/>
          </w:pPr>
        </w:pPrChange>
      </w:pPr>
      <w:bookmarkStart w:id="3723" w:name="_hldef3o1dpsv" w:colFirst="0" w:colLast="0"/>
      <w:bookmarkEnd w:id="3723"/>
      <w:r w:rsidRPr="007C6909">
        <w:rPr>
          <w:rFonts w:ascii="Times New Roman" w:hAnsi="Times New Roman" w:cs="Times New Roman"/>
          <w:b/>
          <w:sz w:val="24"/>
          <w:szCs w:val="24"/>
        </w:rPr>
        <w:t>Chức năng đặt hàng</w:t>
      </w:r>
    </w:p>
    <w:p w14:paraId="6930E822" w14:textId="77777777" w:rsidR="007569A2" w:rsidRPr="00CB2932" w:rsidRDefault="007569A2" w:rsidP="00EA307B">
      <w:pPr>
        <w:pStyle w:val="ListParagraph"/>
        <w:numPr>
          <w:ilvl w:val="0"/>
          <w:numId w:val="182"/>
        </w:numPr>
        <w:spacing w:after="200"/>
        <w:ind w:left="709"/>
        <w:rPr>
          <w:sz w:val="24"/>
          <w:szCs w:val="24"/>
          <w:lang w:val="en-US"/>
          <w:rPrChange w:id="3724" w:author="Việt Lương" w:date="2024-12-26T18:18:00Z" w16du:dateUtc="2024-12-26T11:18:00Z">
            <w:rPr>
              <w:sz w:val="24"/>
              <w:szCs w:val="24"/>
            </w:rPr>
          </w:rPrChange>
        </w:rPr>
        <w:pPrChange w:id="3725" w:author="Việt Lương" w:date="2024-12-26T18:32:00Z" w16du:dateUtc="2024-12-26T11:32:00Z">
          <w:pPr>
            <w:spacing w:after="160" w:line="259" w:lineRule="auto"/>
            <w:ind w:left="1440"/>
          </w:pPr>
        </w:pPrChange>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7B4F3D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827930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EF74A6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BDDC5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83D9A63" w14:textId="3B25A048"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74795B">
              <w:rPr>
                <w:rFonts w:ascii="Times New Roman" w:eastAsia="Times New Roman" w:hAnsi="Times New Roman" w:cs="Times New Roman"/>
                <w:sz w:val="24"/>
                <w:szCs w:val="24"/>
                <w:lang w:val="en-US"/>
              </w:rPr>
              <w:t>đặt</w:t>
            </w:r>
            <w:r>
              <w:rPr>
                <w:rFonts w:ascii="Times New Roman" w:eastAsia="Times New Roman" w:hAnsi="Times New Roman" w:cs="Times New Roman"/>
                <w:sz w:val="24"/>
                <w:szCs w:val="24"/>
                <w:lang w:val="en-US"/>
              </w:rPr>
              <w:t xml:space="preserve"> hàng</w:t>
            </w:r>
          </w:p>
          <w:p w14:paraId="4E589F41"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commentRangeStart w:id="3726"/>
            <w:r w:rsidRPr="007C6909">
              <w:rPr>
                <w:rFonts w:ascii="Times New Roman" w:eastAsia="Times New Roman" w:hAnsi="Times New Roman" w:cs="Times New Roman"/>
                <w:sz w:val="24"/>
                <w:szCs w:val="24"/>
              </w:rPr>
              <w:t>Hệ thống trả về giao diện cho người dùng đăng nhập</w:t>
            </w:r>
            <w:commentRangeEnd w:id="3726"/>
            <w:r w:rsidRPr="007C6909">
              <w:rPr>
                <w:rStyle w:val="CommentReference"/>
                <w:sz w:val="24"/>
                <w:szCs w:val="24"/>
              </w:rPr>
              <w:commentReference w:id="3726"/>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38E271E8"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2389D55"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30F8ADBB"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4F2DAF55" w14:textId="14D70182"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 xóa sản phẩm, chọn địa chỉ giao hàng, Thanh toán Online</w:t>
            </w:r>
          </w:p>
          <w:p w14:paraId="1229DFB4"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tích chọn các sản phẩm muốn mua, chọn mã giảm giá muốn áp dụng</w:t>
            </w:r>
          </w:p>
          <w:p w14:paraId="6CCE9E88"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cập nhật hiển thị giá tiền cho tổng sản phẩm</w:t>
            </w:r>
          </w:p>
          <w:p w14:paraId="1EAC39A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chọn địa chỉ nhận hàng</w:t>
            </w:r>
          </w:p>
          <w:p w14:paraId="633F1BD9"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địa chỉ đã lưu và thêm mới địa chỉ cho người dùng tạo mới địa chỉ nhận hàng</w:t>
            </w:r>
          </w:p>
          <w:p w14:paraId="670C63EA"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thanh toán online</w:t>
            </w:r>
          </w:p>
          <w:p w14:paraId="6DB25441"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trang thanh toán của VN Pay</w:t>
            </w:r>
          </w:p>
          <w:p w14:paraId="58B6145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ngân hàng muốn thanh toán và điền các thông tin thẻ, mã otp(gửi qua email) và bấm thanh toán để hoàn tất quá trình thanh toán</w:t>
            </w:r>
          </w:p>
          <w:p w14:paraId="50B3AB4E"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50A0E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122F31E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00772B0" w14:textId="779DD679" w:rsidR="002B5D2A" w:rsidRPr="007C6909" w:rsidRDefault="000B08E1" w:rsidP="00CB2932">
      <w:pPr>
        <w:pStyle w:val="Caption"/>
        <w:spacing w:before="240"/>
        <w:rPr>
          <w:rFonts w:cs="Times New Roman"/>
          <w:b/>
          <w:sz w:val="26"/>
          <w:szCs w:val="26"/>
          <w:lang w:val="en-US"/>
        </w:rPr>
      </w:pPr>
      <w:bookmarkStart w:id="3727" w:name="_mx1tvenbo81e" w:colFirst="0" w:colLast="0"/>
      <w:bookmarkStart w:id="3728" w:name="_Toc186130563"/>
      <w:bookmarkEnd w:id="372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13</w:t>
      </w:r>
      <w:r w:rsidR="00115DF8">
        <w:fldChar w:fldCharType="end"/>
      </w:r>
      <w:r>
        <w:rPr>
          <w:lang w:val="en-US"/>
        </w:rPr>
        <w:t xml:space="preserve"> Kịch bản khách hàng đặt hàng</w:t>
      </w:r>
      <w:bookmarkEnd w:id="3728"/>
    </w:p>
    <w:p w14:paraId="4841AFE0" w14:textId="014FF284" w:rsidR="007569A2" w:rsidRPr="007C6909" w:rsidDel="00CB2932" w:rsidRDefault="00CE686F" w:rsidP="00CB2932">
      <w:pPr>
        <w:pStyle w:val="ListParagraph"/>
        <w:numPr>
          <w:ilvl w:val="0"/>
          <w:numId w:val="184"/>
        </w:numPr>
        <w:spacing w:before="240" w:after="200"/>
        <w:rPr>
          <w:del w:id="3729" w:author="Việt Lương" w:date="2024-12-26T18:17:00Z" w16du:dateUtc="2024-12-26T11:17:00Z"/>
          <w:rFonts w:ascii="Times New Roman" w:hAnsi="Times New Roman" w:cs="Times New Roman"/>
          <w:b/>
          <w:sz w:val="24"/>
          <w:szCs w:val="24"/>
          <w:lang w:val="en-US"/>
        </w:rPr>
        <w:pPrChange w:id="3730" w:author="Việt Lương" w:date="2024-12-26T18:18:00Z" w16du:dateUtc="2024-12-26T11:18:00Z">
          <w:pPr>
            <w:pStyle w:val="ListParagraph"/>
            <w:numPr>
              <w:numId w:val="184"/>
            </w:numPr>
            <w:ind w:hanging="360"/>
          </w:pPr>
        </w:pPrChange>
      </w:pPr>
      <w:r w:rsidRPr="007C6909">
        <w:rPr>
          <w:rFonts w:ascii="Times New Roman" w:hAnsi="Times New Roman" w:cs="Times New Roman"/>
          <w:b/>
          <w:sz w:val="24"/>
          <w:szCs w:val="24"/>
        </w:rPr>
        <w:t>Quản lý đơn hàng</w:t>
      </w:r>
    </w:p>
    <w:p w14:paraId="510219BB" w14:textId="77777777" w:rsidR="00EA4A86" w:rsidRPr="00125BCC" w:rsidRDefault="00EA4A86" w:rsidP="00CB2932">
      <w:pPr>
        <w:pStyle w:val="ListParagraph"/>
        <w:numPr>
          <w:ilvl w:val="0"/>
          <w:numId w:val="184"/>
        </w:numPr>
        <w:spacing w:before="240" w:after="200"/>
        <w:rPr>
          <w:rFonts w:ascii="Times New Roman" w:hAnsi="Times New Roman" w:cs="Times New Roman"/>
          <w:b/>
          <w:sz w:val="24"/>
          <w:szCs w:val="24"/>
          <w:lang w:val="en-US"/>
        </w:rPr>
        <w:pPrChange w:id="3731" w:author="Việt Lương" w:date="2024-12-26T18:18:00Z" w16du:dateUtc="2024-12-26T11:18:00Z">
          <w:pPr>
            <w:pStyle w:val="ListParagraph"/>
            <w:ind w:left="709"/>
          </w:pPr>
        </w:pPrChange>
      </w:pPr>
    </w:p>
    <w:p w14:paraId="4B416500" w14:textId="0BB2F8AF" w:rsidR="00BE2151" w:rsidRPr="007C6909" w:rsidRDefault="00BE2151" w:rsidP="00CB2932">
      <w:pPr>
        <w:pStyle w:val="ListParagraph"/>
        <w:numPr>
          <w:ilvl w:val="0"/>
          <w:numId w:val="96"/>
        </w:numPr>
        <w:spacing w:before="240" w:after="200"/>
        <w:rPr>
          <w:rFonts w:ascii="Times New Roman" w:hAnsi="Times New Roman" w:cs="Times New Roman"/>
          <w:sz w:val="24"/>
          <w:szCs w:val="24"/>
          <w:lang w:val="en-US"/>
        </w:rPr>
        <w:pPrChange w:id="3732" w:author="Việt Lương" w:date="2024-12-26T18:18:00Z" w16du:dateUtc="2024-12-26T11:18:00Z">
          <w:pPr>
            <w:pStyle w:val="ListParagraph"/>
            <w:numPr>
              <w:numId w:val="96"/>
            </w:numPr>
            <w:ind w:hanging="360"/>
          </w:pPr>
        </w:pPrChange>
      </w:pPr>
      <w:r w:rsidRPr="007C6909">
        <w:rPr>
          <w:rFonts w:ascii="Times New Roman" w:hAnsi="Times New Roman" w:cs="Times New Roman"/>
          <w:sz w:val="24"/>
          <w:szCs w:val="24"/>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6624AF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CBB6C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80752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4AC73D" w14:textId="4B85B31F" w:rsidR="007569A2" w:rsidRPr="007C6909" w:rsidRDefault="004C46D1">
            <w:pPr>
              <w:spacing w:line="240" w:lineRule="auto"/>
              <w:rPr>
                <w:rFonts w:ascii="Times New Roman" w:hAnsi="Times New Roman" w:cs="Times New Roman"/>
                <w:sz w:val="24"/>
                <w:szCs w:val="24"/>
              </w:rPr>
            </w:pPr>
            <w:r>
              <w:rPr>
                <w:rFonts w:ascii="Times New Roman" w:eastAsia="Times New Roman" w:hAnsi="Times New Roman" w:cs="Times New Roman"/>
                <w:sz w:val="24"/>
                <w:szCs w:val="24"/>
                <w:lang w:val="en-US"/>
              </w:rPr>
              <w:t>Khách hàng theo dõi được đơn hàng</w:t>
            </w:r>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7C6909" w:rsidRDefault="00CE686F" w:rsidP="00970CD3">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D3AC47D" w14:textId="48161314" w:rsidR="009B0ABD" w:rsidRPr="002256E2" w:rsidRDefault="00CE686F"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vào hệ thống</w:t>
            </w:r>
            <w:r w:rsidR="00142276">
              <w:rPr>
                <w:rFonts w:ascii="Times New Roman" w:eastAsia="Times New Roman" w:hAnsi="Times New Roman" w:cs="Times New Roman"/>
                <w:sz w:val="24"/>
                <w:szCs w:val="24"/>
                <w:lang w:val="en-US"/>
              </w:rPr>
              <w:t xml:space="preserve"> để theo dõi đơn hàng</w:t>
            </w:r>
          </w:p>
          <w:p w14:paraId="6290C7AD"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commentRangeStart w:id="3733"/>
            <w:r w:rsidRPr="002256E2">
              <w:rPr>
                <w:rFonts w:ascii="Times New Roman" w:eastAsia="Times New Roman" w:hAnsi="Times New Roman" w:cs="Times New Roman"/>
                <w:sz w:val="24"/>
                <w:szCs w:val="24"/>
              </w:rPr>
              <w:t>Hệ thống trả về giao diện cho người dùng đăng nhập</w:t>
            </w:r>
            <w:commentRangeEnd w:id="3733"/>
            <w:r w:rsidRPr="002256E2">
              <w:rPr>
                <w:rStyle w:val="CommentReference"/>
                <w:sz w:val="24"/>
                <w:szCs w:val="24"/>
              </w:rPr>
              <w:commentReference w:id="3733"/>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74910A3"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7910206B"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402168D" w14:textId="5E8DD16C"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vào nút Th</w:t>
            </w:r>
            <w:r w:rsidR="0049265B">
              <w:rPr>
                <w:rFonts w:ascii="Times New Roman" w:eastAsia="Times New Roman" w:hAnsi="Times New Roman" w:cs="Times New Roman"/>
                <w:sz w:val="24"/>
                <w:szCs w:val="24"/>
                <w:lang w:val="en-US"/>
              </w:rPr>
              <w:t>eo dõi đơn hàng</w:t>
            </w:r>
          </w:p>
          <w:p w14:paraId="6846AB5E" w14:textId="01A81300"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w:t>
            </w:r>
            <w:r w:rsidR="0049265B">
              <w:rPr>
                <w:rFonts w:ascii="Times New Roman" w:eastAsia="Times New Roman" w:hAnsi="Times New Roman" w:cs="Times New Roman"/>
                <w:sz w:val="24"/>
                <w:szCs w:val="24"/>
                <w:lang w:val="en-US"/>
              </w:rPr>
              <w:t xml:space="preserve">Theo dõi đơn hàng </w:t>
            </w:r>
            <w:r w:rsidR="001E7636">
              <w:rPr>
                <w:rFonts w:ascii="Times New Roman" w:eastAsia="Times New Roman" w:hAnsi="Times New Roman" w:cs="Times New Roman"/>
                <w:sz w:val="24"/>
                <w:szCs w:val="24"/>
                <w:lang w:val="en-US"/>
              </w:rPr>
              <w:t>có</w:t>
            </w:r>
            <w:r w:rsidR="0049265B">
              <w:rPr>
                <w:rFonts w:ascii="Times New Roman" w:eastAsia="Times New Roman" w:hAnsi="Times New Roman" w:cs="Times New Roman"/>
                <w:sz w:val="24"/>
                <w:szCs w:val="24"/>
                <w:lang w:val="en-US"/>
              </w:rPr>
              <w:t xml:space="preserve"> các danh sách đơn hàng </w:t>
            </w:r>
            <w:r w:rsidR="001E7636">
              <w:rPr>
                <w:rFonts w:ascii="Times New Roman" w:eastAsia="Times New Roman" w:hAnsi="Times New Roman" w:cs="Times New Roman"/>
                <w:sz w:val="24"/>
                <w:szCs w:val="24"/>
                <w:lang w:val="en-US"/>
              </w:rPr>
              <w:t xml:space="preserve">gồm người nhận, điện thoại, trạng thái , ngày tạo, sửa lần cuối và có thể xem chi tiết đơn hàng </w:t>
            </w:r>
          </w:p>
          <w:p w14:paraId="6D20CD1A" w14:textId="60B97296" w:rsidR="007569A2"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Khách hàng</w:t>
            </w:r>
            <w:r w:rsidR="00CE686F" w:rsidRPr="007C6909">
              <w:rPr>
                <w:rFonts w:ascii="Times New Roman" w:eastAsia="Times New Roman" w:hAnsi="Times New Roman" w:cs="Times New Roman"/>
                <w:sz w:val="24"/>
                <w:szCs w:val="24"/>
              </w:rPr>
              <w:t xml:space="preserve"> sẽ chọn </w:t>
            </w:r>
            <w:r>
              <w:rPr>
                <w:rFonts w:ascii="Times New Roman" w:eastAsia="Times New Roman" w:hAnsi="Times New Roman" w:cs="Times New Roman"/>
                <w:sz w:val="24"/>
                <w:szCs w:val="24"/>
                <w:lang w:val="en-US"/>
              </w:rPr>
              <w:t>xem chi tiết đơn hàng</w:t>
            </w:r>
          </w:p>
          <w:p w14:paraId="0074F109" w14:textId="61711DE6" w:rsidR="00607925"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giao diện chi tiết đơn hàng gồm Mã đơn hàng, Trạng thái, người mua</w:t>
            </w:r>
            <w:r w:rsidR="00882EC7">
              <w:rPr>
                <w:rFonts w:ascii="Times New Roman" w:eastAsia="Times New Roman" w:hAnsi="Times New Roman" w:cs="Times New Roman"/>
                <w:sz w:val="24"/>
                <w:szCs w:val="24"/>
                <w:lang w:val="en-US"/>
              </w:rPr>
              <w:t>, Địa chỉ</w:t>
            </w:r>
            <w:r w:rsidR="008C6D71">
              <w:rPr>
                <w:rFonts w:ascii="Times New Roman" w:eastAsia="Times New Roman" w:hAnsi="Times New Roman" w:cs="Times New Roman"/>
                <w:sz w:val="24"/>
                <w:szCs w:val="24"/>
                <w:lang w:val="en-US"/>
              </w:rPr>
              <w:t>, số điện thoại</w:t>
            </w:r>
            <w:r w:rsidR="00607925">
              <w:rPr>
                <w:rFonts w:ascii="Times New Roman" w:eastAsia="Times New Roman" w:hAnsi="Times New Roman" w:cs="Times New Roman"/>
                <w:sz w:val="24"/>
                <w:szCs w:val="24"/>
                <w:lang w:val="en-US"/>
              </w:rPr>
              <w:t xml:space="preserve">, ngày tạo, danh sách sản phẩm, hình ảnh, số </w:t>
            </w:r>
            <w:proofErr w:type="gramStart"/>
            <w:r w:rsidR="00607925">
              <w:rPr>
                <w:rFonts w:ascii="Times New Roman" w:eastAsia="Times New Roman" w:hAnsi="Times New Roman" w:cs="Times New Roman"/>
                <w:sz w:val="24"/>
                <w:szCs w:val="24"/>
                <w:lang w:val="en-US"/>
              </w:rPr>
              <w:t>lượng ,</w:t>
            </w:r>
            <w:proofErr w:type="gramEnd"/>
            <w:r w:rsidR="00607925">
              <w:rPr>
                <w:rFonts w:ascii="Times New Roman" w:eastAsia="Times New Roman" w:hAnsi="Times New Roman" w:cs="Times New Roman"/>
                <w:sz w:val="24"/>
                <w:szCs w:val="24"/>
                <w:lang w:val="en-US"/>
              </w:rPr>
              <w:t xml:space="preserve"> đơn giá và tổng tiền</w:t>
            </w:r>
          </w:p>
          <w:p w14:paraId="2353654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DFAE63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3955E093" w14:textId="20F09663" w:rsidR="007569A2" w:rsidRPr="007C6909" w:rsidRDefault="000B08E1" w:rsidP="00CB2932">
      <w:pPr>
        <w:pStyle w:val="Caption"/>
        <w:spacing w:before="240"/>
        <w:rPr>
          <w:rFonts w:cs="Times New Roman"/>
          <w:sz w:val="26"/>
          <w:szCs w:val="26"/>
          <w:lang w:val="en-US"/>
        </w:rPr>
      </w:pPr>
      <w:bookmarkStart w:id="3734" w:name="_Toc18613056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14</w:t>
      </w:r>
      <w:r w:rsidR="00115DF8">
        <w:fldChar w:fldCharType="end"/>
      </w:r>
      <w:r>
        <w:rPr>
          <w:lang w:val="en-US"/>
        </w:rPr>
        <w:t xml:space="preserve"> Kịch bản khách hàng quản lý đơn hàng</w:t>
      </w:r>
      <w:bookmarkEnd w:id="3734"/>
    </w:p>
    <w:p w14:paraId="12C42424" w14:textId="14C7F52A" w:rsidR="007569A2" w:rsidRPr="007C6909" w:rsidRDefault="00BE2151" w:rsidP="00CB2932">
      <w:pPr>
        <w:pStyle w:val="ListParagraph"/>
        <w:numPr>
          <w:ilvl w:val="0"/>
          <w:numId w:val="185"/>
        </w:numPr>
        <w:spacing w:after="200"/>
        <w:ind w:left="709"/>
        <w:rPr>
          <w:rFonts w:ascii="Times New Roman" w:hAnsi="Times New Roman" w:cs="Times New Roman"/>
          <w:sz w:val="24"/>
          <w:szCs w:val="24"/>
          <w:lang w:val="en-US"/>
        </w:rPr>
        <w:pPrChange w:id="3735" w:author="Việt Lương" w:date="2024-12-26T18:17:00Z" w16du:dateUtc="2024-12-26T11:17:00Z">
          <w:pPr>
            <w:pStyle w:val="ListParagraph"/>
            <w:numPr>
              <w:numId w:val="185"/>
            </w:numPr>
            <w:ind w:left="709" w:hanging="360"/>
          </w:pPr>
        </w:pPrChange>
      </w:pPr>
      <w:bookmarkStart w:id="3736" w:name="_nq0oxbev51pc" w:colFirst="0" w:colLast="0"/>
      <w:bookmarkEnd w:id="3736"/>
      <w:r w:rsidRPr="007C6909">
        <w:rPr>
          <w:rFonts w:ascii="Times New Roman" w:hAnsi="Times New Roman" w:cs="Times New Roman"/>
          <w:sz w:val="24"/>
          <w:szCs w:val="24"/>
          <w:lang w:val="en-US"/>
        </w:rPr>
        <w:t xml:space="preserve">Kịch bản quản lý </w:t>
      </w:r>
      <w:r w:rsidR="009D1A8B" w:rsidRPr="007C6909">
        <w:rPr>
          <w:rFonts w:ascii="Times New Roman" w:hAnsi="Times New Roman" w:cs="Times New Roman"/>
          <w:sz w:val="24"/>
          <w:szCs w:val="24"/>
          <w:lang w:val="en-US"/>
        </w:rPr>
        <w:t>đơn hàng</w:t>
      </w:r>
      <w:r w:rsidRPr="007C6909">
        <w:rPr>
          <w:rFonts w:ascii="Times New Roman" w:hAnsi="Times New Roman" w:cs="Times New Roman"/>
          <w:sz w:val="24"/>
          <w:szCs w:val="24"/>
          <w:lang w:val="en-US"/>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B972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6898CA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A066C9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DF4E805"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DDB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đăng nhập thành công vào hệ thống</w:t>
            </w:r>
          </w:p>
          <w:p w14:paraId="3BB12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phần “ Quản lý đơn hàng “ </w:t>
            </w:r>
          </w:p>
          <w:p w14:paraId="1EBA641C" w14:textId="56150414"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quản lý đơn hàng </w:t>
            </w:r>
            <w:r w:rsidR="00766177" w:rsidRPr="007C6909">
              <w:rPr>
                <w:rFonts w:ascii="Times New Roman" w:eastAsia="Times New Roman" w:hAnsi="Times New Roman" w:cs="Times New Roman"/>
                <w:sz w:val="24"/>
                <w:szCs w:val="24"/>
                <w:lang w:val="en-US"/>
              </w:rPr>
              <w:t>gồm các nút tìm kiếm đơn hàng</w:t>
            </w:r>
            <w:r w:rsidR="00BD06CA" w:rsidRPr="007C6909">
              <w:rPr>
                <w:rFonts w:ascii="Times New Roman" w:eastAsia="Times New Roman" w:hAnsi="Times New Roman" w:cs="Times New Roman"/>
                <w:sz w:val="24"/>
                <w:szCs w:val="24"/>
                <w:lang w:val="en-US"/>
              </w:rPr>
              <w:t xml:space="preserve">, danh sách các đơn hàng </w:t>
            </w:r>
            <w:r w:rsidR="00D504A4" w:rsidRPr="007C6909">
              <w:rPr>
                <w:rFonts w:ascii="Times New Roman" w:eastAsia="Times New Roman" w:hAnsi="Times New Roman" w:cs="Times New Roman"/>
                <w:sz w:val="24"/>
                <w:szCs w:val="24"/>
                <w:lang w:val="en-US"/>
              </w:rPr>
              <w:t xml:space="preserve">với các thông tin như Mã đơn hàng, Người nhận, Điện thoại, Trạng thái, Ngày tạo, Ngày sửa lần cuối và các hành động người dùng có thể làm </w:t>
            </w:r>
          </w:p>
          <w:p w14:paraId="7E1A5951"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5ABF93C4" w14:textId="4E387F56" w:rsidR="007569A2" w:rsidRPr="000B08E1" w:rsidRDefault="000B08E1" w:rsidP="00CB2932">
      <w:pPr>
        <w:pStyle w:val="Caption"/>
        <w:spacing w:before="240"/>
        <w:rPr>
          <w:sz w:val="28"/>
          <w:szCs w:val="28"/>
          <w:lang w:val="en-US"/>
        </w:rPr>
      </w:pPr>
      <w:bookmarkStart w:id="3737" w:name="_Toc18613056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15</w:t>
      </w:r>
      <w:r w:rsidR="00115DF8">
        <w:fldChar w:fldCharType="end"/>
      </w:r>
      <w:r>
        <w:rPr>
          <w:lang w:val="en-US"/>
        </w:rPr>
        <w:t xml:space="preserve"> Kịch bản người bán quản lý đơn hàng</w:t>
      </w:r>
      <w:bookmarkEnd w:id="3737"/>
    </w:p>
    <w:p w14:paraId="3AB58C42" w14:textId="22C4CA96" w:rsidR="007569A2" w:rsidRPr="007C6909" w:rsidRDefault="1CAEAE39" w:rsidP="00CB2932">
      <w:pPr>
        <w:pStyle w:val="ListParagraph"/>
        <w:numPr>
          <w:ilvl w:val="0"/>
          <w:numId w:val="214"/>
        </w:numPr>
        <w:spacing w:before="240" w:after="160" w:line="259" w:lineRule="auto"/>
        <w:rPr>
          <w:rFonts w:ascii="Times New Roman" w:hAnsi="Times New Roman" w:cs="Times New Roman"/>
          <w:b/>
          <w:sz w:val="24"/>
          <w:szCs w:val="24"/>
        </w:rPr>
        <w:pPrChange w:id="3738" w:author="Việt Lương" w:date="2024-12-26T18:17:00Z" w16du:dateUtc="2024-12-26T11:17:00Z">
          <w:pPr>
            <w:pStyle w:val="ListParagraph"/>
            <w:numPr>
              <w:numId w:val="214"/>
            </w:numPr>
            <w:spacing w:after="160" w:line="259" w:lineRule="auto"/>
            <w:ind w:hanging="360"/>
          </w:pPr>
        </w:pPrChange>
      </w:pPr>
      <w:bookmarkStart w:id="3739" w:name="_ddudof5ko7e0" w:colFirst="0" w:colLast="0"/>
      <w:bookmarkEnd w:id="3739"/>
      <w:r w:rsidRPr="007C6909">
        <w:rPr>
          <w:rFonts w:ascii="Times New Roman" w:hAnsi="Times New Roman" w:cs="Times New Roman"/>
          <w:b/>
          <w:sz w:val="24"/>
          <w:szCs w:val="24"/>
        </w:rPr>
        <w:t>Chức năng đánh giá sản phẩm</w:t>
      </w:r>
    </w:p>
    <w:p w14:paraId="47E22916" w14:textId="77777777" w:rsidR="008954BD" w:rsidRPr="007C6909" w:rsidRDefault="008954BD" w:rsidP="00034C0F">
      <w:pPr>
        <w:pStyle w:val="ListParagraph"/>
        <w:spacing w:after="160" w:line="259" w:lineRule="auto"/>
        <w:rPr>
          <w:rFonts w:ascii="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4235A8D" w14:textId="11D6A129" w:rsidR="3220F319" w:rsidRPr="007C6909" w:rsidRDefault="3220F319"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57E8E48" w14:textId="1712E1BB" w:rsidR="79A10037" w:rsidRPr="007C6909" w:rsidRDefault="79A1003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59001287" w:rsidRPr="007C6909">
              <w:rPr>
                <w:rFonts w:ascii="Times New Roman" w:eastAsia="Times New Roman" w:hAnsi="Times New Roman" w:cs="Times New Roman"/>
                <w:sz w:val="24"/>
                <w:szCs w:val="24"/>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9C539A0" w14:textId="77777777" w:rsidR="2C8C8D61" w:rsidRPr="007C6909" w:rsidRDefault="2C8C8D61"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Khách hàng</w:t>
            </w:r>
            <w:r w:rsidR="59001287" w:rsidRPr="007C6909">
              <w:rPr>
                <w:rFonts w:ascii="Times New Roman" w:eastAsia="Times New Roman" w:hAnsi="Times New Roman" w:cs="Times New Roman"/>
                <w:sz w:val="24"/>
                <w:szCs w:val="24"/>
              </w:rPr>
              <w:t xml:space="preserve"> đã đăng nhập vào hệ thống</w:t>
            </w:r>
          </w:p>
          <w:p w14:paraId="6ACABB20" w14:textId="37439128" w:rsidR="2C8C8D61" w:rsidRPr="007C6909" w:rsidRDefault="00322EE6"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E88A3FD" w14:textId="50142ACE" w:rsidR="765A7166" w:rsidRPr="007C6909" w:rsidRDefault="00322EE6" w:rsidP="59001287">
            <w:pPr>
              <w:spacing w:line="240" w:lineRule="auto"/>
              <w:rPr>
                <w:rFonts w:ascii="Times New Roman" w:hAnsi="Times New Roman" w:cs="Times New Roman"/>
                <w:sz w:val="24"/>
                <w:szCs w:val="24"/>
                <w:lang w:val="en-US"/>
              </w:rPr>
            </w:pPr>
            <w:r w:rsidRPr="007C6909">
              <w:rPr>
                <w:rFonts w:ascii="Times New Roman" w:hAnsi="Times New Roman" w:cs="Times New Roman"/>
                <w:sz w:val="24"/>
                <w:szCs w:val="24"/>
              </w:rPr>
              <w:t>Đ</w:t>
            </w:r>
            <w:r w:rsidRPr="007C6909">
              <w:rPr>
                <w:rFonts w:ascii="Times New Roman" w:hAnsi="Times New Roman" w:cs="Times New Roman"/>
                <w:sz w:val="24"/>
                <w:szCs w:val="24"/>
                <w:lang w:val="en-US"/>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76DC2CB" w14:textId="37409523"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Pr>
                <w:rFonts w:ascii="Times New Roman" w:eastAsia="Times New Roman" w:hAnsi="Times New Roman" w:cs="Times New Roman"/>
                <w:sz w:val="24"/>
                <w:szCs w:val="24"/>
                <w:lang w:val="en-US"/>
              </w:rPr>
              <w:t>đánh giá sản phẩm</w:t>
            </w:r>
          </w:p>
          <w:p w14:paraId="68D69D57"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commentRangeStart w:id="3740"/>
            <w:r w:rsidRPr="002256E2">
              <w:rPr>
                <w:rFonts w:ascii="Times New Roman" w:eastAsia="Times New Roman" w:hAnsi="Times New Roman" w:cs="Times New Roman"/>
                <w:sz w:val="24"/>
                <w:szCs w:val="24"/>
              </w:rPr>
              <w:t>Hệ thống trả về giao diện cho người dùng đăng nhập</w:t>
            </w:r>
            <w:commentRangeEnd w:id="3740"/>
            <w:r w:rsidRPr="002256E2">
              <w:rPr>
                <w:rStyle w:val="CommentReference"/>
                <w:sz w:val="24"/>
                <w:szCs w:val="24"/>
              </w:rPr>
              <w:commentReference w:id="3740"/>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0C5F0A45"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3519AF9D"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987AD28" w14:textId="5BA7DC4D" w:rsidR="000E0FD7" w:rsidRPr="007C6909" w:rsidRDefault="000E0FD7"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 xml:space="preserve">ách hàng chọn </w:t>
            </w:r>
            <w:r w:rsidR="00D639AC" w:rsidRPr="007C6909">
              <w:rPr>
                <w:rFonts w:ascii="Times New Roman" w:eastAsia="Times New Roman" w:hAnsi="Times New Roman" w:cs="Times New Roman"/>
                <w:sz w:val="24"/>
                <w:szCs w:val="24"/>
                <w:lang w:val="en-US"/>
              </w:rPr>
              <w:t xml:space="preserve">xem chi tiết </w:t>
            </w:r>
            <w:r w:rsidRPr="007C6909">
              <w:rPr>
                <w:rFonts w:ascii="Times New Roman" w:eastAsia="Times New Roman" w:hAnsi="Times New Roman" w:cs="Times New Roman"/>
                <w:sz w:val="24"/>
                <w:szCs w:val="24"/>
                <w:lang w:val="en-US"/>
              </w:rPr>
              <w:t xml:space="preserve">sản </w:t>
            </w:r>
            <w:r w:rsidR="00D639AC" w:rsidRPr="007C6909">
              <w:rPr>
                <w:rFonts w:ascii="Times New Roman" w:eastAsia="Times New Roman" w:hAnsi="Times New Roman" w:cs="Times New Roman"/>
                <w:sz w:val="24"/>
                <w:szCs w:val="24"/>
                <w:lang w:val="en-US"/>
              </w:rPr>
              <w:t>phẩm cần đánh giá</w:t>
            </w:r>
          </w:p>
          <w:p w14:paraId="31D9CCEB" w14:textId="00E7B0F9" w:rsidR="00D639AC"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w:t>
            </w:r>
            <w:r w:rsidRPr="007C6909">
              <w:rPr>
                <w:rFonts w:ascii="Times New Roman" w:eastAsia="Times New Roman" w:hAnsi="Times New Roman" w:cs="Times New Roman"/>
                <w:sz w:val="24"/>
                <w:szCs w:val="24"/>
                <w:lang w:val="en-US"/>
              </w:rPr>
              <w:t>ị chi tiết thông tin sản phẩm</w:t>
            </w:r>
          </w:p>
          <w:p w14:paraId="15C25EFB" w14:textId="7B01D3AA"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ách hàng chọn “Đánh giá”</w:t>
            </w:r>
          </w:p>
          <w:p w14:paraId="525E5EFE" w14:textId="7D8DABE0"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w:t>
            </w:r>
            <w:r w:rsidRPr="007C6909">
              <w:rPr>
                <w:rFonts w:ascii="Times New Roman" w:eastAsia="Times New Roman" w:hAnsi="Times New Roman" w:cs="Times New Roman"/>
                <w:sz w:val="24"/>
                <w:szCs w:val="24"/>
                <w:lang w:val="en-US"/>
              </w:rPr>
              <w:t>ả về form đánh giá</w:t>
            </w:r>
          </w:p>
          <w:p w14:paraId="0F8BA11E" w14:textId="76617151" w:rsidR="00A44519"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Khách hàng nhập bình luận và chọn số sao rồi ấn gửi</w:t>
            </w:r>
          </w:p>
          <w:p w14:paraId="25B47EAF" w14:textId="682E40F7" w:rsidR="00754FE0"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w:t>
            </w:r>
            <w:r w:rsidRPr="007C6909">
              <w:rPr>
                <w:rFonts w:ascii="Times New Roman" w:eastAsia="Times New Roman" w:hAnsi="Times New Roman" w:cs="Times New Roman"/>
                <w:sz w:val="24"/>
                <w:szCs w:val="24"/>
                <w:lang w:val="en-US"/>
              </w:rPr>
              <w:t>ông báo cập nhật thành công</w:t>
            </w:r>
          </w:p>
          <w:p w14:paraId="4A3DAF71" w14:textId="77777777" w:rsidR="59001287" w:rsidRPr="007C6909" w:rsidRDefault="59001287" w:rsidP="00034C0F">
            <w:pPr>
              <w:widowControl w:val="0"/>
              <w:ind w:left="720"/>
              <w:rPr>
                <w:rFonts w:ascii="Times New Roman" w:eastAsia="Times New Roman" w:hAnsi="Times New Roman" w:cs="Times New Roman"/>
                <w:sz w:val="24"/>
                <w:szCs w:val="24"/>
              </w:rPr>
            </w:pPr>
          </w:p>
          <w:p w14:paraId="2832BAEA" w14:textId="77777777" w:rsidR="59001287" w:rsidRPr="007C6909" w:rsidRDefault="59001287" w:rsidP="59001287">
            <w:pPr>
              <w:widowControl w:val="0"/>
              <w:spacing w:line="240" w:lineRule="auto"/>
              <w:ind w:left="720"/>
              <w:rPr>
                <w:rFonts w:ascii="Times New Roman" w:eastAsia="Times New Roman" w:hAnsi="Times New Roman" w:cs="Times New Roman"/>
                <w:sz w:val="24"/>
                <w:szCs w:val="24"/>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199F6D1" w14:textId="7034F33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754FE0" w:rsidRPr="007C6909">
              <w:rPr>
                <w:rFonts w:ascii="Times New Roman" w:eastAsia="Times New Roman" w:hAnsi="Times New Roman" w:cs="Times New Roman"/>
                <w:sz w:val="24"/>
                <w:szCs w:val="24"/>
                <w:lang w:val="en-US"/>
              </w:rPr>
              <w:t xml:space="preserve">5.1 </w:t>
            </w:r>
            <w:r w:rsidR="002B7AF4" w:rsidRPr="007C6909">
              <w:rPr>
                <w:rFonts w:ascii="Times New Roman" w:eastAsia="Times New Roman" w:hAnsi="Times New Roman" w:cs="Times New Roman"/>
                <w:sz w:val="24"/>
                <w:szCs w:val="24"/>
                <w:lang w:val="en-US"/>
              </w:rPr>
              <w:t>H</w:t>
            </w:r>
            <w:r w:rsidR="00754FE0" w:rsidRPr="007C6909">
              <w:rPr>
                <w:rFonts w:ascii="Times New Roman" w:eastAsia="Times New Roman" w:hAnsi="Times New Roman" w:cs="Times New Roman"/>
                <w:sz w:val="24"/>
                <w:szCs w:val="24"/>
                <w:lang w:val="en-US"/>
              </w:rPr>
              <w:t xml:space="preserve">ệ thống trả về thông báo lỗi </w:t>
            </w:r>
            <w:r w:rsidR="002B7AF4" w:rsidRPr="007C6909">
              <w:rPr>
                <w:rFonts w:ascii="Times New Roman" w:eastAsia="Times New Roman" w:hAnsi="Times New Roman" w:cs="Times New Roman"/>
                <w:sz w:val="24"/>
                <w:szCs w:val="24"/>
                <w:lang w:val="en-US"/>
              </w:rPr>
              <w:t>nếu người dùng chưa mua sản phẩm này</w:t>
            </w:r>
          </w:p>
        </w:tc>
      </w:tr>
    </w:tbl>
    <w:p w14:paraId="091CF48A" w14:textId="4176DAB1" w:rsidR="59001287" w:rsidRPr="007C6909" w:rsidRDefault="00C043ED" w:rsidP="00EA307B">
      <w:pPr>
        <w:pStyle w:val="Caption"/>
        <w:spacing w:before="240"/>
        <w:rPr>
          <w:sz w:val="28"/>
          <w:szCs w:val="28"/>
          <w:lang w:val="en-US"/>
        </w:rPr>
      </w:pPr>
      <w:bookmarkStart w:id="3741" w:name="_Toc18613056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16</w:t>
      </w:r>
      <w:r w:rsidR="00115DF8">
        <w:fldChar w:fldCharType="end"/>
      </w:r>
      <w:r>
        <w:rPr>
          <w:lang w:val="en-US"/>
        </w:rPr>
        <w:t xml:space="preserve"> Kịch bản khách hàng đánh giá sản phẩm</w:t>
      </w:r>
      <w:bookmarkEnd w:id="3741"/>
    </w:p>
    <w:p w14:paraId="6A82F353" w14:textId="30BAF009" w:rsidR="007569A2" w:rsidRPr="007C6909" w:rsidRDefault="00CE686F" w:rsidP="00EA307B">
      <w:pPr>
        <w:pStyle w:val="ListParagraph"/>
        <w:numPr>
          <w:ilvl w:val="0"/>
          <w:numId w:val="186"/>
        </w:numPr>
        <w:spacing w:before="240" w:after="200"/>
        <w:ind w:left="709"/>
        <w:rPr>
          <w:rFonts w:ascii="Times New Roman" w:hAnsi="Times New Roman" w:cs="Times New Roman"/>
          <w:b/>
          <w:sz w:val="24"/>
          <w:szCs w:val="24"/>
        </w:rPr>
        <w:pPrChange w:id="3742" w:author="Việt Lương" w:date="2024-12-26T18:32:00Z" w16du:dateUtc="2024-12-26T11:32:00Z">
          <w:pPr>
            <w:pStyle w:val="ListParagraph"/>
            <w:numPr>
              <w:numId w:val="186"/>
            </w:numPr>
            <w:ind w:left="709" w:hanging="360"/>
          </w:pPr>
        </w:pPrChange>
      </w:pPr>
      <w:r w:rsidRPr="007C6909">
        <w:rPr>
          <w:rFonts w:ascii="Times New Roman" w:hAnsi="Times New Roman" w:cs="Times New Roman"/>
          <w:b/>
          <w:sz w:val="24"/>
          <w:szCs w:val="24"/>
        </w:rPr>
        <w:t xml:space="preserve">Chức năng quản lý người dùng </w:t>
      </w:r>
    </w:p>
    <w:p w14:paraId="7FABFAFF" w14:textId="77777777" w:rsidR="007569A2" w:rsidRPr="007C6909" w:rsidRDefault="00CE686F" w:rsidP="00EA307B">
      <w:pPr>
        <w:numPr>
          <w:ilvl w:val="0"/>
          <w:numId w:val="106"/>
        </w:numPr>
        <w:spacing w:before="240" w:after="200" w:line="259" w:lineRule="auto"/>
        <w:rPr>
          <w:rFonts w:ascii="Times New Roman" w:eastAsia="Times New Roman" w:hAnsi="Times New Roman" w:cs="Times New Roman"/>
          <w:sz w:val="24"/>
          <w:szCs w:val="24"/>
        </w:rPr>
        <w:pPrChange w:id="3743" w:author="Việt Lương" w:date="2024-12-26T18:32:00Z" w16du:dateUtc="2024-12-26T11:32:00Z">
          <w:pPr>
            <w:numPr>
              <w:numId w:val="106"/>
            </w:numPr>
            <w:spacing w:after="160" w:line="259" w:lineRule="auto"/>
            <w:ind w:left="720" w:hanging="360"/>
          </w:pPr>
        </w:pPrChange>
      </w:pPr>
      <w:r w:rsidRPr="007C6909">
        <w:rPr>
          <w:rFonts w:ascii="Times New Roman" w:eastAsia="Times New Roman" w:hAnsi="Times New Roman" w:cs="Times New Roman"/>
          <w:sz w:val="24"/>
          <w:szCs w:val="24"/>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6B450A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CA651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BF8054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80B41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20A5D37"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đăng nhập thành công vào hệ thống với tài khoản và mật khẩu cấp trước đó</w:t>
            </w:r>
          </w:p>
          <w:p w14:paraId="4EA0A8F1"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quản lý hiện ra với các chức năng quản lý danh mục, quản lý nhãn hiệu, quản lý người bán, quản lý người mua, quản lý đơn hàng</w:t>
            </w:r>
          </w:p>
          <w:p w14:paraId="45439BD2"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người bán hoặc quản lý người mua </w:t>
            </w:r>
          </w:p>
          <w:p w14:paraId="614E567C"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Giao diện hiện ra với 1 ô input tìm kiếm và 1 danh sách các người dùng </w:t>
            </w:r>
          </w:p>
          <w:p w14:paraId="243BBA04"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Tên hoặc email của khách hàng </w:t>
            </w:r>
          </w:p>
          <w:p w14:paraId="756D6D30"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sẽ hiển thị các kết quả tương ứng</w:t>
            </w:r>
          </w:p>
          <w:p w14:paraId="52FFA61A"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xem thông tin người dùng hoặc là chỉnh trạng thái của người dùng đó </w:t>
            </w:r>
          </w:p>
          <w:p w14:paraId="4EA9BA15"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60EDCC55" w14:textId="77777777" w:rsidR="007569A2" w:rsidRPr="00034C0F" w:rsidRDefault="007569A2" w:rsidP="00C60A20">
      <w:pPr>
        <w:pStyle w:val="ListParagraph"/>
        <w:rPr>
          <w:lang w:val="en-US"/>
        </w:rPr>
      </w:pPr>
    </w:p>
    <w:p w14:paraId="19B7C8A4" w14:textId="00B57778" w:rsidR="00B45B2A" w:rsidRPr="00B45B2A" w:rsidRDefault="00B45B2A" w:rsidP="00CB2932">
      <w:pPr>
        <w:pStyle w:val="Caption"/>
        <w:spacing w:before="240"/>
        <w:rPr>
          <w:b/>
          <w:sz w:val="14"/>
          <w:szCs w:val="14"/>
          <w:lang w:val="en-US"/>
        </w:rPr>
        <w:pPrChange w:id="3744" w:author="Việt Lương" w:date="2024-12-26T18:17:00Z" w16du:dateUtc="2024-12-26T11:17:00Z">
          <w:pPr>
            <w:pStyle w:val="Caption"/>
          </w:pPr>
        </w:pPrChange>
      </w:pPr>
      <w:bookmarkStart w:id="3745" w:name="_Toc18613056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17</w:t>
      </w:r>
      <w:r w:rsidR="00115DF8">
        <w:fldChar w:fldCharType="end"/>
      </w:r>
      <w:r>
        <w:rPr>
          <w:lang w:val="en-US"/>
        </w:rPr>
        <w:t xml:space="preserve"> Kịch bản người quản trị quản lý người dùng</w:t>
      </w:r>
      <w:bookmarkEnd w:id="3745"/>
    </w:p>
    <w:p w14:paraId="3BBB8815" w14:textId="236DB0CC" w:rsidR="007569A2" w:rsidRPr="007C6909" w:rsidRDefault="00CE686F" w:rsidP="00CB2932">
      <w:pPr>
        <w:pStyle w:val="ListParagraph"/>
        <w:numPr>
          <w:ilvl w:val="0"/>
          <w:numId w:val="215"/>
        </w:numPr>
        <w:spacing w:before="240"/>
        <w:ind w:left="709"/>
        <w:rPr>
          <w:sz w:val="24"/>
          <w:szCs w:val="24"/>
          <w:lang w:val="vi-VN"/>
        </w:rPr>
        <w:pPrChange w:id="3746" w:author="Việt Lương" w:date="2024-12-26T18:17:00Z" w16du:dateUtc="2024-12-26T11:17:00Z">
          <w:pPr>
            <w:pStyle w:val="ListParagraph"/>
            <w:numPr>
              <w:numId w:val="215"/>
            </w:numPr>
            <w:ind w:left="709" w:hanging="360"/>
          </w:pPr>
        </w:pPrChange>
      </w:pPr>
      <w:r w:rsidRPr="007C6909">
        <w:rPr>
          <w:rFonts w:ascii="Times New Roman" w:eastAsia="Times New Roman" w:hAnsi="Times New Roman" w:cs="Times New Roman"/>
          <w:b/>
          <w:sz w:val="24"/>
          <w:szCs w:val="24"/>
        </w:rPr>
        <w:t xml:space="preserve">Chức năng </w:t>
      </w:r>
      <w:r w:rsidR="00A4162E" w:rsidRPr="007C6909">
        <w:rPr>
          <w:rFonts w:ascii="Times New Roman" w:eastAsia="Times New Roman" w:hAnsi="Times New Roman" w:cs="Times New Roman"/>
          <w:b/>
          <w:sz w:val="24"/>
          <w:szCs w:val="24"/>
          <w:lang w:val="en-US"/>
        </w:rPr>
        <w:t>Chỉnh sửa thông tin</w:t>
      </w:r>
    </w:p>
    <w:p w14:paraId="27B76CBA" w14:textId="77777777" w:rsidR="00A341F1" w:rsidRPr="007C6909" w:rsidRDefault="00A341F1" w:rsidP="007C6909">
      <w:pPr>
        <w:pStyle w:val="ListParagraph"/>
        <w:ind w:left="709"/>
        <w:rPr>
          <w:sz w:val="24"/>
          <w:szCs w:val="24"/>
          <w:lang w:val="vi-VN"/>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63063EA" w14:textId="6CC4CBCD" w:rsidR="007569A2" w:rsidRPr="007C6909" w:rsidRDefault="00A4162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634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0AB90D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DA82F1E"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29FEAD9" w14:textId="42243A02"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sidR="0080516E">
              <w:rPr>
                <w:rFonts w:ascii="Times New Roman" w:eastAsia="Times New Roman" w:hAnsi="Times New Roman" w:cs="Times New Roman"/>
                <w:sz w:val="24"/>
                <w:szCs w:val="24"/>
                <w:lang w:val="en-US"/>
              </w:rPr>
              <w:t>chỉnh sửa thông tin</w:t>
            </w:r>
          </w:p>
          <w:p w14:paraId="2C0174FA"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commentRangeStart w:id="3747"/>
            <w:r w:rsidRPr="002256E2">
              <w:rPr>
                <w:rFonts w:ascii="Times New Roman" w:eastAsia="Times New Roman" w:hAnsi="Times New Roman" w:cs="Times New Roman"/>
                <w:sz w:val="24"/>
                <w:szCs w:val="24"/>
              </w:rPr>
              <w:t>Hệ thống trả về giao diện cho người dùng đăng nhập</w:t>
            </w:r>
            <w:commentRangeEnd w:id="3747"/>
            <w:r w:rsidRPr="002256E2">
              <w:rPr>
                <w:rStyle w:val="CommentReference"/>
                <w:sz w:val="24"/>
                <w:szCs w:val="24"/>
              </w:rPr>
              <w:commentReference w:id="3747"/>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4EF1751C"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2026884B"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15D2E2F" w14:textId="77777777" w:rsidR="007569A2" w:rsidRPr="007C6909" w:rsidRDefault="00CE686F" w:rsidP="008859C7">
            <w:pPr>
              <w:widowControl w:val="0"/>
              <w:numPr>
                <w:ilvl w:val="0"/>
                <w:numId w:val="6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click vào profile của mình ở góc phải màn hình</w:t>
            </w:r>
          </w:p>
          <w:p w14:paraId="692CFB36" w14:textId="1888EB9F" w:rsidR="00970E73" w:rsidRPr="007C6909" w:rsidRDefault="00970E73" w:rsidP="007C6909">
            <w:pPr>
              <w:widowControl w:val="0"/>
              <w:numPr>
                <w:ilvl w:val="0"/>
                <w:numId w:val="6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w:t>
            </w:r>
            <w:r w:rsidR="00532D0B">
              <w:rPr>
                <w:rFonts w:ascii="Times New Roman" w:eastAsia="Times New Roman" w:hAnsi="Times New Roman" w:cs="Times New Roman"/>
                <w:sz w:val="24"/>
                <w:szCs w:val="24"/>
                <w:lang w:val="en-US"/>
              </w:rPr>
              <w:t xml:space="preserve">3 lựa chọn Đăng xuất, Thông tin tài khoản, </w:t>
            </w:r>
            <w:r w:rsidR="00146533">
              <w:rPr>
                <w:rFonts w:ascii="Times New Roman" w:eastAsia="Times New Roman" w:hAnsi="Times New Roman" w:cs="Times New Roman"/>
                <w:sz w:val="24"/>
                <w:szCs w:val="24"/>
                <w:lang w:val="en-US"/>
              </w:rPr>
              <w:t>Đổi mật khẩu</w:t>
            </w:r>
          </w:p>
          <w:p w14:paraId="27C9A1B2"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chức năng thông tin tài khoản </w:t>
            </w:r>
          </w:p>
          <w:p w14:paraId="721E3305"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Biểu mẫu thông tin cá nhân của khách hàng hiển ra</w:t>
            </w:r>
          </w:p>
          <w:p w14:paraId="16AC95EC"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xem hoặc điền thông tin thay đổi của khách hàng vào biểu mẫu và click vào nút “ Cập nhật “</w:t>
            </w:r>
          </w:p>
          <w:p w14:paraId="2431875D"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7C6909" w:rsidRDefault="00CE686F" w:rsidP="001425D6">
            <w:pPr>
              <w:widowControl w:val="0"/>
              <w:ind w:left="96"/>
              <w:rPr>
                <w:rFonts w:ascii="Times New Roman" w:eastAsia="Times New Roman" w:hAnsi="Times New Roman" w:cs="Times New Roman"/>
                <w:sz w:val="24"/>
                <w:szCs w:val="24"/>
              </w:rPr>
              <w:pPrChange w:id="3748"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4B6DAD2C" w14:textId="65339CA6" w:rsidR="007569A2" w:rsidRDefault="00CE686F" w:rsidP="001425D6">
            <w:pPr>
              <w:widowControl w:val="0"/>
              <w:ind w:left="96"/>
              <w:rPr>
                <w:rFonts w:ascii="Times New Roman" w:eastAsia="Times New Roman" w:hAnsi="Times New Roman" w:cs="Times New Roman"/>
                <w:sz w:val="24"/>
                <w:szCs w:val="24"/>
                <w:lang w:val="en-US"/>
              </w:rPr>
              <w:pPrChange w:id="3749"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 xml:space="preserve">    </w:t>
            </w:r>
            <w:r w:rsidR="002D3261">
              <w:rPr>
                <w:rFonts w:ascii="Times New Roman" w:eastAsia="Times New Roman" w:hAnsi="Times New Roman" w:cs="Times New Roman"/>
                <w:sz w:val="24"/>
                <w:szCs w:val="24"/>
                <w:lang w:val="en-US"/>
              </w:rPr>
              <w:t>9</w:t>
            </w:r>
            <w:r w:rsidRPr="007C6909">
              <w:rPr>
                <w:rFonts w:ascii="Times New Roman" w:eastAsia="Times New Roman" w:hAnsi="Times New Roman" w:cs="Times New Roman"/>
                <w:sz w:val="24"/>
                <w:szCs w:val="24"/>
              </w:rPr>
              <w:t xml:space="preserve">.1 Dữ liệu không đúng định dạng </w:t>
            </w:r>
          </w:p>
          <w:p w14:paraId="052D8C49" w14:textId="63AC629A" w:rsidR="004B0F96" w:rsidRDefault="004B0F96" w:rsidP="001425D6">
            <w:pPr>
              <w:widowControl w:val="0"/>
              <w:ind w:left="96"/>
              <w:rPr>
                <w:rFonts w:ascii="Times New Roman" w:eastAsia="Times New Roman" w:hAnsi="Times New Roman" w:cs="Times New Roman"/>
                <w:sz w:val="24"/>
                <w:szCs w:val="24"/>
                <w:lang w:val="en-US"/>
              </w:rPr>
              <w:pPrChange w:id="375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9.1.1 Hệ thống hiển thị thông thông báo dữ liệu không đúng định dạng</w:t>
            </w:r>
          </w:p>
          <w:p w14:paraId="1CD089BA" w14:textId="60F2B4A9" w:rsidR="007569A2" w:rsidRPr="007C6909" w:rsidRDefault="004B0F96" w:rsidP="001425D6">
            <w:pPr>
              <w:widowControl w:val="0"/>
              <w:ind w:left="96"/>
              <w:rPr>
                <w:rFonts w:ascii="Times New Roman" w:eastAsia="Times New Roman" w:hAnsi="Times New Roman" w:cs="Times New Roman"/>
                <w:sz w:val="24"/>
                <w:szCs w:val="24"/>
                <w:lang w:val="en-US"/>
              </w:rPr>
              <w:pPrChange w:id="375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9.1.2 Người dùng nhập lại thông tin và bấm cập nhật</w:t>
            </w:r>
          </w:p>
        </w:tc>
      </w:tr>
    </w:tbl>
    <w:p w14:paraId="79D1C179" w14:textId="34271395" w:rsidR="002B5D2A" w:rsidRPr="007C6909" w:rsidRDefault="00B45B2A" w:rsidP="007C6909">
      <w:pPr>
        <w:pStyle w:val="Caption"/>
        <w:spacing w:before="240"/>
        <w:rPr>
          <w:lang w:val="en-US"/>
        </w:rPr>
      </w:pPr>
      <w:bookmarkStart w:id="3752" w:name="_Toc18613056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18</w:t>
      </w:r>
      <w:r w:rsidR="00115DF8">
        <w:fldChar w:fldCharType="end"/>
      </w:r>
      <w:r>
        <w:rPr>
          <w:lang w:val="en-US"/>
        </w:rPr>
        <w:t xml:space="preserve"> Kịch </w:t>
      </w:r>
      <w:r w:rsidR="00587CAD">
        <w:rPr>
          <w:lang w:val="en-US"/>
        </w:rPr>
        <w:t>bản khách hàng chỉnh sửa thông tin</w:t>
      </w:r>
      <w:bookmarkEnd w:id="3752"/>
    </w:p>
    <w:p w14:paraId="5216110C" w14:textId="0758EEE7" w:rsidR="007569A2" w:rsidRPr="007C6909" w:rsidRDefault="00CE686F" w:rsidP="00C60A20">
      <w:pPr>
        <w:pStyle w:val="ListParagraph"/>
        <w:numPr>
          <w:ilvl w:val="0"/>
          <w:numId w:val="187"/>
        </w:numPr>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sản phẩm </w:t>
      </w:r>
    </w:p>
    <w:p w14:paraId="55B91B0D" w14:textId="6F78441C" w:rsidR="007569A2" w:rsidRPr="007C6909" w:rsidRDefault="00CE686F" w:rsidP="007C6909">
      <w:pPr>
        <w:numPr>
          <w:ilvl w:val="0"/>
          <w:numId w:val="108"/>
        </w:numPr>
        <w:spacing w:after="240"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sản phẩm</w:t>
      </w: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CE8F37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BDE8E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613C4E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7B4292"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DB0354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30501DC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sau đó bấm vào phần Thêm mới sản phẩm </w:t>
            </w:r>
          </w:p>
          <w:p w14:paraId="3BDA6A27"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Thêm mới sản phẩm </w:t>
            </w:r>
          </w:p>
          <w:p w14:paraId="29E91094" w14:textId="73D9EB3E"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điền các thông tin về sản phẩm đó: </w:t>
            </w:r>
            <w:r w:rsidR="00644E8F">
              <w:rPr>
                <w:rFonts w:ascii="Times New Roman" w:eastAsia="Times New Roman" w:hAnsi="Times New Roman" w:cs="Times New Roman"/>
                <w:sz w:val="24"/>
                <w:szCs w:val="24"/>
                <w:lang w:val="en-US"/>
              </w:rPr>
              <w:t>Mã</w:t>
            </w:r>
            <w:r w:rsidR="0042528F">
              <w:rPr>
                <w:rFonts w:ascii="Times New Roman" w:eastAsia="Times New Roman" w:hAnsi="Times New Roman" w:cs="Times New Roman"/>
                <w:sz w:val="24"/>
                <w:szCs w:val="24"/>
                <w:lang w:val="en-US"/>
              </w:rPr>
              <w:t>,</w:t>
            </w:r>
            <w:r w:rsidR="00644E8F">
              <w:rPr>
                <w:rFonts w:ascii="Times New Roman" w:eastAsia="Times New Roman" w:hAnsi="Times New Roman" w:cs="Times New Roman"/>
                <w:sz w:val="24"/>
                <w:szCs w:val="24"/>
                <w:lang w:val="en-US"/>
              </w:rPr>
              <w:t xml:space="preserve"> </w:t>
            </w:r>
            <w:r w:rsidR="0042528F">
              <w:rPr>
                <w:rFonts w:ascii="Times New Roman" w:eastAsia="Times New Roman" w:hAnsi="Times New Roman" w:cs="Times New Roman"/>
                <w:sz w:val="24"/>
                <w:szCs w:val="24"/>
                <w:lang w:val="en-US"/>
              </w:rPr>
              <w:t>t</w:t>
            </w:r>
            <w:r w:rsidRPr="007C6909">
              <w:rPr>
                <w:rFonts w:ascii="Times New Roman" w:eastAsia="Times New Roman" w:hAnsi="Times New Roman" w:cs="Times New Roman"/>
                <w:sz w:val="24"/>
                <w:szCs w:val="24"/>
              </w:rPr>
              <w:t xml:space="preserve">ên sản phẩm, mô tả về sản phẩm, danh mục và nhãn hiệu . Sau khi hoàn thành thì Người bán bấm chữ Tạo mới </w:t>
            </w:r>
          </w:p>
          <w:p w14:paraId="101EA07E"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sản phẩm vừa được thêm mới vào danh sách các sản phẩm </w:t>
            </w:r>
          </w:p>
          <w:p w14:paraId="6810F0D1" w14:textId="77777777" w:rsidR="007569A2" w:rsidRPr="007C6909" w:rsidRDefault="007569A2" w:rsidP="007C6909">
            <w:pPr>
              <w:widowControl w:val="0"/>
              <w:spacing w:line="276" w:lineRule="auto"/>
              <w:rPr>
                <w:rFonts w:ascii="Times New Roman" w:eastAsia="Times New Roman" w:hAnsi="Times New Roman" w:cs="Times New Roman"/>
                <w:sz w:val="24"/>
                <w:szCs w:val="24"/>
              </w:rPr>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rsidP="001425D6">
            <w:pPr>
              <w:widowControl w:val="0"/>
              <w:ind w:left="94"/>
              <w:rPr>
                <w:rFonts w:ascii="Times New Roman" w:eastAsia="Times New Roman" w:hAnsi="Times New Roman" w:cs="Times New Roman"/>
                <w:sz w:val="24"/>
                <w:szCs w:val="24"/>
                <w:lang w:val="en-US"/>
              </w:rPr>
              <w:pPrChange w:id="3753"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Ngoại lệ:</w:t>
            </w:r>
          </w:p>
          <w:p w14:paraId="6FE329B6" w14:textId="68FB1B50" w:rsidR="009809BE" w:rsidRDefault="00E239D2" w:rsidP="001425D6">
            <w:pPr>
              <w:widowControl w:val="0"/>
              <w:ind w:left="94"/>
              <w:rPr>
                <w:rFonts w:ascii="Times New Roman" w:eastAsia="Times New Roman" w:hAnsi="Times New Roman" w:cs="Times New Roman"/>
                <w:sz w:val="24"/>
                <w:szCs w:val="24"/>
                <w:lang w:val="en-US"/>
              </w:rPr>
              <w:pPrChange w:id="3754"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9809BE">
              <w:rPr>
                <w:rFonts w:ascii="Times New Roman" w:eastAsia="Times New Roman" w:hAnsi="Times New Roman" w:cs="Times New Roman"/>
                <w:sz w:val="24"/>
                <w:szCs w:val="24"/>
                <w:lang w:val="en-US"/>
              </w:rPr>
              <w:t>4.1</w:t>
            </w:r>
            <w:r w:rsidR="00742A5E">
              <w:rPr>
                <w:rFonts w:ascii="Times New Roman" w:eastAsia="Times New Roman" w:hAnsi="Times New Roman" w:cs="Times New Roman"/>
                <w:sz w:val="24"/>
                <w:szCs w:val="24"/>
                <w:lang w:val="en-US"/>
              </w:rPr>
              <w:t xml:space="preserve"> Mã</w:t>
            </w:r>
            <w:r w:rsidR="00CE602E">
              <w:rPr>
                <w:rFonts w:ascii="Times New Roman" w:eastAsia="Times New Roman" w:hAnsi="Times New Roman" w:cs="Times New Roman"/>
                <w:sz w:val="24"/>
                <w:szCs w:val="24"/>
                <w:lang w:val="en-US"/>
              </w:rPr>
              <w:t xml:space="preserve"> s</w:t>
            </w:r>
            <w:r w:rsidR="00D84DA9">
              <w:rPr>
                <w:rFonts w:ascii="Times New Roman" w:eastAsia="Times New Roman" w:hAnsi="Times New Roman" w:cs="Times New Roman"/>
                <w:sz w:val="24"/>
                <w:szCs w:val="24"/>
                <w:lang w:val="en-US"/>
              </w:rPr>
              <w:t>ản phẩm đẫ tồn tại</w:t>
            </w:r>
          </w:p>
          <w:p w14:paraId="64290B7E" w14:textId="2435312C" w:rsidR="00D84DA9" w:rsidRDefault="00E239D2" w:rsidP="001425D6">
            <w:pPr>
              <w:widowControl w:val="0"/>
              <w:ind w:left="94"/>
              <w:rPr>
                <w:rFonts w:ascii="Times New Roman" w:eastAsia="Times New Roman" w:hAnsi="Times New Roman" w:cs="Times New Roman"/>
                <w:sz w:val="24"/>
                <w:szCs w:val="24"/>
                <w:lang w:val="en-US"/>
              </w:rPr>
              <w:pPrChange w:id="3755"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4.1.1 Hệ thống thông báo mã sản phẩm đã tồn tại</w:t>
            </w:r>
          </w:p>
          <w:p w14:paraId="44B215E3" w14:textId="40ADED2F" w:rsidR="007569A2" w:rsidRPr="007C6909" w:rsidRDefault="00E239D2" w:rsidP="001425D6">
            <w:pPr>
              <w:widowControl w:val="0"/>
              <w:rPr>
                <w:rFonts w:ascii="Times New Roman" w:eastAsia="Times New Roman" w:hAnsi="Times New Roman" w:cs="Times New Roman"/>
                <w:sz w:val="24"/>
                <w:szCs w:val="24"/>
                <w:lang w:val="en-US"/>
              </w:rPr>
              <w:pPrChange w:id="3756" w:author="Việt Lương" w:date="2024-12-26T21:20:00Z" w16du:dateUtc="2024-12-26T14:20:00Z">
                <w:pPr>
                  <w:widowControl w:val="0"/>
                  <w:spacing w:line="276" w:lineRule="auto"/>
                </w:pPr>
              </w:pPrChange>
            </w:pPr>
            <w:r>
              <w:rPr>
                <w:rFonts w:ascii="Times New Roman" w:eastAsia="Times New Roman" w:hAnsi="Times New Roman" w:cs="Times New Roman"/>
                <w:sz w:val="24"/>
                <w:szCs w:val="24"/>
                <w:lang w:val="en-US"/>
              </w:rPr>
              <w:t xml:space="preserve">     </w:t>
            </w:r>
            <w:ins w:id="3757" w:author="Việt Lương" w:date="2024-12-26T21:07:00Z" w16du:dateUtc="2024-12-26T14:07:00Z">
              <w:r>
                <w:rPr>
                  <w:rFonts w:ascii="Times New Roman" w:eastAsia="Times New Roman" w:hAnsi="Times New Roman" w:cs="Times New Roman"/>
                  <w:sz w:val="24"/>
                  <w:szCs w:val="24"/>
                  <w:lang w:val="en-US"/>
                </w:rPr>
                <w:t xml:space="preserve">  </w:t>
              </w:r>
            </w:ins>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4.1.2 Người dùng nhập lại mã sản phẩm và bấm tạo mới</w:t>
            </w:r>
          </w:p>
        </w:tc>
      </w:tr>
    </w:tbl>
    <w:p w14:paraId="7A720355" w14:textId="7BD17900" w:rsidR="00587CAD" w:rsidRDefault="00587CAD" w:rsidP="00EF0F57">
      <w:pPr>
        <w:pStyle w:val="Caption"/>
        <w:spacing w:before="240"/>
        <w:rPr>
          <w:lang w:val="en-US"/>
        </w:rPr>
      </w:pPr>
      <w:bookmarkStart w:id="3758" w:name="_wh6z8jz8va6a" w:colFirst="0" w:colLast="0"/>
      <w:bookmarkStart w:id="3759" w:name="_Toc186130569"/>
      <w:bookmarkEnd w:id="375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19</w:t>
      </w:r>
      <w:r w:rsidR="00115DF8">
        <w:fldChar w:fldCharType="end"/>
      </w:r>
      <w:r>
        <w:rPr>
          <w:lang w:val="en-US"/>
        </w:rPr>
        <w:t xml:space="preserve"> Kịch bản Người bán thêm sản phẩm</w:t>
      </w:r>
      <w:bookmarkEnd w:id="3759"/>
    </w:p>
    <w:p w14:paraId="50397D1D" w14:textId="732A9DDB" w:rsidR="00E104EC" w:rsidRDefault="004F2CC0" w:rsidP="00EF0F57">
      <w:pPr>
        <w:pStyle w:val="ListParagraph"/>
        <w:numPr>
          <w:ilvl w:val="0"/>
          <w:numId w:val="185"/>
        </w:numPr>
        <w:spacing w:before="240" w:after="240"/>
        <w:ind w:left="709"/>
        <w:rPr>
          <w:rFonts w:ascii="Times New Roman" w:hAnsi="Times New Roman" w:cs="Times New Roman"/>
          <w:sz w:val="24"/>
          <w:szCs w:val="24"/>
          <w:lang w:val="en-US"/>
        </w:rPr>
        <w:pPrChange w:id="3760" w:author="Việt Lương" w:date="2024-12-26T18:16:00Z" w16du:dateUtc="2024-12-26T11:16:00Z">
          <w:pPr>
            <w:pStyle w:val="ListParagraph"/>
            <w:numPr>
              <w:numId w:val="185"/>
            </w:numPr>
            <w:ind w:left="709" w:hanging="360"/>
          </w:pPr>
        </w:pPrChange>
      </w:pPr>
      <w:r w:rsidRPr="007C6909">
        <w:rPr>
          <w:rFonts w:ascii="Times New Roman" w:hAnsi="Times New Roman" w:cs="Times New Roman"/>
          <w:sz w:val="24"/>
          <w:szCs w:val="24"/>
          <w:lang w:val="en-US"/>
        </w:rPr>
        <w:t>Kịch bản chức năng chỉnh sửa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4F2CC0" w:rsidRPr="002256E2" w14:paraId="65B96852" w14:textId="77777777">
        <w:tc>
          <w:tcPr>
            <w:tcW w:w="2655" w:type="dxa"/>
            <w:shd w:val="clear" w:color="auto" w:fill="auto"/>
            <w:tcMar>
              <w:top w:w="100" w:type="dxa"/>
              <w:left w:w="100" w:type="dxa"/>
              <w:bottom w:w="100" w:type="dxa"/>
              <w:right w:w="100" w:type="dxa"/>
            </w:tcMar>
          </w:tcPr>
          <w:p w14:paraId="02D4303E"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14B6DA0" w14:textId="031E692F" w:rsidR="004F2CC0" w:rsidRPr="002256E2" w:rsidRDefault="004F2CC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w:t>
            </w:r>
          </w:p>
        </w:tc>
      </w:tr>
      <w:tr w:rsidR="004F2CC0" w:rsidRPr="002256E2" w14:paraId="0577E44A" w14:textId="77777777">
        <w:tc>
          <w:tcPr>
            <w:tcW w:w="2655" w:type="dxa"/>
            <w:shd w:val="clear" w:color="auto" w:fill="auto"/>
            <w:tcMar>
              <w:top w:w="100" w:type="dxa"/>
              <w:left w:w="100" w:type="dxa"/>
              <w:bottom w:w="100" w:type="dxa"/>
              <w:right w:w="100" w:type="dxa"/>
            </w:tcMar>
          </w:tcPr>
          <w:p w14:paraId="14E3F06D"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8B48E3"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4F2CC0" w:rsidRPr="002256E2" w14:paraId="37660F12" w14:textId="77777777">
        <w:tc>
          <w:tcPr>
            <w:tcW w:w="2655" w:type="dxa"/>
            <w:shd w:val="clear" w:color="auto" w:fill="auto"/>
            <w:tcMar>
              <w:top w:w="100" w:type="dxa"/>
              <w:left w:w="100" w:type="dxa"/>
              <w:bottom w:w="100" w:type="dxa"/>
              <w:right w:w="100" w:type="dxa"/>
            </w:tcMar>
          </w:tcPr>
          <w:p w14:paraId="637DAAB8"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0B4BC1"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4F2CC0" w:rsidRPr="002256E2" w14:paraId="61643FBD" w14:textId="77777777">
        <w:tc>
          <w:tcPr>
            <w:tcW w:w="2655" w:type="dxa"/>
            <w:shd w:val="clear" w:color="auto" w:fill="auto"/>
            <w:tcMar>
              <w:top w:w="100" w:type="dxa"/>
              <w:left w:w="100" w:type="dxa"/>
              <w:bottom w:w="100" w:type="dxa"/>
              <w:right w:w="100" w:type="dxa"/>
            </w:tcMar>
          </w:tcPr>
          <w:p w14:paraId="615CE4DA" w14:textId="77777777" w:rsidR="004F2CC0" w:rsidRPr="002256E2" w:rsidRDefault="004F2CC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3C46BB1" w14:textId="0F638812" w:rsidR="004F2CC0" w:rsidRPr="002256E2" w:rsidRDefault="004F2CC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thành công</w:t>
            </w:r>
          </w:p>
        </w:tc>
      </w:tr>
      <w:tr w:rsidR="004F2CC0" w:rsidRPr="002256E2" w14:paraId="14D9CD5B" w14:textId="77777777">
        <w:trPr>
          <w:trHeight w:val="480"/>
        </w:trPr>
        <w:tc>
          <w:tcPr>
            <w:tcW w:w="8280" w:type="dxa"/>
            <w:gridSpan w:val="2"/>
            <w:shd w:val="clear" w:color="auto" w:fill="auto"/>
            <w:tcMar>
              <w:top w:w="100" w:type="dxa"/>
              <w:left w:w="100" w:type="dxa"/>
              <w:bottom w:w="100" w:type="dxa"/>
              <w:right w:w="100" w:type="dxa"/>
            </w:tcMar>
          </w:tcPr>
          <w:p w14:paraId="5DEE18B7" w14:textId="77777777" w:rsidR="004F2CC0" w:rsidRPr="002256E2" w:rsidRDefault="004F2CC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12370345" w14:textId="77777777" w:rsidR="004F2CC0" w:rsidRPr="002256E2" w:rsidRDefault="004F2CC0" w:rsidP="004F2CC0">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17E738" w14:textId="77777777" w:rsidR="004F2CC0" w:rsidRPr="007C6909" w:rsidRDefault="004F2CC0" w:rsidP="006A0D83">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009A3030">
              <w:rPr>
                <w:rFonts w:ascii="Times New Roman" w:eastAsia="Times New Roman" w:hAnsi="Times New Roman" w:cs="Times New Roman"/>
                <w:sz w:val="24"/>
                <w:szCs w:val="24"/>
                <w:lang w:val="en-US"/>
              </w:rPr>
              <w:t xml:space="preserve">, sau đó bấm vào danh sách sản phẩm </w:t>
            </w:r>
          </w:p>
          <w:p w14:paraId="47B8B361" w14:textId="1228F2D2" w:rsidR="009A3030" w:rsidRPr="007C6909" w:rsidRDefault="007778B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ra danh sách các sản phẩm bao gồm các trường</w:t>
            </w:r>
            <w:r w:rsidR="0089058D">
              <w:rPr>
                <w:rFonts w:ascii="Times New Roman" w:eastAsia="Times New Roman" w:hAnsi="Times New Roman" w:cs="Times New Roman"/>
                <w:sz w:val="24"/>
                <w:szCs w:val="24"/>
                <w:lang w:val="en-US"/>
              </w:rPr>
              <w:t xml:space="preserve"> tên sản phẩm</w:t>
            </w:r>
            <w:r w:rsidR="00FD1BF5">
              <w:rPr>
                <w:rFonts w:ascii="Times New Roman" w:eastAsia="Times New Roman" w:hAnsi="Times New Roman" w:cs="Times New Roman"/>
                <w:sz w:val="24"/>
                <w:szCs w:val="24"/>
                <w:lang w:val="en-US"/>
              </w:rPr>
              <w:t xml:space="preserve">, hình ảnh, nhãn hiệu, danh mục, ngày </w:t>
            </w:r>
            <w:proofErr w:type="gramStart"/>
            <w:r w:rsidR="00FD1BF5">
              <w:rPr>
                <w:rFonts w:ascii="Times New Roman" w:eastAsia="Times New Roman" w:hAnsi="Times New Roman" w:cs="Times New Roman"/>
                <w:sz w:val="24"/>
                <w:szCs w:val="24"/>
                <w:lang w:val="en-US"/>
              </w:rPr>
              <w:t>tạo ,</w:t>
            </w:r>
            <w:proofErr w:type="gramEnd"/>
            <w:r w:rsidR="00FD1BF5">
              <w:rPr>
                <w:rFonts w:ascii="Times New Roman" w:eastAsia="Times New Roman" w:hAnsi="Times New Roman" w:cs="Times New Roman"/>
                <w:sz w:val="24"/>
                <w:szCs w:val="24"/>
                <w:lang w:val="en-US"/>
              </w:rPr>
              <w:t xml:space="preserve"> sửa lần cuối , các hành động: xem, sửa, xóa</w:t>
            </w:r>
            <w:r w:rsidR="00306423">
              <w:rPr>
                <w:rFonts w:ascii="Times New Roman" w:eastAsia="Times New Roman" w:hAnsi="Times New Roman" w:cs="Times New Roman"/>
                <w:sz w:val="24"/>
                <w:szCs w:val="24"/>
                <w:lang w:val="en-US"/>
              </w:rPr>
              <w:t xml:space="preserve"> và một ô tìm kiếm sản phẩm </w:t>
            </w:r>
          </w:p>
          <w:p w14:paraId="75986444" w14:textId="77777777" w:rsidR="00306423" w:rsidRPr="007C6909" w:rsidRDefault="00D309EC"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w:t>
            </w:r>
            <w:r w:rsidR="009622C4">
              <w:rPr>
                <w:rFonts w:ascii="Times New Roman" w:eastAsia="Times New Roman" w:hAnsi="Times New Roman" w:cs="Times New Roman"/>
                <w:sz w:val="24"/>
                <w:szCs w:val="24"/>
                <w:lang w:val="en-US"/>
              </w:rPr>
              <w:t xml:space="preserve">biểu tượng bút chì hiện ở ô hành động </w:t>
            </w:r>
          </w:p>
          <w:p w14:paraId="1A76FF8F" w14:textId="77777777" w:rsidR="009622C4" w:rsidRPr="007C6909" w:rsidRDefault="00382A1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A470E5">
              <w:rPr>
                <w:rFonts w:ascii="Times New Roman" w:eastAsia="Times New Roman" w:hAnsi="Times New Roman" w:cs="Times New Roman"/>
                <w:sz w:val="24"/>
                <w:szCs w:val="24"/>
                <w:lang w:val="en-US"/>
              </w:rPr>
              <w:t xml:space="preserve">giao diện gồm các trường </w:t>
            </w:r>
            <w:r w:rsidR="00D2562E">
              <w:rPr>
                <w:rFonts w:ascii="Times New Roman" w:eastAsia="Times New Roman" w:hAnsi="Times New Roman" w:cs="Times New Roman"/>
                <w:sz w:val="24"/>
                <w:szCs w:val="24"/>
                <w:lang w:val="en-US"/>
              </w:rPr>
              <w:t xml:space="preserve">gồm tên sản phẩm, mô tả sản phẩm, ảnh mô tả sản phẩm, </w:t>
            </w:r>
            <w:r w:rsidR="00BA48CB">
              <w:rPr>
                <w:rFonts w:ascii="Times New Roman" w:eastAsia="Times New Roman" w:hAnsi="Times New Roman" w:cs="Times New Roman"/>
                <w:sz w:val="24"/>
                <w:szCs w:val="24"/>
                <w:lang w:val="en-US"/>
              </w:rPr>
              <w:t xml:space="preserve">Mở bán hoặc dừng bán, nhãn hiệu sản phẩm, danh mục sản phẩm </w:t>
            </w:r>
            <w:r w:rsidR="002D3232">
              <w:rPr>
                <w:rFonts w:ascii="Times New Roman" w:eastAsia="Times New Roman" w:hAnsi="Times New Roman" w:cs="Times New Roman"/>
                <w:sz w:val="24"/>
                <w:szCs w:val="24"/>
                <w:lang w:val="en-US"/>
              </w:rPr>
              <w:t xml:space="preserve">và nút bấm Cập nhật </w:t>
            </w:r>
          </w:p>
          <w:p w14:paraId="66878DBB" w14:textId="77777777" w:rsidR="002D3232" w:rsidRPr="007C6909" w:rsidRDefault="002D3232"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cập nhập mới vào </w:t>
            </w:r>
            <w:r w:rsidR="00EF5A54">
              <w:rPr>
                <w:rFonts w:ascii="Times New Roman" w:eastAsia="Times New Roman" w:hAnsi="Times New Roman" w:cs="Times New Roman"/>
                <w:sz w:val="24"/>
                <w:szCs w:val="24"/>
                <w:lang w:val="en-US"/>
              </w:rPr>
              <w:t xml:space="preserve">và bấm nút Cập nhật </w:t>
            </w:r>
          </w:p>
          <w:p w14:paraId="5DDD7B8E" w14:textId="081D515E" w:rsidR="004F2CC0" w:rsidRPr="002256E2" w:rsidRDefault="004629B0" w:rsidP="007C6909">
            <w:pPr>
              <w:widowControl w:val="0"/>
              <w:numPr>
                <w:ilvl w:val="0"/>
                <w:numId w:val="22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730D8D">
              <w:rPr>
                <w:rFonts w:ascii="Times New Roman" w:eastAsia="Times New Roman" w:hAnsi="Times New Roman" w:cs="Times New Roman"/>
                <w:sz w:val="24"/>
                <w:szCs w:val="24"/>
                <w:lang w:val="en-US"/>
              </w:rPr>
              <w:t xml:space="preserve">thông báo Cập nhật thành công </w:t>
            </w:r>
          </w:p>
        </w:tc>
      </w:tr>
      <w:tr w:rsidR="004F2CC0" w:rsidRPr="002256E2" w14:paraId="6239B70C" w14:textId="77777777">
        <w:trPr>
          <w:trHeight w:val="480"/>
        </w:trPr>
        <w:tc>
          <w:tcPr>
            <w:tcW w:w="8280" w:type="dxa"/>
            <w:gridSpan w:val="2"/>
            <w:shd w:val="clear" w:color="auto" w:fill="auto"/>
            <w:tcMar>
              <w:top w:w="100" w:type="dxa"/>
              <w:left w:w="100" w:type="dxa"/>
              <w:bottom w:w="100" w:type="dxa"/>
              <w:right w:w="100" w:type="dxa"/>
            </w:tcMar>
          </w:tcPr>
          <w:p w14:paraId="02A7DC93" w14:textId="77777777" w:rsidR="004F2CC0" w:rsidRDefault="004F2CC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3560EB90" w14:textId="6E3FF9C7" w:rsidR="004F2CC0" w:rsidRPr="002256E2" w:rsidRDefault="004F2CC0" w:rsidP="007C6909">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76EE482" w14:textId="77777777" w:rsidR="004F2CC0" w:rsidRPr="007C6909" w:rsidRDefault="004F2CC0" w:rsidP="007C6909">
      <w:pPr>
        <w:pStyle w:val="ListParagraph"/>
        <w:ind w:left="709"/>
        <w:rPr>
          <w:rFonts w:ascii="Times New Roman" w:hAnsi="Times New Roman" w:cs="Times New Roman"/>
          <w:sz w:val="24"/>
          <w:szCs w:val="24"/>
          <w:lang w:val="en-US"/>
        </w:rPr>
      </w:pPr>
    </w:p>
    <w:p w14:paraId="7180C972" w14:textId="56FB1C1A" w:rsidR="007569A2" w:rsidRPr="007C6909" w:rsidRDefault="00CE686F" w:rsidP="00C60A20">
      <w:pPr>
        <w:numPr>
          <w:ilvl w:val="0"/>
          <w:numId w:val="110"/>
        </w:numPr>
        <w:spacing w:before="240"/>
        <w:rPr>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Kịch bản chức năng xóa sản phẩm </w:t>
      </w:r>
    </w:p>
    <w:p w14:paraId="4B1D477B" w14:textId="77777777" w:rsidR="007569A2" w:rsidRPr="007C6909" w:rsidRDefault="007569A2">
      <w:pPr>
        <w:spacing w:after="160" w:line="259" w:lineRule="auto"/>
        <w:rPr>
          <w:sz w:val="24"/>
          <w:szCs w:val="24"/>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BF941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3577C5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D4D96F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3C6959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49EE8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063E3F9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chọn phần Danh sách sản phẩm </w:t>
            </w:r>
          </w:p>
          <w:p w14:paraId="4FAA96E0"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các sản phẩm </w:t>
            </w:r>
          </w:p>
          <w:p w14:paraId="77E572C1"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biểu tượng thùng rác để xóa sản phẩm</w:t>
            </w:r>
          </w:p>
          <w:p w14:paraId="77939F34"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Bạn chắc chắn muốn xóa sản phẩm này?</w:t>
            </w:r>
          </w:p>
          <w:p w14:paraId="3097F013"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nút Xác nhận  </w:t>
            </w:r>
          </w:p>
          <w:p w14:paraId="55DF960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F21C62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D6D686A" w14:textId="2BB468AC" w:rsidR="004E2DE7" w:rsidRDefault="004E2DE7" w:rsidP="00EF0F57">
      <w:pPr>
        <w:pStyle w:val="Caption"/>
        <w:spacing w:before="240"/>
        <w:rPr>
          <w:lang w:val="en-US"/>
        </w:rPr>
      </w:pPr>
      <w:bookmarkStart w:id="3761" w:name="_w2ssxnmhao1s" w:colFirst="0" w:colLast="0"/>
      <w:bookmarkStart w:id="3762" w:name="_Toc186130570"/>
      <w:bookmarkEnd w:id="376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20</w:t>
      </w:r>
      <w:r w:rsidR="00115DF8">
        <w:fldChar w:fldCharType="end"/>
      </w:r>
      <w:r>
        <w:rPr>
          <w:lang w:val="en-US"/>
        </w:rPr>
        <w:t xml:space="preserve"> Kịch bản người bán xóa sản phẩm</w:t>
      </w:r>
      <w:bookmarkEnd w:id="3762"/>
    </w:p>
    <w:p w14:paraId="7FB0ED4B" w14:textId="486A6865" w:rsidR="00730D8D" w:rsidRPr="007C6909" w:rsidRDefault="00FC1B30" w:rsidP="00EF0F57">
      <w:pPr>
        <w:pStyle w:val="ListParagraph"/>
        <w:numPr>
          <w:ilvl w:val="0"/>
          <w:numId w:val="187"/>
        </w:numPr>
        <w:spacing w:before="240" w:after="200"/>
        <w:ind w:left="709"/>
        <w:rPr>
          <w:rFonts w:ascii="Times New Roman" w:hAnsi="Times New Roman" w:cs="Times New Roman"/>
          <w:b/>
          <w:sz w:val="24"/>
          <w:szCs w:val="24"/>
          <w:lang w:val="en-US"/>
        </w:rPr>
        <w:pPrChange w:id="3763" w:author="Việt Lương" w:date="2024-12-26T18:16:00Z" w16du:dateUtc="2024-12-26T11:16:00Z">
          <w:pPr>
            <w:pStyle w:val="ListParagraph"/>
            <w:numPr>
              <w:numId w:val="187"/>
            </w:numPr>
            <w:ind w:left="709" w:hanging="360"/>
          </w:pPr>
        </w:pPrChange>
      </w:pPr>
      <w:r w:rsidRPr="007C6909">
        <w:rPr>
          <w:rFonts w:ascii="Times New Roman" w:hAnsi="Times New Roman" w:cs="Times New Roman"/>
          <w:b/>
          <w:bCs/>
          <w:sz w:val="24"/>
          <w:szCs w:val="24"/>
          <w:lang w:val="en-US"/>
        </w:rPr>
        <w:t xml:space="preserve">Chức năng quản lý item của sản phẩm </w:t>
      </w:r>
    </w:p>
    <w:p w14:paraId="37536BBE" w14:textId="1EDE3988" w:rsidR="00FC1B30" w:rsidRPr="007C6909" w:rsidRDefault="00FC1B30" w:rsidP="00EF0F57">
      <w:pPr>
        <w:pStyle w:val="ListParagraph"/>
        <w:numPr>
          <w:ilvl w:val="0"/>
          <w:numId w:val="185"/>
        </w:numPr>
        <w:spacing w:before="240" w:after="200"/>
        <w:ind w:left="709"/>
        <w:rPr>
          <w:rFonts w:ascii="Times New Roman" w:hAnsi="Times New Roman" w:cs="Times New Roman"/>
          <w:sz w:val="24"/>
          <w:szCs w:val="24"/>
          <w:lang w:val="en-US"/>
        </w:rPr>
        <w:pPrChange w:id="3764" w:author="Việt Lương" w:date="2024-12-26T18:16:00Z" w16du:dateUtc="2024-12-26T11:16:00Z">
          <w:pPr>
            <w:pStyle w:val="ListParagraph"/>
            <w:numPr>
              <w:numId w:val="185"/>
            </w:numPr>
            <w:spacing w:before="240" w:after="240"/>
            <w:ind w:left="709" w:hanging="360"/>
          </w:pPr>
        </w:pPrChange>
      </w:pPr>
      <w:r w:rsidRPr="007C6909">
        <w:rPr>
          <w:rFonts w:ascii="Times New Roman" w:hAnsi="Times New Roman" w:cs="Times New Roman"/>
          <w:sz w:val="24"/>
          <w:szCs w:val="24"/>
          <w:lang w:val="en-US"/>
        </w:rPr>
        <w:t xml:space="preserve">Kịch bản thêm item của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C1B30" w:rsidRPr="002256E2" w14:paraId="4C0FF29F" w14:textId="77777777">
        <w:tc>
          <w:tcPr>
            <w:tcW w:w="2655" w:type="dxa"/>
            <w:shd w:val="clear" w:color="auto" w:fill="auto"/>
            <w:tcMar>
              <w:top w:w="100" w:type="dxa"/>
              <w:left w:w="100" w:type="dxa"/>
              <w:bottom w:w="100" w:type="dxa"/>
              <w:right w:w="100" w:type="dxa"/>
            </w:tcMar>
          </w:tcPr>
          <w:p w14:paraId="60450FE7"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7FF612" w14:textId="03134A2F" w:rsidR="00FC1B30" w:rsidRPr="002256E2" w:rsidRDefault="00FC1B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Thêm item của sản phẩm</w:t>
            </w:r>
            <w:r w:rsidRPr="002256E2">
              <w:rPr>
                <w:rFonts w:ascii="Times New Roman" w:eastAsia="Times New Roman" w:hAnsi="Times New Roman" w:cs="Times New Roman"/>
                <w:sz w:val="24"/>
                <w:szCs w:val="24"/>
              </w:rPr>
              <w:t xml:space="preserve"> </w:t>
            </w:r>
          </w:p>
        </w:tc>
      </w:tr>
      <w:tr w:rsidR="00FC1B30" w:rsidRPr="002256E2" w14:paraId="66560DCC" w14:textId="77777777">
        <w:tc>
          <w:tcPr>
            <w:tcW w:w="2655" w:type="dxa"/>
            <w:shd w:val="clear" w:color="auto" w:fill="auto"/>
            <w:tcMar>
              <w:top w:w="100" w:type="dxa"/>
              <w:left w:w="100" w:type="dxa"/>
              <w:bottom w:w="100" w:type="dxa"/>
              <w:right w:w="100" w:type="dxa"/>
            </w:tcMar>
          </w:tcPr>
          <w:p w14:paraId="1ADB8EB0"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3FDB001"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C1B30" w:rsidRPr="002256E2" w14:paraId="57AC207D" w14:textId="77777777">
        <w:tc>
          <w:tcPr>
            <w:tcW w:w="2655" w:type="dxa"/>
            <w:shd w:val="clear" w:color="auto" w:fill="auto"/>
            <w:tcMar>
              <w:top w:w="100" w:type="dxa"/>
              <w:left w:w="100" w:type="dxa"/>
              <w:bottom w:w="100" w:type="dxa"/>
              <w:right w:w="100" w:type="dxa"/>
            </w:tcMar>
          </w:tcPr>
          <w:p w14:paraId="0E5C39A2"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31BAC42"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C1B30" w:rsidRPr="002256E2" w14:paraId="35A93872" w14:textId="77777777">
        <w:tc>
          <w:tcPr>
            <w:tcW w:w="2655" w:type="dxa"/>
            <w:shd w:val="clear" w:color="auto" w:fill="auto"/>
            <w:tcMar>
              <w:top w:w="100" w:type="dxa"/>
              <w:left w:w="100" w:type="dxa"/>
              <w:bottom w:w="100" w:type="dxa"/>
              <w:right w:w="100" w:type="dxa"/>
            </w:tcMar>
          </w:tcPr>
          <w:p w14:paraId="01674451" w14:textId="77777777" w:rsidR="00FC1B30" w:rsidRPr="002256E2" w:rsidRDefault="00FC1B3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B486ED" w14:textId="05610445" w:rsidR="00FC1B30" w:rsidRPr="002256E2" w:rsidRDefault="00FC1B3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A87700">
              <w:rPr>
                <w:rFonts w:ascii="Times New Roman" w:eastAsia="Times New Roman" w:hAnsi="Times New Roman" w:cs="Times New Roman"/>
                <w:sz w:val="24"/>
                <w:szCs w:val="24"/>
                <w:lang w:val="en-US"/>
              </w:rPr>
              <w:t>thêm item của</w:t>
            </w:r>
            <w:r w:rsidRPr="002256E2">
              <w:rPr>
                <w:rFonts w:ascii="Times New Roman" w:eastAsia="Times New Roman" w:hAnsi="Times New Roman" w:cs="Times New Roman"/>
                <w:sz w:val="24"/>
                <w:szCs w:val="24"/>
              </w:rPr>
              <w:t xml:space="preserve"> sản phẩm thành công</w:t>
            </w:r>
          </w:p>
        </w:tc>
      </w:tr>
      <w:tr w:rsidR="00FC1B30" w:rsidRPr="002256E2" w14:paraId="1C4F3DEC" w14:textId="77777777">
        <w:trPr>
          <w:trHeight w:val="480"/>
        </w:trPr>
        <w:tc>
          <w:tcPr>
            <w:tcW w:w="8280" w:type="dxa"/>
            <w:gridSpan w:val="2"/>
            <w:shd w:val="clear" w:color="auto" w:fill="auto"/>
            <w:tcMar>
              <w:top w:w="100" w:type="dxa"/>
              <w:left w:w="100" w:type="dxa"/>
              <w:bottom w:w="100" w:type="dxa"/>
              <w:right w:w="100" w:type="dxa"/>
            </w:tcMar>
          </w:tcPr>
          <w:p w14:paraId="37E746A8" w14:textId="77777777" w:rsidR="00FC1B30" w:rsidRPr="002256E2" w:rsidRDefault="00FC1B3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E8E5B52"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76522CC8"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498CE63F" w14:textId="6FA00374"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w:t>
            </w:r>
            <w:proofErr w:type="gramStart"/>
            <w:r>
              <w:rPr>
                <w:rFonts w:ascii="Times New Roman" w:eastAsia="Times New Roman" w:hAnsi="Times New Roman" w:cs="Times New Roman"/>
                <w:sz w:val="24"/>
                <w:szCs w:val="24"/>
                <w:lang w:val="en-US"/>
              </w:rPr>
              <w:t>cuối ,</w:t>
            </w:r>
            <w:proofErr w:type="gramEnd"/>
            <w:r>
              <w:rPr>
                <w:rFonts w:ascii="Times New Roman" w:eastAsia="Times New Roman" w:hAnsi="Times New Roman" w:cs="Times New Roman"/>
                <w:sz w:val="24"/>
                <w:szCs w:val="24"/>
                <w:lang w:val="en-US"/>
              </w:rPr>
              <w:t xml:space="preserve"> các hành động: xem, sửa, xóa và một ô tìm kiếm sản phẩm </w:t>
            </w:r>
          </w:p>
          <w:p w14:paraId="3D69E6D0" w14:textId="492BCDBF"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w:t>
            </w:r>
            <w:r w:rsidR="008B2334">
              <w:rPr>
                <w:rFonts w:ascii="Times New Roman" w:eastAsia="Times New Roman" w:hAnsi="Times New Roman" w:cs="Times New Roman"/>
                <w:sz w:val="24"/>
                <w:szCs w:val="24"/>
                <w:lang w:val="en-US"/>
              </w:rPr>
              <w:t xml:space="preserve">bấm vào tên sản phẩm của sản phẩm </w:t>
            </w:r>
            <w:r w:rsidR="00596287">
              <w:rPr>
                <w:rFonts w:ascii="Times New Roman" w:eastAsia="Times New Roman" w:hAnsi="Times New Roman" w:cs="Times New Roman"/>
                <w:sz w:val="24"/>
                <w:szCs w:val="24"/>
                <w:lang w:val="en-US"/>
              </w:rPr>
              <w:t xml:space="preserve">mà bạn muốn thêm item cho sản phẩm đó </w:t>
            </w:r>
          </w:p>
          <w:p w14:paraId="0883C533" w14:textId="77777777" w:rsidR="00FC1B30" w:rsidRPr="007C6909" w:rsidRDefault="00FC1B30"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w:t>
            </w:r>
            <w:r w:rsidR="00CD186A">
              <w:rPr>
                <w:rFonts w:ascii="Times New Roman" w:eastAsia="Times New Roman" w:hAnsi="Times New Roman" w:cs="Times New Roman"/>
                <w:sz w:val="24"/>
                <w:szCs w:val="24"/>
                <w:lang w:val="en-US"/>
              </w:rPr>
              <w:t xml:space="preserve">diện gồm </w:t>
            </w:r>
            <w:r w:rsidR="00622301">
              <w:rPr>
                <w:rFonts w:ascii="Times New Roman" w:eastAsia="Times New Roman" w:hAnsi="Times New Roman" w:cs="Times New Roman"/>
                <w:sz w:val="24"/>
                <w:szCs w:val="24"/>
                <w:lang w:val="en-US"/>
              </w:rPr>
              <w:t xml:space="preserve">thuộc tính, giá trị, các hành </w:t>
            </w:r>
            <w:proofErr w:type="gramStart"/>
            <w:r w:rsidR="00622301">
              <w:rPr>
                <w:rFonts w:ascii="Times New Roman" w:eastAsia="Times New Roman" w:hAnsi="Times New Roman" w:cs="Times New Roman"/>
                <w:sz w:val="24"/>
                <w:szCs w:val="24"/>
                <w:lang w:val="en-US"/>
              </w:rPr>
              <w:t xml:space="preserve">động </w:t>
            </w:r>
            <w:r w:rsidR="00672943">
              <w:rPr>
                <w:rFonts w:ascii="Times New Roman" w:eastAsia="Times New Roman" w:hAnsi="Times New Roman" w:cs="Times New Roman"/>
                <w:sz w:val="24"/>
                <w:szCs w:val="24"/>
                <w:lang w:val="en-US"/>
              </w:rPr>
              <w:t>,</w:t>
            </w:r>
            <w:proofErr w:type="gramEnd"/>
            <w:r w:rsidR="00672943">
              <w:rPr>
                <w:rFonts w:ascii="Times New Roman" w:eastAsia="Times New Roman" w:hAnsi="Times New Roman" w:cs="Times New Roman"/>
                <w:sz w:val="24"/>
                <w:szCs w:val="24"/>
                <w:lang w:val="en-US"/>
              </w:rPr>
              <w:t xml:space="preserve"> mã sản phẩm đó, giá trị thuộc tính của sản phẩm đó, số lượng, tổng bán </w:t>
            </w:r>
            <w:r w:rsidR="00257D9B">
              <w:rPr>
                <w:rFonts w:ascii="Times New Roman" w:eastAsia="Times New Roman" w:hAnsi="Times New Roman" w:cs="Times New Roman"/>
                <w:sz w:val="24"/>
                <w:szCs w:val="24"/>
                <w:lang w:val="en-US"/>
              </w:rPr>
              <w:t xml:space="preserve">, giá bán, giá nhập , cũng như hành động sửa và xóa </w:t>
            </w:r>
            <w:r w:rsidR="00DA415D">
              <w:rPr>
                <w:rFonts w:ascii="Times New Roman" w:eastAsia="Times New Roman" w:hAnsi="Times New Roman" w:cs="Times New Roman"/>
                <w:sz w:val="24"/>
                <w:szCs w:val="24"/>
                <w:lang w:val="en-US"/>
              </w:rPr>
              <w:t xml:space="preserve">các mã sản phẩm đó </w:t>
            </w:r>
          </w:p>
          <w:p w14:paraId="0C05973C" w14:textId="77777777" w:rsidR="00DA415D" w:rsidRPr="007C6909" w:rsidRDefault="00DA415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E71D5">
              <w:rPr>
                <w:rFonts w:ascii="Times New Roman" w:eastAsia="Times New Roman" w:hAnsi="Times New Roman" w:cs="Times New Roman"/>
                <w:sz w:val="24"/>
                <w:szCs w:val="24"/>
                <w:lang w:val="en-US"/>
              </w:rPr>
              <w:t xml:space="preserve">thêm thuộc tính </w:t>
            </w:r>
          </w:p>
          <w:p w14:paraId="2181FB02" w14:textId="77777777" w:rsidR="007E71D5"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1 form điền tên thuộc tính </w:t>
            </w:r>
          </w:p>
          <w:p w14:paraId="3A1528BD" w14:textId="77777777" w:rsidR="009A693D"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điền tên thuộc tính </w:t>
            </w:r>
            <w:r w:rsidR="00245E80">
              <w:rPr>
                <w:rFonts w:ascii="Times New Roman" w:eastAsia="Times New Roman" w:hAnsi="Times New Roman" w:cs="Times New Roman"/>
                <w:sz w:val="24"/>
                <w:szCs w:val="24"/>
                <w:lang w:val="en-US"/>
              </w:rPr>
              <w:t xml:space="preserve">và bấm OK </w:t>
            </w:r>
          </w:p>
          <w:p w14:paraId="40B6A719" w14:textId="77777777" w:rsidR="00245E80"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thêm thuộc tính thành công </w:t>
            </w:r>
          </w:p>
          <w:p w14:paraId="41256CFA" w14:textId="77777777" w:rsidR="00492DF5"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Người bán bấm vào thêm giá trị và</w:t>
            </w:r>
            <w:r w:rsidR="00472E80">
              <w:rPr>
                <w:rFonts w:ascii="Times New Roman" w:eastAsia="Times New Roman" w:hAnsi="Times New Roman" w:cs="Times New Roman"/>
                <w:sz w:val="24"/>
                <w:szCs w:val="24"/>
                <w:lang w:val="en-US"/>
              </w:rPr>
              <w:t xml:space="preserve"> điền các giá trị của thuộc tính đó. Cuối cùng bấm OK</w:t>
            </w:r>
          </w:p>
          <w:p w14:paraId="31E0798D" w14:textId="77777777" w:rsidR="00472E80"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thêm giá trị thuộc tính thành công</w:t>
            </w:r>
          </w:p>
          <w:p w14:paraId="2EC1F201" w14:textId="77777777" w:rsidR="00866CE3"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thêm mới </w:t>
            </w:r>
          </w:p>
          <w:p w14:paraId="26FFCC62" w14:textId="77777777" w:rsidR="000D34E5" w:rsidRPr="007C6909" w:rsidRDefault="000D34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634898">
              <w:rPr>
                <w:rFonts w:ascii="Times New Roman" w:eastAsia="Times New Roman" w:hAnsi="Times New Roman" w:cs="Times New Roman"/>
                <w:sz w:val="24"/>
                <w:szCs w:val="24"/>
                <w:lang w:val="en-US"/>
              </w:rPr>
              <w:t>ra 1 form gồm các trường mã sản phẩm, các thuộc tính mình đã thêm vừa nãy, các giá trị của thuộc tính đó</w:t>
            </w:r>
            <w:r w:rsidR="006451E5">
              <w:rPr>
                <w:rFonts w:ascii="Times New Roman" w:eastAsia="Times New Roman" w:hAnsi="Times New Roman" w:cs="Times New Roman"/>
                <w:sz w:val="24"/>
                <w:szCs w:val="24"/>
                <w:lang w:val="en-US"/>
              </w:rPr>
              <w:t xml:space="preserve">, giá bán và giá nhập </w:t>
            </w:r>
          </w:p>
          <w:p w14:paraId="435CBF49" w14:textId="77777777" w:rsidR="006451E5" w:rsidRPr="007C6909" w:rsidRDefault="006451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w:t>
            </w:r>
            <w:r w:rsidR="00563303">
              <w:rPr>
                <w:rFonts w:ascii="Times New Roman" w:eastAsia="Times New Roman" w:hAnsi="Times New Roman" w:cs="Times New Roman"/>
                <w:sz w:val="24"/>
                <w:szCs w:val="24"/>
                <w:lang w:val="en-US"/>
              </w:rPr>
              <w:t>và bấm nút Lưu</w:t>
            </w:r>
          </w:p>
          <w:p w14:paraId="7FE8AD59" w14:textId="7A4CE41D" w:rsidR="00FC1B30" w:rsidRPr="002256E2" w:rsidRDefault="001E3F39"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w:t>
            </w:r>
            <w:r w:rsidR="00C857D9">
              <w:rPr>
                <w:rFonts w:ascii="Times New Roman" w:eastAsia="Times New Roman" w:hAnsi="Times New Roman" w:cs="Times New Roman"/>
                <w:sz w:val="24"/>
                <w:szCs w:val="24"/>
                <w:lang w:val="en-US"/>
              </w:rPr>
              <w:t xml:space="preserve">Thêm mã thành công </w:t>
            </w:r>
          </w:p>
        </w:tc>
      </w:tr>
      <w:tr w:rsidR="00FC1B30" w:rsidRPr="002256E2" w14:paraId="4249C219" w14:textId="77777777">
        <w:trPr>
          <w:trHeight w:val="480"/>
        </w:trPr>
        <w:tc>
          <w:tcPr>
            <w:tcW w:w="8280" w:type="dxa"/>
            <w:gridSpan w:val="2"/>
            <w:shd w:val="clear" w:color="auto" w:fill="auto"/>
            <w:tcMar>
              <w:top w:w="100" w:type="dxa"/>
              <w:left w:w="100" w:type="dxa"/>
              <w:bottom w:w="100" w:type="dxa"/>
              <w:right w:w="100" w:type="dxa"/>
            </w:tcMar>
          </w:tcPr>
          <w:p w14:paraId="270753B0" w14:textId="77777777" w:rsidR="00FC1B30" w:rsidRDefault="00FC1B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F224F51" w14:textId="77777777" w:rsidR="00FC1B30" w:rsidRPr="002256E2" w:rsidRDefault="00FC1B30">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19E760A" w14:textId="1ADABC6E" w:rsidR="00FC1B30" w:rsidRPr="00FC1B30" w:rsidRDefault="00304A03" w:rsidP="0043328F">
      <w:pPr>
        <w:pStyle w:val="Caption"/>
        <w:spacing w:before="240"/>
        <w:rPr>
          <w:lang w:val="en-US"/>
        </w:rPr>
        <w:pPrChange w:id="3765" w:author="Việt Lương" w:date="2024-12-26T18:14:00Z" w16du:dateUtc="2024-12-26T11:14:00Z">
          <w:pPr>
            <w:pStyle w:val="Caption"/>
          </w:pPr>
        </w:pPrChange>
      </w:pPr>
      <w:bookmarkStart w:id="3766" w:name="_Toc18613057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rPr>
          <w:lang w:val="en-US"/>
        </w:rPr>
        <w:t xml:space="preserve"> Kịch bản người bán quản lý item sản phẩm</w:t>
      </w:r>
      <w:bookmarkEnd w:id="3766"/>
    </w:p>
    <w:p w14:paraId="32F9F1EE" w14:textId="7EFA971A" w:rsidR="00FC1B30" w:rsidRDefault="0098269D">
      <w:pPr>
        <w:pStyle w:val="ListParagraph"/>
        <w:numPr>
          <w:ilvl w:val="0"/>
          <w:numId w:val="185"/>
        </w:numPr>
        <w:spacing w:before="240" w:after="240"/>
        <w:ind w:left="990"/>
        <w:rPr>
          <w:del w:id="3767" w:author="Kiên Lê Trung" w:date="2024-12-26T18:19:00Z" w16du:dateUtc="2024-12-26T11:19:00Z"/>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Kịch bản </w:t>
      </w:r>
      <w:r w:rsidR="00E05C26">
        <w:rPr>
          <w:rFonts w:ascii="Times New Roman" w:hAnsi="Times New Roman" w:cs="Times New Roman"/>
          <w:sz w:val="24"/>
          <w:szCs w:val="24"/>
          <w:lang w:val="en-US"/>
        </w:rPr>
        <w:t>chỉnh sửa</w:t>
      </w:r>
      <w:r w:rsidRPr="007C6909">
        <w:rPr>
          <w:rFonts w:ascii="Times New Roman" w:hAnsi="Times New Roman" w:cs="Times New Roman"/>
          <w:sz w:val="24"/>
          <w:szCs w:val="24"/>
          <w:lang w:val="en-US"/>
        </w:rPr>
        <w:t xml:space="preserve"> item của sản phẩm</w:t>
      </w:r>
    </w:p>
    <w:p w14:paraId="1D7B59CE" w14:textId="77777777" w:rsidR="00E05C26" w:rsidRPr="00230236" w:rsidRDefault="00E05C26" w:rsidP="00125BCC">
      <w:pPr>
        <w:pStyle w:val="ListParagraph"/>
        <w:numPr>
          <w:ilvl w:val="0"/>
          <w:numId w:val="185"/>
        </w:numPr>
        <w:spacing w:before="240" w:after="240"/>
        <w:ind w:left="990"/>
        <w:rPr>
          <w:rFonts w:ascii="Times New Roman" w:hAnsi="Times New Roman" w:cs="Times New Roman"/>
          <w:sz w:val="24"/>
          <w:szCs w:val="24"/>
          <w:lang w:val="en-US"/>
        </w:rPr>
        <w:pPrChange w:id="3768" w:author="Kiên Lê Trung" w:date="2024-12-26T18:21:00Z" w16du:dateUtc="2024-12-26T11:21:00Z">
          <w:pPr>
            <w:pStyle w:val="ListParagraph"/>
            <w:ind w:left="990"/>
          </w:pPr>
        </w:pPrChange>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E05C26" w:rsidRPr="002256E2" w14:paraId="3694CCF3" w14:textId="77777777">
        <w:tc>
          <w:tcPr>
            <w:tcW w:w="2655" w:type="dxa"/>
            <w:shd w:val="clear" w:color="auto" w:fill="auto"/>
            <w:tcMar>
              <w:top w:w="100" w:type="dxa"/>
              <w:left w:w="100" w:type="dxa"/>
              <w:bottom w:w="100" w:type="dxa"/>
              <w:right w:w="100" w:type="dxa"/>
            </w:tcMar>
          </w:tcPr>
          <w:p w14:paraId="2579DFB7" w14:textId="77777777" w:rsidR="00E05C26" w:rsidRPr="002256E2" w:rsidRDefault="00E05C26" w:rsidP="00125BCC">
            <w:pPr>
              <w:widowControl w:val="0"/>
              <w:spacing w:after="240" w:line="240" w:lineRule="auto"/>
              <w:ind w:left="94"/>
              <w:rPr>
                <w:rFonts w:ascii="Times New Roman" w:eastAsia="Times New Roman" w:hAnsi="Times New Roman" w:cs="Times New Roman"/>
                <w:sz w:val="24"/>
                <w:szCs w:val="24"/>
              </w:rPr>
              <w:pPrChange w:id="3769" w:author="Kiên Lê Trung" w:date="2024-12-26T18:21:00Z" w16du:dateUtc="2024-12-26T11:21:00Z">
                <w:pPr>
                  <w:widowControl w:val="0"/>
                  <w:spacing w:line="240" w:lineRule="auto"/>
                  <w:ind w:left="94"/>
                </w:pPr>
              </w:pPrChange>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882F8B" w14:textId="10776ACF" w:rsidR="00E05C26" w:rsidRPr="002256E2" w:rsidRDefault="00E05C26" w:rsidP="00125BCC">
            <w:pPr>
              <w:widowControl w:val="0"/>
              <w:spacing w:after="240" w:line="240" w:lineRule="auto"/>
              <w:rPr>
                <w:rFonts w:ascii="Times New Roman" w:eastAsia="Times New Roman" w:hAnsi="Times New Roman" w:cs="Times New Roman"/>
                <w:sz w:val="24"/>
                <w:szCs w:val="24"/>
              </w:rPr>
              <w:pPrChange w:id="3770" w:author="Kiên Lê Trung" w:date="2024-12-26T18:21:00Z" w16du:dateUtc="2024-12-26T11:21:00Z">
                <w:pPr>
                  <w:widowControl w:val="0"/>
                  <w:spacing w:line="240" w:lineRule="auto"/>
                </w:pPr>
              </w:pPrChange>
            </w:pPr>
            <w:r>
              <w:rPr>
                <w:rFonts w:ascii="Times New Roman" w:eastAsia="Times New Roman" w:hAnsi="Times New Roman" w:cs="Times New Roman"/>
                <w:sz w:val="24"/>
                <w:szCs w:val="24"/>
                <w:lang w:val="en-US"/>
              </w:rPr>
              <w:t>Chỉnh sửa item của sản phẩm</w:t>
            </w:r>
            <w:r w:rsidRPr="002256E2">
              <w:rPr>
                <w:rFonts w:ascii="Times New Roman" w:eastAsia="Times New Roman" w:hAnsi="Times New Roman" w:cs="Times New Roman"/>
                <w:sz w:val="24"/>
                <w:szCs w:val="24"/>
              </w:rPr>
              <w:t xml:space="preserve"> </w:t>
            </w:r>
          </w:p>
        </w:tc>
      </w:tr>
      <w:tr w:rsidR="00E05C26" w:rsidRPr="002256E2" w14:paraId="7F36C1B5" w14:textId="77777777">
        <w:tc>
          <w:tcPr>
            <w:tcW w:w="2655" w:type="dxa"/>
            <w:shd w:val="clear" w:color="auto" w:fill="auto"/>
            <w:tcMar>
              <w:top w:w="100" w:type="dxa"/>
              <w:left w:w="100" w:type="dxa"/>
              <w:bottom w:w="100" w:type="dxa"/>
              <w:right w:w="100" w:type="dxa"/>
            </w:tcMar>
          </w:tcPr>
          <w:p w14:paraId="05875DDF"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28F473"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E05C26" w:rsidRPr="002256E2" w14:paraId="5CB3E166" w14:textId="77777777">
        <w:tc>
          <w:tcPr>
            <w:tcW w:w="2655" w:type="dxa"/>
            <w:shd w:val="clear" w:color="auto" w:fill="auto"/>
            <w:tcMar>
              <w:top w:w="100" w:type="dxa"/>
              <w:left w:w="100" w:type="dxa"/>
              <w:bottom w:w="100" w:type="dxa"/>
              <w:right w:w="100" w:type="dxa"/>
            </w:tcMar>
          </w:tcPr>
          <w:p w14:paraId="72B2261A"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76C9C45"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E05C26" w:rsidRPr="002256E2" w14:paraId="6360985F" w14:textId="77777777">
        <w:tc>
          <w:tcPr>
            <w:tcW w:w="2655" w:type="dxa"/>
            <w:shd w:val="clear" w:color="auto" w:fill="auto"/>
            <w:tcMar>
              <w:top w:w="100" w:type="dxa"/>
              <w:left w:w="100" w:type="dxa"/>
              <w:bottom w:w="100" w:type="dxa"/>
              <w:right w:w="100" w:type="dxa"/>
            </w:tcMar>
          </w:tcPr>
          <w:p w14:paraId="7BDAFA31" w14:textId="77777777" w:rsidR="00E05C26" w:rsidRPr="002256E2" w:rsidRDefault="00E05C26">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ABD1879" w14:textId="2EF23AE1" w:rsidR="00E05C26" w:rsidRPr="002256E2" w:rsidRDefault="00E05C26">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 item của</w:t>
            </w:r>
            <w:r w:rsidRPr="002256E2">
              <w:rPr>
                <w:rFonts w:ascii="Times New Roman" w:eastAsia="Times New Roman" w:hAnsi="Times New Roman" w:cs="Times New Roman"/>
                <w:sz w:val="24"/>
                <w:szCs w:val="24"/>
              </w:rPr>
              <w:t xml:space="preserve"> sản phẩm thành công</w:t>
            </w:r>
          </w:p>
        </w:tc>
      </w:tr>
      <w:tr w:rsidR="00E05C26" w:rsidRPr="002256E2" w14:paraId="279D630F" w14:textId="77777777">
        <w:trPr>
          <w:trHeight w:val="480"/>
        </w:trPr>
        <w:tc>
          <w:tcPr>
            <w:tcW w:w="8280" w:type="dxa"/>
            <w:gridSpan w:val="2"/>
            <w:shd w:val="clear" w:color="auto" w:fill="auto"/>
            <w:tcMar>
              <w:top w:w="100" w:type="dxa"/>
              <w:left w:w="100" w:type="dxa"/>
              <w:bottom w:w="100" w:type="dxa"/>
              <w:right w:w="100" w:type="dxa"/>
            </w:tcMar>
          </w:tcPr>
          <w:p w14:paraId="0BC25A1E" w14:textId="77777777" w:rsidR="00E05C26" w:rsidRPr="002256E2" w:rsidRDefault="00E05C26">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A07F010"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5D91745F"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02A4332"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w:t>
            </w:r>
            <w:proofErr w:type="gramStart"/>
            <w:r>
              <w:rPr>
                <w:rFonts w:ascii="Times New Roman" w:eastAsia="Times New Roman" w:hAnsi="Times New Roman" w:cs="Times New Roman"/>
                <w:sz w:val="24"/>
                <w:szCs w:val="24"/>
                <w:lang w:val="en-US"/>
              </w:rPr>
              <w:t>cuối ,</w:t>
            </w:r>
            <w:proofErr w:type="gramEnd"/>
            <w:r>
              <w:rPr>
                <w:rFonts w:ascii="Times New Roman" w:eastAsia="Times New Roman" w:hAnsi="Times New Roman" w:cs="Times New Roman"/>
                <w:sz w:val="24"/>
                <w:szCs w:val="24"/>
                <w:lang w:val="en-US"/>
              </w:rPr>
              <w:t xml:space="preserve"> các hành động: xem, sửa, xóa và một ô tìm kiếm sản phẩm </w:t>
            </w:r>
          </w:p>
          <w:p w14:paraId="6060911B"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73AB9EA2" w14:textId="77777777"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w:t>
            </w:r>
            <w:proofErr w:type="gramStart"/>
            <w:r>
              <w:rPr>
                <w:rFonts w:ascii="Times New Roman" w:eastAsia="Times New Roman" w:hAnsi="Times New Roman" w:cs="Times New Roman"/>
                <w:sz w:val="24"/>
                <w:szCs w:val="24"/>
                <w:lang w:val="en-US"/>
              </w:rPr>
              <w:t>động ,</w:t>
            </w:r>
            <w:proofErr w:type="gramEnd"/>
            <w:r>
              <w:rPr>
                <w:rFonts w:ascii="Times New Roman" w:eastAsia="Times New Roman" w:hAnsi="Times New Roman" w:cs="Times New Roman"/>
                <w:sz w:val="24"/>
                <w:szCs w:val="24"/>
                <w:lang w:val="en-US"/>
              </w:rPr>
              <w:t xml:space="preserve"> mã sản phẩm đó, giá trị thuộc tính của sản phẩm đó, số lượng, tổng bán , giá bán, giá nhập , cũng như hành động sửa và xóa các mã sản phẩm đó </w:t>
            </w:r>
          </w:p>
          <w:p w14:paraId="19F1A749" w14:textId="12ACEDA5"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A6981">
              <w:rPr>
                <w:rFonts w:ascii="Times New Roman" w:eastAsia="Times New Roman" w:hAnsi="Times New Roman" w:cs="Times New Roman"/>
                <w:sz w:val="24"/>
                <w:szCs w:val="24"/>
                <w:lang w:val="en-US"/>
              </w:rPr>
              <w:t xml:space="preserve">biểu tượng cái bút chì ở phần hành động </w:t>
            </w:r>
            <w:r w:rsidR="00990CA3">
              <w:rPr>
                <w:rFonts w:ascii="Times New Roman" w:eastAsia="Times New Roman" w:hAnsi="Times New Roman" w:cs="Times New Roman"/>
                <w:sz w:val="24"/>
                <w:szCs w:val="24"/>
                <w:lang w:val="en-US"/>
              </w:rPr>
              <w:t>của sản phẩm muốn chỉnh sửa</w:t>
            </w:r>
          </w:p>
          <w:p w14:paraId="70B6BBCC" w14:textId="77777777" w:rsidR="00E05C26" w:rsidRPr="007C6909"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2B10E6">
              <w:rPr>
                <w:rFonts w:ascii="Times New Roman" w:eastAsia="Times New Roman" w:hAnsi="Times New Roman" w:cs="Times New Roman"/>
                <w:sz w:val="24"/>
                <w:szCs w:val="24"/>
                <w:lang w:val="en-US"/>
              </w:rPr>
              <w:t xml:space="preserve">Hệ thống hiển thị giao diện Chỉnh sửa thông tin sản phẩm gồm các trường </w:t>
            </w:r>
            <w:r w:rsidR="005A616B">
              <w:rPr>
                <w:rFonts w:ascii="Times New Roman" w:eastAsia="Times New Roman" w:hAnsi="Times New Roman" w:cs="Times New Roman"/>
                <w:sz w:val="24"/>
                <w:szCs w:val="24"/>
                <w:lang w:val="en-US"/>
              </w:rPr>
              <w:t xml:space="preserve">Mã sản phẩm, các thuộc tính và giá trị của thuộc tính đã </w:t>
            </w:r>
            <w:proofErr w:type="gramStart"/>
            <w:r w:rsidR="005A616B">
              <w:rPr>
                <w:rFonts w:ascii="Times New Roman" w:eastAsia="Times New Roman" w:hAnsi="Times New Roman" w:cs="Times New Roman"/>
                <w:sz w:val="24"/>
                <w:szCs w:val="24"/>
                <w:lang w:val="en-US"/>
              </w:rPr>
              <w:t>chọn ,</w:t>
            </w:r>
            <w:proofErr w:type="gramEnd"/>
            <w:r w:rsidR="005A616B">
              <w:rPr>
                <w:rFonts w:ascii="Times New Roman" w:eastAsia="Times New Roman" w:hAnsi="Times New Roman" w:cs="Times New Roman"/>
                <w:sz w:val="24"/>
                <w:szCs w:val="24"/>
                <w:lang w:val="en-US"/>
              </w:rPr>
              <w:t xml:space="preserve"> giá bán và giá nhập </w:t>
            </w:r>
          </w:p>
          <w:p w14:paraId="48BAE380" w14:textId="77777777" w:rsidR="005A616B" w:rsidRPr="007C6909" w:rsidRDefault="005A616B"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chỉnh sửa cập nhập thông tin mới và bấm nút Lưu </w:t>
            </w:r>
          </w:p>
          <w:p w14:paraId="17976F81" w14:textId="23B76805" w:rsidR="00E05C26" w:rsidRPr="002256E2" w:rsidRDefault="00010E07"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Cập nhật thành công </w:t>
            </w:r>
          </w:p>
        </w:tc>
      </w:tr>
      <w:tr w:rsidR="00E05C26" w:rsidRPr="002256E2" w14:paraId="3C05412F" w14:textId="77777777">
        <w:trPr>
          <w:trHeight w:val="480"/>
        </w:trPr>
        <w:tc>
          <w:tcPr>
            <w:tcW w:w="8280" w:type="dxa"/>
            <w:gridSpan w:val="2"/>
            <w:shd w:val="clear" w:color="auto" w:fill="auto"/>
            <w:tcMar>
              <w:top w:w="100" w:type="dxa"/>
              <w:left w:w="100" w:type="dxa"/>
              <w:bottom w:w="100" w:type="dxa"/>
              <w:right w:w="100" w:type="dxa"/>
            </w:tcMar>
          </w:tcPr>
          <w:p w14:paraId="5BEDFCF5" w14:textId="77777777" w:rsidR="00E05C26" w:rsidRDefault="00E05C26">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40E19EB" w14:textId="77777777" w:rsidR="00E05C26" w:rsidRPr="002256E2" w:rsidRDefault="00E05C26">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6C83236" w14:textId="4C19CD87" w:rsidR="00304A03" w:rsidRPr="00F25160" w:rsidRDefault="00304A03" w:rsidP="0043328F">
      <w:pPr>
        <w:pStyle w:val="Caption"/>
        <w:spacing w:before="240"/>
        <w:rPr>
          <w:rFonts w:cs="Times New Roman"/>
          <w:szCs w:val="24"/>
          <w:lang w:val="en-US"/>
        </w:rPr>
        <w:pPrChange w:id="3771" w:author="Việt Lương" w:date="2024-12-26T18:14:00Z" w16du:dateUtc="2024-12-26T11:14:00Z">
          <w:pPr>
            <w:pStyle w:val="Caption"/>
          </w:pPr>
        </w:pPrChange>
      </w:pPr>
      <w:bookmarkStart w:id="3772" w:name="_Toc18613057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rPr>
          <w:lang w:val="en-US"/>
        </w:rPr>
        <w:t xml:space="preserve"> Kịch bản </w:t>
      </w:r>
      <w:r w:rsidR="00F25160">
        <w:rPr>
          <w:lang w:val="en-US"/>
        </w:rPr>
        <w:t>người bán chỉnh sửa item của sản phẩm</w:t>
      </w:r>
      <w:bookmarkEnd w:id="3772"/>
    </w:p>
    <w:p w14:paraId="0CCBB1DD" w14:textId="36F09671" w:rsidR="00E05C26" w:rsidRPr="007C6909" w:rsidRDefault="00010E07" w:rsidP="0043328F">
      <w:pPr>
        <w:pStyle w:val="ListParagraph"/>
        <w:numPr>
          <w:ilvl w:val="0"/>
          <w:numId w:val="223"/>
        </w:numPr>
        <w:spacing w:before="240" w:after="240"/>
        <w:ind w:left="1080"/>
        <w:rPr>
          <w:rFonts w:ascii="Times New Roman" w:hAnsi="Times New Roman" w:cs="Times New Roman"/>
          <w:sz w:val="24"/>
          <w:szCs w:val="24"/>
          <w:lang w:val="en-US"/>
        </w:rPr>
        <w:pPrChange w:id="3773" w:author="Việt Lương" w:date="2024-12-26T18:14:00Z" w16du:dateUtc="2024-12-26T11:14:00Z">
          <w:pPr>
            <w:pStyle w:val="ListParagraph"/>
            <w:numPr>
              <w:numId w:val="223"/>
            </w:numPr>
            <w:spacing w:after="240"/>
            <w:ind w:left="1080" w:hanging="360"/>
          </w:pPr>
        </w:pPrChange>
      </w:pPr>
      <w:r w:rsidRPr="007C6909">
        <w:rPr>
          <w:rFonts w:ascii="Times New Roman" w:hAnsi="Times New Roman" w:cs="Times New Roman"/>
          <w:sz w:val="24"/>
          <w:szCs w:val="24"/>
          <w:lang w:val="en-US"/>
        </w:rPr>
        <w:t xml:space="preserve">Kịch bản </w:t>
      </w:r>
      <w:r w:rsidR="00FE4F27" w:rsidRPr="007C6909">
        <w:rPr>
          <w:rFonts w:ascii="Times New Roman" w:hAnsi="Times New Roman" w:cs="Times New Roman"/>
          <w:sz w:val="24"/>
          <w:szCs w:val="24"/>
          <w:lang w:val="en-US"/>
        </w:rPr>
        <w:t xml:space="preserve">chức năng xoá item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4F27" w:rsidRPr="002256E2" w14:paraId="2C3DC565" w14:textId="77777777">
        <w:tc>
          <w:tcPr>
            <w:tcW w:w="2655" w:type="dxa"/>
            <w:shd w:val="clear" w:color="auto" w:fill="auto"/>
            <w:tcMar>
              <w:top w:w="100" w:type="dxa"/>
              <w:left w:w="100" w:type="dxa"/>
              <w:bottom w:w="100" w:type="dxa"/>
              <w:right w:w="100" w:type="dxa"/>
            </w:tcMar>
          </w:tcPr>
          <w:p w14:paraId="0C2D13EE"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8623FFE" w14:textId="2F9D47A5" w:rsidR="00FE4F27" w:rsidRPr="002256E2" w:rsidRDefault="00990CA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Xoá</w:t>
            </w:r>
            <w:r w:rsidR="00FE4F27">
              <w:rPr>
                <w:rFonts w:ascii="Times New Roman" w:eastAsia="Times New Roman" w:hAnsi="Times New Roman" w:cs="Times New Roman"/>
                <w:sz w:val="24"/>
                <w:szCs w:val="24"/>
                <w:lang w:val="en-US"/>
              </w:rPr>
              <w:t xml:space="preserve"> item của sản phẩm</w:t>
            </w:r>
            <w:r w:rsidR="00FE4F27" w:rsidRPr="002256E2">
              <w:rPr>
                <w:rFonts w:ascii="Times New Roman" w:eastAsia="Times New Roman" w:hAnsi="Times New Roman" w:cs="Times New Roman"/>
                <w:sz w:val="24"/>
                <w:szCs w:val="24"/>
              </w:rPr>
              <w:t xml:space="preserve"> </w:t>
            </w:r>
          </w:p>
        </w:tc>
      </w:tr>
      <w:tr w:rsidR="00FE4F27" w:rsidRPr="002256E2" w14:paraId="12D3A049" w14:textId="77777777">
        <w:tc>
          <w:tcPr>
            <w:tcW w:w="2655" w:type="dxa"/>
            <w:shd w:val="clear" w:color="auto" w:fill="auto"/>
            <w:tcMar>
              <w:top w:w="100" w:type="dxa"/>
              <w:left w:w="100" w:type="dxa"/>
              <w:bottom w:w="100" w:type="dxa"/>
              <w:right w:w="100" w:type="dxa"/>
            </w:tcMar>
          </w:tcPr>
          <w:p w14:paraId="58CA9087"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E1766E7"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E4F27" w:rsidRPr="002256E2" w14:paraId="4981BA0F" w14:textId="77777777">
        <w:tc>
          <w:tcPr>
            <w:tcW w:w="2655" w:type="dxa"/>
            <w:shd w:val="clear" w:color="auto" w:fill="auto"/>
            <w:tcMar>
              <w:top w:w="100" w:type="dxa"/>
              <w:left w:w="100" w:type="dxa"/>
              <w:bottom w:w="100" w:type="dxa"/>
              <w:right w:w="100" w:type="dxa"/>
            </w:tcMar>
          </w:tcPr>
          <w:p w14:paraId="5BB8C771"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AC8195C"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E4F27" w:rsidRPr="002256E2" w14:paraId="700AB1C6" w14:textId="77777777">
        <w:tc>
          <w:tcPr>
            <w:tcW w:w="2655" w:type="dxa"/>
            <w:shd w:val="clear" w:color="auto" w:fill="auto"/>
            <w:tcMar>
              <w:top w:w="100" w:type="dxa"/>
              <w:left w:w="100" w:type="dxa"/>
              <w:bottom w:w="100" w:type="dxa"/>
              <w:right w:w="100" w:type="dxa"/>
            </w:tcMar>
          </w:tcPr>
          <w:p w14:paraId="10CBB0E9" w14:textId="77777777" w:rsidR="00FE4F27" w:rsidRPr="002256E2" w:rsidRDefault="00FE4F27">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4E9DDA" w14:textId="5E69ABAD" w:rsidR="00FE4F27" w:rsidRPr="002256E2" w:rsidRDefault="00FE4F27">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990CA3">
              <w:rPr>
                <w:rFonts w:ascii="Times New Roman" w:eastAsia="Times New Roman" w:hAnsi="Times New Roman" w:cs="Times New Roman"/>
                <w:sz w:val="24"/>
                <w:szCs w:val="24"/>
                <w:lang w:val="en-US"/>
              </w:rPr>
              <w:t>xoá</w:t>
            </w:r>
            <w:r>
              <w:rPr>
                <w:rFonts w:ascii="Times New Roman" w:eastAsia="Times New Roman" w:hAnsi="Times New Roman" w:cs="Times New Roman"/>
                <w:sz w:val="24"/>
                <w:szCs w:val="24"/>
                <w:lang w:val="en-US"/>
              </w:rPr>
              <w:t xml:space="preserve"> item của</w:t>
            </w:r>
            <w:r w:rsidRPr="002256E2">
              <w:rPr>
                <w:rFonts w:ascii="Times New Roman" w:eastAsia="Times New Roman" w:hAnsi="Times New Roman" w:cs="Times New Roman"/>
                <w:sz w:val="24"/>
                <w:szCs w:val="24"/>
              </w:rPr>
              <w:t xml:space="preserve"> sản phẩm thành công</w:t>
            </w:r>
          </w:p>
        </w:tc>
      </w:tr>
      <w:tr w:rsidR="00FE4F27" w:rsidRPr="002256E2" w14:paraId="141202E7" w14:textId="77777777">
        <w:trPr>
          <w:trHeight w:val="480"/>
        </w:trPr>
        <w:tc>
          <w:tcPr>
            <w:tcW w:w="8280" w:type="dxa"/>
            <w:gridSpan w:val="2"/>
            <w:shd w:val="clear" w:color="auto" w:fill="auto"/>
            <w:tcMar>
              <w:top w:w="100" w:type="dxa"/>
              <w:left w:w="100" w:type="dxa"/>
              <w:bottom w:w="100" w:type="dxa"/>
              <w:right w:w="100" w:type="dxa"/>
            </w:tcMar>
          </w:tcPr>
          <w:p w14:paraId="6552E340" w14:textId="77777777" w:rsidR="00FE4F27" w:rsidRPr="002256E2" w:rsidRDefault="00FE4F27">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7E504D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F85A5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DAF97F3"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w:t>
            </w:r>
            <w:proofErr w:type="gramStart"/>
            <w:r>
              <w:rPr>
                <w:rFonts w:ascii="Times New Roman" w:eastAsia="Times New Roman" w:hAnsi="Times New Roman" w:cs="Times New Roman"/>
                <w:sz w:val="24"/>
                <w:szCs w:val="24"/>
                <w:lang w:val="en-US"/>
              </w:rPr>
              <w:t>cuối ,</w:t>
            </w:r>
            <w:proofErr w:type="gramEnd"/>
            <w:r>
              <w:rPr>
                <w:rFonts w:ascii="Times New Roman" w:eastAsia="Times New Roman" w:hAnsi="Times New Roman" w:cs="Times New Roman"/>
                <w:sz w:val="24"/>
                <w:szCs w:val="24"/>
                <w:lang w:val="en-US"/>
              </w:rPr>
              <w:t xml:space="preserve"> các hành động: xem, sửa, xóa và một ô tìm kiếm sản phẩm </w:t>
            </w:r>
          </w:p>
          <w:p w14:paraId="146509EA"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033A182C" w14:textId="77777777" w:rsidR="00FE4F27" w:rsidRPr="00CD1C93"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w:t>
            </w:r>
            <w:proofErr w:type="gramStart"/>
            <w:r>
              <w:rPr>
                <w:rFonts w:ascii="Times New Roman" w:eastAsia="Times New Roman" w:hAnsi="Times New Roman" w:cs="Times New Roman"/>
                <w:sz w:val="24"/>
                <w:szCs w:val="24"/>
                <w:lang w:val="en-US"/>
              </w:rPr>
              <w:t>động ,</w:t>
            </w:r>
            <w:proofErr w:type="gramEnd"/>
            <w:r>
              <w:rPr>
                <w:rFonts w:ascii="Times New Roman" w:eastAsia="Times New Roman" w:hAnsi="Times New Roman" w:cs="Times New Roman"/>
                <w:sz w:val="24"/>
                <w:szCs w:val="24"/>
                <w:lang w:val="en-US"/>
              </w:rPr>
              <w:t xml:space="preserve"> mã sản phẩm đó, giá trị thuộc tính của sản phẩm đó, số lượng, tổng bán , giá bán, giá nhập , cũng như hành động sửa và xóa các mã sản phẩm đó </w:t>
            </w:r>
          </w:p>
          <w:p w14:paraId="66BE125E" w14:textId="1097AE05" w:rsidR="00FE4F27" w:rsidRPr="00386151"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biểu tượng cái </w:t>
            </w:r>
            <w:r w:rsidR="00990CA3">
              <w:rPr>
                <w:rFonts w:ascii="Times New Roman" w:eastAsia="Times New Roman" w:hAnsi="Times New Roman" w:cs="Times New Roman"/>
                <w:sz w:val="24"/>
                <w:szCs w:val="24"/>
                <w:lang w:val="en-US"/>
              </w:rPr>
              <w:t>thùng rác</w:t>
            </w:r>
            <w:r>
              <w:rPr>
                <w:rFonts w:ascii="Times New Roman" w:eastAsia="Times New Roman" w:hAnsi="Times New Roman" w:cs="Times New Roman"/>
                <w:sz w:val="24"/>
                <w:szCs w:val="24"/>
                <w:lang w:val="en-US"/>
              </w:rPr>
              <w:t xml:space="preserve"> ở phần hành động </w:t>
            </w:r>
            <w:r w:rsidR="00990CA3">
              <w:rPr>
                <w:rFonts w:ascii="Times New Roman" w:eastAsia="Times New Roman" w:hAnsi="Times New Roman" w:cs="Times New Roman"/>
                <w:sz w:val="24"/>
                <w:szCs w:val="24"/>
                <w:lang w:val="en-US"/>
              </w:rPr>
              <w:t>của mã sản phẩm muốn xoá</w:t>
            </w:r>
            <w:r>
              <w:rPr>
                <w:rFonts w:ascii="Times New Roman" w:eastAsia="Times New Roman" w:hAnsi="Times New Roman" w:cs="Times New Roman"/>
                <w:sz w:val="24"/>
                <w:szCs w:val="24"/>
                <w:lang w:val="en-US"/>
              </w:rPr>
              <w:t xml:space="preserve"> </w:t>
            </w:r>
          </w:p>
          <w:p w14:paraId="67E10465" w14:textId="5308C915" w:rsidR="002A1AB0" w:rsidRPr="00386151" w:rsidRDefault="002759F3"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Xác nhận bạn có muốn xoá item sản phẩm không</w:t>
            </w:r>
          </w:p>
          <w:p w14:paraId="0AEBA967" w14:textId="0BD917C7" w:rsidR="002759F3" w:rsidRPr="00386151"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Xác nhận </w:t>
            </w:r>
          </w:p>
          <w:p w14:paraId="409E4D8D" w14:textId="037AC5D6" w:rsidR="00FE4F27" w:rsidRPr="002256E2"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Xoá thành công</w:t>
            </w:r>
          </w:p>
        </w:tc>
      </w:tr>
      <w:tr w:rsidR="00FE4F27" w:rsidRPr="002256E2" w14:paraId="37698810" w14:textId="77777777">
        <w:trPr>
          <w:trHeight w:val="480"/>
        </w:trPr>
        <w:tc>
          <w:tcPr>
            <w:tcW w:w="8280" w:type="dxa"/>
            <w:gridSpan w:val="2"/>
            <w:shd w:val="clear" w:color="auto" w:fill="auto"/>
            <w:tcMar>
              <w:top w:w="100" w:type="dxa"/>
              <w:left w:w="100" w:type="dxa"/>
              <w:bottom w:w="100" w:type="dxa"/>
              <w:right w:w="100" w:type="dxa"/>
            </w:tcMar>
          </w:tcPr>
          <w:p w14:paraId="120601E2" w14:textId="77777777" w:rsidR="00FE4F27" w:rsidRDefault="00FE4F27">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0B82E3CB" w14:textId="77777777" w:rsidR="00FE4F27" w:rsidRPr="002256E2" w:rsidRDefault="00FE4F27">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4BAAADC" w14:textId="0C5C97F4" w:rsidR="00FE4F27" w:rsidRPr="007C6909" w:rsidRDefault="00F25160" w:rsidP="00EA307B">
      <w:pPr>
        <w:pStyle w:val="Caption"/>
        <w:spacing w:before="240"/>
        <w:rPr>
          <w:lang w:val="en-US"/>
        </w:rPr>
        <w:pPrChange w:id="3774" w:author="Việt Lương" w:date="2024-12-26T18:31:00Z" w16du:dateUtc="2024-12-26T11:31:00Z">
          <w:pPr>
            <w:pStyle w:val="Caption"/>
          </w:pPr>
        </w:pPrChange>
      </w:pPr>
      <w:bookmarkStart w:id="3775" w:name="_Toc18613057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23</w:t>
      </w:r>
      <w:r>
        <w:fldChar w:fldCharType="end"/>
      </w:r>
      <w:r>
        <w:rPr>
          <w:lang w:val="en-US"/>
        </w:rPr>
        <w:t xml:space="preserve"> Kịch bản người bán xóa item sản phẩm</w:t>
      </w:r>
      <w:bookmarkEnd w:id="3775"/>
    </w:p>
    <w:p w14:paraId="72954A04" w14:textId="6E83BAA7" w:rsidR="007569A2" w:rsidRPr="007C6909" w:rsidRDefault="00CE686F" w:rsidP="00EA307B">
      <w:pPr>
        <w:pStyle w:val="ListParagraph"/>
        <w:numPr>
          <w:ilvl w:val="0"/>
          <w:numId w:val="188"/>
        </w:numPr>
        <w:spacing w:before="240" w:after="200"/>
        <w:ind w:left="993"/>
        <w:jc w:val="both"/>
        <w:rPr>
          <w:sz w:val="24"/>
          <w:szCs w:val="24"/>
        </w:rPr>
        <w:pPrChange w:id="3776" w:author="Việt Lương" w:date="2024-12-26T18:31:00Z" w16du:dateUtc="2024-12-26T11:31:00Z">
          <w:pPr>
            <w:pStyle w:val="ListParagraph"/>
            <w:numPr>
              <w:numId w:val="188"/>
            </w:numPr>
            <w:ind w:left="993" w:hanging="360"/>
          </w:pPr>
        </w:pPrChange>
      </w:pPr>
      <w:r w:rsidRPr="007C6909">
        <w:rPr>
          <w:rFonts w:ascii="Times New Roman" w:hAnsi="Times New Roman" w:cs="Times New Roman"/>
          <w:b/>
          <w:sz w:val="24"/>
          <w:szCs w:val="24"/>
        </w:rPr>
        <w:t>Chức năng quản lý mã giảm giá</w:t>
      </w:r>
      <w:r w:rsidRPr="007C6909">
        <w:rPr>
          <w:sz w:val="24"/>
          <w:szCs w:val="24"/>
        </w:rPr>
        <w:t xml:space="preserve"> </w:t>
      </w:r>
    </w:p>
    <w:p w14:paraId="5684CC1C" w14:textId="77777777" w:rsidR="007569A2" w:rsidRPr="007C6909" w:rsidRDefault="00CE686F" w:rsidP="00EA307B">
      <w:pPr>
        <w:numPr>
          <w:ilvl w:val="0"/>
          <w:numId w:val="112"/>
        </w:numPr>
        <w:spacing w:before="240" w:after="200" w:line="259" w:lineRule="auto"/>
        <w:jc w:val="both"/>
        <w:rPr>
          <w:rFonts w:ascii="Times New Roman" w:eastAsia="Times New Roman" w:hAnsi="Times New Roman" w:cs="Times New Roman"/>
          <w:sz w:val="24"/>
          <w:szCs w:val="24"/>
        </w:rPr>
        <w:pPrChange w:id="3777" w:author="Việt Lương" w:date="2024-12-26T18:31:00Z" w16du:dateUtc="2024-12-26T11:31:00Z">
          <w:pPr>
            <w:numPr>
              <w:numId w:val="112"/>
            </w:numPr>
            <w:spacing w:after="160" w:line="259" w:lineRule="auto"/>
            <w:ind w:left="1080" w:hanging="360"/>
          </w:pPr>
        </w:pPrChange>
      </w:pPr>
      <w:r w:rsidRPr="007C6909">
        <w:rPr>
          <w:rFonts w:ascii="Times New Roman" w:eastAsia="Times New Roman" w:hAnsi="Times New Roman" w:cs="Times New Roman"/>
          <w:sz w:val="24"/>
          <w:szCs w:val="24"/>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44D5E1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37649E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9DB184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FD084D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943B4C7"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4C318DE5"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chức năng Quản lý khuyến mãi . Sau đó chọn Thêm mới khuyến mãi</w:t>
            </w:r>
          </w:p>
          <w:p w14:paraId="31FEF69F" w14:textId="14B913FC"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Thêm mới khuyến mãi </w:t>
            </w:r>
            <w:r w:rsidR="008C584F">
              <w:rPr>
                <w:rFonts w:ascii="Times New Roman" w:eastAsia="Times New Roman" w:hAnsi="Times New Roman" w:cs="Times New Roman"/>
                <w:sz w:val="24"/>
                <w:szCs w:val="24"/>
                <w:lang w:val="en-US"/>
              </w:rPr>
              <w:t>với các trường Tên mã giảm, Mã giảm giá, Loại giảm giá, Loại lặp lại, Ngày bắt đầu, Ngày hết hạn, Trạng thái kích hoạt, Công khai, Giá trị giảm giá, Giá trị giảm giá tối đa, số lượng, Số lượng tối thiểu cần thiết</w:t>
            </w:r>
          </w:p>
          <w:p w14:paraId="0F688A09" w14:textId="4E9C7C66"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8C584F">
              <w:rPr>
                <w:rFonts w:ascii="Times New Roman" w:eastAsia="Times New Roman" w:hAnsi="Times New Roman" w:cs="Times New Roman"/>
                <w:sz w:val="24"/>
                <w:szCs w:val="24"/>
                <w:lang w:val="en-US"/>
              </w:rPr>
              <w:t>bán</w:t>
            </w:r>
            <w:r w:rsidR="008C584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điền các thông tin cần thiết để thêm mới khuyến mãi và sau đó ấn nút “ Tạo mới “</w:t>
            </w:r>
          </w:p>
          <w:p w14:paraId="64ADA15B"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rsidP="001425D6">
            <w:pPr>
              <w:widowControl w:val="0"/>
              <w:ind w:left="96"/>
              <w:rPr>
                <w:rFonts w:ascii="Times New Roman" w:eastAsia="Times New Roman" w:hAnsi="Times New Roman" w:cs="Times New Roman"/>
                <w:sz w:val="24"/>
                <w:szCs w:val="24"/>
                <w:lang w:val="en-US"/>
              </w:rPr>
              <w:pPrChange w:id="3778"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7A767ED6" w14:textId="7849D96B" w:rsidR="008C584F" w:rsidRDefault="008C584F" w:rsidP="001425D6">
            <w:pPr>
              <w:widowControl w:val="0"/>
              <w:ind w:left="96"/>
              <w:rPr>
                <w:rFonts w:ascii="Times New Roman" w:eastAsia="Times New Roman" w:hAnsi="Times New Roman" w:cs="Times New Roman"/>
                <w:sz w:val="24"/>
                <w:szCs w:val="24"/>
                <w:lang w:val="en-US"/>
              </w:rPr>
              <w:pPrChange w:id="3779"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 Người bán điền thiếu thông tin </w:t>
            </w:r>
            <w:r w:rsidR="00797B46">
              <w:rPr>
                <w:rFonts w:ascii="Times New Roman" w:eastAsia="Times New Roman" w:hAnsi="Times New Roman" w:cs="Times New Roman"/>
                <w:sz w:val="24"/>
                <w:szCs w:val="24"/>
                <w:lang w:val="en-US"/>
              </w:rPr>
              <w:t xml:space="preserve">của mã giảm giá </w:t>
            </w:r>
          </w:p>
          <w:p w14:paraId="730D8837" w14:textId="472DFBD3" w:rsidR="00797B46" w:rsidRDefault="00797B46" w:rsidP="001425D6">
            <w:pPr>
              <w:widowControl w:val="0"/>
              <w:ind w:left="96"/>
              <w:rPr>
                <w:rFonts w:ascii="Times New Roman" w:eastAsia="Times New Roman" w:hAnsi="Times New Roman" w:cs="Times New Roman"/>
                <w:sz w:val="24"/>
                <w:szCs w:val="24"/>
                <w:lang w:val="en-US"/>
              </w:rPr>
              <w:pPrChange w:id="378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4.1.1 Hệ thống hiển </w:t>
            </w:r>
            <w:r w:rsidR="007D1F48">
              <w:rPr>
                <w:rFonts w:ascii="Times New Roman" w:eastAsia="Times New Roman" w:hAnsi="Times New Roman" w:cs="Times New Roman"/>
                <w:sz w:val="24"/>
                <w:szCs w:val="24"/>
                <w:lang w:val="en-US"/>
              </w:rPr>
              <w:t xml:space="preserve">thị thông báo thiếu thông tin </w:t>
            </w:r>
          </w:p>
          <w:p w14:paraId="366119B7" w14:textId="686781E9" w:rsidR="004E3984" w:rsidRDefault="004E3984" w:rsidP="001425D6">
            <w:pPr>
              <w:widowControl w:val="0"/>
              <w:ind w:left="96"/>
              <w:rPr>
                <w:rFonts w:ascii="Times New Roman" w:eastAsia="Times New Roman" w:hAnsi="Times New Roman" w:cs="Times New Roman"/>
                <w:sz w:val="24"/>
                <w:szCs w:val="24"/>
                <w:lang w:val="en-US"/>
              </w:rPr>
              <w:pPrChange w:id="378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4.1.2 Người bán điền đủ thông tin và </w:t>
            </w:r>
            <w:r w:rsidR="00CF7323">
              <w:rPr>
                <w:rFonts w:ascii="Times New Roman" w:eastAsia="Times New Roman" w:hAnsi="Times New Roman" w:cs="Times New Roman"/>
                <w:sz w:val="24"/>
                <w:szCs w:val="24"/>
                <w:lang w:val="en-US"/>
              </w:rPr>
              <w:t>bấm Tạo mới</w:t>
            </w:r>
          </w:p>
          <w:p w14:paraId="43433D10" w14:textId="7E8DF109" w:rsidR="00CF7323" w:rsidRDefault="00CF7323" w:rsidP="001425D6">
            <w:pPr>
              <w:widowControl w:val="0"/>
              <w:ind w:left="96"/>
              <w:rPr>
                <w:rFonts w:ascii="Times New Roman" w:eastAsia="Times New Roman" w:hAnsi="Times New Roman" w:cs="Times New Roman"/>
                <w:sz w:val="24"/>
                <w:szCs w:val="24"/>
                <w:lang w:val="en-US"/>
              </w:rPr>
              <w:pPrChange w:id="3782"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 </w:t>
            </w:r>
            <w:r w:rsidR="001F37E8">
              <w:rPr>
                <w:rFonts w:ascii="Times New Roman" w:eastAsia="Times New Roman" w:hAnsi="Times New Roman" w:cs="Times New Roman"/>
                <w:sz w:val="24"/>
                <w:szCs w:val="24"/>
                <w:lang w:val="en-US"/>
              </w:rPr>
              <w:t xml:space="preserve">Người bán điền mã giảm giá bị trùng </w:t>
            </w:r>
            <w:r w:rsidR="00845F20">
              <w:rPr>
                <w:rFonts w:ascii="Times New Roman" w:eastAsia="Times New Roman" w:hAnsi="Times New Roman" w:cs="Times New Roman"/>
                <w:sz w:val="24"/>
                <w:szCs w:val="24"/>
                <w:lang w:val="en-US"/>
              </w:rPr>
              <w:t>tên mã giảm hoặc mã giảm giá</w:t>
            </w:r>
          </w:p>
          <w:p w14:paraId="47373E27" w14:textId="30F6A59E" w:rsidR="00845F20" w:rsidRDefault="00845F20" w:rsidP="001425D6">
            <w:pPr>
              <w:widowControl w:val="0"/>
              <w:ind w:left="96"/>
              <w:rPr>
                <w:rFonts w:ascii="Times New Roman" w:eastAsia="Times New Roman" w:hAnsi="Times New Roman" w:cs="Times New Roman"/>
                <w:sz w:val="24"/>
                <w:szCs w:val="24"/>
                <w:lang w:val="en-US"/>
              </w:rPr>
              <w:pPrChange w:id="378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4.2.1 Hệ thống hiển thị thông báo bị trùng tên </w:t>
            </w:r>
          </w:p>
          <w:p w14:paraId="773F96DE" w14:textId="57EA7ABB" w:rsidR="00845F20" w:rsidRPr="007C6909" w:rsidRDefault="00845F20" w:rsidP="001425D6">
            <w:pPr>
              <w:widowControl w:val="0"/>
              <w:ind w:left="96"/>
              <w:rPr>
                <w:del w:id="3784" w:author="Việt Lương" w:date="2024-12-26T21:09:00Z" w16du:dateUtc="2024-12-26T14:09:00Z"/>
                <w:rFonts w:ascii="Times New Roman" w:eastAsia="Times New Roman" w:hAnsi="Times New Roman" w:cs="Times New Roman"/>
                <w:sz w:val="24"/>
                <w:szCs w:val="24"/>
                <w:lang w:val="en-US"/>
              </w:rPr>
              <w:pPrChange w:id="378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800A7D">
              <w:rPr>
                <w:rFonts w:ascii="Times New Roman" w:eastAsia="Times New Roman" w:hAnsi="Times New Roman" w:cs="Times New Roman"/>
                <w:sz w:val="24"/>
                <w:szCs w:val="24"/>
                <w:lang w:val="en-US"/>
              </w:rPr>
              <w:t>4.2.2 Người bán điền tên khác và bấm Tạo mới</w:t>
            </w:r>
          </w:p>
          <w:p w14:paraId="0196B83F" w14:textId="1134EE65" w:rsidR="007569A2" w:rsidRPr="007C6909" w:rsidRDefault="00CE686F" w:rsidP="001425D6">
            <w:pPr>
              <w:widowControl w:val="0"/>
              <w:ind w:left="96"/>
              <w:rPr>
                <w:rFonts w:ascii="Times New Roman" w:eastAsia="Times New Roman" w:hAnsi="Times New Roman" w:cs="Times New Roman"/>
                <w:sz w:val="24"/>
                <w:szCs w:val="24"/>
              </w:rPr>
              <w:pPrChange w:id="3786" w:author="Việt Lương" w:date="2024-12-26T21:20:00Z" w16du:dateUtc="2024-12-26T14:20:00Z">
                <w:pPr>
                  <w:widowControl w:val="0"/>
                  <w:spacing w:line="240" w:lineRule="auto"/>
                  <w:ind w:left="94"/>
                </w:pPr>
              </w:pPrChange>
            </w:pPr>
            <w:del w:id="3787"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74378595" w14:textId="77777777" w:rsidR="000114D8" w:rsidDel="0043328F" w:rsidRDefault="000114D8" w:rsidP="0043328F">
      <w:pPr>
        <w:pStyle w:val="ListParagraph"/>
        <w:spacing w:before="240"/>
        <w:rPr>
          <w:del w:id="3788" w:author="Việt Lương" w:date="2024-12-26T18:14:00Z" w16du:dateUtc="2024-12-26T11:14:00Z"/>
        </w:rPr>
        <w:pPrChange w:id="3789" w:author="Việt Lương" w:date="2024-12-26T18:14:00Z" w16du:dateUtc="2024-12-26T11:14:00Z">
          <w:pPr>
            <w:pStyle w:val="ListParagraph"/>
          </w:pPr>
        </w:pPrChange>
      </w:pPr>
      <w:bookmarkStart w:id="3790" w:name="_cswnm129bhpo" w:colFirst="0" w:colLast="0"/>
      <w:bookmarkEnd w:id="3790"/>
    </w:p>
    <w:p w14:paraId="46B989C8" w14:textId="62A09939" w:rsidR="004E2DE7" w:rsidRPr="004E2DE7" w:rsidRDefault="004E2DE7" w:rsidP="0043328F">
      <w:pPr>
        <w:pStyle w:val="Caption"/>
        <w:spacing w:before="240" w:after="0"/>
        <w:rPr>
          <w:rFonts w:eastAsia="Times New Roman" w:cs="Times New Roman"/>
          <w:sz w:val="26"/>
          <w:szCs w:val="26"/>
          <w:lang w:val="en-US"/>
        </w:rPr>
        <w:pPrChange w:id="3791" w:author="Việt Lương" w:date="2024-12-26T18:14:00Z" w16du:dateUtc="2024-12-26T11:14:00Z">
          <w:pPr>
            <w:pStyle w:val="Caption"/>
          </w:pPr>
        </w:pPrChange>
      </w:pPr>
      <w:bookmarkStart w:id="3792" w:name="_Toc18613057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24</w:t>
      </w:r>
      <w:r w:rsidR="00115DF8">
        <w:fldChar w:fldCharType="end"/>
      </w:r>
      <w:r>
        <w:rPr>
          <w:lang w:val="en-US"/>
        </w:rPr>
        <w:t xml:space="preserve"> Kịch bản người bán thêm mã giảm giá</w:t>
      </w:r>
      <w:bookmarkEnd w:id="3792"/>
      <w:r>
        <w:rPr>
          <w:lang w:val="en-US"/>
        </w:rPr>
        <w:t xml:space="preserve"> </w:t>
      </w:r>
    </w:p>
    <w:p w14:paraId="3829EA51" w14:textId="4D1C035B" w:rsidR="007569A2" w:rsidRPr="007C6909" w:rsidRDefault="00CE686F" w:rsidP="0043328F">
      <w:pPr>
        <w:pStyle w:val="ListParagraph"/>
        <w:numPr>
          <w:ilvl w:val="0"/>
          <w:numId w:val="189"/>
        </w:numPr>
        <w:spacing w:before="240" w:line="259" w:lineRule="auto"/>
        <w:rPr>
          <w:rFonts w:ascii="Times New Roman" w:eastAsia="Times New Roman" w:hAnsi="Times New Roman" w:cs="Times New Roman"/>
          <w:sz w:val="24"/>
          <w:szCs w:val="24"/>
        </w:rPr>
        <w:pPrChange w:id="3793" w:author="Việt Lương" w:date="2024-12-26T18:13:00Z" w16du:dateUtc="2024-12-26T11:13:00Z">
          <w:pPr>
            <w:pStyle w:val="ListParagraph"/>
            <w:numPr>
              <w:numId w:val="189"/>
            </w:numPr>
            <w:spacing w:after="160" w:line="259" w:lineRule="auto"/>
            <w:ind w:hanging="360"/>
          </w:pPr>
        </w:pPrChange>
      </w:pPr>
      <w:r w:rsidRPr="007C6909">
        <w:rPr>
          <w:rFonts w:ascii="Times New Roman" w:eastAsia="Times New Roman" w:hAnsi="Times New Roman" w:cs="Times New Roman"/>
          <w:sz w:val="24"/>
          <w:szCs w:val="24"/>
        </w:rPr>
        <w:t xml:space="preserve">Kịch bản chức năng Chỉnh sửa mã giảm giá </w:t>
      </w:r>
    </w:p>
    <w:p w14:paraId="042C5D41"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C74183"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9DF2A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DCBF9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4A3542D"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9C45F4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36C0F7EE"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033D7760" w14:textId="2A3CB99E"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danh sách các khuyến mãi </w:t>
            </w:r>
            <w:r w:rsidR="00C431A2">
              <w:rPr>
                <w:rFonts w:ascii="Times New Roman" w:eastAsia="Times New Roman" w:hAnsi="Times New Roman" w:cs="Times New Roman"/>
                <w:sz w:val="24"/>
                <w:szCs w:val="24"/>
                <w:lang w:val="en-US"/>
              </w:rPr>
              <w:t xml:space="preserve">gồm các trường tên mã giảm giá, Mã </w:t>
            </w:r>
            <w:r w:rsidR="001312EA">
              <w:rPr>
                <w:rFonts w:ascii="Times New Roman" w:eastAsia="Times New Roman" w:hAnsi="Times New Roman" w:cs="Times New Roman"/>
                <w:sz w:val="24"/>
                <w:szCs w:val="24"/>
                <w:lang w:val="en-US"/>
              </w:rPr>
              <w:t>giảm giá , Loại giảm giá</w:t>
            </w:r>
            <w:r w:rsidR="00251F73">
              <w:rPr>
                <w:rFonts w:ascii="Times New Roman" w:eastAsia="Times New Roman" w:hAnsi="Times New Roman" w:cs="Times New Roman"/>
                <w:sz w:val="24"/>
                <w:szCs w:val="24"/>
                <w:lang w:val="en-US"/>
              </w:rPr>
              <w:t>, Giá trị giảm giá</w:t>
            </w:r>
            <w:r w:rsidR="00895739">
              <w:rPr>
                <w:rFonts w:ascii="Times New Roman" w:eastAsia="Times New Roman" w:hAnsi="Times New Roman" w:cs="Times New Roman"/>
                <w:sz w:val="24"/>
                <w:szCs w:val="24"/>
                <w:lang w:val="en-US"/>
              </w:rPr>
              <w:t xml:space="preserve">, Ngày bắt đầu, Ngày hết hạn, Trạng thái, Công khai và </w:t>
            </w:r>
            <w:r w:rsidR="00521ADF">
              <w:rPr>
                <w:rFonts w:ascii="Times New Roman" w:eastAsia="Times New Roman" w:hAnsi="Times New Roman" w:cs="Times New Roman"/>
                <w:sz w:val="24"/>
                <w:szCs w:val="24"/>
                <w:lang w:val="en-US"/>
              </w:rPr>
              <w:t>3 nút hành động : xem, sửa, xóa</w:t>
            </w:r>
          </w:p>
          <w:p w14:paraId="2F3969C0"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chỉnh sửa </w:t>
            </w:r>
          </w:p>
          <w:p w14:paraId="5D47FA1F"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chi tiết thông tin của mã giảm giá đó </w:t>
            </w:r>
          </w:p>
          <w:p w14:paraId="0EB74899" w14:textId="645D25E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521ADF">
              <w:rPr>
                <w:rFonts w:ascii="Times New Roman" w:eastAsia="Times New Roman" w:hAnsi="Times New Roman" w:cs="Times New Roman"/>
                <w:sz w:val="24"/>
                <w:szCs w:val="24"/>
                <w:lang w:val="en-US"/>
              </w:rPr>
              <w:t>bán</w:t>
            </w:r>
            <w:r w:rsidR="00521AD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chỉnh sửa thông tin của mã giảm giá và bấm nút Cập nhật </w:t>
            </w:r>
          </w:p>
          <w:p w14:paraId="643F0D3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rsidP="001425D6">
            <w:pPr>
              <w:widowControl w:val="0"/>
              <w:ind w:left="96"/>
              <w:rPr>
                <w:rFonts w:ascii="Times New Roman" w:eastAsia="Times New Roman" w:hAnsi="Times New Roman" w:cs="Times New Roman"/>
                <w:sz w:val="24"/>
                <w:szCs w:val="24"/>
                <w:lang w:val="en-US"/>
              </w:rPr>
              <w:pPrChange w:id="3794"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25B3A683" w14:textId="2D2736AE" w:rsidR="00521ADF" w:rsidRDefault="00521ADF" w:rsidP="001425D6">
            <w:pPr>
              <w:widowControl w:val="0"/>
              <w:ind w:left="96"/>
              <w:rPr>
                <w:rFonts w:ascii="Times New Roman" w:eastAsia="Times New Roman" w:hAnsi="Times New Roman" w:cs="Times New Roman"/>
                <w:sz w:val="24"/>
                <w:szCs w:val="24"/>
                <w:lang w:val="en-US"/>
              </w:rPr>
              <w:pPrChange w:id="379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bán nhập thông tin mã giảm giá bị trùng với các mã giảm giá đã có </w:t>
            </w:r>
          </w:p>
          <w:p w14:paraId="78AFA174" w14:textId="1DF4D883" w:rsidR="00521ADF" w:rsidRDefault="00521ADF" w:rsidP="001425D6">
            <w:pPr>
              <w:widowControl w:val="0"/>
              <w:ind w:left="96"/>
              <w:rPr>
                <w:rFonts w:ascii="Times New Roman" w:eastAsia="Times New Roman" w:hAnsi="Times New Roman" w:cs="Times New Roman"/>
                <w:sz w:val="24"/>
                <w:szCs w:val="24"/>
                <w:lang w:val="en-US"/>
              </w:rPr>
              <w:pPrChange w:id="3796"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cho người bán</w:t>
            </w:r>
          </w:p>
          <w:p w14:paraId="454A4314" w14:textId="2CECD3EA" w:rsidR="00521ADF" w:rsidRPr="007C6909" w:rsidRDefault="00521ADF" w:rsidP="001425D6">
            <w:pPr>
              <w:widowControl w:val="0"/>
              <w:ind w:left="96"/>
              <w:rPr>
                <w:del w:id="3797" w:author="Việt Lương" w:date="2024-12-26T21:09:00Z" w16du:dateUtc="2024-12-26T14:09:00Z"/>
                <w:rFonts w:ascii="Times New Roman" w:eastAsia="Times New Roman" w:hAnsi="Times New Roman" w:cs="Times New Roman"/>
                <w:sz w:val="24"/>
                <w:szCs w:val="24"/>
                <w:lang w:val="en-US"/>
              </w:rPr>
              <w:pPrChange w:id="3798"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6.1.2 Người bán điền lại thông tin và bấm Cập nhật</w:t>
            </w:r>
          </w:p>
          <w:p w14:paraId="26B34E22" w14:textId="77777777" w:rsidR="007569A2" w:rsidRPr="007C6909" w:rsidRDefault="00CE686F" w:rsidP="001425D6">
            <w:pPr>
              <w:widowControl w:val="0"/>
              <w:ind w:left="96"/>
              <w:rPr>
                <w:rFonts w:ascii="Times New Roman" w:eastAsia="Times New Roman" w:hAnsi="Times New Roman" w:cs="Times New Roman"/>
                <w:sz w:val="24"/>
                <w:szCs w:val="24"/>
                <w:lang w:val="en-US"/>
              </w:rPr>
              <w:pPrChange w:id="3799" w:author="Việt Lương" w:date="2024-12-26T21:20:00Z" w16du:dateUtc="2024-12-26T14:20:00Z">
                <w:pPr>
                  <w:widowControl w:val="0"/>
                  <w:spacing w:line="240" w:lineRule="auto"/>
                  <w:ind w:left="94"/>
                </w:pPr>
              </w:pPrChange>
            </w:pPr>
            <w:del w:id="3800"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8959962" w14:textId="7C7136EB" w:rsidR="004E2DE7" w:rsidRPr="004E2DE7" w:rsidRDefault="004E2DE7" w:rsidP="00EA307B">
      <w:pPr>
        <w:pStyle w:val="Caption"/>
        <w:spacing w:before="240"/>
        <w:rPr>
          <w:rFonts w:eastAsia="Times New Roman" w:cs="Times New Roman"/>
          <w:sz w:val="26"/>
          <w:szCs w:val="26"/>
          <w:lang w:val="en-US"/>
        </w:rPr>
      </w:pPr>
      <w:bookmarkStart w:id="3801" w:name="_Toc18613057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25</w:t>
      </w:r>
      <w:r w:rsidR="00115DF8">
        <w:fldChar w:fldCharType="end"/>
      </w:r>
      <w:r>
        <w:rPr>
          <w:lang w:val="en-US"/>
        </w:rPr>
        <w:t xml:space="preserve"> Kịch bản người bán chỉnh sửa mã giảm giá</w:t>
      </w:r>
      <w:bookmarkEnd w:id="3801"/>
    </w:p>
    <w:p w14:paraId="4D2E12B8" w14:textId="6F9B75BD" w:rsidR="007569A2" w:rsidRPr="007C6909" w:rsidRDefault="00CE686F" w:rsidP="00EA307B">
      <w:pPr>
        <w:numPr>
          <w:ilvl w:val="0"/>
          <w:numId w:val="116"/>
        </w:numPr>
        <w:spacing w:before="240" w:after="200" w:line="259" w:lineRule="auto"/>
        <w:jc w:val="both"/>
        <w:rPr>
          <w:rFonts w:ascii="Times New Roman" w:eastAsia="Times New Roman" w:hAnsi="Times New Roman" w:cs="Times New Roman"/>
          <w:sz w:val="24"/>
          <w:szCs w:val="24"/>
          <w:lang w:val="en-US"/>
        </w:rPr>
        <w:pPrChange w:id="3802" w:author="Việt Lương" w:date="2024-12-26T18:31:00Z" w16du:dateUtc="2024-12-26T11:31:00Z">
          <w:pPr>
            <w:numPr>
              <w:numId w:val="116"/>
            </w:numPr>
            <w:spacing w:after="160" w:line="259" w:lineRule="auto"/>
            <w:ind w:left="720" w:hanging="360"/>
          </w:pPr>
        </w:pPrChange>
      </w:pPr>
      <w:r w:rsidRPr="007C6909">
        <w:rPr>
          <w:rFonts w:ascii="Times New Roman" w:eastAsia="Times New Roman" w:hAnsi="Times New Roman" w:cs="Times New Roman"/>
          <w:sz w:val="24"/>
          <w:szCs w:val="24"/>
        </w:rPr>
        <w:t xml:space="preserve">Kịch bản chức năng Xóa mã giảm giá </w:t>
      </w: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A43F97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DC6FBF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C54244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BA4904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18FDB88"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7FD76F0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7A8449BE" w14:textId="77777777" w:rsidR="00521ADF" w:rsidRPr="002256E2" w:rsidRDefault="00521ADF" w:rsidP="00521ADF">
            <w:pPr>
              <w:widowControl w:val="0"/>
              <w:numPr>
                <w:ilvl w:val="0"/>
                <w:numId w:val="7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giao diện danh sách các khuyến mãi </w:t>
            </w:r>
            <w:r>
              <w:rPr>
                <w:rFonts w:ascii="Times New Roman" w:eastAsia="Times New Roman" w:hAnsi="Times New Roman" w:cs="Times New Roman"/>
                <w:sz w:val="24"/>
                <w:szCs w:val="24"/>
                <w:lang w:val="en-US"/>
              </w:rPr>
              <w:t>gồm các trường tên mã giảm giá, Mã giảm giá , Loại giảm giá, Giá trị giảm giá, Ngày bắt đầu, Ngày hết hạn, Trạng thái, Công khai và 3 nút hành động : xem, sửa, xóa</w:t>
            </w:r>
          </w:p>
          <w:p w14:paraId="0470BFF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xóa </w:t>
            </w:r>
          </w:p>
          <w:p w14:paraId="30DF8BAA"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thông báo “Bạn có chắc chắn muốn xóa mã này “</w:t>
            </w:r>
          </w:p>
          <w:p w14:paraId="6DD47104"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chọn Xác nhận </w:t>
            </w:r>
          </w:p>
          <w:p w14:paraId="0921AD0B"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Pr="007C6909" w:rsidRDefault="00CE686F">
            <w:pPr>
              <w:widowControl w:val="0"/>
              <w:spacing w:line="240" w:lineRule="auto"/>
              <w:ind w:left="94"/>
              <w:rPr>
                <w:del w:id="3803" w:author="Việt Lương" w:date="2024-12-26T21:09:00Z" w16du:dateUtc="2024-12-26T14:09: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402E2D7" w14:textId="77777777" w:rsidR="007569A2" w:rsidRPr="001425D6" w:rsidRDefault="00CE686F">
            <w:pPr>
              <w:widowControl w:val="0"/>
              <w:spacing w:line="240" w:lineRule="auto"/>
              <w:ind w:left="94"/>
              <w:rPr>
                <w:rFonts w:ascii="Times New Roman" w:eastAsia="Times New Roman" w:hAnsi="Times New Roman" w:cs="Times New Roman"/>
                <w:sz w:val="24"/>
                <w:szCs w:val="24"/>
                <w:lang w:val="en-US"/>
                <w:rPrChange w:id="3804" w:author="Việt Lương" w:date="2024-12-26T21:20:00Z" w16du:dateUtc="2024-12-26T14:20:00Z">
                  <w:rPr>
                    <w:rFonts w:ascii="Times New Roman" w:eastAsia="Times New Roman" w:hAnsi="Times New Roman" w:cs="Times New Roman"/>
                    <w:sz w:val="24"/>
                    <w:szCs w:val="24"/>
                  </w:rPr>
                </w:rPrChange>
              </w:rPr>
            </w:pPr>
            <w:del w:id="3805"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3F618ED0" w14:textId="01A7FA90" w:rsidR="004E2DE7" w:rsidRPr="004E2DE7" w:rsidRDefault="004E2DE7" w:rsidP="007C6909">
      <w:pPr>
        <w:pStyle w:val="Caption"/>
        <w:spacing w:before="240"/>
        <w:rPr>
          <w:rFonts w:cs="Times New Roman"/>
          <w:b/>
          <w:sz w:val="26"/>
          <w:szCs w:val="26"/>
          <w:lang w:val="en-US"/>
        </w:rPr>
      </w:pPr>
      <w:bookmarkStart w:id="3806" w:name="_f084vj9jydw1" w:colFirst="0" w:colLast="0"/>
      <w:bookmarkStart w:id="3807" w:name="_Toc186130576"/>
      <w:bookmarkEnd w:id="380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26</w:t>
      </w:r>
      <w:r w:rsidR="00115DF8">
        <w:fldChar w:fldCharType="end"/>
      </w:r>
      <w:r>
        <w:rPr>
          <w:lang w:val="en-US"/>
        </w:rPr>
        <w:t xml:space="preserve"> Kịch bản người bán xóa mã giảm giá</w:t>
      </w:r>
      <w:bookmarkEnd w:id="3807"/>
    </w:p>
    <w:p w14:paraId="5E0F50A3" w14:textId="72ABAEE5" w:rsidR="007569A2" w:rsidRPr="007C6909" w:rsidRDefault="00CE686F" w:rsidP="0043328F">
      <w:pPr>
        <w:pStyle w:val="ListParagraph"/>
        <w:numPr>
          <w:ilvl w:val="0"/>
          <w:numId w:val="190"/>
        </w:numPr>
        <w:spacing w:before="240"/>
        <w:ind w:left="709"/>
        <w:jc w:val="both"/>
        <w:rPr>
          <w:rFonts w:ascii="Times New Roman" w:hAnsi="Times New Roman" w:cs="Times New Roman"/>
          <w:b/>
          <w:sz w:val="24"/>
          <w:szCs w:val="24"/>
        </w:rPr>
        <w:pPrChange w:id="3808" w:author="Việt Lương" w:date="2024-12-26T18:13:00Z" w16du:dateUtc="2024-12-26T11:13:00Z">
          <w:pPr>
            <w:pStyle w:val="ListParagraph"/>
            <w:numPr>
              <w:numId w:val="190"/>
            </w:numPr>
            <w:ind w:left="709" w:hanging="360"/>
          </w:pPr>
        </w:pPrChange>
      </w:pPr>
      <w:r w:rsidRPr="007C6909">
        <w:rPr>
          <w:rFonts w:ascii="Times New Roman" w:hAnsi="Times New Roman" w:cs="Times New Roman"/>
          <w:b/>
          <w:sz w:val="24"/>
          <w:szCs w:val="24"/>
        </w:rPr>
        <w:t xml:space="preserve">Chức năng quản lý danh mục </w:t>
      </w:r>
    </w:p>
    <w:p w14:paraId="308F224F" w14:textId="67A630CF" w:rsidR="007569A2" w:rsidRPr="007C6909" w:rsidRDefault="00CE686F" w:rsidP="0043328F">
      <w:pPr>
        <w:numPr>
          <w:ilvl w:val="0"/>
          <w:numId w:val="117"/>
        </w:numPr>
        <w:spacing w:before="240" w:after="240" w:line="276" w:lineRule="auto"/>
        <w:jc w:val="both"/>
        <w:rPr>
          <w:rFonts w:ascii="Times New Roman" w:eastAsia="Times New Roman" w:hAnsi="Times New Roman" w:cs="Times New Roman"/>
          <w:sz w:val="24"/>
          <w:szCs w:val="24"/>
        </w:rPr>
        <w:pPrChange w:id="3809" w:author="Việt Lương" w:date="2024-12-26T18:13:00Z" w16du:dateUtc="2024-12-26T11:13:00Z">
          <w:pPr>
            <w:numPr>
              <w:numId w:val="117"/>
            </w:numPr>
            <w:spacing w:after="240" w:line="276" w:lineRule="auto"/>
            <w:ind w:left="720" w:hanging="360"/>
          </w:pPr>
        </w:pPrChange>
      </w:pPr>
      <w:r w:rsidRPr="007C6909">
        <w:rPr>
          <w:rFonts w:ascii="Times New Roman" w:eastAsia="Times New Roman" w:hAnsi="Times New Roman" w:cs="Times New Roman"/>
          <w:sz w:val="24"/>
          <w:szCs w:val="24"/>
        </w:rPr>
        <w:t xml:space="preserve">Kịch bản chức năng thêm danh mục </w:t>
      </w: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E05F4C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3036B9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96C7B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64B846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CDD7B2D"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25CE6B57"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4361F241" w14:textId="6DAB6FEE"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danh sách các danh mục </w:t>
            </w:r>
            <w:r w:rsidR="00287965">
              <w:rPr>
                <w:rFonts w:ascii="Times New Roman" w:eastAsia="Times New Roman" w:hAnsi="Times New Roman" w:cs="Times New Roman"/>
                <w:sz w:val="24"/>
                <w:szCs w:val="24"/>
                <w:lang w:val="en-US"/>
              </w:rPr>
              <w:t xml:space="preserve">gồm có các trường </w:t>
            </w:r>
            <w:r w:rsidR="002E01E2">
              <w:rPr>
                <w:rFonts w:ascii="Times New Roman" w:eastAsia="Times New Roman" w:hAnsi="Times New Roman" w:cs="Times New Roman"/>
                <w:sz w:val="24"/>
                <w:szCs w:val="24"/>
                <w:lang w:val="en-US"/>
              </w:rPr>
              <w:t>Tên danh mục, Trạng thái</w:t>
            </w:r>
            <w:r w:rsidR="00E90708">
              <w:rPr>
                <w:rFonts w:ascii="Times New Roman" w:eastAsia="Times New Roman" w:hAnsi="Times New Roman" w:cs="Times New Roman"/>
                <w:sz w:val="24"/>
                <w:szCs w:val="24"/>
                <w:lang w:val="en-US"/>
              </w:rPr>
              <w:t>, Ngày tạo, Ngày chính sửa lần cuối , các thao tác: sửa, xóa</w:t>
            </w:r>
            <w:r w:rsidR="00444FF6">
              <w:rPr>
                <w:rFonts w:ascii="Times New Roman" w:eastAsia="Times New Roman" w:hAnsi="Times New Roman" w:cs="Times New Roman"/>
                <w:sz w:val="24"/>
                <w:szCs w:val="24"/>
                <w:lang w:val="en-US"/>
              </w:rPr>
              <w:t xml:space="preserve"> </w:t>
            </w:r>
            <w:r w:rsidR="0062596F">
              <w:rPr>
                <w:rFonts w:ascii="Times New Roman" w:eastAsia="Times New Roman" w:hAnsi="Times New Roman" w:cs="Times New Roman"/>
                <w:sz w:val="24"/>
                <w:szCs w:val="24"/>
                <w:lang w:val="en-US"/>
              </w:rPr>
              <w:t>và nút Thêm mới</w:t>
            </w:r>
            <w:r w:rsidR="00CA1572">
              <w:rPr>
                <w:rFonts w:ascii="Times New Roman" w:eastAsia="Times New Roman" w:hAnsi="Times New Roman" w:cs="Times New Roman"/>
                <w:sz w:val="24"/>
                <w:szCs w:val="24"/>
                <w:lang w:val="en-US"/>
              </w:rPr>
              <w:t>, tìm kiếm</w:t>
            </w:r>
            <w:r w:rsidR="00B3603C">
              <w:rPr>
                <w:rFonts w:ascii="Times New Roman" w:eastAsia="Times New Roman" w:hAnsi="Times New Roman" w:cs="Times New Roman"/>
                <w:sz w:val="24"/>
                <w:szCs w:val="24"/>
                <w:lang w:val="en-US"/>
              </w:rPr>
              <w:t>, Refresh</w:t>
            </w:r>
            <w:r w:rsidR="0062596F">
              <w:rPr>
                <w:rFonts w:ascii="Times New Roman" w:eastAsia="Times New Roman" w:hAnsi="Times New Roman" w:cs="Times New Roman"/>
                <w:sz w:val="24"/>
                <w:szCs w:val="24"/>
                <w:lang w:val="en-US"/>
              </w:rPr>
              <w:t xml:space="preserve"> </w:t>
            </w:r>
          </w:p>
          <w:p w14:paraId="5835D35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17DBD566"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1 cái form cho người quản trị điền tên danh mục mới vào </w:t>
            </w:r>
          </w:p>
          <w:p w14:paraId="7C5F7A3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điền tên danh mục mới vào và bấm chứ OK</w:t>
            </w:r>
          </w:p>
          <w:p w14:paraId="3A09D28C"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rsidP="001425D6">
            <w:pPr>
              <w:widowControl w:val="0"/>
              <w:ind w:left="94"/>
              <w:rPr>
                <w:rFonts w:ascii="Times New Roman" w:eastAsia="Times New Roman" w:hAnsi="Times New Roman" w:cs="Times New Roman"/>
                <w:sz w:val="24"/>
                <w:szCs w:val="24"/>
                <w:lang w:val="en-US"/>
              </w:rPr>
              <w:pPrChange w:id="3810"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3F24C341" w14:textId="55B0B6F8" w:rsidR="00E90708" w:rsidRDefault="00E90708" w:rsidP="001425D6">
            <w:pPr>
              <w:widowControl w:val="0"/>
              <w:ind w:left="94"/>
              <w:rPr>
                <w:rFonts w:ascii="Times New Roman" w:eastAsia="Times New Roman" w:hAnsi="Times New Roman" w:cs="Times New Roman"/>
                <w:sz w:val="24"/>
                <w:szCs w:val="24"/>
                <w:lang w:val="en-US"/>
              </w:rPr>
              <w:pPrChange w:id="381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FF6386">
              <w:rPr>
                <w:rFonts w:ascii="Times New Roman" w:eastAsia="Times New Roman" w:hAnsi="Times New Roman" w:cs="Times New Roman"/>
                <w:sz w:val="24"/>
                <w:szCs w:val="24"/>
                <w:lang w:val="en-US"/>
              </w:rPr>
              <w:t xml:space="preserve"> 6.1 Người quản trị thêm danh mục đã có trong </w:t>
            </w:r>
            <w:r w:rsidR="00AB39DF">
              <w:rPr>
                <w:rFonts w:ascii="Times New Roman" w:eastAsia="Times New Roman" w:hAnsi="Times New Roman" w:cs="Times New Roman"/>
                <w:sz w:val="24"/>
                <w:szCs w:val="24"/>
                <w:lang w:val="en-US"/>
              </w:rPr>
              <w:t>danh sách</w:t>
            </w:r>
          </w:p>
          <w:p w14:paraId="4BA1FBDB" w14:textId="0C487F48" w:rsidR="003A5C9E" w:rsidRDefault="00AB39DF" w:rsidP="001425D6">
            <w:pPr>
              <w:widowControl w:val="0"/>
              <w:ind w:left="94"/>
              <w:rPr>
                <w:rFonts w:ascii="Times New Roman" w:eastAsia="Times New Roman" w:hAnsi="Times New Roman" w:cs="Times New Roman"/>
                <w:sz w:val="24"/>
                <w:szCs w:val="24"/>
                <w:lang w:val="en-US"/>
              </w:rPr>
              <w:pPrChange w:id="3812"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3A5C9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6.1.1</w:t>
            </w:r>
            <w:r w:rsidR="003A5C9E">
              <w:rPr>
                <w:rFonts w:ascii="Times New Roman" w:eastAsia="Times New Roman" w:hAnsi="Times New Roman" w:cs="Times New Roman"/>
                <w:sz w:val="24"/>
                <w:szCs w:val="24"/>
                <w:lang w:val="en-US"/>
              </w:rPr>
              <w:t xml:space="preserve"> Hệ thống hiển thị thông báo danh mục đã có trong danh sách </w:t>
            </w:r>
          </w:p>
          <w:p w14:paraId="3F0AB820" w14:textId="385498BE" w:rsidR="007569A2" w:rsidRDefault="003A5C9E" w:rsidP="001425D6">
            <w:pPr>
              <w:widowControl w:val="0"/>
              <w:rPr>
                <w:del w:id="3813" w:author="Việt Lương" w:date="2024-12-26T21:09:00Z" w16du:dateUtc="2024-12-26T14:09:00Z"/>
                <w:rFonts w:ascii="Times New Roman" w:eastAsia="Times New Roman" w:hAnsi="Times New Roman" w:cs="Times New Roman"/>
                <w:sz w:val="24"/>
                <w:szCs w:val="24"/>
                <w:lang w:val="en-US"/>
              </w:rPr>
              <w:pPrChange w:id="3814"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danh mục khác và bấm OK</w:t>
            </w:r>
            <w:r w:rsidR="00AB39DF">
              <w:rPr>
                <w:rFonts w:ascii="Times New Roman" w:eastAsia="Times New Roman" w:hAnsi="Times New Roman" w:cs="Times New Roman"/>
                <w:sz w:val="24"/>
                <w:szCs w:val="24"/>
                <w:lang w:val="en-US"/>
              </w:rPr>
              <w:t xml:space="preserve"> </w:t>
            </w:r>
          </w:p>
          <w:p w14:paraId="7451E5BE" w14:textId="77777777" w:rsidR="003A5C9E" w:rsidRPr="007C6909" w:rsidRDefault="003A5C9E" w:rsidP="001425D6">
            <w:pPr>
              <w:widowControl w:val="0"/>
              <w:rPr>
                <w:rFonts w:ascii="Times New Roman" w:eastAsia="Times New Roman" w:hAnsi="Times New Roman" w:cs="Times New Roman"/>
                <w:sz w:val="24"/>
                <w:szCs w:val="24"/>
                <w:lang w:val="en-US"/>
              </w:rPr>
              <w:pPrChange w:id="3815" w:author="Việt Lương" w:date="2024-12-26T21:20:00Z" w16du:dateUtc="2024-12-26T14:20:00Z">
                <w:pPr>
                  <w:widowControl w:val="0"/>
                  <w:spacing w:line="240" w:lineRule="auto"/>
                </w:pPr>
              </w:pPrChange>
            </w:pPr>
          </w:p>
        </w:tc>
      </w:tr>
    </w:tbl>
    <w:p w14:paraId="5E6D6F63" w14:textId="1AEBF7CA" w:rsidR="007569A2" w:rsidRPr="007C6909" w:rsidRDefault="004E2DE7" w:rsidP="007C6909">
      <w:pPr>
        <w:pStyle w:val="Caption"/>
        <w:spacing w:before="240"/>
        <w:rPr>
          <w:lang w:val="en-US"/>
        </w:rPr>
      </w:pPr>
      <w:bookmarkStart w:id="3816" w:name="_p8f7ejkoprs" w:colFirst="0" w:colLast="0"/>
      <w:bookmarkStart w:id="3817" w:name="_Toc186130577"/>
      <w:bookmarkEnd w:id="381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27</w:t>
      </w:r>
      <w:r w:rsidR="00115DF8">
        <w:fldChar w:fldCharType="end"/>
      </w:r>
      <w:r>
        <w:rPr>
          <w:lang w:val="en-US"/>
        </w:rPr>
        <w:t xml:space="preserve"> Kịch bản người quản trị thêm danh mục</w:t>
      </w:r>
      <w:bookmarkEnd w:id="3817"/>
      <w:r>
        <w:rPr>
          <w:lang w:val="en-US"/>
        </w:rPr>
        <w:t xml:space="preserve"> </w:t>
      </w:r>
    </w:p>
    <w:p w14:paraId="015F7C62" w14:textId="77777777" w:rsidR="007569A2" w:rsidRPr="007C6909" w:rsidRDefault="00CE686F" w:rsidP="0045321A">
      <w:pPr>
        <w:numPr>
          <w:ilvl w:val="0"/>
          <w:numId w:val="118"/>
        </w:numPr>
        <w:spacing w:before="240"/>
        <w:jc w:val="both"/>
        <w:rPr>
          <w:rFonts w:ascii="Times New Roman" w:eastAsia="Times New Roman" w:hAnsi="Times New Roman" w:cs="Times New Roman"/>
          <w:sz w:val="24"/>
          <w:szCs w:val="24"/>
        </w:rPr>
        <w:pPrChange w:id="3818" w:author="Việt Lương" w:date="2024-12-26T18:11:00Z" w16du:dateUtc="2024-12-26T11:11:00Z">
          <w:pPr>
            <w:numPr>
              <w:numId w:val="118"/>
            </w:numPr>
            <w:ind w:left="720" w:hanging="360"/>
          </w:pPr>
        </w:pPrChange>
      </w:pPr>
      <w:r w:rsidRPr="007C6909">
        <w:rPr>
          <w:rFonts w:ascii="Times New Roman" w:eastAsia="Times New Roman" w:hAnsi="Times New Roman" w:cs="Times New Roman"/>
          <w:sz w:val="24"/>
          <w:szCs w:val="24"/>
        </w:rPr>
        <w:t xml:space="preserve">Kịch bản chức năng chỉnh sửa danh mục </w:t>
      </w:r>
    </w:p>
    <w:p w14:paraId="7B969857"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9E59F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18060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005D82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50CBA99"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36F25A0"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3A87CA28"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7D49947" w14:textId="6454BB1D" w:rsidR="00CA1572" w:rsidRPr="007C6909" w:rsidRDefault="00CA1572" w:rsidP="00034C0F">
            <w:pPr>
              <w:widowControl w:val="0"/>
              <w:numPr>
                <w:ilvl w:val="0"/>
                <w:numId w:val="3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186F31D7" w14:textId="0D0209BD"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w:t>
            </w:r>
            <w:r w:rsidR="34F887F0" w:rsidRPr="007C6909">
              <w:rPr>
                <w:rFonts w:ascii="Times New Roman" w:eastAsia="Times New Roman" w:hAnsi="Times New Roman" w:cs="Times New Roman"/>
                <w:sz w:val="24"/>
                <w:szCs w:val="24"/>
              </w:rPr>
              <w:t xml:space="preserve"> có thể tìm kiếm danh mục và</w:t>
            </w:r>
            <w:r w:rsidRPr="007C6909">
              <w:rPr>
                <w:rFonts w:ascii="Times New Roman" w:eastAsia="Times New Roman" w:hAnsi="Times New Roman" w:cs="Times New Roman"/>
                <w:sz w:val="24"/>
                <w:szCs w:val="24"/>
              </w:rPr>
              <w:t xml:space="preserve"> bấm vào biểu tượng cái bút của danh mục cần chỉnh sửa</w:t>
            </w:r>
          </w:p>
          <w:p w14:paraId="448EB58B"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1 cái form về danh mục đó cho người dùng chỉnh sửa</w:t>
            </w:r>
          </w:p>
          <w:p w14:paraId="45F75EDB" w14:textId="31754B6B"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6FE4BC4"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có thể chỉnh sửa tên danh mục hoặc </w:t>
            </w:r>
            <w:r w:rsidR="0AE9E296" w:rsidRPr="007C6909">
              <w:rPr>
                <w:rFonts w:ascii="Times New Roman" w:eastAsia="Times New Roman" w:hAnsi="Times New Roman" w:cs="Times New Roman"/>
                <w:sz w:val="24"/>
                <w:szCs w:val="24"/>
              </w:rPr>
              <w:t>điều chỉnh</w:t>
            </w:r>
            <w:r w:rsidRPr="007C6909">
              <w:rPr>
                <w:rFonts w:ascii="Times New Roman" w:eastAsia="Times New Roman" w:hAnsi="Times New Roman" w:cs="Times New Roman"/>
                <w:sz w:val="24"/>
                <w:szCs w:val="24"/>
              </w:rPr>
              <w:t xml:space="preserve"> danh mục đó</w:t>
            </w:r>
            <w:r w:rsidR="247E7D1D" w:rsidRPr="007C6909">
              <w:rPr>
                <w:rFonts w:ascii="Times New Roman" w:eastAsia="Times New Roman" w:hAnsi="Times New Roman" w:cs="Times New Roman"/>
                <w:sz w:val="24"/>
                <w:szCs w:val="24"/>
              </w:rPr>
              <w:t xml:space="preserve"> không</w:t>
            </w:r>
            <w:r w:rsidRPr="007C6909">
              <w:rPr>
                <w:rFonts w:ascii="Times New Roman" w:eastAsia="Times New Roman" w:hAnsi="Times New Roman" w:cs="Times New Roman"/>
                <w:sz w:val="24"/>
                <w:szCs w:val="24"/>
              </w:rPr>
              <w:t xml:space="preserve"> hoạt động nữa</w:t>
            </w:r>
            <w:r w:rsidR="56E7A30D" w:rsidRPr="007C6909">
              <w:rPr>
                <w:rFonts w:ascii="Times New Roman" w:eastAsia="Times New Roman" w:hAnsi="Times New Roman" w:cs="Times New Roman"/>
                <w:sz w:val="24"/>
                <w:szCs w:val="24"/>
              </w:rPr>
              <w:t xml:space="preserve">. Người dùng </w:t>
            </w:r>
            <w:r w:rsidR="4BA6191B" w:rsidRPr="007C6909">
              <w:rPr>
                <w:rFonts w:ascii="Times New Roman" w:eastAsia="Times New Roman" w:hAnsi="Times New Roman" w:cs="Times New Roman"/>
                <w:sz w:val="24"/>
                <w:szCs w:val="24"/>
              </w:rPr>
              <w:t xml:space="preserve">bấm Xác nhận </w:t>
            </w:r>
          </w:p>
          <w:p w14:paraId="003B1052" w14:textId="226E3862" w:rsidR="556F0C18" w:rsidRPr="007C6909" w:rsidRDefault="2B4DB791"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Chỉnh sửa thành công </w:t>
            </w:r>
          </w:p>
          <w:p w14:paraId="0FE634FD"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rsidP="001425D6">
            <w:pPr>
              <w:widowControl w:val="0"/>
              <w:ind w:left="96"/>
              <w:rPr>
                <w:rFonts w:ascii="Times New Roman" w:eastAsia="Times New Roman" w:hAnsi="Times New Roman" w:cs="Times New Roman"/>
                <w:sz w:val="24"/>
                <w:szCs w:val="24"/>
                <w:lang w:val="en-US"/>
              </w:rPr>
              <w:pPrChange w:id="3819"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16BF1078" w14:textId="48215FE0" w:rsidR="003A5C9E" w:rsidRDefault="003A5C9E" w:rsidP="001425D6">
            <w:pPr>
              <w:widowControl w:val="0"/>
              <w:ind w:left="96"/>
              <w:rPr>
                <w:rFonts w:ascii="Times New Roman" w:eastAsia="Times New Roman" w:hAnsi="Times New Roman" w:cs="Times New Roman"/>
                <w:sz w:val="24"/>
                <w:szCs w:val="24"/>
                <w:lang w:val="en-US"/>
              </w:rPr>
              <w:pPrChange w:id="382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w:t>
            </w:r>
            <w:r w:rsidR="008E5836">
              <w:rPr>
                <w:rFonts w:ascii="Times New Roman" w:eastAsia="Times New Roman" w:hAnsi="Times New Roman" w:cs="Times New Roman"/>
                <w:sz w:val="24"/>
                <w:szCs w:val="24"/>
                <w:lang w:val="en-US"/>
              </w:rPr>
              <w:t xml:space="preserve">Người quản trị sửa thành tên danh mục đã có trong hệ thống </w:t>
            </w:r>
          </w:p>
          <w:p w14:paraId="1B3D1C35" w14:textId="0E1B79A3" w:rsidR="00B63493" w:rsidRDefault="00B63493" w:rsidP="001425D6">
            <w:pPr>
              <w:widowControl w:val="0"/>
              <w:ind w:left="96"/>
              <w:rPr>
                <w:rFonts w:ascii="Times New Roman" w:eastAsia="Times New Roman" w:hAnsi="Times New Roman" w:cs="Times New Roman"/>
                <w:sz w:val="24"/>
                <w:szCs w:val="24"/>
                <w:lang w:val="en-US"/>
              </w:rPr>
              <w:pPrChange w:id="382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12DDF016" w14:textId="2FB373DD" w:rsidR="00B63493" w:rsidRPr="007C6909" w:rsidRDefault="00B63493" w:rsidP="001425D6">
            <w:pPr>
              <w:widowControl w:val="0"/>
              <w:ind w:left="96"/>
              <w:rPr>
                <w:del w:id="3822" w:author="Việt Lương" w:date="2024-12-26T21:09:00Z" w16du:dateUtc="2024-12-26T14:09:00Z"/>
                <w:rFonts w:ascii="Times New Roman" w:eastAsia="Times New Roman" w:hAnsi="Times New Roman" w:cs="Times New Roman"/>
                <w:sz w:val="24"/>
                <w:szCs w:val="24"/>
                <w:lang w:val="en-US"/>
              </w:rPr>
              <w:pPrChange w:id="382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.1.2 Người quản trị </w:t>
            </w:r>
            <w:r w:rsidR="003D4004">
              <w:rPr>
                <w:rFonts w:ascii="Times New Roman" w:eastAsia="Times New Roman" w:hAnsi="Times New Roman" w:cs="Times New Roman"/>
                <w:sz w:val="24"/>
                <w:szCs w:val="24"/>
                <w:lang w:val="en-US"/>
              </w:rPr>
              <w:t>sửa thành tên khác và bấm Xác nhận</w:t>
            </w:r>
          </w:p>
          <w:p w14:paraId="5681D03F" w14:textId="77777777" w:rsidR="007569A2" w:rsidRPr="001425D6" w:rsidRDefault="00CE686F" w:rsidP="001425D6">
            <w:pPr>
              <w:widowControl w:val="0"/>
              <w:ind w:left="96"/>
              <w:rPr>
                <w:rFonts w:ascii="Times New Roman" w:eastAsia="Times New Roman" w:hAnsi="Times New Roman" w:cs="Times New Roman"/>
                <w:sz w:val="24"/>
                <w:szCs w:val="24"/>
                <w:lang w:val="en-US"/>
                <w:rPrChange w:id="3824" w:author="Việt Lương" w:date="2024-12-26T21:20:00Z" w16du:dateUtc="2024-12-26T14:20:00Z">
                  <w:rPr>
                    <w:rFonts w:ascii="Times New Roman" w:eastAsia="Times New Roman" w:hAnsi="Times New Roman" w:cs="Times New Roman"/>
                    <w:sz w:val="24"/>
                    <w:szCs w:val="24"/>
                  </w:rPr>
                </w:rPrChange>
              </w:rPr>
              <w:pPrChange w:id="3825" w:author="Việt Lương" w:date="2024-12-26T21:20:00Z" w16du:dateUtc="2024-12-26T14:20:00Z">
                <w:pPr>
                  <w:widowControl w:val="0"/>
                  <w:spacing w:line="240" w:lineRule="auto"/>
                  <w:ind w:left="94"/>
                </w:pPr>
              </w:pPrChange>
            </w:pPr>
            <w:del w:id="3826"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2A1F980" w14:textId="45D5377E" w:rsidR="007569A2" w:rsidRPr="007C6909" w:rsidRDefault="004E2DE7" w:rsidP="007C6909">
      <w:pPr>
        <w:pStyle w:val="Caption"/>
        <w:spacing w:before="240"/>
        <w:rPr>
          <w:lang w:val="en-US"/>
        </w:rPr>
      </w:pPr>
      <w:bookmarkStart w:id="3827" w:name="_270ms2xw580" w:colFirst="0" w:colLast="0"/>
      <w:bookmarkStart w:id="3828" w:name="_Toc186130578"/>
      <w:bookmarkEnd w:id="382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28</w:t>
      </w:r>
      <w:r w:rsidR="00115DF8">
        <w:fldChar w:fldCharType="end"/>
      </w:r>
      <w:r>
        <w:rPr>
          <w:lang w:val="en-US"/>
        </w:rPr>
        <w:t xml:space="preserve"> Kịch bản người quản trị chỉnh sủa danh mục</w:t>
      </w:r>
      <w:bookmarkEnd w:id="3828"/>
      <w:r>
        <w:rPr>
          <w:lang w:val="en-US"/>
        </w:rPr>
        <w:t xml:space="preserve"> </w:t>
      </w:r>
    </w:p>
    <w:p w14:paraId="65F17554" w14:textId="77777777" w:rsidR="007569A2" w:rsidRPr="007C6909" w:rsidRDefault="00CE686F" w:rsidP="0045321A">
      <w:pPr>
        <w:numPr>
          <w:ilvl w:val="0"/>
          <w:numId w:val="119"/>
        </w:numPr>
        <w:jc w:val="both"/>
        <w:rPr>
          <w:rFonts w:ascii="Times New Roman" w:eastAsia="Times New Roman" w:hAnsi="Times New Roman" w:cs="Times New Roman"/>
          <w:sz w:val="24"/>
          <w:szCs w:val="24"/>
        </w:rPr>
        <w:pPrChange w:id="3829" w:author="Việt Lương" w:date="2024-12-26T18:11:00Z" w16du:dateUtc="2024-12-26T11:11:00Z">
          <w:pPr>
            <w:numPr>
              <w:numId w:val="119"/>
            </w:numPr>
            <w:ind w:left="720" w:hanging="360"/>
          </w:pPr>
        </w:pPrChange>
      </w:pPr>
      <w:r w:rsidRPr="007C6909">
        <w:rPr>
          <w:rFonts w:ascii="Times New Roman" w:eastAsia="Times New Roman" w:hAnsi="Times New Roman" w:cs="Times New Roman"/>
          <w:sz w:val="24"/>
          <w:szCs w:val="24"/>
        </w:rPr>
        <w:t xml:space="preserve">Kịch bản chức năng xóa danh mục </w:t>
      </w:r>
    </w:p>
    <w:p w14:paraId="7AB83F04" w14:textId="77777777" w:rsidR="00A341F1" w:rsidRPr="007C6909" w:rsidRDefault="00A341F1" w:rsidP="007C6909">
      <w:pPr>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92C873D" w14:textId="22618F85" w:rsidR="5F3A6060" w:rsidRPr="007C6909" w:rsidRDefault="5F3A6060"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Xóa</w:t>
            </w:r>
            <w:r w:rsidR="11F45B28" w:rsidRPr="007C6909">
              <w:rPr>
                <w:rFonts w:ascii="Times New Roman" w:eastAsia="Times New Roman" w:hAnsi="Times New Roman" w:cs="Times New Roman"/>
                <w:sz w:val="24"/>
                <w:szCs w:val="24"/>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ECB1FB3"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D9C62D4"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601DF9B" w14:textId="59088599"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r w:rsidR="109AD4CF" w:rsidRPr="007C6909">
              <w:rPr>
                <w:rFonts w:ascii="Times New Roman" w:eastAsia="Times New Roman" w:hAnsi="Times New Roman" w:cs="Times New Roman"/>
                <w:sz w:val="24"/>
                <w:szCs w:val="24"/>
              </w:rPr>
              <w:t>xóa</w:t>
            </w:r>
            <w:r w:rsidRPr="007C6909">
              <w:rPr>
                <w:rFonts w:ascii="Times New Roman" w:eastAsia="Times New Roman" w:hAnsi="Times New Roman" w:cs="Times New Roman"/>
                <w:sz w:val="24"/>
                <w:szCs w:val="24"/>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062B5F" w14:textId="00896853"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78349B6" w14:textId="1819103A"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D5DB557" w14:textId="66617525" w:rsidR="00CA1572" w:rsidRPr="007C6909" w:rsidRDefault="00CA1572"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04629487" w14:textId="43D80A2C" w:rsidR="11F45B28" w:rsidRPr="007C6909" w:rsidRDefault="000B7D33"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quản trị có thể tìm kiếm danh mục</w:t>
            </w:r>
            <w:r>
              <w:rPr>
                <w:rFonts w:ascii="Times New Roman" w:eastAsia="Times New Roman" w:hAnsi="Times New Roman" w:cs="Times New Roman"/>
                <w:sz w:val="24"/>
                <w:szCs w:val="24"/>
                <w:lang w:val="en-US"/>
              </w:rPr>
              <w:t xml:space="preserve"> và</w:t>
            </w:r>
            <w:r w:rsidR="11F45B28" w:rsidRPr="007C6909">
              <w:rPr>
                <w:rFonts w:ascii="Times New Roman" w:eastAsia="Times New Roman" w:hAnsi="Times New Roman" w:cs="Times New Roman"/>
                <w:sz w:val="24"/>
                <w:szCs w:val="24"/>
              </w:rPr>
              <w:t xml:space="preserve"> bấm vào biểu tượng </w:t>
            </w:r>
            <w:r w:rsidR="02E46C7B" w:rsidRPr="007C6909">
              <w:rPr>
                <w:rFonts w:ascii="Times New Roman" w:eastAsia="Times New Roman" w:hAnsi="Times New Roman" w:cs="Times New Roman"/>
                <w:sz w:val="24"/>
                <w:szCs w:val="24"/>
              </w:rPr>
              <w:t>thùng rác</w:t>
            </w:r>
            <w:r w:rsidR="11F45B28" w:rsidRPr="007C6909">
              <w:rPr>
                <w:rFonts w:ascii="Times New Roman" w:eastAsia="Times New Roman" w:hAnsi="Times New Roman" w:cs="Times New Roman"/>
                <w:sz w:val="24"/>
                <w:szCs w:val="24"/>
              </w:rPr>
              <w:t xml:space="preserve"> của danh mục cần </w:t>
            </w:r>
            <w:r w:rsidR="5E980D48" w:rsidRPr="007C6909">
              <w:rPr>
                <w:rFonts w:ascii="Times New Roman" w:eastAsia="Times New Roman" w:hAnsi="Times New Roman" w:cs="Times New Roman"/>
                <w:sz w:val="24"/>
                <w:szCs w:val="24"/>
              </w:rPr>
              <w:t>xóa</w:t>
            </w:r>
          </w:p>
          <w:p w14:paraId="0A7AA728" w14:textId="6FFE14A9"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3B8F318" w:rsidRPr="007C6909">
              <w:rPr>
                <w:rFonts w:ascii="Times New Roman" w:eastAsia="Times New Roman" w:hAnsi="Times New Roman" w:cs="Times New Roman"/>
                <w:sz w:val="24"/>
                <w:szCs w:val="24"/>
              </w:rPr>
              <w:t xml:space="preserve">thông báo Bạn có chắc muốn xóa danh mục này </w:t>
            </w:r>
          </w:p>
          <w:p w14:paraId="128FB449" w14:textId="525DA6FA"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5279EC5F" w14:textId="0CD8C138"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D8FCB6C" w14:textId="77777777" w:rsidR="11F45B28" w:rsidRPr="001425D6" w:rsidRDefault="11F45B28" w:rsidP="11F45B28">
            <w:pPr>
              <w:widowControl w:val="0"/>
              <w:spacing w:line="240" w:lineRule="auto"/>
              <w:ind w:left="94"/>
              <w:rPr>
                <w:rFonts w:ascii="Times New Roman" w:eastAsia="Times New Roman" w:hAnsi="Times New Roman" w:cs="Times New Roman"/>
                <w:sz w:val="24"/>
                <w:szCs w:val="24"/>
                <w:lang w:val="en-US"/>
                <w:rPrChange w:id="3830" w:author="Việt Lương" w:date="2024-12-26T21:20:00Z" w16du:dateUtc="2024-12-26T14:20:00Z">
                  <w:rPr>
                    <w:rFonts w:ascii="Times New Roman" w:eastAsia="Times New Roman" w:hAnsi="Times New Roman" w:cs="Times New Roman"/>
                    <w:sz w:val="24"/>
                    <w:szCs w:val="24"/>
                  </w:rPr>
                </w:rPrChange>
              </w:rPr>
            </w:pPr>
            <w:r w:rsidRPr="007C6909">
              <w:rPr>
                <w:rFonts w:ascii="Times New Roman" w:eastAsia="Times New Roman" w:hAnsi="Times New Roman" w:cs="Times New Roman"/>
                <w:sz w:val="24"/>
                <w:szCs w:val="24"/>
              </w:rPr>
              <w:t xml:space="preserve">  </w:t>
            </w:r>
            <w:del w:id="3831"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0F948CA9" w14:textId="1E5446E4" w:rsidR="00987FAD" w:rsidRPr="007C6909" w:rsidRDefault="004E2DE7" w:rsidP="00EA307B">
      <w:pPr>
        <w:pStyle w:val="Caption"/>
        <w:spacing w:before="240"/>
        <w:rPr>
          <w:rFonts w:eastAsia="Times New Roman" w:cs="Times New Roman"/>
          <w:b/>
          <w:sz w:val="26"/>
          <w:szCs w:val="26"/>
          <w:lang w:val="en-US"/>
        </w:rPr>
      </w:pPr>
      <w:bookmarkStart w:id="3832" w:name="_Toc18613057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29</w:t>
      </w:r>
      <w:r w:rsidR="00115DF8">
        <w:fldChar w:fldCharType="end"/>
      </w:r>
      <w:r>
        <w:rPr>
          <w:lang w:val="en-US"/>
        </w:rPr>
        <w:t xml:space="preserve"> Kịch bản người quản trị xóa danh mục</w:t>
      </w:r>
      <w:bookmarkEnd w:id="3832"/>
      <w:r>
        <w:rPr>
          <w:lang w:val="en-US"/>
        </w:rPr>
        <w:t xml:space="preserve"> </w:t>
      </w:r>
    </w:p>
    <w:p w14:paraId="3F9B5A61" w14:textId="1BB87CB3" w:rsidR="00987FAD" w:rsidRPr="007C6909" w:rsidRDefault="0D409C1B" w:rsidP="00EA307B">
      <w:pPr>
        <w:pStyle w:val="ListParagraph"/>
        <w:numPr>
          <w:ilvl w:val="0"/>
          <w:numId w:val="120"/>
        </w:numPr>
        <w:spacing w:after="200"/>
        <w:ind w:left="714" w:hanging="357"/>
        <w:jc w:val="both"/>
        <w:rPr>
          <w:rFonts w:ascii="Times New Roman" w:eastAsia="Times New Roman" w:hAnsi="Times New Roman" w:cs="Times New Roman"/>
          <w:b/>
          <w:sz w:val="24"/>
          <w:szCs w:val="24"/>
        </w:rPr>
        <w:pPrChange w:id="3833" w:author="Việt Lương" w:date="2024-12-26T18:31:00Z" w16du:dateUtc="2024-12-26T11:31:00Z">
          <w:pPr>
            <w:pStyle w:val="ListParagraph"/>
            <w:numPr>
              <w:numId w:val="120"/>
            </w:numPr>
            <w:ind w:hanging="360"/>
          </w:pPr>
        </w:pPrChange>
      </w:pPr>
      <w:r w:rsidRPr="007C6909">
        <w:rPr>
          <w:rFonts w:ascii="Times New Roman" w:eastAsia="Times New Roman" w:hAnsi="Times New Roman" w:cs="Times New Roman"/>
          <w:b/>
          <w:sz w:val="24"/>
          <w:szCs w:val="24"/>
        </w:rPr>
        <w:t xml:space="preserve">Chức năng quản lý nhãn hiệu </w:t>
      </w:r>
    </w:p>
    <w:p w14:paraId="5D283170" w14:textId="54CB71AE" w:rsidR="00987FAD" w:rsidRPr="007C6909" w:rsidRDefault="0D409C1B" w:rsidP="00EA307B">
      <w:pPr>
        <w:pStyle w:val="ListParagraph"/>
        <w:numPr>
          <w:ilvl w:val="0"/>
          <w:numId w:val="121"/>
        </w:numPr>
        <w:spacing w:after="200"/>
        <w:ind w:left="714" w:hanging="357"/>
        <w:jc w:val="both"/>
        <w:rPr>
          <w:rFonts w:ascii="Times New Roman" w:eastAsia="Times New Roman" w:hAnsi="Times New Roman" w:cs="Times New Roman"/>
          <w:sz w:val="24"/>
          <w:szCs w:val="24"/>
        </w:rPr>
        <w:pPrChange w:id="3834" w:author="Việt Lương" w:date="2024-12-26T18:31:00Z" w16du:dateUtc="2024-12-26T11:31:00Z">
          <w:pPr>
            <w:pStyle w:val="ListParagraph"/>
            <w:numPr>
              <w:numId w:val="121"/>
            </w:numPr>
            <w:ind w:hanging="360"/>
          </w:pPr>
        </w:pPrChange>
      </w:pPr>
      <w:r w:rsidRPr="007C6909">
        <w:rPr>
          <w:rFonts w:ascii="Times New Roman" w:eastAsia="Times New Roman" w:hAnsi="Times New Roman" w:cs="Times New Roman"/>
          <w:sz w:val="24"/>
          <w:szCs w:val="24"/>
        </w:rPr>
        <w:t>Kịch bản chức năng thêm nhãn hiệu</w:t>
      </w:r>
    </w:p>
    <w:p w14:paraId="19F48828" w14:textId="5829F851" w:rsidR="0D409C1B" w:rsidRPr="007C6909" w:rsidRDefault="0D409C1B" w:rsidP="00034C0F">
      <w:pPr>
        <w:pStyle w:val="ListParagrap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D1DAA5" w14:textId="3C9A311A"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w:t>
            </w:r>
            <w:r w:rsidR="32090FCA"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2BEB20F"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B82B259"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A981723" w14:textId="5A2FAFB7"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thêm </w:t>
            </w:r>
            <w:r w:rsidR="7B2E267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549EDB4" w14:textId="0204A709"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7128EE4B" w14:textId="2DF31B7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90AD8D9"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w:t>
            </w:r>
          </w:p>
          <w:p w14:paraId="3BBB4F25" w14:textId="430B0CE0" w:rsidR="00B3603C" w:rsidRPr="002256E2" w:rsidRDefault="00B3603C" w:rsidP="00B3603C">
            <w:pPr>
              <w:pStyle w:val="ListParagraph"/>
              <w:widowControl w:val="0"/>
              <w:numPr>
                <w:ilvl w:val="0"/>
                <w:numId w:val="25"/>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 xml:space="preserve">gồm có các trường Tên nhãn hiệu,ảnh, mô tả, Trạng thái, Ngày tạo, Ngày chính sửa lần cuối , các thao tác: sửa, xóa và nút Thêm mới, tìm kiếm, Refresh </w:t>
            </w:r>
          </w:p>
          <w:p w14:paraId="50D72090" w14:textId="156F52F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06978CB5" w14:textId="76BB4615"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1 cái form cho người quản trị điền t</w:t>
            </w:r>
            <w:r w:rsidR="274672F4" w:rsidRPr="007C6909">
              <w:rPr>
                <w:rFonts w:ascii="Times New Roman" w:eastAsia="Times New Roman" w:hAnsi="Times New Roman" w:cs="Times New Roman"/>
                <w:sz w:val="24"/>
                <w:szCs w:val="24"/>
              </w:rPr>
              <w:t xml:space="preserve">ên nhãn hiệu </w:t>
            </w:r>
            <w:r w:rsidR="3DBF8655"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 mới vào </w:t>
            </w:r>
          </w:p>
          <w:p w14:paraId="70183C9B" w14:textId="4387D82E"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điền tên </w:t>
            </w:r>
            <w:r w:rsidR="1A84BC0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mới vào và bấm chứ OK</w:t>
            </w:r>
          </w:p>
          <w:p w14:paraId="0740E8EC" w14:textId="3E2C0556"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w:t>
            </w:r>
            <w:r w:rsidR="4C2B5ABC" w:rsidRPr="007C6909">
              <w:rPr>
                <w:rFonts w:ascii="Times New Roman" w:eastAsia="Times New Roman" w:hAnsi="Times New Roman" w:cs="Times New Roman"/>
                <w:sz w:val="24"/>
                <w:szCs w:val="24"/>
              </w:rPr>
              <w:t>Nhãn</w:t>
            </w:r>
            <w:r w:rsidR="2DC40CA9" w:rsidRPr="007C6909">
              <w:rPr>
                <w:rFonts w:ascii="Times New Roman" w:eastAsia="Times New Roman" w:hAnsi="Times New Roman" w:cs="Times New Roman"/>
                <w:sz w:val="24"/>
                <w:szCs w:val="24"/>
              </w:rPr>
              <w:t xml:space="preserve"> hiệu</w:t>
            </w:r>
            <w:r w:rsidR="4C2B5ABC"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rsidP="001425D6">
            <w:pPr>
              <w:widowControl w:val="0"/>
              <w:ind w:left="94"/>
              <w:rPr>
                <w:rFonts w:ascii="Times New Roman" w:eastAsia="Times New Roman" w:hAnsi="Times New Roman" w:cs="Times New Roman"/>
                <w:sz w:val="24"/>
                <w:szCs w:val="24"/>
                <w:lang w:val="en-US"/>
              </w:rPr>
              <w:pPrChange w:id="3835"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0103142" w14:textId="3F4FBA6D" w:rsidR="00C23571" w:rsidRDefault="00C23571" w:rsidP="001425D6">
            <w:pPr>
              <w:widowControl w:val="0"/>
              <w:ind w:left="94"/>
              <w:rPr>
                <w:rFonts w:ascii="Times New Roman" w:eastAsia="Times New Roman" w:hAnsi="Times New Roman" w:cs="Times New Roman"/>
                <w:sz w:val="24"/>
                <w:szCs w:val="24"/>
                <w:lang w:val="en-US"/>
              </w:rPr>
              <w:pPrChange w:id="3836"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quản trị thêm nhãn hiệu đã có trong danh sách</w:t>
            </w:r>
          </w:p>
          <w:p w14:paraId="083E613C" w14:textId="4036CFF7" w:rsidR="00C23571" w:rsidRDefault="00C23571" w:rsidP="001425D6">
            <w:pPr>
              <w:widowControl w:val="0"/>
              <w:ind w:left="94"/>
              <w:rPr>
                <w:rFonts w:ascii="Times New Roman" w:eastAsia="Times New Roman" w:hAnsi="Times New Roman" w:cs="Times New Roman"/>
                <w:sz w:val="24"/>
                <w:szCs w:val="24"/>
                <w:lang w:val="en-US"/>
              </w:rPr>
              <w:pPrChange w:id="3837"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nhãn hiệu đã có trong danh sách </w:t>
            </w:r>
          </w:p>
          <w:p w14:paraId="5C24ED60" w14:textId="4A881FB2" w:rsidR="00C23571" w:rsidRDefault="00C23571" w:rsidP="001425D6">
            <w:pPr>
              <w:widowControl w:val="0"/>
              <w:rPr>
                <w:del w:id="3838" w:author="Việt Lương" w:date="2024-12-26T21:09:00Z" w16du:dateUtc="2024-12-26T14:09:00Z"/>
                <w:rFonts w:ascii="Times New Roman" w:eastAsia="Times New Roman" w:hAnsi="Times New Roman" w:cs="Times New Roman"/>
                <w:sz w:val="24"/>
                <w:szCs w:val="24"/>
                <w:lang w:val="en-US"/>
              </w:rPr>
              <w:pPrChange w:id="3839"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nhãn hiệu khác và bấm OK </w:t>
            </w:r>
          </w:p>
          <w:p w14:paraId="0E994054" w14:textId="77777777" w:rsidR="00C23571" w:rsidRPr="007C6909" w:rsidRDefault="00C23571" w:rsidP="11F45B28">
            <w:pPr>
              <w:widowControl w:val="0"/>
              <w:spacing w:line="240" w:lineRule="auto"/>
              <w:ind w:left="94"/>
              <w:rPr>
                <w:del w:id="3840" w:author="Việt Lương" w:date="2024-12-26T21:09:00Z" w16du:dateUtc="2024-12-26T14:09:00Z"/>
                <w:rFonts w:ascii="Times New Roman" w:eastAsia="Times New Roman" w:hAnsi="Times New Roman" w:cs="Times New Roman"/>
                <w:sz w:val="24"/>
                <w:szCs w:val="24"/>
                <w:lang w:val="en-US"/>
              </w:rPr>
            </w:pPr>
          </w:p>
          <w:p w14:paraId="6D2F226B" w14:textId="77777777" w:rsidR="11F45B28" w:rsidRPr="001425D6" w:rsidRDefault="11F45B28" w:rsidP="001425D6">
            <w:pPr>
              <w:widowControl w:val="0"/>
              <w:rPr>
                <w:rFonts w:ascii="Times New Roman" w:eastAsia="Times New Roman" w:hAnsi="Times New Roman" w:cs="Times New Roman"/>
                <w:sz w:val="24"/>
                <w:szCs w:val="24"/>
                <w:lang w:val="en-US"/>
                <w:rPrChange w:id="3841" w:author="Việt Lương" w:date="2024-12-26T21:20:00Z" w16du:dateUtc="2024-12-26T14:20:00Z">
                  <w:rPr>
                    <w:rFonts w:ascii="Times New Roman" w:eastAsia="Times New Roman" w:hAnsi="Times New Roman" w:cs="Times New Roman"/>
                    <w:sz w:val="24"/>
                    <w:szCs w:val="24"/>
                  </w:rPr>
                </w:rPrChange>
              </w:rPr>
              <w:pPrChange w:id="3842" w:author="Việt Lương" w:date="2024-12-26T21:20:00Z" w16du:dateUtc="2024-12-26T14:20:00Z">
                <w:pPr>
                  <w:widowControl w:val="0"/>
                  <w:spacing w:line="240" w:lineRule="auto"/>
                  <w:ind w:left="94"/>
                </w:pPr>
              </w:pPrChange>
            </w:pPr>
            <w:del w:id="3843" w:author="Việt Lương" w:date="2024-12-26T21:08:00Z" w16du:dateUtc="2024-12-26T14:08:00Z">
              <w:r w:rsidRPr="007C6909">
                <w:rPr>
                  <w:rFonts w:ascii="Times New Roman" w:eastAsia="Times New Roman" w:hAnsi="Times New Roman" w:cs="Times New Roman"/>
                  <w:sz w:val="24"/>
                  <w:szCs w:val="24"/>
                </w:rPr>
                <w:delText xml:space="preserve">    </w:delText>
              </w:r>
            </w:del>
          </w:p>
        </w:tc>
      </w:tr>
    </w:tbl>
    <w:p w14:paraId="1A425068" w14:textId="1D828F0A" w:rsidR="11F45B28" w:rsidRPr="007C6909" w:rsidRDefault="004E2DE7" w:rsidP="00EA307B">
      <w:pPr>
        <w:pStyle w:val="Caption"/>
        <w:spacing w:before="240"/>
        <w:rPr>
          <w:rFonts w:eastAsia="Times New Roman" w:cs="Times New Roman"/>
          <w:sz w:val="26"/>
          <w:szCs w:val="26"/>
          <w:lang w:val="en-US"/>
        </w:rPr>
      </w:pPr>
      <w:bookmarkStart w:id="3844" w:name="_Toc18613058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30</w:t>
      </w:r>
      <w:r w:rsidR="00115DF8">
        <w:fldChar w:fldCharType="end"/>
      </w:r>
      <w:r>
        <w:rPr>
          <w:lang w:val="en-US"/>
        </w:rPr>
        <w:t xml:space="preserve"> Kịch bản người quản trị </w:t>
      </w:r>
      <w:r w:rsidR="00115DF8">
        <w:rPr>
          <w:lang w:val="en-US"/>
        </w:rPr>
        <w:t>thêm nhãn hiệu</w:t>
      </w:r>
      <w:bookmarkEnd w:id="3844"/>
      <w:r w:rsidR="00115DF8">
        <w:rPr>
          <w:lang w:val="en-US"/>
        </w:rPr>
        <w:t xml:space="preserve"> </w:t>
      </w:r>
    </w:p>
    <w:p w14:paraId="25F87938" w14:textId="1BD503F1" w:rsidR="0D409C1B" w:rsidRPr="007C6909" w:rsidRDefault="48DA2023" w:rsidP="00EA307B">
      <w:pPr>
        <w:pStyle w:val="ListParagraph"/>
        <w:numPr>
          <w:ilvl w:val="0"/>
          <w:numId w:val="122"/>
        </w:numPr>
        <w:spacing w:after="200"/>
        <w:rPr>
          <w:rFonts w:ascii="Times New Roman" w:eastAsia="Times New Roman" w:hAnsi="Times New Roman" w:cs="Times New Roman"/>
          <w:sz w:val="24"/>
          <w:szCs w:val="24"/>
        </w:rPr>
        <w:pPrChange w:id="3845" w:author="Việt Lương" w:date="2024-12-26T18:31:00Z" w16du:dateUtc="2024-12-26T11:31:00Z">
          <w:pPr>
            <w:pStyle w:val="ListParagraph"/>
            <w:numPr>
              <w:numId w:val="122"/>
            </w:numPr>
            <w:ind w:hanging="360"/>
          </w:pPr>
        </w:pPrChange>
      </w:pPr>
      <w:r w:rsidRPr="00FB021A">
        <w:rPr>
          <w:rFonts w:ascii="Times New Roman" w:eastAsia="Times New Roman" w:hAnsi="Times New Roman" w:cs="Times New Roman"/>
          <w:sz w:val="26"/>
          <w:szCs w:val="26"/>
        </w:rPr>
        <w:t xml:space="preserve"> </w:t>
      </w:r>
      <w:r w:rsidRPr="007C6909">
        <w:rPr>
          <w:rFonts w:ascii="Times New Roman" w:eastAsia="Times New Roman" w:hAnsi="Times New Roman" w:cs="Times New Roman"/>
          <w:sz w:val="24"/>
          <w:szCs w:val="24"/>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AB3D16" w14:textId="1D16F7FF"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w:t>
            </w:r>
            <w:r w:rsidR="721F0CD6"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CE52B03"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CD27DD1"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B19AA29" w14:textId="3C0300C4"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chỉnh sửa </w:t>
            </w:r>
            <w:r w:rsidR="1A5F3838"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Chuỗi sự kiện chính</w:t>
            </w:r>
          </w:p>
          <w:p w14:paraId="26624EF5" w14:textId="5D71D02A"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46431AA5" w14:textId="65742C87"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B760121"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42E307D4" w14:textId="0E429AA1" w:rsidR="0A3D0F32" w:rsidRPr="007C6909" w:rsidRDefault="00C23571" w:rsidP="00C23571">
            <w:pPr>
              <w:pStyle w:val="ListParagraph"/>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w:t>
            </w:r>
            <w:r>
              <w:rPr>
                <w:rFonts w:ascii="Times New Roman" w:eastAsia="Times New Roman" w:hAnsi="Times New Roman" w:cs="Times New Roman"/>
                <w:sz w:val="24"/>
                <w:szCs w:val="24"/>
                <w:lang w:val="en-US"/>
              </w:rPr>
              <w:t>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40B5A0EC" w14:textId="77283504"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w:t>
            </w:r>
            <w:r w:rsidR="201464B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và bấm vào biểu tượng cái bút của </w:t>
            </w:r>
            <w:r w:rsidR="613645C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chỉnh sửa</w:t>
            </w:r>
          </w:p>
          <w:p w14:paraId="5253A1ED" w14:textId="47317BD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1 cái form </w:t>
            </w:r>
            <w:r w:rsidR="44C7227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đó cho người </w:t>
            </w:r>
            <w:r w:rsidR="4FFC2003"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chỉnh sửa</w:t>
            </w:r>
          </w:p>
          <w:p w14:paraId="30A3DF38" w14:textId="59E7F36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chỉnh sửa tên </w:t>
            </w:r>
            <w:r w:rsidR="5C34275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hoặc điều chỉnh </w:t>
            </w:r>
            <w:r w:rsidR="2CB27400" w:rsidRPr="007C6909">
              <w:rPr>
                <w:rFonts w:ascii="Times New Roman" w:eastAsia="Times New Roman" w:hAnsi="Times New Roman" w:cs="Times New Roman"/>
                <w:sz w:val="24"/>
                <w:szCs w:val="24"/>
              </w:rPr>
              <w:t>trạng thái</w:t>
            </w:r>
            <w:r w:rsidRPr="007C6909">
              <w:rPr>
                <w:rFonts w:ascii="Times New Roman" w:eastAsia="Times New Roman" w:hAnsi="Times New Roman" w:cs="Times New Roman"/>
                <w:sz w:val="24"/>
                <w:szCs w:val="24"/>
              </w:rPr>
              <w:t xml:space="preserve"> </w:t>
            </w:r>
            <w:r w:rsidR="22869ADA" w:rsidRPr="007C6909">
              <w:rPr>
                <w:rFonts w:ascii="Times New Roman" w:eastAsia="Times New Roman" w:hAnsi="Times New Roman" w:cs="Times New Roman"/>
                <w:sz w:val="24"/>
                <w:szCs w:val="24"/>
              </w:rPr>
              <w:t>của nhãn hiệu đó</w:t>
            </w:r>
            <w:r w:rsidRPr="007C6909">
              <w:rPr>
                <w:rFonts w:ascii="Times New Roman" w:eastAsia="Times New Roman" w:hAnsi="Times New Roman" w:cs="Times New Roman"/>
                <w:sz w:val="24"/>
                <w:szCs w:val="24"/>
              </w:rPr>
              <w:t xml:space="preserve">. Người dùng bấm Xác nhận </w:t>
            </w:r>
          </w:p>
          <w:p w14:paraId="12532148" w14:textId="1C337CB1"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Chỉnh sửa thành công</w:t>
            </w:r>
          </w:p>
          <w:p w14:paraId="22AAA5D3" w14:textId="63B1211F" w:rsidR="59001287" w:rsidRPr="007C6909" w:rsidRDefault="59001287" w:rsidP="59001287">
            <w:pPr>
              <w:widowControl w:val="0"/>
              <w:spacing w:line="240" w:lineRule="auto"/>
              <w:rPr>
                <w:rFonts w:ascii="Times New Roman" w:eastAsia="Times New Roman" w:hAnsi="Times New Roman" w:cs="Times New Roman"/>
                <w:sz w:val="24"/>
                <w:szCs w:val="24"/>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26FB7F31" w14:textId="3F20BF58"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Người quản trị sửa thành tên danh mục đã có trong hệ thống </w:t>
            </w:r>
          </w:p>
          <w:p w14:paraId="194B3DCA" w14:textId="2B13DBA7"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768E30B1" w14:textId="03016A1E" w:rsidR="00C23571" w:rsidRPr="002256E2"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.1.2 Người quản trị sửa thành tên khác và bấm Xác nhận</w:t>
            </w:r>
          </w:p>
          <w:p w14:paraId="65C35A9A" w14:textId="47EEECFD" w:rsidR="00C23571" w:rsidRPr="007C6909" w:rsidRDefault="00C23571" w:rsidP="00C23571">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 xml:space="preserve">    </w:t>
            </w:r>
          </w:p>
          <w:p w14:paraId="30520B02"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22841F09" w14:textId="5026529E" w:rsidR="59001287" w:rsidRPr="007C6909" w:rsidRDefault="00115DF8" w:rsidP="00EA307B">
      <w:pPr>
        <w:pStyle w:val="Caption"/>
        <w:spacing w:before="240"/>
        <w:rPr>
          <w:rFonts w:eastAsia="Times New Roman" w:cs="Times New Roman"/>
          <w:sz w:val="26"/>
          <w:szCs w:val="26"/>
          <w:lang w:val="en-US"/>
        </w:rPr>
      </w:pPr>
      <w:bookmarkStart w:id="3846" w:name="_Toc18613058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31</w:t>
      </w:r>
      <w:r>
        <w:fldChar w:fldCharType="end"/>
      </w:r>
      <w:r>
        <w:rPr>
          <w:lang w:val="en-US"/>
        </w:rPr>
        <w:t xml:space="preserve"> Kịch bản người quản trị chỉnh sửa nhãn hiệu</w:t>
      </w:r>
      <w:bookmarkEnd w:id="3846"/>
      <w:r>
        <w:rPr>
          <w:lang w:val="en-US"/>
        </w:rPr>
        <w:t xml:space="preserve"> </w:t>
      </w:r>
    </w:p>
    <w:p w14:paraId="74050362" w14:textId="74DEBB04" w:rsidR="0D409C1B" w:rsidRPr="007C6909" w:rsidRDefault="48DA2023" w:rsidP="00EA307B">
      <w:pPr>
        <w:pStyle w:val="ListParagraph"/>
        <w:numPr>
          <w:ilvl w:val="0"/>
          <w:numId w:val="123"/>
        </w:numPr>
        <w:spacing w:after="200"/>
        <w:rPr>
          <w:rFonts w:ascii="Times New Roman" w:eastAsia="Times New Roman" w:hAnsi="Times New Roman" w:cs="Times New Roman"/>
          <w:sz w:val="24"/>
          <w:szCs w:val="24"/>
        </w:rPr>
        <w:pPrChange w:id="3847" w:author="Việt Lương" w:date="2024-12-26T18:31:00Z" w16du:dateUtc="2024-12-26T11:31:00Z">
          <w:pPr>
            <w:pStyle w:val="ListParagraph"/>
            <w:numPr>
              <w:numId w:val="123"/>
            </w:numPr>
            <w:ind w:hanging="360"/>
          </w:pPr>
        </w:pPrChange>
      </w:pPr>
      <w:r w:rsidRPr="007C6909">
        <w:rPr>
          <w:rFonts w:ascii="Times New Roman" w:eastAsia="Times New Roman" w:hAnsi="Times New Roman" w:cs="Times New Roman"/>
          <w:sz w:val="24"/>
          <w:szCs w:val="24"/>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28292BF" w14:textId="4B842C22"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w:t>
            </w:r>
            <w:r w:rsidR="76EC0CD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29227F"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4DF3D74"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1DB9C9C" w14:textId="0F2DED98"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xóa </w:t>
            </w:r>
            <w:r w:rsidR="77D8F4C0"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27F4D62" w14:textId="0089685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3365FD9" w14:textId="4AFBF52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34E790B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71D9B9B4" w14:textId="7117983D" w:rsidR="00C23571" w:rsidRPr="002256E2" w:rsidRDefault="00C23571" w:rsidP="007C6909">
            <w:pPr>
              <w:pStyle w:val="ListParagraph"/>
              <w:widowControl w:val="0"/>
              <w:numPr>
                <w:ilvl w:val="0"/>
                <w:numId w:val="23"/>
              </w:numPr>
              <w:ind w:left="73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sẽ hiển thị danh sách các</w:t>
            </w:r>
            <w:r>
              <w:rPr>
                <w:rFonts w:ascii="Times New Roman" w:eastAsia="Times New Roman" w:hAnsi="Times New Roman" w:cs="Times New Roman"/>
                <w:sz w:val="24"/>
                <w:szCs w:val="24"/>
                <w:lang w:val="en-US"/>
              </w:rPr>
              <w:t xml:space="preserve"> 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2D8D2EA0" w14:textId="6845698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biểu tượng thùng rác của </w:t>
            </w:r>
            <w:r w:rsidR="5C30BE7B"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xóa</w:t>
            </w:r>
          </w:p>
          <w:p w14:paraId="3560AAD0" w14:textId="5210324D"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Bạn có chắc muốn xóa </w:t>
            </w:r>
            <w:r w:rsidR="7811C74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này </w:t>
            </w:r>
          </w:p>
          <w:p w14:paraId="4CC23FA0" w14:textId="525DA6FA"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79E82FA2" w14:textId="314B612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Xóa </w:t>
            </w:r>
            <w:r w:rsidR="004DA512"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150D13C"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44D5F224" w14:textId="36A23347" w:rsidR="59001287" w:rsidRPr="007C6909" w:rsidRDefault="00115DF8" w:rsidP="007C6909">
      <w:pPr>
        <w:pStyle w:val="Caption"/>
        <w:spacing w:before="240"/>
        <w:rPr>
          <w:rFonts w:eastAsia="Times New Roman" w:cs="Times New Roman"/>
          <w:sz w:val="26"/>
          <w:szCs w:val="26"/>
          <w:lang w:val="en-US"/>
        </w:rPr>
      </w:pPr>
      <w:bookmarkStart w:id="3848" w:name="_Toc18613058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32</w:t>
      </w:r>
      <w:r>
        <w:fldChar w:fldCharType="end"/>
      </w:r>
      <w:r>
        <w:rPr>
          <w:lang w:val="en-US"/>
        </w:rPr>
        <w:t xml:space="preserve"> Kịch bản người quản trị xóa nhãn hiệu</w:t>
      </w:r>
      <w:bookmarkEnd w:id="3848"/>
      <w:r>
        <w:rPr>
          <w:lang w:val="en-US"/>
        </w:rPr>
        <w:t xml:space="preserve"> </w:t>
      </w:r>
    </w:p>
    <w:p w14:paraId="332322C4" w14:textId="02BFCD1B" w:rsidR="007569A2" w:rsidRPr="007C6909" w:rsidRDefault="00CE686F" w:rsidP="00034C0F">
      <w:pPr>
        <w:numPr>
          <w:ilvl w:val="0"/>
          <w:numId w:val="124"/>
        </w:numPr>
        <w:spacing w:after="40" w:line="290" w:lineRule="auto"/>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Chức năng</w:t>
      </w:r>
      <w:r w:rsidR="57F2E88F" w:rsidRPr="007C6909">
        <w:rPr>
          <w:rFonts w:ascii="Times New Roman" w:eastAsia="Times New Roman" w:hAnsi="Times New Roman" w:cs="Times New Roman"/>
          <w:b/>
          <w:sz w:val="24"/>
          <w:szCs w:val="24"/>
        </w:rPr>
        <w:t xml:space="preserve"> Quản lý</w:t>
      </w:r>
      <w:r w:rsidRPr="007C6909">
        <w:rPr>
          <w:rFonts w:ascii="Times New Roman" w:eastAsia="Times New Roman" w:hAnsi="Times New Roman" w:cs="Times New Roman"/>
          <w:b/>
          <w:sz w:val="24"/>
          <w:szCs w:val="24"/>
        </w:rPr>
        <w:t xml:space="preserve"> </w:t>
      </w:r>
      <w:r w:rsidR="5D8196F7" w:rsidRPr="007C6909">
        <w:rPr>
          <w:rFonts w:ascii="Times New Roman" w:eastAsia="Times New Roman" w:hAnsi="Times New Roman" w:cs="Times New Roman"/>
          <w:b/>
          <w:sz w:val="24"/>
          <w:szCs w:val="24"/>
        </w:rPr>
        <w:t>t</w:t>
      </w:r>
      <w:r w:rsidRPr="007C6909">
        <w:rPr>
          <w:rFonts w:ascii="Times New Roman" w:eastAsia="Times New Roman" w:hAnsi="Times New Roman" w:cs="Times New Roman"/>
          <w:b/>
          <w:sz w:val="24"/>
          <w:szCs w:val="24"/>
        </w:rPr>
        <w:t xml:space="preserve">hống kê </w:t>
      </w:r>
    </w:p>
    <w:p w14:paraId="7C5BF4B4" w14:textId="1FB97EB1" w:rsidR="007569A2" w:rsidRPr="007C6909" w:rsidRDefault="06950996" w:rsidP="00034C0F">
      <w:pPr>
        <w:pStyle w:val="ListParagraph"/>
        <w:numPr>
          <w:ilvl w:val="0"/>
          <w:numId w:val="125"/>
        </w:numPr>
        <w:spacing w:after="40" w:line="29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w:t>
      </w:r>
      <w:r w:rsidR="72D86DEE" w:rsidRPr="007C6909">
        <w:rPr>
          <w:rFonts w:ascii="Times New Roman" w:eastAsia="Times New Roman" w:hAnsi="Times New Roman" w:cs="Times New Roman"/>
          <w:sz w:val="24"/>
          <w:szCs w:val="24"/>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B57D5F0" w14:textId="7E244A70" w:rsidR="69C8FBAD" w:rsidRPr="007C6909" w:rsidRDefault="69C8FBAD"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2B71CD4"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130473F"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D62FD6E" w14:textId="24B70055" w:rsidR="5A64F9FC" w:rsidRPr="007C6909" w:rsidRDefault="5A64F9FC" w:rsidP="5A64F9FC">
            <w:pPr>
              <w:spacing w:line="240" w:lineRule="auto"/>
              <w:rPr>
                <w:rFonts w:ascii="Times New Roman" w:eastAsia="Times New Roman" w:hAnsi="Times New Roman" w:cs="Times New Roman"/>
                <w:sz w:val="24"/>
                <w:szCs w:val="24"/>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53E69DD" w14:textId="22844B28"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vào hệ thống </w:t>
            </w:r>
          </w:p>
          <w:p w14:paraId="69031650" w14:textId="45C329E9"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8C58B13" w:rsidRPr="007C6909">
              <w:rPr>
                <w:rFonts w:ascii="Times New Roman" w:eastAsia="Times New Roman" w:hAnsi="Times New Roman" w:cs="Times New Roman"/>
                <w:sz w:val="24"/>
                <w:szCs w:val="24"/>
              </w:rPr>
              <w:t xml:space="preserve">giao diện </w:t>
            </w:r>
            <w:r w:rsidR="5D69A0E8" w:rsidRPr="007C6909">
              <w:rPr>
                <w:rFonts w:ascii="Times New Roman" w:eastAsia="Times New Roman" w:hAnsi="Times New Roman" w:cs="Times New Roman"/>
                <w:sz w:val="24"/>
                <w:szCs w:val="24"/>
              </w:rPr>
              <w:t xml:space="preserve">Trang chủ người quản lý </w:t>
            </w:r>
          </w:p>
          <w:p w14:paraId="3FCCD25E" w14:textId="5E50A74A" w:rsidR="53187531" w:rsidRPr="007C6909" w:rsidRDefault="53187531"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các</w:t>
            </w:r>
            <w:r w:rsidR="0744330A" w:rsidRPr="007C6909">
              <w:rPr>
                <w:rFonts w:ascii="Times New Roman" w:eastAsia="Times New Roman" w:hAnsi="Times New Roman" w:cs="Times New Roman"/>
                <w:sz w:val="24"/>
                <w:szCs w:val="24"/>
              </w:rPr>
              <w:t xml:space="preserve"> </w:t>
            </w:r>
            <w:r w:rsidR="6984ADEB" w:rsidRPr="007C6909">
              <w:rPr>
                <w:rFonts w:ascii="Times New Roman" w:eastAsia="Times New Roman" w:hAnsi="Times New Roman" w:cs="Times New Roman"/>
                <w:sz w:val="24"/>
                <w:szCs w:val="24"/>
              </w:rPr>
              <w:t>bảng</w:t>
            </w:r>
            <w:r w:rsidR="1F96562D"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thống kê </w:t>
            </w:r>
          </w:p>
          <w:p w14:paraId="7AC0D503" w14:textId="28BFFC7A" w:rsidR="53187531" w:rsidRPr="007C6909" w:rsidRDefault="53187531"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335DD441" w14:textId="1143390D"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27415557" w14:textId="3CAAEE85" w:rsidR="4F6D9BB3" w:rsidRPr="007C6909" w:rsidRDefault="4F6D9BB3"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ngày</w:t>
            </w:r>
          </w:p>
          <w:p w14:paraId="31B6F4B4" w14:textId="31FC35E8"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thương hiệu sản phẩm</w:t>
            </w:r>
          </w:p>
          <w:p w14:paraId="17EAB8E2" w14:textId="4F7DA9B6"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danh sách mục hàng</w:t>
            </w:r>
          </w:p>
          <w:p w14:paraId="7E40FD73" w14:textId="1A6B066F"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6D5C386E" w14:textId="4C172ED3"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1394F5DD" w14:textId="572EB964"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1C1D7C41" w14:textId="41C9652D"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24CB70E0" w14:textId="135732D5"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tính toán số liệu dựa vào </w:t>
            </w:r>
            <w:r w:rsidR="2D298115" w:rsidRPr="007C6909">
              <w:rPr>
                <w:rFonts w:ascii="Times New Roman" w:eastAsia="Times New Roman" w:hAnsi="Times New Roman" w:cs="Times New Roman"/>
                <w:sz w:val="24"/>
                <w:szCs w:val="24"/>
              </w:rPr>
              <w:t>số liệu</w:t>
            </w:r>
            <w:r w:rsidRPr="007C6909">
              <w:rPr>
                <w:rFonts w:ascii="Times New Roman" w:eastAsia="Times New Roman" w:hAnsi="Times New Roman" w:cs="Times New Roman"/>
                <w:sz w:val="24"/>
                <w:szCs w:val="24"/>
              </w:rPr>
              <w:t xml:space="preserve"> Người bán đã </w:t>
            </w:r>
            <w:r w:rsidR="6C970047" w:rsidRPr="007C6909">
              <w:rPr>
                <w:rFonts w:ascii="Times New Roman" w:eastAsia="Times New Roman" w:hAnsi="Times New Roman" w:cs="Times New Roman"/>
                <w:sz w:val="24"/>
                <w:szCs w:val="24"/>
              </w:rPr>
              <w:t>nhập</w:t>
            </w:r>
          </w:p>
          <w:p w14:paraId="391A6766" w14:textId="781D0C77"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34A350B"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77C5145" w14:textId="550B9200" w:rsidR="00115DF8" w:rsidRPr="007C6909" w:rsidRDefault="00115DF8" w:rsidP="007C6909">
      <w:pPr>
        <w:pStyle w:val="Caption"/>
        <w:spacing w:before="240"/>
        <w:rPr>
          <w:rFonts w:eastAsia="Times New Roman" w:cs="Times New Roman"/>
          <w:sz w:val="25"/>
          <w:szCs w:val="25"/>
          <w:lang w:val="en-US"/>
        </w:rPr>
      </w:pPr>
      <w:bookmarkStart w:id="3849" w:name="_Toc18613058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33</w:t>
      </w:r>
      <w:r>
        <w:fldChar w:fldCharType="end"/>
      </w:r>
      <w:r>
        <w:rPr>
          <w:lang w:val="en-US"/>
        </w:rPr>
        <w:t xml:space="preserve"> Kịch bản người quản trị thống kê</w:t>
      </w:r>
      <w:bookmarkEnd w:id="3849"/>
    </w:p>
    <w:p w14:paraId="04CE9DE5" w14:textId="1BAEAF00" w:rsidR="007569A2" w:rsidRPr="007C6909"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4"/>
          <w:szCs w:val="24"/>
        </w:rPr>
      </w:pPr>
      <w:r w:rsidRPr="007C6909">
        <w:rPr>
          <w:rFonts w:ascii="Times New Roman" w:eastAsia="Times New Roman" w:hAnsi="Times New Roman" w:cs="Times New Roman"/>
          <w:sz w:val="24"/>
          <w:szCs w:val="24"/>
        </w:rPr>
        <w:t>Kịch bản chức năng thống kê cho n</w:t>
      </w:r>
      <w:r w:rsidRPr="007C6909">
        <w:rPr>
          <w:rFonts w:ascii="Times New Roman" w:eastAsia="Times New Roman" w:hAnsi="Times New Roman" w:cs="Times New Roman"/>
          <w:color w:val="000000" w:themeColor="text1"/>
          <w:sz w:val="24"/>
          <w:szCs w:val="24"/>
        </w:rPr>
        <w:t xml:space="preserve">gười bán </w:t>
      </w:r>
    </w:p>
    <w:p w14:paraId="61E51824" w14:textId="1345DE83" w:rsidR="007569A2" w:rsidRPr="007C6909" w:rsidRDefault="007569A2" w:rsidP="005C5FA5">
      <w:pPr>
        <w:spacing w:after="40" w:line="290" w:lineRule="auto"/>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123AA0" w14:textId="6DEA362F"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w:t>
            </w:r>
            <w:r w:rsidR="35ABAD9F" w:rsidRPr="007C6909">
              <w:rPr>
                <w:rFonts w:ascii="Times New Roman" w:eastAsia="Times New Roman" w:hAnsi="Times New Roman" w:cs="Times New Roman"/>
                <w:sz w:val="24"/>
                <w:szCs w:val="24"/>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185AA3" w14:textId="43FF8DBA"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71989356" w:rsidRPr="007C6909">
              <w:rPr>
                <w:rFonts w:ascii="Times New Roman" w:eastAsia="Times New Roman" w:hAnsi="Times New Roman" w:cs="Times New Roman"/>
                <w:sz w:val="24"/>
                <w:szCs w:val="24"/>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ABF4C99" w14:textId="2E665736"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54F66BB7"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D67A227" w14:textId="611ED91D" w:rsidR="5A64F9FC" w:rsidRPr="007C6909" w:rsidRDefault="5A64F9FC" w:rsidP="5A64F9FC">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EA217DB"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E27F08" w14:textId="0149B5F0"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562100E"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đăng nhập vào hệ thống </w:t>
            </w:r>
          </w:p>
          <w:p w14:paraId="4EBBF20A" w14:textId="7A7605DA"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Trang chủ người</w:t>
            </w:r>
            <w:r w:rsidR="3561FB89" w:rsidRPr="007C6909">
              <w:rPr>
                <w:rFonts w:ascii="Times New Roman" w:eastAsia="Times New Roman" w:hAnsi="Times New Roman" w:cs="Times New Roman"/>
                <w:sz w:val="24"/>
                <w:szCs w:val="24"/>
              </w:rPr>
              <w:t xml:space="preserve"> bán</w:t>
            </w:r>
          </w:p>
          <w:p w14:paraId="5109D9F7" w14:textId="477C396E" w:rsidR="5A64F9FC" w:rsidRPr="007C6909" w:rsidRDefault="0ECC7594"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w:t>
            </w:r>
            <w:r w:rsidR="5A64F9FC" w:rsidRPr="007C6909">
              <w:rPr>
                <w:rFonts w:ascii="Times New Roman" w:eastAsia="Times New Roman" w:hAnsi="Times New Roman" w:cs="Times New Roman"/>
                <w:sz w:val="24"/>
                <w:szCs w:val="24"/>
              </w:rPr>
              <w:t xml:space="preserve">thống hiển thị các </w:t>
            </w:r>
            <w:r w:rsidR="0BA83E30" w:rsidRPr="007C6909">
              <w:rPr>
                <w:rFonts w:ascii="Times New Roman" w:eastAsia="Times New Roman" w:hAnsi="Times New Roman" w:cs="Times New Roman"/>
                <w:sz w:val="24"/>
                <w:szCs w:val="24"/>
              </w:rPr>
              <w:t>bảng</w:t>
            </w:r>
            <w:r w:rsidR="5A64F9FC" w:rsidRPr="007C6909">
              <w:rPr>
                <w:rFonts w:ascii="Times New Roman" w:eastAsia="Times New Roman" w:hAnsi="Times New Roman" w:cs="Times New Roman"/>
                <w:sz w:val="24"/>
                <w:szCs w:val="24"/>
              </w:rPr>
              <w:t xml:space="preserve"> thống kê </w:t>
            </w:r>
          </w:p>
          <w:p w14:paraId="2D1BBC86" w14:textId="4B8C0E45" w:rsidR="5A64F9FC" w:rsidRPr="007C6909" w:rsidRDefault="5A64F9FC" w:rsidP="00034C0F">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2AF38506" w14:textId="70E23FA5" w:rsidR="5A64F9FC" w:rsidRPr="007C6909" w:rsidRDefault="5A64F9FC" w:rsidP="00034C0F">
            <w:pPr>
              <w:pStyle w:val="ListParagraph"/>
              <w:widowControl w:val="0"/>
              <w:numPr>
                <w:ilvl w:val="0"/>
                <w:numId w:val="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0A2222E8" w14:textId="03B41585" w:rsidR="5A64F9FC" w:rsidRPr="007C6909" w:rsidRDefault="5A64F9FC" w:rsidP="00034C0F">
            <w:pPr>
              <w:pStyle w:val="ListParagraph"/>
              <w:widowControl w:val="0"/>
              <w:numPr>
                <w:ilvl w:val="0"/>
                <w:numId w:val="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theo </w:t>
            </w:r>
            <w:r w:rsidR="57D3DA1E" w:rsidRPr="007C6909">
              <w:rPr>
                <w:rFonts w:ascii="Times New Roman" w:eastAsia="Times New Roman" w:hAnsi="Times New Roman" w:cs="Times New Roman"/>
                <w:sz w:val="24"/>
                <w:szCs w:val="24"/>
              </w:rPr>
              <w:t>lợi nhuận theo khoảng thời gian</w:t>
            </w:r>
          </w:p>
          <w:p w14:paraId="6BF7525C" w14:textId="2EAA39A7" w:rsidR="5A64F9FC" w:rsidRPr="007C6909" w:rsidRDefault="5A64F9FC" w:rsidP="00034C0F">
            <w:pPr>
              <w:pStyle w:val="ListParagraph"/>
              <w:widowControl w:val="0"/>
              <w:numPr>
                <w:ilvl w:val="0"/>
                <w:numId w:val="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w:t>
            </w:r>
            <w:r w:rsidR="0ED0E302" w:rsidRPr="007C6909">
              <w:rPr>
                <w:rFonts w:ascii="Times New Roman" w:eastAsia="Times New Roman" w:hAnsi="Times New Roman" w:cs="Times New Roman"/>
                <w:sz w:val="24"/>
                <w:szCs w:val="24"/>
              </w:rPr>
              <w:t>vị trí mua hàng</w:t>
            </w:r>
          </w:p>
          <w:p w14:paraId="49166D8C" w14:textId="0D6CDB17" w:rsidR="5A64F9FC" w:rsidRPr="007C6909" w:rsidRDefault="5A64F9FC" w:rsidP="00034C0F">
            <w:pPr>
              <w:pStyle w:val="ListParagraph"/>
              <w:widowControl w:val="0"/>
              <w:numPr>
                <w:ilvl w:val="0"/>
                <w:numId w:val="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3ACD069B" w14:textId="53728732" w:rsidR="5A64F9FC"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6E551AE7" w14:textId="5E9EAEE6"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330705F7" w14:textId="41C9652D"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3842DF3A" w14:textId="65F65BB4"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tính toán số liệu dựa vào số liệu Người bán đã nhập</w:t>
            </w:r>
          </w:p>
          <w:p w14:paraId="6F8FD395" w14:textId="781D0C77" w:rsidR="6B39BFC2" w:rsidRPr="007C6909" w:rsidRDefault="6B39BFC2" w:rsidP="00034C0F">
            <w:pPr>
              <w:pStyle w:val="ListParagraph"/>
              <w:widowControl w:val="0"/>
              <w:numPr>
                <w:ilvl w:val="0"/>
                <w:numId w:val="11"/>
              </w:numPr>
              <w:rPr>
                <w:del w:id="3850" w:author="Việt Lương" w:date="2024-12-26T21:10:00Z" w16du:dateUtc="2024-12-26T14:10: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p w14:paraId="5ACEDBA9" w14:textId="18C8A22E" w:rsidR="5A64F9FC" w:rsidRPr="001425D6" w:rsidRDefault="5A64F9FC" w:rsidP="001425D6">
            <w:pPr>
              <w:pStyle w:val="ListParagraph"/>
              <w:widowControl w:val="0"/>
              <w:numPr>
                <w:ilvl w:val="0"/>
                <w:numId w:val="11"/>
              </w:numPr>
              <w:rPr>
                <w:del w:id="3851" w:author="Việt Lương" w:date="2024-12-26T21:10:00Z" w16du:dateUtc="2024-12-26T14:10:00Z"/>
                <w:rFonts w:ascii="Times New Roman" w:eastAsia="Times New Roman" w:hAnsi="Times New Roman" w:cs="Times New Roman"/>
                <w:sz w:val="24"/>
                <w:szCs w:val="24"/>
                <w:lang w:val="en-US"/>
                <w:rPrChange w:id="3852" w:author="Việt Lương" w:date="2024-12-26T21:20:00Z" w16du:dateUtc="2024-12-26T14:20:00Z">
                  <w:rPr>
                    <w:del w:id="3853" w:author="Việt Lương" w:date="2024-12-26T21:10:00Z" w16du:dateUtc="2024-12-26T14:10:00Z"/>
                    <w:rFonts w:ascii="Times New Roman" w:eastAsia="Times New Roman" w:hAnsi="Times New Roman" w:cs="Times New Roman"/>
                    <w:sz w:val="24"/>
                    <w:szCs w:val="24"/>
                  </w:rPr>
                </w:rPrChange>
              </w:rPr>
              <w:pPrChange w:id="3854" w:author="Việt Lương" w:date="2024-12-26T21:20:00Z" w16du:dateUtc="2024-12-26T14:20:00Z">
                <w:pPr>
                  <w:widowControl w:val="0"/>
                </w:pPr>
              </w:pPrChange>
            </w:pPr>
          </w:p>
          <w:p w14:paraId="24428368" w14:textId="6402751B" w:rsidR="5A8F1AFB" w:rsidRPr="007C6909" w:rsidRDefault="5A8F1AFB" w:rsidP="001425D6">
            <w:pPr>
              <w:pStyle w:val="ListParagraph"/>
              <w:rPr>
                <w:del w:id="3855" w:author="Việt Lương" w:date="2024-12-26T21:10:00Z" w16du:dateUtc="2024-12-26T14:10:00Z"/>
              </w:rPr>
              <w:pPrChange w:id="3856" w:author="Việt Lương" w:date="2024-12-26T21:20:00Z" w16du:dateUtc="2024-12-26T14:20:00Z">
                <w:pPr>
                  <w:widowControl w:val="0"/>
                  <w:spacing w:line="240" w:lineRule="auto"/>
                </w:pPr>
              </w:pPrChange>
            </w:pPr>
            <w:del w:id="3857" w:author="Việt Lương" w:date="2024-12-26T21:10:00Z" w16du:dateUtc="2024-12-26T14:10:00Z">
              <w:r w:rsidRPr="007C6909">
                <w:delText xml:space="preserve"> </w:delText>
              </w:r>
            </w:del>
          </w:p>
          <w:p w14:paraId="3AF7A2AE" w14:textId="6BB96699" w:rsidR="5A64F9FC" w:rsidRPr="007C6909" w:rsidRDefault="5A64F9FC" w:rsidP="001425D6">
            <w:pPr>
              <w:pStyle w:val="ListParagraph"/>
              <w:widowControl w:val="0"/>
              <w:numPr>
                <w:ilvl w:val="0"/>
                <w:numId w:val="11"/>
              </w:numPr>
              <w:pPrChange w:id="3858" w:author="Việt Lương" w:date="2024-12-26T21:20:00Z" w16du:dateUtc="2024-12-26T14:20:00Z">
                <w:pPr>
                  <w:widowControl w:val="0"/>
                  <w:spacing w:line="240" w:lineRule="auto"/>
                </w:pPr>
              </w:pPrChange>
            </w:pP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CD755CA" w14:textId="1A84DC94" w:rsidR="5A98EBA5" w:rsidRPr="007C6909" w:rsidRDefault="5A98EBA5"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6.1 Hệ thống không trả về kết quả nếu ngày bắt đầu lớn hơn ngày kết thúc</w:t>
            </w:r>
          </w:p>
          <w:p w14:paraId="252CF94F"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0A264953" w:rsidR="00FE003F" w:rsidRPr="007C6909" w:rsidRDefault="00115DF8" w:rsidP="007C6909">
      <w:pPr>
        <w:pStyle w:val="Caption"/>
        <w:rPr>
          <w:lang w:val="en-US"/>
        </w:rPr>
      </w:pPr>
      <w:bookmarkStart w:id="3859" w:name="_Toc18613058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34</w:t>
      </w:r>
      <w:r>
        <w:fldChar w:fldCharType="end"/>
      </w:r>
      <w:r>
        <w:rPr>
          <w:lang w:val="en-US"/>
        </w:rPr>
        <w:t xml:space="preserve"> Kịch bản người bán thống kê</w:t>
      </w:r>
      <w:bookmarkEnd w:id="3859"/>
    </w:p>
    <w:p w14:paraId="21A7A64D" w14:textId="5749B76A" w:rsidR="00FE003F" w:rsidRPr="007C6909" w:rsidRDefault="00FE003F" w:rsidP="00C60A20">
      <w:pPr>
        <w:pStyle w:val="ListParagraph"/>
        <w:numPr>
          <w:ilvl w:val="0"/>
          <w:numId w:val="133"/>
        </w:numPr>
        <w:rPr>
          <w:sz w:val="24"/>
          <w:szCs w:val="24"/>
          <w:lang w:val="vi-VN"/>
        </w:rPr>
      </w:pPr>
      <w:r w:rsidRPr="007C6909">
        <w:rPr>
          <w:rFonts w:ascii="Times New Roman" w:eastAsia="Times New Roman" w:hAnsi="Times New Roman" w:cs="Times New Roman"/>
          <w:b/>
          <w:sz w:val="24"/>
          <w:szCs w:val="24"/>
          <w:lang w:val="en-US"/>
        </w:rPr>
        <w:t>Chức năng Nhập hàng</w:t>
      </w:r>
    </w:p>
    <w:p w14:paraId="3DD49EAB" w14:textId="77777777" w:rsidR="00FE003F" w:rsidRPr="007C6909" w:rsidRDefault="00FE003F" w:rsidP="00034C0F">
      <w:pPr>
        <w:pStyle w:val="ListParagraph"/>
        <w:rPr>
          <w:rFonts w:ascii="Times New Roman" w:eastAsia="Times New Roman" w:hAnsi="Times New Roman" w:cs="Times New Roman"/>
          <w:sz w:val="24"/>
          <w:szCs w:val="24"/>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3C04E73" w14:textId="5DC67495" w:rsidR="00FE003F" w:rsidRPr="007C6909" w:rsidRDefault="00AA1E56"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5FE90B9C"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BF4E91"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7C6909" w:rsidRDefault="00FE003F"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4FFB767" w14:textId="52417076" w:rsidR="00FE003F" w:rsidRPr="007C6909" w:rsidRDefault="00FE003F"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AA1E56" w:rsidRPr="007C6909">
              <w:rPr>
                <w:rFonts w:ascii="Times New Roman" w:eastAsia="Times New Roman" w:hAnsi="Times New Roman" w:cs="Times New Roman"/>
                <w:sz w:val="24"/>
                <w:szCs w:val="24"/>
                <w:lang w:val="en-US"/>
              </w:rPr>
              <w:t>nhập hàng</w:t>
            </w:r>
            <w:r w:rsidRPr="007C6909">
              <w:rPr>
                <w:rFonts w:ascii="Times New Roman" w:eastAsia="Times New Roman" w:hAnsi="Times New Roman" w:cs="Times New Roman"/>
                <w:sz w:val="24"/>
                <w:szCs w:val="24"/>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7C6909" w:rsidRDefault="00FE003F"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46F2F3B"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1873CE8A" w14:textId="083B552C"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00985A20" w:rsidRPr="007C6909">
              <w:rPr>
                <w:rFonts w:ascii="Times New Roman" w:eastAsia="Times New Roman" w:hAnsi="Times New Roman" w:cs="Times New Roman"/>
                <w:sz w:val="24"/>
                <w:szCs w:val="24"/>
                <w:lang w:val="en-US"/>
              </w:rPr>
              <w:t xml:space="preserve">Quản lý thống kê </w:t>
            </w:r>
          </w:p>
          <w:p w14:paraId="6F9CD3C8" w14:textId="21AF54AD" w:rsidR="00985A20" w:rsidRPr="007C6909" w:rsidRDefault="00985A20"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w:t>
            </w:r>
            <w:r w:rsidR="00D15650" w:rsidRPr="007C6909">
              <w:rPr>
                <w:rFonts w:ascii="Times New Roman" w:eastAsia="Times New Roman" w:hAnsi="Times New Roman" w:cs="Times New Roman"/>
                <w:sz w:val="24"/>
                <w:szCs w:val="24"/>
                <w:lang w:val="en-US"/>
              </w:rPr>
              <w:t xml:space="preserve">ị ra giao diện </w:t>
            </w:r>
            <w:r w:rsidR="006E4ECC" w:rsidRPr="007C6909">
              <w:rPr>
                <w:rFonts w:ascii="Times New Roman" w:eastAsia="Times New Roman" w:hAnsi="Times New Roman" w:cs="Times New Roman"/>
                <w:sz w:val="24"/>
                <w:szCs w:val="24"/>
                <w:lang w:val="en-US"/>
              </w:rPr>
              <w:t xml:space="preserve">danh sách những sản phẩm đã được nhập </w:t>
            </w:r>
          </w:p>
          <w:p w14:paraId="0F51E869" w14:textId="27204627" w:rsidR="006E4ECC" w:rsidRPr="007C6909" w:rsidRDefault="006E4ECC"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 mới</w:t>
            </w:r>
          </w:p>
          <w:p w14:paraId="21BE7B98"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887C32" w:rsidRPr="007C6909">
              <w:rPr>
                <w:rFonts w:ascii="Times New Roman" w:eastAsia="Times New Roman" w:hAnsi="Times New Roman" w:cs="Times New Roman"/>
                <w:sz w:val="24"/>
                <w:szCs w:val="24"/>
                <w:lang w:val="en-US"/>
              </w:rPr>
              <w:t xml:space="preserve">Hệ thống hiển thị giao diện Nhập hàng </w:t>
            </w:r>
          </w:p>
          <w:p w14:paraId="1165477D" w14:textId="77777777" w:rsidR="00887C32" w:rsidRPr="007C6909" w:rsidRDefault="00887C32"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Người bán </w:t>
            </w:r>
            <w:r w:rsidR="00031B5F" w:rsidRPr="007C6909">
              <w:rPr>
                <w:rFonts w:ascii="Times New Roman" w:eastAsia="Times New Roman" w:hAnsi="Times New Roman" w:cs="Times New Roman"/>
                <w:sz w:val="24"/>
                <w:szCs w:val="24"/>
                <w:lang w:val="en-US"/>
              </w:rPr>
              <w:t xml:space="preserve">điền </w:t>
            </w:r>
            <w:r w:rsidR="00026304" w:rsidRPr="007C6909">
              <w:rPr>
                <w:rFonts w:ascii="Times New Roman" w:eastAsia="Times New Roman" w:hAnsi="Times New Roman" w:cs="Times New Roman"/>
                <w:sz w:val="24"/>
                <w:szCs w:val="24"/>
                <w:lang w:val="en-US"/>
              </w:rPr>
              <w:t xml:space="preserve">đầy đủ thông tin vào </w:t>
            </w:r>
            <w:r w:rsidR="002E3A5B" w:rsidRPr="007C6909">
              <w:rPr>
                <w:rFonts w:ascii="Times New Roman" w:eastAsia="Times New Roman" w:hAnsi="Times New Roman" w:cs="Times New Roman"/>
                <w:sz w:val="24"/>
                <w:szCs w:val="24"/>
                <w:lang w:val="en-US"/>
              </w:rPr>
              <w:t>và bấm OK</w:t>
            </w:r>
          </w:p>
          <w:p w14:paraId="70F9DFFD" w14:textId="496CB5DC" w:rsidR="002E3A5B" w:rsidRPr="007C6909" w:rsidRDefault="002E3A5B"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7C6909" w:rsidRDefault="00FE003F" w:rsidP="001425D6">
            <w:pPr>
              <w:widowControl w:val="0"/>
              <w:ind w:left="96"/>
              <w:rPr>
                <w:rFonts w:ascii="Times New Roman" w:eastAsia="Times New Roman" w:hAnsi="Times New Roman" w:cs="Times New Roman"/>
                <w:sz w:val="24"/>
                <w:szCs w:val="24"/>
                <w:lang w:val="en-US"/>
              </w:rPr>
              <w:pPrChange w:id="386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Ngoại lệ:</w:t>
            </w:r>
          </w:p>
          <w:p w14:paraId="4F1AB6C9" w14:textId="6E7112A7" w:rsidR="003D3ADC" w:rsidRPr="007C6909" w:rsidRDefault="003D3ADC" w:rsidP="001425D6">
            <w:pPr>
              <w:widowControl w:val="0"/>
              <w:ind w:left="96"/>
              <w:rPr>
                <w:rFonts w:ascii="Times New Roman" w:eastAsia="Times New Roman" w:hAnsi="Times New Roman" w:cs="Times New Roman"/>
                <w:sz w:val="24"/>
                <w:szCs w:val="24"/>
                <w:lang w:val="en-US"/>
              </w:rPr>
              <w:pPrChange w:id="3861"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 Người bán nhập mã sản phẩm đã tồn tại trong hệ thống </w:t>
            </w:r>
          </w:p>
          <w:p w14:paraId="2046F033" w14:textId="1BE60772" w:rsidR="003D3ADC" w:rsidRPr="007C6909" w:rsidRDefault="003D3ADC" w:rsidP="001425D6">
            <w:pPr>
              <w:widowControl w:val="0"/>
              <w:ind w:left="96"/>
              <w:rPr>
                <w:rFonts w:ascii="Times New Roman" w:eastAsia="Times New Roman" w:hAnsi="Times New Roman" w:cs="Times New Roman"/>
                <w:sz w:val="24"/>
                <w:szCs w:val="24"/>
                <w:lang w:val="en-US"/>
              </w:rPr>
              <w:pPrChange w:id="3862"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6.1.1 Hệ thống hiển thị thông báo sản phẩm đã </w:t>
            </w:r>
            <w:r w:rsidR="00212611" w:rsidRPr="007C6909">
              <w:rPr>
                <w:rFonts w:ascii="Times New Roman" w:eastAsia="Times New Roman" w:hAnsi="Times New Roman" w:cs="Times New Roman"/>
                <w:sz w:val="24"/>
                <w:szCs w:val="24"/>
                <w:lang w:val="en-US"/>
              </w:rPr>
              <w:t xml:space="preserve">tồn tại </w:t>
            </w:r>
          </w:p>
          <w:p w14:paraId="1F6C00C8" w14:textId="6256BD34" w:rsidR="00212611" w:rsidRPr="007C6909" w:rsidRDefault="00212611" w:rsidP="001425D6">
            <w:pPr>
              <w:widowControl w:val="0"/>
              <w:ind w:left="96"/>
              <w:rPr>
                <w:rFonts w:ascii="Times New Roman" w:eastAsia="Times New Roman" w:hAnsi="Times New Roman" w:cs="Times New Roman"/>
                <w:sz w:val="24"/>
                <w:szCs w:val="24"/>
                <w:lang w:val="en-US"/>
              </w:rPr>
              <w:pPrChange w:id="3863"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6.1.2 Người dùng nhập lại mã sản phẩm mới và </w:t>
            </w:r>
            <w:r w:rsidR="00D93CEA" w:rsidRPr="007C6909">
              <w:rPr>
                <w:rFonts w:ascii="Times New Roman" w:eastAsia="Times New Roman" w:hAnsi="Times New Roman" w:cs="Times New Roman"/>
                <w:sz w:val="24"/>
                <w:szCs w:val="24"/>
                <w:lang w:val="en-US"/>
              </w:rPr>
              <w:t>làm các bước tiếp theo</w:t>
            </w:r>
          </w:p>
          <w:p w14:paraId="79B08736" w14:textId="77777777" w:rsidR="00FE003F" w:rsidRPr="007C6909" w:rsidRDefault="00FE003F" w:rsidP="001425D6">
            <w:pPr>
              <w:widowControl w:val="0"/>
              <w:ind w:left="96"/>
              <w:rPr>
                <w:rFonts w:ascii="Times New Roman" w:eastAsia="Times New Roman" w:hAnsi="Times New Roman" w:cs="Times New Roman"/>
                <w:sz w:val="24"/>
                <w:szCs w:val="24"/>
                <w:lang w:val="en-US"/>
              </w:rPr>
              <w:pPrChange w:id="3864"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w:t>
            </w:r>
            <w:r w:rsidR="0048787A" w:rsidRPr="007C6909">
              <w:rPr>
                <w:rFonts w:ascii="Times New Roman" w:eastAsia="Times New Roman" w:hAnsi="Times New Roman" w:cs="Times New Roman"/>
                <w:sz w:val="24"/>
                <w:szCs w:val="24"/>
                <w:lang w:val="en-US"/>
              </w:rPr>
              <w:t xml:space="preserve">6.2 Người bán nhập thiếu thông tin </w:t>
            </w:r>
            <w:r w:rsidR="00DC6007" w:rsidRPr="007C6909">
              <w:rPr>
                <w:rFonts w:ascii="Times New Roman" w:eastAsia="Times New Roman" w:hAnsi="Times New Roman" w:cs="Times New Roman"/>
                <w:sz w:val="24"/>
                <w:szCs w:val="24"/>
                <w:lang w:val="en-US"/>
              </w:rPr>
              <w:t xml:space="preserve">sản phẩm </w:t>
            </w:r>
          </w:p>
          <w:p w14:paraId="7F23EC42" w14:textId="77777777" w:rsidR="00DC6007" w:rsidRPr="007C6909" w:rsidRDefault="00DC6007" w:rsidP="001425D6">
            <w:pPr>
              <w:widowControl w:val="0"/>
              <w:ind w:left="96"/>
              <w:rPr>
                <w:rFonts w:ascii="Times New Roman" w:eastAsia="Times New Roman" w:hAnsi="Times New Roman" w:cs="Times New Roman"/>
                <w:sz w:val="24"/>
                <w:szCs w:val="24"/>
                <w:lang w:val="en-US"/>
              </w:rPr>
              <w:pPrChange w:id="3865"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6.2.1 Hệ thống hiển thị thông báo chưa nhập đủ thông tin sản phẩm </w:t>
            </w:r>
          </w:p>
          <w:p w14:paraId="650F129D" w14:textId="77777777" w:rsidR="00DC6007" w:rsidRPr="007C6909" w:rsidRDefault="00DC6007" w:rsidP="001425D6">
            <w:pPr>
              <w:widowControl w:val="0"/>
              <w:ind w:left="96"/>
              <w:rPr>
                <w:rFonts w:ascii="Times New Roman" w:eastAsia="Times New Roman" w:hAnsi="Times New Roman" w:cs="Times New Roman"/>
                <w:sz w:val="24"/>
                <w:szCs w:val="24"/>
                <w:lang w:val="en-US"/>
              </w:rPr>
              <w:pPrChange w:id="3866"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6.2.2 Người bán </w:t>
            </w:r>
            <w:r w:rsidR="0034303E" w:rsidRPr="007C6909">
              <w:rPr>
                <w:rFonts w:ascii="Times New Roman" w:eastAsia="Times New Roman" w:hAnsi="Times New Roman" w:cs="Times New Roman"/>
                <w:sz w:val="24"/>
                <w:szCs w:val="24"/>
                <w:lang w:val="en-US"/>
              </w:rPr>
              <w:t xml:space="preserve">nhập những thông tin còn thiếu và làm các bước tiếp </w:t>
            </w:r>
          </w:p>
          <w:p w14:paraId="775A862D" w14:textId="2486160C" w:rsidR="00F260F8" w:rsidRPr="007C6909" w:rsidRDefault="00F260F8" w:rsidP="001425D6">
            <w:pPr>
              <w:widowControl w:val="0"/>
              <w:ind w:left="96"/>
              <w:rPr>
                <w:rFonts w:ascii="Times New Roman" w:eastAsia="Times New Roman" w:hAnsi="Times New Roman" w:cs="Times New Roman"/>
                <w:sz w:val="24"/>
                <w:szCs w:val="24"/>
                <w:lang w:val="en-US"/>
              </w:rPr>
              <w:pPrChange w:id="386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theo</w:t>
            </w:r>
          </w:p>
          <w:p w14:paraId="7F1B335F" w14:textId="77777777" w:rsidR="00F260F8" w:rsidRPr="007C6909" w:rsidRDefault="00F260F8" w:rsidP="001425D6">
            <w:pPr>
              <w:widowControl w:val="0"/>
              <w:ind w:left="96"/>
              <w:rPr>
                <w:rFonts w:ascii="Times New Roman" w:eastAsia="Times New Roman" w:hAnsi="Times New Roman" w:cs="Times New Roman"/>
                <w:sz w:val="24"/>
                <w:szCs w:val="24"/>
                <w:lang w:val="en-US"/>
              </w:rPr>
              <w:pPrChange w:id="386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7366C1" w:rsidRPr="007C6909">
              <w:rPr>
                <w:rFonts w:ascii="Times New Roman" w:eastAsia="Times New Roman" w:hAnsi="Times New Roman" w:cs="Times New Roman"/>
                <w:sz w:val="24"/>
                <w:szCs w:val="24"/>
                <w:lang w:val="en-US"/>
              </w:rPr>
              <w:t xml:space="preserve"> </w:t>
            </w:r>
            <w:r w:rsidR="00F63115" w:rsidRPr="007C6909">
              <w:rPr>
                <w:rFonts w:ascii="Times New Roman" w:eastAsia="Times New Roman" w:hAnsi="Times New Roman" w:cs="Times New Roman"/>
                <w:sz w:val="24"/>
                <w:szCs w:val="24"/>
                <w:lang w:val="en-US"/>
              </w:rPr>
              <w:t>6</w:t>
            </w:r>
            <w:r w:rsidR="00AC5327" w:rsidRPr="007C6909">
              <w:rPr>
                <w:rFonts w:ascii="Times New Roman" w:eastAsia="Times New Roman" w:hAnsi="Times New Roman" w:cs="Times New Roman"/>
                <w:sz w:val="24"/>
                <w:szCs w:val="24"/>
                <w:lang w:val="en-US"/>
              </w:rPr>
              <w:t>.3 Người bán</w:t>
            </w:r>
            <w:r w:rsidR="001D0595" w:rsidRPr="007C6909">
              <w:rPr>
                <w:rFonts w:ascii="Times New Roman" w:eastAsia="Times New Roman" w:hAnsi="Times New Roman" w:cs="Times New Roman"/>
                <w:sz w:val="24"/>
                <w:szCs w:val="24"/>
                <w:lang w:val="en-US"/>
              </w:rPr>
              <w:t xml:space="preserve"> nhập thông tin sản phẩm không hợp lệ </w:t>
            </w:r>
          </w:p>
          <w:p w14:paraId="5C064582" w14:textId="77777777" w:rsidR="001D0595" w:rsidRPr="007C6909" w:rsidRDefault="001D0595" w:rsidP="001425D6">
            <w:pPr>
              <w:widowControl w:val="0"/>
              <w:ind w:left="96"/>
              <w:rPr>
                <w:rFonts w:ascii="Times New Roman" w:eastAsia="Times New Roman" w:hAnsi="Times New Roman" w:cs="Times New Roman"/>
                <w:sz w:val="24"/>
                <w:szCs w:val="24"/>
                <w:lang w:val="en-US"/>
              </w:rPr>
              <w:pPrChange w:id="3869"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6.3.1 Hệ thống hiển thị thông tin sản phẩm không hợp lệ </w:t>
            </w:r>
          </w:p>
          <w:p w14:paraId="2ACA8883" w14:textId="008E6130" w:rsidR="001D0595" w:rsidRPr="007C6909" w:rsidRDefault="001D0595" w:rsidP="001425D6">
            <w:pPr>
              <w:widowControl w:val="0"/>
              <w:ind w:left="96"/>
              <w:rPr>
                <w:rFonts w:ascii="Times New Roman" w:eastAsia="Times New Roman" w:hAnsi="Times New Roman" w:cs="Times New Roman"/>
                <w:sz w:val="24"/>
                <w:szCs w:val="24"/>
                <w:lang w:val="en-US"/>
              </w:rPr>
              <w:pPrChange w:id="387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D2149E" w:rsidRPr="007C6909">
              <w:rPr>
                <w:rFonts w:ascii="Times New Roman" w:eastAsia="Times New Roman" w:hAnsi="Times New Roman" w:cs="Times New Roman"/>
                <w:sz w:val="24"/>
                <w:szCs w:val="24"/>
                <w:lang w:val="en-US"/>
              </w:rPr>
              <w:t xml:space="preserve">6.3.2 Người bán chỉnh lại thông tín sản phẩm và </w:t>
            </w:r>
            <w:r w:rsidR="00C73D4D" w:rsidRPr="007C6909">
              <w:rPr>
                <w:rFonts w:ascii="Times New Roman" w:eastAsia="Times New Roman" w:hAnsi="Times New Roman" w:cs="Times New Roman"/>
                <w:sz w:val="24"/>
                <w:szCs w:val="24"/>
                <w:lang w:val="en-US"/>
              </w:rPr>
              <w:t>bấm OK</w:t>
            </w:r>
          </w:p>
        </w:tc>
      </w:tr>
    </w:tbl>
    <w:p w14:paraId="571BE80B" w14:textId="04FD9555" w:rsidR="00AC54A5" w:rsidRPr="007C6909" w:rsidRDefault="00115DF8" w:rsidP="007C6909">
      <w:pPr>
        <w:pStyle w:val="Caption"/>
        <w:spacing w:before="240"/>
        <w:rPr>
          <w:rFonts w:eastAsia="Times New Roman" w:cs="Times New Roman"/>
          <w:sz w:val="26"/>
          <w:szCs w:val="26"/>
          <w:lang w:val="en-US"/>
        </w:rPr>
      </w:pPr>
      <w:bookmarkStart w:id="3871" w:name="_Toc18613058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35</w:t>
      </w:r>
      <w:r>
        <w:fldChar w:fldCharType="end"/>
      </w:r>
      <w:r>
        <w:rPr>
          <w:lang w:val="en-US"/>
        </w:rPr>
        <w:t xml:space="preserve"> Kịch bản người bán nhập hàng</w:t>
      </w:r>
      <w:bookmarkEnd w:id="3871"/>
    </w:p>
    <w:p w14:paraId="527D639D" w14:textId="1A4431AC" w:rsidR="007569A2" w:rsidRPr="007C6909" w:rsidRDefault="00AC54A5" w:rsidP="00C60A20">
      <w:pPr>
        <w:pStyle w:val="ListParagraph"/>
        <w:numPr>
          <w:ilvl w:val="0"/>
          <w:numId w:val="127"/>
        </w:numPr>
        <w:spacing w:line="360" w:lineRule="auto"/>
        <w:rPr>
          <w:rFonts w:ascii="Times New Roman" w:hAnsi="Times New Roman" w:cs="Times New Roman"/>
          <w:b/>
          <w:sz w:val="24"/>
          <w:szCs w:val="24"/>
          <w:lang w:val="en-US"/>
        </w:rPr>
      </w:pPr>
      <w:r w:rsidRPr="007C6909">
        <w:rPr>
          <w:rFonts w:ascii="Times New Roman" w:hAnsi="Times New Roman" w:cs="Times New Roman"/>
          <w:b/>
          <w:sz w:val="24"/>
          <w:szCs w:val="24"/>
          <w:lang w:val="en-US"/>
        </w:rPr>
        <w:t xml:space="preserve">Chức năng Quản lý </w:t>
      </w:r>
      <w:r w:rsidR="00980C1E" w:rsidRPr="007C6909">
        <w:rPr>
          <w:rFonts w:ascii="Times New Roman" w:hAnsi="Times New Roman" w:cs="Times New Roman"/>
          <w:b/>
          <w:bCs/>
          <w:sz w:val="24"/>
          <w:szCs w:val="24"/>
          <w:lang w:val="en-US"/>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52CBB7" w14:textId="0D133FF9" w:rsidR="00980C1E" w:rsidRPr="007C6909" w:rsidRDefault="00980C1E"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72D40C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EA575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7C6909" w:rsidRDefault="00980C1E"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12E53C7" w14:textId="15AF0D44" w:rsidR="00980C1E" w:rsidRPr="007C6909" w:rsidRDefault="00980C1E" w:rsidP="0020797E">
            <w:pPr>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Người bán </w:t>
            </w:r>
            <w:r w:rsidR="00570DB9" w:rsidRPr="007C6909">
              <w:rPr>
                <w:rFonts w:ascii="Times New Roman" w:eastAsia="Times New Roman" w:hAnsi="Times New Roman" w:cs="Times New Roman"/>
                <w:sz w:val="24"/>
                <w:szCs w:val="24"/>
                <w:lang w:val="en-US"/>
              </w:rPr>
              <w:t xml:space="preserve">thêm nhà cung cấp </w:t>
            </w:r>
            <w:r w:rsidR="00D37A33" w:rsidRPr="007C6909">
              <w:rPr>
                <w:rFonts w:ascii="Times New Roman" w:eastAsia="Times New Roman" w:hAnsi="Times New Roman" w:cs="Times New Roman"/>
                <w:sz w:val="24"/>
                <w:szCs w:val="24"/>
                <w:lang w:val="en-US"/>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7C6909" w:rsidRDefault="00980C1E"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BB5BBCE"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25F293AC" w14:textId="17A7C8BF"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Pr="007C6909">
              <w:rPr>
                <w:rFonts w:ascii="Times New Roman" w:eastAsia="Times New Roman" w:hAnsi="Times New Roman" w:cs="Times New Roman"/>
                <w:sz w:val="24"/>
                <w:szCs w:val="24"/>
                <w:lang w:val="en-US"/>
              </w:rPr>
              <w:t xml:space="preserve">Quản lý </w:t>
            </w:r>
            <w:r w:rsidR="004D72FF" w:rsidRPr="007C6909">
              <w:rPr>
                <w:rFonts w:ascii="Times New Roman" w:eastAsia="Times New Roman" w:hAnsi="Times New Roman" w:cs="Times New Roman"/>
                <w:sz w:val="24"/>
                <w:szCs w:val="24"/>
                <w:lang w:val="en-US"/>
              </w:rPr>
              <w:t>nhà cung cấp</w:t>
            </w:r>
          </w:p>
          <w:p w14:paraId="6617EC0C" w14:textId="6982D586"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thị ra giao diện danh sách nhữ</w:t>
            </w:r>
            <w:r w:rsidR="007D3A12" w:rsidRPr="007C6909">
              <w:rPr>
                <w:rFonts w:ascii="Times New Roman" w:eastAsia="Times New Roman" w:hAnsi="Times New Roman" w:cs="Times New Roman"/>
                <w:sz w:val="24"/>
                <w:szCs w:val="24"/>
                <w:lang w:val="en-US"/>
              </w:rPr>
              <w:t xml:space="preserve">ng nhà cung cấp </w:t>
            </w:r>
          </w:p>
          <w:p w14:paraId="3EC77BE6" w14:textId="03893D0B"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w:t>
            </w:r>
            <w:r w:rsidR="007D3A12" w:rsidRPr="007C6909">
              <w:rPr>
                <w:rFonts w:ascii="Times New Roman" w:eastAsia="Times New Roman" w:hAnsi="Times New Roman" w:cs="Times New Roman"/>
                <w:sz w:val="24"/>
                <w:szCs w:val="24"/>
                <w:lang w:val="en-US"/>
              </w:rPr>
              <w:t xml:space="preserve"> mới</w:t>
            </w:r>
          </w:p>
          <w:p w14:paraId="05E903D8" w14:textId="15F8EC2C"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 xml:space="preserve">Hệ thống hiển thị giao diện </w:t>
            </w:r>
            <w:r w:rsidR="007D3A12" w:rsidRPr="007C6909">
              <w:rPr>
                <w:rFonts w:ascii="Times New Roman" w:eastAsia="Times New Roman" w:hAnsi="Times New Roman" w:cs="Times New Roman"/>
                <w:sz w:val="24"/>
                <w:szCs w:val="24"/>
                <w:lang w:val="en-US"/>
              </w:rPr>
              <w:t>thêm mới nhà cung cấp</w:t>
            </w:r>
            <w:r w:rsidRPr="007C6909">
              <w:rPr>
                <w:rFonts w:ascii="Times New Roman" w:eastAsia="Times New Roman" w:hAnsi="Times New Roman" w:cs="Times New Roman"/>
                <w:sz w:val="24"/>
                <w:szCs w:val="24"/>
                <w:lang w:val="en-US"/>
              </w:rPr>
              <w:t xml:space="preserve"> </w:t>
            </w:r>
          </w:p>
          <w:p w14:paraId="57452E6A"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điền đầy đủ thông tin vào và bấm OK</w:t>
            </w:r>
          </w:p>
          <w:p w14:paraId="14127426" w14:textId="7909A09D"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giao diện thông báo </w:t>
            </w:r>
            <w:r w:rsidR="009241C3" w:rsidRPr="007C6909">
              <w:rPr>
                <w:rFonts w:ascii="Times New Roman" w:eastAsia="Times New Roman" w:hAnsi="Times New Roman" w:cs="Times New Roman"/>
                <w:sz w:val="24"/>
                <w:szCs w:val="24"/>
                <w:lang w:val="en-US"/>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Pr="007C6909" w:rsidRDefault="00980C1E" w:rsidP="0020797E">
            <w:pPr>
              <w:widowControl w:val="0"/>
              <w:ind w:left="94"/>
              <w:rPr>
                <w:del w:id="3872" w:author="Việt Lương" w:date="2024-12-26T21:10:00Z" w16du:dateUtc="2024-12-26T14:10: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3F66E955" w14:textId="7F45AE1A" w:rsidR="00980C1E" w:rsidRPr="007C6909" w:rsidRDefault="00980C1E" w:rsidP="009241C3">
            <w:pPr>
              <w:widowControl w:val="0"/>
              <w:ind w:left="94"/>
              <w:rPr>
                <w:rFonts w:ascii="Times New Roman" w:eastAsia="Times New Roman" w:hAnsi="Times New Roman" w:cs="Times New Roman"/>
                <w:sz w:val="24"/>
                <w:szCs w:val="24"/>
                <w:lang w:val="en-US"/>
              </w:rPr>
            </w:pPr>
            <w:del w:id="3873" w:author="Việt Lương" w:date="2024-12-26T21:10:00Z" w16du:dateUtc="2024-12-26T14:10:00Z">
              <w:r w:rsidRPr="007C6909">
                <w:rPr>
                  <w:rFonts w:ascii="Times New Roman" w:eastAsia="Times New Roman" w:hAnsi="Times New Roman" w:cs="Times New Roman"/>
                  <w:sz w:val="24"/>
                  <w:szCs w:val="24"/>
                  <w:lang w:val="en-US"/>
                </w:rPr>
                <w:delText xml:space="preserve">    </w:delText>
              </w:r>
            </w:del>
          </w:p>
        </w:tc>
      </w:tr>
    </w:tbl>
    <w:p w14:paraId="3C8EC45C" w14:textId="77777777" w:rsidR="007569A2" w:rsidRPr="007C6909" w:rsidRDefault="007569A2" w:rsidP="007C6909">
      <w:pPr>
        <w:rPr>
          <w:lang w:val="en-US"/>
        </w:rPr>
      </w:pPr>
    </w:p>
    <w:p w14:paraId="326DC100" w14:textId="7CBC80D3" w:rsidR="007569A2" w:rsidRPr="007C6909" w:rsidRDefault="00115DF8" w:rsidP="007C6909">
      <w:pPr>
        <w:pStyle w:val="Caption"/>
        <w:rPr>
          <w:rFonts w:eastAsia="Times New Roman" w:cs="Times New Roman"/>
          <w:sz w:val="26"/>
          <w:szCs w:val="26"/>
          <w:lang w:val="en-US"/>
        </w:rPr>
      </w:pPr>
      <w:bookmarkStart w:id="3874" w:name="_Toc18613058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36</w:t>
      </w:r>
      <w:r>
        <w:fldChar w:fldCharType="end"/>
      </w:r>
      <w:r>
        <w:rPr>
          <w:lang w:val="en-US"/>
        </w:rPr>
        <w:t xml:space="preserve"> Kịch bản người bán thêm nhà cung cấp</w:t>
      </w:r>
      <w:bookmarkEnd w:id="3874"/>
      <w:r>
        <w:rPr>
          <w:lang w:val="en-US"/>
        </w:rPr>
        <w:t xml:space="preserve"> </w:t>
      </w:r>
    </w:p>
    <w:p w14:paraId="0A821549" w14:textId="77777777" w:rsidR="007569A2" w:rsidRDefault="007569A2" w:rsidP="00C60A20">
      <w:pPr>
        <w:pStyle w:val="ListParagraph"/>
      </w:pPr>
      <w:bookmarkStart w:id="3875" w:name="_qpioi3qn2yo2" w:colFirst="0" w:colLast="0"/>
      <w:bookmarkEnd w:id="3875"/>
    </w:p>
    <w:p w14:paraId="0AB72B97" w14:textId="77777777" w:rsidR="007569A2" w:rsidRDefault="00CE686F" w:rsidP="0053380D">
      <w:pPr>
        <w:pStyle w:val="Heading2"/>
      </w:pPr>
      <w:bookmarkStart w:id="3876" w:name="_Toc185954684"/>
      <w:bookmarkStart w:id="3877" w:name="_Toc185955158"/>
      <w:bookmarkStart w:id="3878" w:name="_Toc186130308"/>
      <w:r>
        <w:t>2.2 Thiết kế hệ thống</w:t>
      </w:r>
      <w:bookmarkEnd w:id="3876"/>
      <w:bookmarkEnd w:id="3877"/>
      <w:bookmarkEnd w:id="3878"/>
      <w:r>
        <w:t xml:space="preserve"> </w:t>
      </w:r>
    </w:p>
    <w:p w14:paraId="30BED4EF" w14:textId="77777777" w:rsidR="007569A2" w:rsidRDefault="00CE686F" w:rsidP="0053380D">
      <w:pPr>
        <w:pStyle w:val="Heading3"/>
        <w:spacing w:after="120"/>
        <w:pPrChange w:id="3879" w:author="Việt Lương" w:date="2024-12-26T18:41:00Z" w16du:dateUtc="2024-12-26T11:41:00Z">
          <w:pPr>
            <w:pStyle w:val="Heading3"/>
          </w:pPr>
        </w:pPrChange>
      </w:pPr>
      <w:bookmarkStart w:id="3880" w:name="_Toc185954685"/>
      <w:bookmarkStart w:id="3881" w:name="_Toc185955159"/>
      <w:bookmarkStart w:id="3882" w:name="_Toc186130309"/>
      <w:r>
        <w:t>2.2.1 Thiết kế các mô hình thông tin tuần tự của hệ thống</w:t>
      </w:r>
      <w:bookmarkEnd w:id="3880"/>
      <w:bookmarkEnd w:id="3881"/>
      <w:bookmarkEnd w:id="3882"/>
      <w:r>
        <w:t xml:space="preserve"> </w:t>
      </w:r>
    </w:p>
    <w:p w14:paraId="4354E696" w14:textId="14A96C42" w:rsidR="007569A2" w:rsidRPr="007C6909" w:rsidRDefault="00C17A35" w:rsidP="0053380D">
      <w:pPr>
        <w:pStyle w:val="ListParagraph"/>
        <w:numPr>
          <w:ilvl w:val="0"/>
          <w:numId w:val="191"/>
        </w:numPr>
        <w:spacing w:after="120"/>
        <w:ind w:left="426"/>
        <w:rPr>
          <w:rFonts w:cs="Times New Roman"/>
          <w:sz w:val="24"/>
          <w:szCs w:val="24"/>
        </w:rPr>
        <w:pPrChange w:id="3883" w:author="Việt Lương" w:date="2024-12-26T18:41:00Z" w16du:dateUtc="2024-12-26T11:41:00Z">
          <w:pPr>
            <w:pStyle w:val="ListParagraph"/>
            <w:numPr>
              <w:numId w:val="191"/>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sz w:val="24"/>
          <w:szCs w:val="24"/>
        </w:rPr>
        <w:t>Tìm kiếm sản phẩm</w:t>
      </w:r>
      <w:r w:rsidRPr="007C6909">
        <w:rPr>
          <w:rFonts w:ascii="Times New Roman" w:hAnsi="Times New Roman" w:cs="Times New Roman"/>
          <w:sz w:val="24"/>
          <w:szCs w:val="24"/>
          <w:lang w:val="vi-VN"/>
        </w:rPr>
        <w:t xml:space="preserve"> “</w:t>
      </w:r>
    </w:p>
    <w:p w14:paraId="5DCF55F6" w14:textId="15F1BB5A" w:rsidR="00AD36A4" w:rsidRDefault="00E629EF" w:rsidP="0053380D">
      <w:pPr>
        <w:spacing w:after="120"/>
        <w:rPr>
          <w:lang w:val="en-US"/>
        </w:rPr>
        <w:pPrChange w:id="3884" w:author="Việt Lương" w:date="2024-12-26T18:41:00Z" w16du:dateUtc="2024-12-26T11:41:00Z">
          <w:pPr/>
        </w:pPrChange>
      </w:pPr>
      <w:bookmarkStart w:id="3885" w:name="_Toc186027543"/>
      <w:bookmarkStart w:id="3886" w:name="_Toc186027702"/>
      <w:r w:rsidRPr="00E629EF">
        <w:rPr>
          <w:noProof/>
          <w:lang w:val="en-US"/>
        </w:rPr>
        <w:drawing>
          <wp:inline distT="0" distB="0" distL="0" distR="0" wp14:anchorId="44FA88C6" wp14:editId="5F95F943">
            <wp:extent cx="5733415" cy="2291715"/>
            <wp:effectExtent l="0" t="0" r="635" b="0"/>
            <wp:docPr id="1490085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5375" name="Picture 1" descr="A diagram of a diagram&#10;&#10;Description automatically generated"/>
                    <pic:cNvPicPr/>
                  </pic:nvPicPr>
                  <pic:blipFill>
                    <a:blip r:embed="rId41"/>
                    <a:stretch>
                      <a:fillRect/>
                    </a:stretch>
                  </pic:blipFill>
                  <pic:spPr>
                    <a:xfrm>
                      <a:off x="0" y="0"/>
                      <a:ext cx="5733415" cy="2291715"/>
                    </a:xfrm>
                    <a:prstGeom prst="rect">
                      <a:avLst/>
                    </a:prstGeom>
                  </pic:spPr>
                </pic:pic>
              </a:graphicData>
            </a:graphic>
          </wp:inline>
        </w:drawing>
      </w:r>
    </w:p>
    <w:p w14:paraId="5BAD3425" w14:textId="49C87354" w:rsidR="007569A2" w:rsidRDefault="001A024E" w:rsidP="0053380D">
      <w:pPr>
        <w:pStyle w:val="Caption"/>
        <w:spacing w:before="240" w:after="120"/>
        <w:rPr>
          <w:lang w:val="en-US"/>
        </w:rPr>
        <w:pPrChange w:id="3887" w:author="Việt Lương" w:date="2024-12-26T18:41:00Z" w16du:dateUtc="2024-12-26T11:41:00Z">
          <w:pPr>
            <w:pStyle w:val="Caption"/>
            <w:spacing w:before="240"/>
          </w:pPr>
        </w:pPrChange>
      </w:pPr>
      <w:bookmarkStart w:id="3888" w:name="_Toc186028058"/>
      <w:bookmarkStart w:id="3889" w:name="_Toc18613077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20</w:t>
      </w:r>
      <w:r w:rsidR="00A151F2">
        <w:fldChar w:fldCharType="end"/>
      </w:r>
      <w:r>
        <w:rPr>
          <w:lang w:val="en-US"/>
        </w:rPr>
        <w:t xml:space="preserve"> </w:t>
      </w:r>
      <w:r w:rsidR="009E088B">
        <w:rPr>
          <w:lang w:val="en-US"/>
        </w:rPr>
        <w:t>Biểu đồ tuần tự</w:t>
      </w:r>
      <w:r w:rsidR="00C23062">
        <w:rPr>
          <w:lang w:val="en-US"/>
        </w:rPr>
        <w:t xml:space="preserve"> chức năng</w:t>
      </w:r>
      <w:r w:rsidR="009E088B">
        <w:rPr>
          <w:lang w:val="en-US"/>
        </w:rPr>
        <w:t xml:space="preserve"> tìm kiếm sản phẩm</w:t>
      </w:r>
      <w:bookmarkEnd w:id="3885"/>
      <w:bookmarkEnd w:id="3886"/>
      <w:bookmarkEnd w:id="3888"/>
      <w:r w:rsidR="00E629EF">
        <w:rPr>
          <w:lang w:val="en-US"/>
        </w:rPr>
        <w:t xml:space="preserve"> </w:t>
      </w:r>
      <w:r w:rsidR="006213C8">
        <w:rPr>
          <w:lang w:val="en-US"/>
        </w:rPr>
        <w:t>theo từ khóa</w:t>
      </w:r>
      <w:bookmarkEnd w:id="3889"/>
    </w:p>
    <w:p w14:paraId="4BE5E9B9" w14:textId="713BA24B" w:rsidR="00870106" w:rsidRPr="00870106" w:rsidRDefault="001852E3" w:rsidP="0053380D">
      <w:pPr>
        <w:spacing w:after="120"/>
        <w:rPr>
          <w:lang w:val="en-US"/>
        </w:rPr>
        <w:pPrChange w:id="3890" w:author="Việt Lương" w:date="2024-12-26T18:41:00Z" w16du:dateUtc="2024-12-26T11:41:00Z">
          <w:pPr/>
        </w:pPrChange>
      </w:pPr>
      <w:r w:rsidRPr="001852E3">
        <w:rPr>
          <w:noProof/>
          <w:lang w:val="en-US"/>
        </w:rPr>
        <w:drawing>
          <wp:inline distT="0" distB="0" distL="0" distR="0" wp14:anchorId="6AF58280" wp14:editId="059E9021">
            <wp:extent cx="5733415" cy="3218180"/>
            <wp:effectExtent l="0" t="0" r="635" b="1270"/>
            <wp:docPr id="1819251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823" name="Picture 1" descr="A diagram of a diagram&#10;&#10;Description automatically generated"/>
                    <pic:cNvPicPr/>
                  </pic:nvPicPr>
                  <pic:blipFill>
                    <a:blip r:embed="rId42"/>
                    <a:stretch>
                      <a:fillRect/>
                    </a:stretch>
                  </pic:blipFill>
                  <pic:spPr>
                    <a:xfrm>
                      <a:off x="0" y="0"/>
                      <a:ext cx="5733415" cy="3218180"/>
                    </a:xfrm>
                    <a:prstGeom prst="rect">
                      <a:avLst/>
                    </a:prstGeom>
                  </pic:spPr>
                </pic:pic>
              </a:graphicData>
            </a:graphic>
          </wp:inline>
        </w:drawing>
      </w:r>
    </w:p>
    <w:p w14:paraId="321748A3" w14:textId="3D3229E3" w:rsidR="00E629EF" w:rsidRPr="006213C8" w:rsidRDefault="006213C8" w:rsidP="0053380D">
      <w:pPr>
        <w:pStyle w:val="Caption"/>
        <w:spacing w:after="120"/>
        <w:rPr>
          <w:lang w:val="en-US"/>
        </w:rPr>
        <w:pPrChange w:id="3891" w:author="Việt Lương" w:date="2024-12-26T18:41:00Z" w16du:dateUtc="2024-12-26T11:41:00Z">
          <w:pPr>
            <w:pStyle w:val="Caption"/>
          </w:pPr>
        </w:pPrChange>
      </w:pPr>
      <w:bookmarkStart w:id="3892" w:name="_Toc18613078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21</w:t>
      </w:r>
      <w:r w:rsidR="00A151F2">
        <w:fldChar w:fldCharType="end"/>
      </w:r>
      <w:r>
        <w:rPr>
          <w:lang w:val="en-US"/>
        </w:rPr>
        <w:t xml:space="preserve"> Biểu đồ tuần tự chức năng tìm kiếm sản phẩm theo bộ lọc</w:t>
      </w:r>
      <w:bookmarkEnd w:id="3892"/>
    </w:p>
    <w:p w14:paraId="407305FF" w14:textId="4B2D9C36" w:rsidR="00E629EF" w:rsidDel="0053380D" w:rsidRDefault="00E629EF" w:rsidP="0053380D">
      <w:pPr>
        <w:spacing w:after="120"/>
        <w:rPr>
          <w:del w:id="3893" w:author="Việt Lương" w:date="2024-12-26T18:41:00Z" w16du:dateUtc="2024-12-26T11:41:00Z"/>
          <w:lang w:val="en-US"/>
        </w:rPr>
        <w:pPrChange w:id="3894" w:author="Việt Lương" w:date="2024-12-26T18:41:00Z" w16du:dateUtc="2024-12-26T11:41:00Z">
          <w:pPr/>
        </w:pPrChange>
      </w:pPr>
    </w:p>
    <w:p w14:paraId="2242EE58" w14:textId="77777777" w:rsidR="00650935" w:rsidRPr="007C6909" w:rsidDel="0053380D" w:rsidRDefault="00650935" w:rsidP="0053380D">
      <w:pPr>
        <w:spacing w:after="120"/>
        <w:rPr>
          <w:del w:id="3895" w:author="Việt Lương" w:date="2024-12-26T18:41:00Z" w16du:dateUtc="2024-12-26T11:41:00Z"/>
          <w:lang w:val="en-US"/>
        </w:rPr>
        <w:pPrChange w:id="3896" w:author="Việt Lương" w:date="2024-12-26T18:41:00Z" w16du:dateUtc="2024-12-26T11:41:00Z">
          <w:pPr/>
        </w:pPrChange>
      </w:pPr>
    </w:p>
    <w:p w14:paraId="0AD13EA4" w14:textId="42AAEBCE" w:rsidR="007569A2" w:rsidRPr="007C6909" w:rsidRDefault="00C17A35" w:rsidP="0053380D">
      <w:pPr>
        <w:pStyle w:val="ListParagraph"/>
        <w:numPr>
          <w:ilvl w:val="0"/>
          <w:numId w:val="192"/>
        </w:numPr>
        <w:spacing w:after="120"/>
        <w:ind w:left="426"/>
        <w:rPr>
          <w:rFonts w:cs="Times New Roman"/>
          <w:sz w:val="24"/>
          <w:szCs w:val="24"/>
        </w:rPr>
        <w:pPrChange w:id="3897" w:author="Việt Lương" w:date="2024-12-26T18:41:00Z" w16du:dateUtc="2024-12-26T11:41:00Z">
          <w:pPr>
            <w:pStyle w:val="ListParagraph"/>
            <w:numPr>
              <w:numId w:val="192"/>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bCs/>
          <w:sz w:val="24"/>
          <w:szCs w:val="24"/>
          <w:lang w:val="vi-VN"/>
        </w:rPr>
        <w:t xml:space="preserve"> </w:t>
      </w:r>
      <w:r w:rsidR="00CE686F" w:rsidRPr="007C6909">
        <w:rPr>
          <w:rFonts w:ascii="Times New Roman" w:hAnsi="Times New Roman" w:cs="Times New Roman"/>
          <w:b/>
          <w:sz w:val="24"/>
          <w:szCs w:val="24"/>
        </w:rPr>
        <w:t>Đăng nhập</w:t>
      </w:r>
      <w:r w:rsidRPr="007C6909">
        <w:rPr>
          <w:rFonts w:ascii="Times New Roman" w:hAnsi="Times New Roman" w:cs="Times New Roman"/>
          <w:b/>
          <w:bCs/>
          <w:sz w:val="24"/>
          <w:szCs w:val="24"/>
          <w:lang w:val="vi-VN"/>
        </w:rPr>
        <w:t xml:space="preserve"> “</w:t>
      </w:r>
    </w:p>
    <w:p w14:paraId="0C7D08AC" w14:textId="29FD472B" w:rsidR="007569A2" w:rsidRDefault="002238B7" w:rsidP="0053380D">
      <w:pPr>
        <w:spacing w:after="120"/>
        <w:rPr>
          <w:sz w:val="28"/>
          <w:szCs w:val="28"/>
        </w:rPr>
        <w:pPrChange w:id="3898" w:author="Việt Lương" w:date="2024-12-26T18:41:00Z" w16du:dateUtc="2024-12-26T11:41:00Z">
          <w:pPr/>
        </w:pPrChange>
      </w:pPr>
      <w:r w:rsidRPr="002238B7">
        <w:rPr>
          <w:noProof/>
        </w:rPr>
        <w:t xml:space="preserve"> </w:t>
      </w:r>
      <w:r w:rsidRPr="002238B7">
        <w:rPr>
          <w:noProof/>
          <w:sz w:val="28"/>
          <w:szCs w:val="28"/>
        </w:rPr>
        <w:drawing>
          <wp:inline distT="0" distB="0" distL="0" distR="0" wp14:anchorId="3B2B4AB5" wp14:editId="564B4454">
            <wp:extent cx="5733415" cy="2403475"/>
            <wp:effectExtent l="0" t="0" r="635" b="0"/>
            <wp:docPr id="8037986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8635" name="Picture 1" descr="A diagram of a project&#10;&#10;Description automatically generated"/>
                    <pic:cNvPicPr/>
                  </pic:nvPicPr>
                  <pic:blipFill>
                    <a:blip r:embed="rId43"/>
                    <a:stretch>
                      <a:fillRect/>
                    </a:stretch>
                  </pic:blipFill>
                  <pic:spPr>
                    <a:xfrm>
                      <a:off x="0" y="0"/>
                      <a:ext cx="5733415" cy="2403475"/>
                    </a:xfrm>
                    <a:prstGeom prst="rect">
                      <a:avLst/>
                    </a:prstGeom>
                  </pic:spPr>
                </pic:pic>
              </a:graphicData>
            </a:graphic>
          </wp:inline>
        </w:drawing>
      </w:r>
    </w:p>
    <w:p w14:paraId="37A31054" w14:textId="0B40B761" w:rsidR="007569A2" w:rsidRDefault="009E088B" w:rsidP="0053380D">
      <w:pPr>
        <w:pStyle w:val="Caption"/>
        <w:spacing w:before="240" w:after="120"/>
        <w:rPr>
          <w:lang w:val="en-US"/>
        </w:rPr>
        <w:pPrChange w:id="3899" w:author="Việt Lương" w:date="2024-12-26T18:41:00Z" w16du:dateUtc="2024-12-26T11:41:00Z">
          <w:pPr>
            <w:pStyle w:val="Caption"/>
            <w:spacing w:before="240"/>
          </w:pPr>
        </w:pPrChange>
      </w:pPr>
      <w:bookmarkStart w:id="3900" w:name="_Toc186027544"/>
      <w:bookmarkStart w:id="3901" w:name="_Toc186027703"/>
      <w:bookmarkStart w:id="3902" w:name="_Toc186028059"/>
      <w:bookmarkStart w:id="3903" w:name="_Toc18613078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22</w:t>
      </w:r>
      <w:r w:rsidR="00A151F2">
        <w:fldChar w:fldCharType="end"/>
      </w:r>
      <w:r>
        <w:rPr>
          <w:lang w:val="en-US"/>
        </w:rPr>
        <w:t xml:space="preserve"> Biểu đồ tuần tự</w:t>
      </w:r>
      <w:r w:rsidR="00C23062">
        <w:rPr>
          <w:lang w:val="en-US"/>
        </w:rPr>
        <w:t xml:space="preserve"> chức năng</w:t>
      </w:r>
      <w:r>
        <w:rPr>
          <w:lang w:val="en-US"/>
        </w:rPr>
        <w:t xml:space="preserve"> đăng nhập</w:t>
      </w:r>
      <w:bookmarkEnd w:id="3900"/>
      <w:bookmarkEnd w:id="3901"/>
      <w:bookmarkEnd w:id="3902"/>
      <w:bookmarkEnd w:id="3903"/>
    </w:p>
    <w:p w14:paraId="4A5339C3" w14:textId="708C6B6C" w:rsidR="00F617C6" w:rsidRPr="007C6909" w:rsidRDefault="00F617C6" w:rsidP="0053380D">
      <w:pPr>
        <w:pStyle w:val="Caption"/>
        <w:spacing w:after="120"/>
        <w:rPr>
          <w:lang w:val="en-US"/>
        </w:rPr>
        <w:pPrChange w:id="3904" w:author="Việt Lương" w:date="2024-12-26T18:41:00Z" w16du:dateUtc="2024-12-26T11:41:00Z">
          <w:pPr>
            <w:pStyle w:val="Caption"/>
          </w:pPr>
        </w:pPrChange>
      </w:pPr>
    </w:p>
    <w:p w14:paraId="3A9EF079" w14:textId="77777777" w:rsidR="009F122F" w:rsidDel="0053380D" w:rsidRDefault="009F122F" w:rsidP="0053380D">
      <w:pPr>
        <w:spacing w:after="120"/>
        <w:rPr>
          <w:del w:id="3905" w:author="Việt Lương" w:date="2024-12-26T18:42:00Z" w16du:dateUtc="2024-12-26T11:42:00Z"/>
          <w:lang w:val="vi-VN"/>
        </w:rPr>
        <w:pPrChange w:id="3906" w:author="Việt Lương" w:date="2024-12-26T18:41:00Z" w16du:dateUtc="2024-12-26T11:41:00Z">
          <w:pPr/>
        </w:pPrChange>
      </w:pPr>
    </w:p>
    <w:p w14:paraId="5F51E5FC" w14:textId="52C1A71E" w:rsidR="009F122F" w:rsidRPr="007C6909" w:rsidDel="0053380D" w:rsidRDefault="00C17A35" w:rsidP="0053380D">
      <w:pPr>
        <w:pStyle w:val="ListParagraph"/>
        <w:numPr>
          <w:ilvl w:val="0"/>
          <w:numId w:val="193"/>
        </w:numPr>
        <w:spacing w:after="120"/>
        <w:ind w:left="426"/>
        <w:rPr>
          <w:del w:id="3907" w:author="Việt Lương" w:date="2024-12-26T18:42:00Z" w16du:dateUtc="2024-12-26T11:42:00Z"/>
          <w:rFonts w:ascii="Times New Roman" w:hAnsi="Times New Roman" w:cs="Times New Roman"/>
          <w:b/>
          <w:sz w:val="24"/>
          <w:szCs w:val="24"/>
          <w:lang w:val="vi-VN"/>
        </w:rPr>
        <w:pPrChange w:id="3908" w:author="Việt Lương" w:date="2024-12-26T18:41:00Z" w16du:dateUtc="2024-12-26T11:41:00Z">
          <w:pPr>
            <w:pStyle w:val="ListParagraph"/>
            <w:numPr>
              <w:numId w:val="193"/>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CE686F" w:rsidRPr="007C6909">
        <w:rPr>
          <w:rFonts w:ascii="Times New Roman" w:hAnsi="Times New Roman" w:cs="Times New Roman"/>
          <w:b/>
          <w:sz w:val="24"/>
          <w:szCs w:val="24"/>
        </w:rPr>
        <w:t>Đăng ký</w:t>
      </w:r>
      <w:r w:rsidRPr="007C6909">
        <w:rPr>
          <w:rFonts w:ascii="Times New Roman" w:hAnsi="Times New Roman" w:cs="Times New Roman"/>
          <w:b/>
          <w:bCs/>
          <w:sz w:val="24"/>
          <w:szCs w:val="24"/>
          <w:lang w:val="vi-VN"/>
        </w:rPr>
        <w:t xml:space="preserve"> “</w:t>
      </w:r>
    </w:p>
    <w:p w14:paraId="0DCE0A5E" w14:textId="77777777" w:rsidR="009F122F" w:rsidRPr="0053380D" w:rsidRDefault="009F122F" w:rsidP="0053380D">
      <w:pPr>
        <w:pStyle w:val="ListParagraph"/>
        <w:numPr>
          <w:ilvl w:val="0"/>
          <w:numId w:val="193"/>
        </w:numPr>
        <w:spacing w:after="120"/>
        <w:ind w:left="426"/>
        <w:rPr>
          <w:lang w:val="en-US"/>
          <w:rPrChange w:id="3909" w:author="Việt Lương" w:date="2024-12-26T18:42:00Z" w16du:dateUtc="2024-12-26T11:42:00Z">
            <w:rPr>
              <w:lang w:val="vi-VN"/>
            </w:rPr>
          </w:rPrChange>
        </w:rPr>
        <w:pPrChange w:id="3910" w:author="Việt Lương" w:date="2024-12-26T18:41:00Z" w16du:dateUtc="2024-12-26T11:41:00Z">
          <w:pPr/>
        </w:pPrChange>
      </w:pPr>
    </w:p>
    <w:p w14:paraId="5F5D4786" w14:textId="749FF471" w:rsidR="00AD36A4" w:rsidRDefault="00CE686F" w:rsidP="0053380D">
      <w:pPr>
        <w:spacing w:after="120"/>
        <w:rPr>
          <w:lang w:val="en-US"/>
        </w:rPr>
        <w:pPrChange w:id="3911" w:author="Việt Lương" w:date="2024-12-26T18:41:00Z" w16du:dateUtc="2024-12-26T11:41:00Z">
          <w:pPr/>
        </w:pPrChange>
      </w:pPr>
      <w:r>
        <w:br/>
      </w:r>
      <w:bookmarkStart w:id="3912" w:name="_Toc186027545"/>
      <w:bookmarkStart w:id="3913" w:name="_Toc186027704"/>
      <w:del w:id="3914" w:author="Việt Lương" w:date="2024-12-26T18:42:00Z" w16du:dateUtc="2024-12-26T11:42:00Z">
        <w:r w:rsidR="00C74605" w:rsidRPr="00C74605" w:rsidDel="0053380D">
          <w:rPr>
            <w:noProof/>
          </w:rPr>
          <w:delText xml:space="preserve"> </w:delText>
        </w:r>
      </w:del>
      <w:r w:rsidR="00C74605" w:rsidRPr="00C74605">
        <w:rPr>
          <w:noProof/>
          <w:lang w:val="en-US"/>
        </w:rPr>
        <w:drawing>
          <wp:inline distT="0" distB="0" distL="0" distR="0" wp14:anchorId="53D2A546" wp14:editId="2D555C8C">
            <wp:extent cx="5733415" cy="4051300"/>
            <wp:effectExtent l="0" t="0" r="635" b="6350"/>
            <wp:docPr id="16417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9943" name=""/>
                    <pic:cNvPicPr/>
                  </pic:nvPicPr>
                  <pic:blipFill>
                    <a:blip r:embed="rId44"/>
                    <a:stretch>
                      <a:fillRect/>
                    </a:stretch>
                  </pic:blipFill>
                  <pic:spPr>
                    <a:xfrm>
                      <a:off x="0" y="0"/>
                      <a:ext cx="5733415" cy="4051300"/>
                    </a:xfrm>
                    <a:prstGeom prst="rect">
                      <a:avLst/>
                    </a:prstGeom>
                  </pic:spPr>
                </pic:pic>
              </a:graphicData>
            </a:graphic>
          </wp:inline>
        </w:drawing>
      </w:r>
    </w:p>
    <w:p w14:paraId="574FCADA" w14:textId="0D4CF9F0" w:rsidR="007569A2" w:rsidRPr="007C6909" w:rsidRDefault="009E088B" w:rsidP="0053380D">
      <w:pPr>
        <w:pStyle w:val="Caption"/>
        <w:spacing w:after="120"/>
        <w:rPr>
          <w:lang w:val="en-US"/>
        </w:rPr>
        <w:pPrChange w:id="3915" w:author="Việt Lương" w:date="2024-12-26T18:41:00Z" w16du:dateUtc="2024-12-26T11:41:00Z">
          <w:pPr>
            <w:pStyle w:val="Caption"/>
          </w:pPr>
        </w:pPrChange>
      </w:pPr>
      <w:bookmarkStart w:id="3916" w:name="_Toc186028060"/>
      <w:bookmarkStart w:id="3917" w:name="_Toc18613078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23</w:t>
      </w:r>
      <w:r w:rsidR="00A151F2">
        <w:fldChar w:fldCharType="end"/>
      </w:r>
      <w:r>
        <w:rPr>
          <w:lang w:val="en-US"/>
        </w:rPr>
        <w:t xml:space="preserve"> Biểu đồ tuần tự</w:t>
      </w:r>
      <w:r w:rsidR="00C23062">
        <w:rPr>
          <w:lang w:val="en-US"/>
        </w:rPr>
        <w:t xml:space="preserve"> chức năng</w:t>
      </w:r>
      <w:r>
        <w:rPr>
          <w:lang w:val="en-US"/>
        </w:rPr>
        <w:t xml:space="preserve"> đăng ký</w:t>
      </w:r>
      <w:bookmarkEnd w:id="3912"/>
      <w:bookmarkEnd w:id="3913"/>
      <w:bookmarkEnd w:id="3916"/>
      <w:bookmarkEnd w:id="3917"/>
      <w:r>
        <w:rPr>
          <w:lang w:val="en-US"/>
        </w:rPr>
        <w:t xml:space="preserve"> </w:t>
      </w:r>
    </w:p>
    <w:p w14:paraId="2F3E2713" w14:textId="3AE8C0B9" w:rsidR="001D19BE" w:rsidRPr="007C6909" w:rsidRDefault="001D19BE" w:rsidP="0053380D">
      <w:pPr>
        <w:pStyle w:val="ListParagraph"/>
        <w:numPr>
          <w:ilvl w:val="0"/>
          <w:numId w:val="194"/>
        </w:numPr>
        <w:spacing w:after="120"/>
        <w:ind w:left="426"/>
        <w:rPr>
          <w:rFonts w:cs="Times New Roman"/>
          <w:sz w:val="24"/>
          <w:szCs w:val="24"/>
        </w:rPr>
        <w:pPrChange w:id="3918" w:author="Việt Lương" w:date="2024-12-26T18:41:00Z" w16du:dateUtc="2024-12-26T11:41:00Z">
          <w:pPr>
            <w:pStyle w:val="ListParagraph"/>
            <w:numPr>
              <w:numId w:val="19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00653003" w:rsidRPr="007C6909">
        <w:rPr>
          <w:rFonts w:ascii="Times New Roman" w:hAnsi="Times New Roman" w:cs="Times New Roman"/>
          <w:b/>
          <w:sz w:val="24"/>
          <w:szCs w:val="24"/>
          <w:lang w:val="en-US"/>
        </w:rPr>
        <w:t>Chỉnh sửa thông tin</w:t>
      </w:r>
      <w:r w:rsidRPr="007C6909">
        <w:rPr>
          <w:rFonts w:ascii="Times New Roman" w:hAnsi="Times New Roman" w:cs="Times New Roman"/>
          <w:sz w:val="24"/>
          <w:szCs w:val="24"/>
        </w:rPr>
        <w:t xml:space="preserve"> </w:t>
      </w:r>
      <w:r w:rsidRPr="007C6909">
        <w:rPr>
          <w:rFonts w:ascii="Times New Roman" w:hAnsi="Times New Roman" w:cs="Times New Roman"/>
          <w:sz w:val="24"/>
          <w:szCs w:val="24"/>
          <w:lang w:val="vi-VN"/>
        </w:rPr>
        <w:t>“</w:t>
      </w:r>
    </w:p>
    <w:p w14:paraId="6EEEEDA0" w14:textId="0E3653A6" w:rsidR="00AD36A4" w:rsidRDefault="00F86912" w:rsidP="0053380D">
      <w:pPr>
        <w:spacing w:after="120"/>
        <w:rPr>
          <w:noProof/>
          <w:lang w:val="en-US"/>
        </w:rPr>
        <w:pPrChange w:id="3919" w:author="Việt Lương" w:date="2024-12-26T18:41:00Z" w16du:dateUtc="2024-12-26T11:41:00Z">
          <w:pPr/>
        </w:pPrChange>
      </w:pPr>
      <w:r w:rsidRPr="00F86912">
        <w:rPr>
          <w:noProof/>
        </w:rPr>
        <w:t xml:space="preserve"> </w:t>
      </w:r>
      <w:bookmarkStart w:id="3920" w:name="_Toc186027546"/>
      <w:bookmarkStart w:id="3921" w:name="_Toc186027705"/>
      <w:r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45"/>
                    <a:stretch>
                      <a:fillRect/>
                    </a:stretch>
                  </pic:blipFill>
                  <pic:spPr>
                    <a:xfrm>
                      <a:off x="0" y="0"/>
                      <a:ext cx="5733415" cy="2976880"/>
                    </a:xfrm>
                    <a:prstGeom prst="rect">
                      <a:avLst/>
                    </a:prstGeom>
                  </pic:spPr>
                </pic:pic>
              </a:graphicData>
            </a:graphic>
          </wp:inline>
        </w:drawing>
      </w:r>
    </w:p>
    <w:p w14:paraId="1F000A61" w14:textId="77777777" w:rsidR="00AD36A4" w:rsidRDefault="00AD36A4" w:rsidP="0053380D">
      <w:pPr>
        <w:spacing w:after="120"/>
        <w:rPr>
          <w:noProof/>
          <w:lang w:val="en-US"/>
        </w:rPr>
        <w:pPrChange w:id="3922" w:author="Việt Lương" w:date="2024-12-26T18:41:00Z" w16du:dateUtc="2024-12-26T11:41:00Z">
          <w:pPr/>
        </w:pPrChange>
      </w:pPr>
    </w:p>
    <w:p w14:paraId="7DC8C081" w14:textId="227240A3" w:rsidR="007569A2" w:rsidRPr="007C6909" w:rsidRDefault="009E088B" w:rsidP="0053380D">
      <w:pPr>
        <w:pStyle w:val="Caption"/>
        <w:spacing w:before="240" w:after="120"/>
        <w:rPr>
          <w:lang w:val="en-US"/>
        </w:rPr>
        <w:pPrChange w:id="3923" w:author="Việt Lương" w:date="2024-12-26T18:41:00Z" w16du:dateUtc="2024-12-26T11:41:00Z">
          <w:pPr>
            <w:pStyle w:val="Caption"/>
            <w:spacing w:before="240"/>
          </w:pPr>
        </w:pPrChange>
      </w:pPr>
      <w:bookmarkStart w:id="3924" w:name="_Toc186028061"/>
      <w:bookmarkStart w:id="3925" w:name="_Toc18613078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24</w:t>
      </w:r>
      <w:r w:rsidR="00A151F2">
        <w:fldChar w:fldCharType="end"/>
      </w:r>
      <w:r>
        <w:rPr>
          <w:lang w:val="en-US"/>
        </w:rPr>
        <w:t xml:space="preserve"> Biểu đồ tuần tự</w:t>
      </w:r>
      <w:r w:rsidR="00C23062">
        <w:rPr>
          <w:lang w:val="en-US"/>
        </w:rPr>
        <w:t xml:space="preserve"> chức năng</w:t>
      </w:r>
      <w:r>
        <w:rPr>
          <w:lang w:val="en-US"/>
        </w:rPr>
        <w:t xml:space="preserve"> chỉnh sửa thông tin</w:t>
      </w:r>
      <w:bookmarkEnd w:id="3920"/>
      <w:bookmarkEnd w:id="3921"/>
      <w:bookmarkEnd w:id="3924"/>
      <w:bookmarkEnd w:id="3925"/>
    </w:p>
    <w:p w14:paraId="18C3FED3" w14:textId="1F75D7FE" w:rsidR="001D19BE" w:rsidRPr="007C6909" w:rsidDel="0053380D" w:rsidRDefault="001D19BE" w:rsidP="0053380D">
      <w:pPr>
        <w:pStyle w:val="ListParagraph"/>
        <w:numPr>
          <w:ilvl w:val="0"/>
          <w:numId w:val="195"/>
        </w:numPr>
        <w:spacing w:after="120"/>
        <w:ind w:left="567"/>
        <w:rPr>
          <w:del w:id="3926" w:author="Việt Lương" w:date="2024-12-26T18:42:00Z" w16du:dateUtc="2024-12-26T11:42:00Z"/>
          <w:rFonts w:ascii="Times New Roman" w:hAnsi="Times New Roman" w:cs="Times New Roman"/>
          <w:sz w:val="24"/>
          <w:szCs w:val="24"/>
        </w:rPr>
        <w:pPrChange w:id="3927" w:author="Việt Lương" w:date="2024-12-26T18:41:00Z" w16du:dateUtc="2024-12-26T11:41:00Z">
          <w:pPr>
            <w:pStyle w:val="ListParagraph"/>
            <w:numPr>
              <w:numId w:val="195"/>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Quản lý tài </w:t>
      </w:r>
      <w:r w:rsidRPr="007C6909" w:rsidDel="001D19BE">
        <w:rPr>
          <w:rFonts w:ascii="Times New Roman" w:hAnsi="Times New Roman" w:cs="Times New Roman"/>
          <w:b/>
          <w:sz w:val="24"/>
          <w:szCs w:val="24"/>
        </w:rPr>
        <w:t>khoản</w:t>
      </w:r>
      <w:r w:rsidR="00C87E44" w:rsidRPr="007C6909">
        <w:rPr>
          <w:rFonts w:ascii="Times New Roman" w:hAnsi="Times New Roman" w:cs="Times New Roman"/>
          <w:sz w:val="24"/>
          <w:szCs w:val="24"/>
          <w:lang w:val="vi-VN"/>
        </w:rPr>
        <w:t xml:space="preserve"> “</w:t>
      </w:r>
    </w:p>
    <w:p w14:paraId="3B102BB9" w14:textId="407CE5A7" w:rsidR="005E12D3" w:rsidRPr="0053380D" w:rsidRDefault="005E12D3" w:rsidP="0053380D">
      <w:pPr>
        <w:pStyle w:val="ListParagraph"/>
        <w:numPr>
          <w:ilvl w:val="0"/>
          <w:numId w:val="195"/>
        </w:numPr>
        <w:spacing w:after="120"/>
        <w:ind w:left="567"/>
        <w:rPr>
          <w:rFonts w:cs="Times New Roman"/>
          <w:sz w:val="26"/>
          <w:szCs w:val="26"/>
          <w:lang w:val="en-US"/>
          <w:rPrChange w:id="3928" w:author="Việt Lương" w:date="2024-12-26T18:42:00Z" w16du:dateUtc="2024-12-26T11:42:00Z">
            <w:rPr>
              <w:rFonts w:cs="Times New Roman"/>
              <w:sz w:val="26"/>
              <w:szCs w:val="26"/>
            </w:rPr>
          </w:rPrChange>
        </w:rPr>
        <w:pPrChange w:id="3929" w:author="Việt Lương" w:date="2024-12-26T18:42:00Z" w16du:dateUtc="2024-12-26T11:42:00Z">
          <w:pPr>
            <w:pStyle w:val="ListParagraph"/>
            <w:ind w:left="567"/>
          </w:pPr>
        </w:pPrChange>
      </w:pPr>
    </w:p>
    <w:p w14:paraId="7EFAEA17" w14:textId="128318C7" w:rsidR="00AD36A4" w:rsidRDefault="0090313A" w:rsidP="0053380D">
      <w:pPr>
        <w:spacing w:after="120"/>
        <w:rPr>
          <w:noProof/>
          <w:lang w:val="en-US"/>
        </w:rPr>
        <w:pPrChange w:id="3930" w:author="Việt Lương" w:date="2024-12-26T18:41:00Z" w16du:dateUtc="2024-12-26T11:41:00Z">
          <w:pPr/>
        </w:pPrChange>
      </w:pPr>
      <w:r w:rsidRPr="0090313A">
        <w:rPr>
          <w:noProof/>
        </w:rPr>
        <w:t xml:space="preserve"> </w:t>
      </w:r>
      <w:bookmarkStart w:id="3931" w:name="_Toc186027547"/>
      <w:bookmarkStart w:id="3932" w:name="_Toc186027706"/>
      <w:r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46"/>
                    <a:stretch>
                      <a:fillRect/>
                    </a:stretch>
                  </pic:blipFill>
                  <pic:spPr>
                    <a:xfrm>
                      <a:off x="0" y="0"/>
                      <a:ext cx="5733415" cy="3406775"/>
                    </a:xfrm>
                    <a:prstGeom prst="rect">
                      <a:avLst/>
                    </a:prstGeom>
                  </pic:spPr>
                </pic:pic>
              </a:graphicData>
            </a:graphic>
          </wp:inline>
        </w:drawing>
      </w:r>
    </w:p>
    <w:p w14:paraId="0477E574" w14:textId="61F9F971" w:rsidR="007569A2" w:rsidRPr="007C6909" w:rsidRDefault="00C23062" w:rsidP="0053380D">
      <w:pPr>
        <w:pStyle w:val="Caption"/>
        <w:spacing w:before="240" w:after="120"/>
        <w:rPr>
          <w:lang w:val="en-US"/>
        </w:rPr>
        <w:pPrChange w:id="3933" w:author="Việt Lương" w:date="2024-12-26T18:41:00Z" w16du:dateUtc="2024-12-26T11:41:00Z">
          <w:pPr>
            <w:pStyle w:val="Caption"/>
            <w:spacing w:before="240"/>
          </w:pPr>
        </w:pPrChange>
      </w:pPr>
      <w:bookmarkStart w:id="3934" w:name="_Toc186028062"/>
      <w:bookmarkStart w:id="3935" w:name="_Toc18613078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25</w:t>
      </w:r>
      <w:r w:rsidR="00A151F2">
        <w:fldChar w:fldCharType="end"/>
      </w:r>
      <w:r>
        <w:rPr>
          <w:lang w:val="en-US"/>
        </w:rPr>
        <w:t xml:space="preserve"> Biểu đồ tuần tự chức năng </w:t>
      </w:r>
      <w:r w:rsidR="00167F05">
        <w:rPr>
          <w:lang w:val="en-US"/>
        </w:rPr>
        <w:t>quản lý tài khoản</w:t>
      </w:r>
      <w:bookmarkEnd w:id="3931"/>
      <w:bookmarkEnd w:id="3932"/>
      <w:bookmarkEnd w:id="3934"/>
      <w:bookmarkEnd w:id="3935"/>
    </w:p>
    <w:p w14:paraId="0A130B9D" w14:textId="422EE4CC" w:rsidR="007569A2" w:rsidRPr="007C6909" w:rsidRDefault="002638DF" w:rsidP="0053380D">
      <w:pPr>
        <w:pStyle w:val="ListParagraph"/>
        <w:numPr>
          <w:ilvl w:val="0"/>
          <w:numId w:val="2"/>
        </w:numPr>
        <w:spacing w:after="120"/>
        <w:ind w:left="567"/>
        <w:rPr>
          <w:rFonts w:ascii="Times New Roman" w:hAnsi="Times New Roman" w:cs="Times New Roman"/>
          <w:sz w:val="24"/>
          <w:szCs w:val="24"/>
        </w:rPr>
        <w:pPrChange w:id="3936" w:author="Việt Lương" w:date="2024-12-26T18:41:00Z" w16du:dateUtc="2024-12-26T11:41:00Z">
          <w:pPr>
            <w:pStyle w:val="ListParagraph"/>
            <w:numPr>
              <w:numId w:val="2"/>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57D30417" w:rsidRPr="007C6909">
        <w:rPr>
          <w:rFonts w:ascii="Times New Roman" w:hAnsi="Times New Roman" w:cs="Times New Roman"/>
          <w:b/>
          <w:sz w:val="24"/>
          <w:szCs w:val="24"/>
        </w:rPr>
        <w:t>Quản lý đơn hàng</w:t>
      </w:r>
      <w:r w:rsidR="00C34B1C" w:rsidRPr="007C6909">
        <w:rPr>
          <w:rFonts w:ascii="Times New Roman" w:hAnsi="Times New Roman" w:cs="Times New Roman"/>
          <w:sz w:val="24"/>
          <w:szCs w:val="24"/>
          <w:lang w:val="vi-VN"/>
        </w:rPr>
        <w:t>”</w:t>
      </w:r>
    </w:p>
    <w:p w14:paraId="12FDE839" w14:textId="0B7FE8BD" w:rsidR="2895571A" w:rsidRPr="007C6909" w:rsidRDefault="00C34B1C" w:rsidP="0053380D">
      <w:pPr>
        <w:pStyle w:val="ListParagraph"/>
        <w:numPr>
          <w:ilvl w:val="0"/>
          <w:numId w:val="126"/>
        </w:numPr>
        <w:spacing w:after="120"/>
        <w:ind w:left="567"/>
        <w:rPr>
          <w:sz w:val="28"/>
          <w:szCs w:val="28"/>
          <w:lang w:val="en-US"/>
        </w:rPr>
        <w:pPrChange w:id="3937" w:author="Việt Lương" w:date="2024-12-26T18:41:00Z" w16du:dateUtc="2024-12-26T11:41:00Z">
          <w:pPr>
            <w:pStyle w:val="ListParagraph"/>
            <w:numPr>
              <w:numId w:val="126"/>
            </w:numPr>
            <w:ind w:left="567" w:hanging="360"/>
          </w:pPr>
        </w:pPrChange>
      </w:pPr>
      <w:r w:rsidRPr="007C6909">
        <w:rPr>
          <w:rFonts w:ascii="Times New Roman" w:hAnsi="Times New Roman" w:cs="Times New Roman"/>
          <w:sz w:val="24"/>
          <w:szCs w:val="24"/>
        </w:rPr>
        <w:t>Khách</w:t>
      </w:r>
      <w:r w:rsidRPr="007C6909">
        <w:rPr>
          <w:rFonts w:ascii="Times New Roman" w:hAnsi="Times New Roman" w:cs="Times New Roman"/>
          <w:sz w:val="24"/>
          <w:szCs w:val="24"/>
          <w:lang w:val="vi-VN"/>
        </w:rPr>
        <w:t xml:space="preserve"> hàng</w:t>
      </w:r>
    </w:p>
    <w:p w14:paraId="6947284A" w14:textId="4610CDB9" w:rsidR="2895571A" w:rsidRDefault="2895571A" w:rsidP="0053380D">
      <w:pPr>
        <w:spacing w:after="120"/>
        <w:pPrChange w:id="3938" w:author="Việt Lương" w:date="2024-12-26T18:41:00Z" w16du:dateUtc="2024-12-26T11:41:00Z">
          <w:pPr/>
        </w:pPrChange>
      </w:pPr>
    </w:p>
    <w:p w14:paraId="250D509F" w14:textId="0EEE4AF3" w:rsidR="00167F05" w:rsidRDefault="006B2DF9" w:rsidP="0053380D">
      <w:pPr>
        <w:spacing w:after="120"/>
        <w:pPrChange w:id="3939" w:author="Việt Lương" w:date="2024-12-26T18:41:00Z" w16du:dateUtc="2024-12-26T11:41:00Z">
          <w:pPr/>
        </w:pPrChange>
      </w:pPr>
      <w:r w:rsidRPr="006B2DF9">
        <w:rPr>
          <w:noProof/>
        </w:rPr>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47"/>
                    <a:stretch>
                      <a:fillRect/>
                    </a:stretch>
                  </pic:blipFill>
                  <pic:spPr>
                    <a:xfrm>
                      <a:off x="0" y="0"/>
                      <a:ext cx="5733415" cy="2423160"/>
                    </a:xfrm>
                    <a:prstGeom prst="rect">
                      <a:avLst/>
                    </a:prstGeom>
                  </pic:spPr>
                </pic:pic>
              </a:graphicData>
            </a:graphic>
          </wp:inline>
        </w:drawing>
      </w:r>
    </w:p>
    <w:p w14:paraId="17FBF13F" w14:textId="2845CC72" w:rsidR="00167F05" w:rsidRPr="007C6909" w:rsidRDefault="00167F05" w:rsidP="0053380D">
      <w:pPr>
        <w:pStyle w:val="Caption"/>
        <w:spacing w:before="240" w:after="120"/>
        <w:rPr>
          <w:lang w:val="en-US"/>
        </w:rPr>
        <w:pPrChange w:id="3940" w:author="Việt Lương" w:date="2024-12-26T18:41:00Z" w16du:dateUtc="2024-12-26T11:41:00Z">
          <w:pPr>
            <w:pStyle w:val="Caption"/>
            <w:spacing w:before="240"/>
          </w:pPr>
        </w:pPrChange>
      </w:pPr>
      <w:bookmarkStart w:id="3941" w:name="_Toc186027548"/>
      <w:bookmarkStart w:id="3942" w:name="_Toc186027707"/>
      <w:bookmarkStart w:id="3943" w:name="_Toc186028063"/>
      <w:bookmarkStart w:id="3944" w:name="_Toc18613078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26</w:t>
      </w:r>
      <w:r w:rsidR="00A151F2">
        <w:fldChar w:fldCharType="end"/>
      </w:r>
      <w:r>
        <w:rPr>
          <w:lang w:val="en-US"/>
        </w:rPr>
        <w:t xml:space="preserve"> Biểu đồ tuần tự chức năng khách hàng quản lý đơn hàng</w:t>
      </w:r>
      <w:bookmarkEnd w:id="3941"/>
      <w:bookmarkEnd w:id="3942"/>
      <w:bookmarkEnd w:id="3943"/>
      <w:bookmarkEnd w:id="3944"/>
    </w:p>
    <w:p w14:paraId="79796693" w14:textId="14226CE9" w:rsidR="007569A2" w:rsidRPr="007C6909" w:rsidRDefault="00C34B1C" w:rsidP="0053380D">
      <w:pPr>
        <w:pStyle w:val="ListParagraph"/>
        <w:numPr>
          <w:ilvl w:val="0"/>
          <w:numId w:val="216"/>
        </w:numPr>
        <w:spacing w:after="120"/>
        <w:rPr>
          <w:rFonts w:ascii="Times New Roman" w:hAnsi="Times New Roman" w:cs="Times New Roman"/>
          <w:sz w:val="24"/>
          <w:szCs w:val="24"/>
        </w:rPr>
        <w:pPrChange w:id="3945" w:author="Việt Lương" w:date="2024-12-26T18:41:00Z" w16du:dateUtc="2024-12-26T11:41:00Z">
          <w:pPr>
            <w:pStyle w:val="ListParagraph"/>
            <w:numPr>
              <w:numId w:val="216"/>
            </w:numPr>
            <w:ind w:hanging="360"/>
          </w:pPr>
        </w:pPrChange>
      </w:pPr>
      <w:r w:rsidRPr="007C6909">
        <w:rPr>
          <w:rFonts w:ascii="Times New Roman" w:hAnsi="Times New Roman" w:cs="Times New Roman"/>
          <w:sz w:val="24"/>
          <w:szCs w:val="24"/>
        </w:rPr>
        <w:t>Người</w:t>
      </w:r>
      <w:r w:rsidRPr="007C6909">
        <w:rPr>
          <w:rFonts w:ascii="Times New Roman" w:hAnsi="Times New Roman" w:cs="Times New Roman"/>
          <w:sz w:val="24"/>
          <w:szCs w:val="24"/>
          <w:lang w:val="vi-VN"/>
        </w:rPr>
        <w:t xml:space="preserve"> bán</w:t>
      </w:r>
    </w:p>
    <w:p w14:paraId="47297C67" w14:textId="179580D3" w:rsidR="007569A2" w:rsidRDefault="00B229E0" w:rsidP="0053380D">
      <w:pPr>
        <w:spacing w:after="120"/>
        <w:rPr>
          <w:noProof/>
          <w:lang w:val="en-US"/>
        </w:rPr>
        <w:pPrChange w:id="3946" w:author="Việt Lương" w:date="2024-12-26T18:41:00Z" w16du:dateUtc="2024-12-26T11:41:00Z">
          <w:pPr/>
        </w:pPrChange>
      </w:pPr>
      <w:r w:rsidRPr="00B229E0">
        <w:rPr>
          <w:noProof/>
        </w:rPr>
        <w:t xml:space="preserve"> </w:t>
      </w:r>
      <w:r w:rsidRPr="00B229E0">
        <w:rPr>
          <w:noProof/>
          <w:sz w:val="28"/>
          <w:szCs w:val="28"/>
        </w:rPr>
        <w:drawing>
          <wp:inline distT="0" distB="0" distL="0" distR="0" wp14:anchorId="2E9E3559" wp14:editId="02CC3A43">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48"/>
                    <a:stretch>
                      <a:fillRect/>
                    </a:stretch>
                  </pic:blipFill>
                  <pic:spPr>
                    <a:xfrm>
                      <a:off x="0" y="0"/>
                      <a:ext cx="5733415" cy="3100705"/>
                    </a:xfrm>
                    <a:prstGeom prst="rect">
                      <a:avLst/>
                    </a:prstGeom>
                  </pic:spPr>
                </pic:pic>
              </a:graphicData>
            </a:graphic>
          </wp:inline>
        </w:drawing>
      </w:r>
    </w:p>
    <w:p w14:paraId="0E357B88" w14:textId="705F4D71" w:rsidR="00167F05" w:rsidRPr="007C6909" w:rsidRDefault="00AE3C63" w:rsidP="0053380D">
      <w:pPr>
        <w:pStyle w:val="Caption"/>
        <w:spacing w:before="240" w:after="120"/>
        <w:rPr>
          <w:sz w:val="28"/>
          <w:szCs w:val="28"/>
          <w:lang w:val="en-US"/>
        </w:rPr>
        <w:pPrChange w:id="3947" w:author="Việt Lương" w:date="2024-12-26T18:41:00Z" w16du:dateUtc="2024-12-26T11:41:00Z">
          <w:pPr>
            <w:pStyle w:val="Caption"/>
            <w:spacing w:before="240"/>
          </w:pPr>
        </w:pPrChange>
      </w:pPr>
      <w:bookmarkStart w:id="3948" w:name="_Toc186027549"/>
      <w:bookmarkStart w:id="3949" w:name="_Toc186027708"/>
      <w:bookmarkStart w:id="3950" w:name="_Toc186028064"/>
      <w:bookmarkStart w:id="3951" w:name="_Toc18613078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27</w:t>
      </w:r>
      <w:r w:rsidR="00A151F2">
        <w:fldChar w:fldCharType="end"/>
      </w:r>
      <w:r w:rsidR="00185EA0">
        <w:rPr>
          <w:lang w:val="en-US"/>
        </w:rPr>
        <w:t xml:space="preserve"> Biểu đồ </w:t>
      </w:r>
      <w:r w:rsidR="0025205C">
        <w:rPr>
          <w:lang w:val="en-US"/>
        </w:rPr>
        <w:t>tuần tự chức năng người bán quản lý đơn hàng</w:t>
      </w:r>
      <w:bookmarkEnd w:id="3948"/>
      <w:bookmarkEnd w:id="3949"/>
      <w:bookmarkEnd w:id="3950"/>
      <w:bookmarkEnd w:id="3951"/>
    </w:p>
    <w:p w14:paraId="701A7B44" w14:textId="061023E2" w:rsidR="002C3FD0" w:rsidRPr="007C6909" w:rsidRDefault="002C3FD0" w:rsidP="0053380D">
      <w:pPr>
        <w:pStyle w:val="ListParagraph"/>
        <w:numPr>
          <w:ilvl w:val="0"/>
          <w:numId w:val="196"/>
        </w:numPr>
        <w:spacing w:after="120"/>
        <w:ind w:left="567"/>
        <w:rPr>
          <w:rFonts w:cs="Times New Roman"/>
          <w:b/>
          <w:sz w:val="24"/>
          <w:szCs w:val="24"/>
          <w:lang w:val="vi-VN"/>
        </w:rPr>
        <w:pPrChange w:id="3952" w:author="Việt Lương" w:date="2024-12-26T18:41:00Z" w16du:dateUtc="2024-12-26T11:41:00Z">
          <w:pPr>
            <w:pStyle w:val="ListParagraph"/>
            <w:numPr>
              <w:numId w:val="196"/>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Xem chi tiết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w:t>
      </w:r>
    </w:p>
    <w:p w14:paraId="42B3452C" w14:textId="7449F5DC" w:rsidR="00AD36A4" w:rsidRDefault="00CE686F" w:rsidP="0053380D">
      <w:pPr>
        <w:spacing w:after="120"/>
        <w:rPr>
          <w:noProof/>
          <w:lang w:val="en-US"/>
        </w:rPr>
        <w:pPrChange w:id="3953" w:author="Việt Lương" w:date="2024-12-26T18:41:00Z" w16du:dateUtc="2024-12-26T11:41:00Z">
          <w:pPr/>
        </w:pPrChange>
      </w:pPr>
      <w:r>
        <w:br/>
      </w:r>
      <w:r w:rsidR="002447A0" w:rsidRPr="002447A0">
        <w:rPr>
          <w:noProof/>
        </w:rPr>
        <w:t xml:space="preserve"> </w:t>
      </w:r>
      <w:bookmarkStart w:id="3954" w:name="_Toc186027550"/>
      <w:bookmarkStart w:id="3955"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49"/>
                    <a:stretch>
                      <a:fillRect/>
                    </a:stretch>
                  </pic:blipFill>
                  <pic:spPr>
                    <a:xfrm>
                      <a:off x="0" y="0"/>
                      <a:ext cx="5733415" cy="2486660"/>
                    </a:xfrm>
                    <a:prstGeom prst="rect">
                      <a:avLst/>
                    </a:prstGeom>
                  </pic:spPr>
                </pic:pic>
              </a:graphicData>
            </a:graphic>
          </wp:inline>
        </w:drawing>
      </w:r>
    </w:p>
    <w:p w14:paraId="022C56DD" w14:textId="748F45DF" w:rsidR="007569A2" w:rsidRPr="007C6909" w:rsidRDefault="0025205C" w:rsidP="0053380D">
      <w:pPr>
        <w:pStyle w:val="Caption"/>
        <w:spacing w:before="240" w:after="120"/>
        <w:rPr>
          <w:lang w:val="en-US"/>
        </w:rPr>
        <w:pPrChange w:id="3956" w:author="Việt Lương" w:date="2024-12-26T18:41:00Z" w16du:dateUtc="2024-12-26T11:41:00Z">
          <w:pPr>
            <w:pStyle w:val="Caption"/>
            <w:spacing w:before="240"/>
          </w:pPr>
        </w:pPrChange>
      </w:pPr>
      <w:bookmarkStart w:id="3957" w:name="_Toc186028065"/>
      <w:bookmarkStart w:id="3958" w:name="_Toc18613078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28</w:t>
      </w:r>
      <w:r w:rsidR="00A151F2">
        <w:fldChar w:fldCharType="end"/>
      </w:r>
      <w:r>
        <w:rPr>
          <w:lang w:val="en-US"/>
        </w:rPr>
        <w:t xml:space="preserve"> Biểu đồ tuần tự chức năng xem chi tiết sản phẩm</w:t>
      </w:r>
      <w:bookmarkEnd w:id="3954"/>
      <w:bookmarkEnd w:id="3955"/>
      <w:bookmarkEnd w:id="3957"/>
      <w:bookmarkEnd w:id="3958"/>
    </w:p>
    <w:p w14:paraId="0D0F65EB" w14:textId="2DF688DD" w:rsidR="002C3FD0" w:rsidRPr="007C6909" w:rsidRDefault="002C3FD0" w:rsidP="0053380D">
      <w:pPr>
        <w:pStyle w:val="ListParagraph"/>
        <w:numPr>
          <w:ilvl w:val="0"/>
          <w:numId w:val="197"/>
        </w:numPr>
        <w:spacing w:after="120"/>
        <w:ind w:left="284"/>
        <w:rPr>
          <w:rFonts w:cs="Times New Roman"/>
          <w:sz w:val="24"/>
          <w:szCs w:val="24"/>
        </w:rPr>
        <w:pPrChange w:id="3959" w:author="Việt Lương" w:date="2024-12-26T18:41:00Z" w16du:dateUtc="2024-12-26T11:41:00Z">
          <w:pPr>
            <w:pStyle w:val="ListParagraph"/>
            <w:numPr>
              <w:numId w:val="197"/>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sz w:val="24"/>
          <w:szCs w:val="24"/>
        </w:rPr>
        <w:t xml:space="preserve">Thêm mã khuyến </w:t>
      </w:r>
      <w:r w:rsidRPr="007C6909" w:rsidDel="002C3FD0">
        <w:rPr>
          <w:rFonts w:ascii="Times New Roman" w:hAnsi="Times New Roman" w:cs="Times New Roman"/>
          <w:b/>
          <w:sz w:val="24"/>
          <w:szCs w:val="24"/>
        </w:rPr>
        <w:t>mãi</w:t>
      </w:r>
      <w:r w:rsidRPr="007C6909">
        <w:rPr>
          <w:rFonts w:ascii="Times New Roman" w:hAnsi="Times New Roman" w:cs="Times New Roman"/>
          <w:sz w:val="24"/>
          <w:szCs w:val="24"/>
          <w:lang w:val="vi-VN"/>
        </w:rPr>
        <w:t>”</w:t>
      </w:r>
    </w:p>
    <w:p w14:paraId="048740F3" w14:textId="01CEC3A2" w:rsidR="007569A2" w:rsidRDefault="00B17917" w:rsidP="0053380D">
      <w:pPr>
        <w:spacing w:after="120"/>
        <w:rPr>
          <w:lang w:val="en-US"/>
        </w:rPr>
        <w:pPrChange w:id="3960" w:author="Việt Lương" w:date="2024-12-26T18:41:00Z" w16du:dateUtc="2024-12-26T11:41:00Z">
          <w:pPr/>
        </w:pPrChange>
      </w:pPr>
      <w:r w:rsidRPr="00B17917">
        <w:rPr>
          <w:noProof/>
        </w:rPr>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50"/>
                    <a:stretch>
                      <a:fillRect/>
                    </a:stretch>
                  </pic:blipFill>
                  <pic:spPr>
                    <a:xfrm>
                      <a:off x="0" y="0"/>
                      <a:ext cx="5733415" cy="2526665"/>
                    </a:xfrm>
                    <a:prstGeom prst="rect">
                      <a:avLst/>
                    </a:prstGeom>
                  </pic:spPr>
                </pic:pic>
              </a:graphicData>
            </a:graphic>
          </wp:inline>
        </w:drawing>
      </w:r>
      <w:r w:rsidRPr="00B17917" w:rsidDel="00B17917">
        <w:t xml:space="preserve"> </w:t>
      </w:r>
    </w:p>
    <w:p w14:paraId="5D23134C" w14:textId="77777777" w:rsidR="00AD36A4" w:rsidRDefault="00AD36A4" w:rsidP="0053380D">
      <w:pPr>
        <w:pStyle w:val="Caption"/>
        <w:spacing w:after="120"/>
        <w:rPr>
          <w:lang w:val="en-US"/>
        </w:rPr>
        <w:pPrChange w:id="3961" w:author="Việt Lương" w:date="2024-12-26T18:41:00Z" w16du:dateUtc="2024-12-26T11:41:00Z">
          <w:pPr>
            <w:pStyle w:val="Caption"/>
          </w:pPr>
        </w:pPrChange>
      </w:pPr>
      <w:bookmarkStart w:id="3962" w:name="_Toc186027551"/>
      <w:bookmarkStart w:id="3963" w:name="_Toc186027710"/>
    </w:p>
    <w:p w14:paraId="7826FC60" w14:textId="0CFAD8A0" w:rsidR="00B17917" w:rsidRPr="007C6909" w:rsidRDefault="00B17917" w:rsidP="0053380D">
      <w:pPr>
        <w:pStyle w:val="Caption"/>
        <w:spacing w:before="240" w:after="120"/>
        <w:rPr>
          <w:lang w:val="en-US"/>
        </w:rPr>
        <w:pPrChange w:id="3964" w:author="Việt Lương" w:date="2024-12-26T18:41:00Z" w16du:dateUtc="2024-12-26T11:41:00Z">
          <w:pPr>
            <w:pStyle w:val="Caption"/>
            <w:spacing w:before="240"/>
          </w:pPr>
        </w:pPrChange>
      </w:pPr>
      <w:bookmarkStart w:id="3965" w:name="_Toc186028066"/>
      <w:bookmarkStart w:id="3966" w:name="_Toc18613078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29</w:t>
      </w:r>
      <w:r w:rsidR="00A151F2">
        <w:fldChar w:fldCharType="end"/>
      </w:r>
      <w:r>
        <w:rPr>
          <w:lang w:val="en-US"/>
        </w:rPr>
        <w:t xml:space="preserve"> Biểu đồ tuần tự chức năng thêm mã khuyến mãi</w:t>
      </w:r>
      <w:bookmarkEnd w:id="3962"/>
      <w:bookmarkEnd w:id="3963"/>
      <w:bookmarkEnd w:id="3965"/>
      <w:bookmarkEnd w:id="3966"/>
    </w:p>
    <w:p w14:paraId="01AB4F90" w14:textId="6226DA77" w:rsidR="007569A2" w:rsidRPr="007C6909" w:rsidRDefault="002C3FD0" w:rsidP="0053380D">
      <w:pPr>
        <w:pStyle w:val="ListParagraph"/>
        <w:numPr>
          <w:ilvl w:val="0"/>
          <w:numId w:val="4"/>
        </w:numPr>
        <w:spacing w:after="120"/>
        <w:ind w:left="284"/>
        <w:rPr>
          <w:rFonts w:ascii="Times New Roman" w:eastAsia="Calibri" w:hAnsi="Times New Roman" w:cs="Times New Roman"/>
          <w:sz w:val="24"/>
          <w:szCs w:val="24"/>
        </w:rPr>
        <w:pPrChange w:id="3967" w:author="Việt Lương" w:date="2024-12-26T18:41:00Z" w16du:dateUtc="2024-12-26T11:41:00Z">
          <w:pPr>
            <w:pStyle w:val="ListParagraph"/>
            <w:numPr>
              <w:numId w:val="4"/>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eastAsia="Calibri" w:hAnsi="Times New Roman" w:cs="Times New Roman"/>
          <w:sz w:val="24"/>
          <w:szCs w:val="24"/>
          <w:lang w:val="vi-VN"/>
        </w:rPr>
        <w:t xml:space="preserve"> </w:t>
      </w:r>
      <w:r w:rsidR="1831646D" w:rsidRPr="007C6909">
        <w:rPr>
          <w:rFonts w:ascii="Times New Roman" w:eastAsia="Calibri" w:hAnsi="Times New Roman" w:cs="Times New Roman"/>
          <w:b/>
          <w:sz w:val="24"/>
          <w:szCs w:val="24"/>
        </w:rPr>
        <w:t xml:space="preserve">Thêm danh </w:t>
      </w:r>
      <w:r w:rsidR="1831646D" w:rsidRPr="007C6909" w:rsidDel="002C3FD0">
        <w:rPr>
          <w:rFonts w:ascii="Times New Roman" w:eastAsia="Calibri" w:hAnsi="Times New Roman" w:cs="Times New Roman"/>
          <w:b/>
          <w:sz w:val="24"/>
          <w:szCs w:val="24"/>
        </w:rPr>
        <w:t>mục</w:t>
      </w:r>
      <w:r w:rsidRPr="007C6909">
        <w:rPr>
          <w:rFonts w:ascii="Times New Roman" w:eastAsia="Calibri" w:hAnsi="Times New Roman" w:cs="Times New Roman"/>
          <w:sz w:val="24"/>
          <w:szCs w:val="24"/>
          <w:lang w:val="vi-VN"/>
        </w:rPr>
        <w:t>”</w:t>
      </w:r>
    </w:p>
    <w:p w14:paraId="65AA7C5F" w14:textId="7433CE67" w:rsidR="002C3FD0" w:rsidRPr="007C6909" w:rsidRDefault="00804BC5" w:rsidP="0053380D">
      <w:pPr>
        <w:spacing w:after="120"/>
        <w:rPr>
          <w:lang w:val="en-US"/>
        </w:rPr>
        <w:pPrChange w:id="3968" w:author="Việt Lương" w:date="2024-12-26T18:41:00Z" w16du:dateUtc="2024-12-26T11:41:00Z">
          <w:pPr/>
        </w:pPrChange>
      </w:pPr>
      <w:r w:rsidRPr="00804BC5">
        <w:rPr>
          <w:noProof/>
        </w:rPr>
        <w:t xml:space="preserve"> </w:t>
      </w:r>
      <w:r w:rsidRPr="00804BC5">
        <w:rPr>
          <w:noProof/>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51"/>
                    <a:stretch>
                      <a:fillRect/>
                    </a:stretch>
                  </pic:blipFill>
                  <pic:spPr>
                    <a:xfrm>
                      <a:off x="0" y="0"/>
                      <a:ext cx="5733415" cy="3653155"/>
                    </a:xfrm>
                    <a:prstGeom prst="rect">
                      <a:avLst/>
                    </a:prstGeom>
                  </pic:spPr>
                </pic:pic>
              </a:graphicData>
            </a:graphic>
          </wp:inline>
        </w:drawing>
      </w:r>
    </w:p>
    <w:p w14:paraId="1C80698A" w14:textId="56F634DA" w:rsidR="002C3FD0" w:rsidRPr="007C6909" w:rsidRDefault="00804BC5" w:rsidP="0053380D">
      <w:pPr>
        <w:pStyle w:val="Caption"/>
        <w:spacing w:before="240" w:after="120"/>
        <w:rPr>
          <w:lang w:val="en-US"/>
        </w:rPr>
        <w:pPrChange w:id="3969" w:author="Việt Lương" w:date="2024-12-26T18:41:00Z" w16du:dateUtc="2024-12-26T11:41:00Z">
          <w:pPr>
            <w:pStyle w:val="Caption"/>
            <w:spacing w:before="240"/>
          </w:pPr>
        </w:pPrChange>
      </w:pPr>
      <w:bookmarkStart w:id="3970" w:name="_Toc186027552"/>
      <w:bookmarkStart w:id="3971" w:name="_Toc186027711"/>
      <w:bookmarkStart w:id="3972" w:name="_Toc186028067"/>
      <w:bookmarkStart w:id="3973" w:name="_Toc18613078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30</w:t>
      </w:r>
      <w:r w:rsidR="00A151F2">
        <w:fldChar w:fldCharType="end"/>
      </w:r>
      <w:r>
        <w:rPr>
          <w:lang w:val="en-US"/>
        </w:rPr>
        <w:t xml:space="preserve"> Biểu đồ tuần tự chức năng thêm danh mục</w:t>
      </w:r>
      <w:bookmarkEnd w:id="3970"/>
      <w:bookmarkEnd w:id="3971"/>
      <w:bookmarkEnd w:id="3972"/>
      <w:bookmarkEnd w:id="3973"/>
      <w:r>
        <w:rPr>
          <w:lang w:val="en-US"/>
        </w:rPr>
        <w:t xml:space="preserve"> </w:t>
      </w:r>
    </w:p>
    <w:p w14:paraId="1AE8B4B9" w14:textId="30FECFFC" w:rsidR="007569A2" w:rsidRPr="007C6909" w:rsidRDefault="002C3FD0" w:rsidP="0053380D">
      <w:pPr>
        <w:pStyle w:val="ListParagraph"/>
        <w:numPr>
          <w:ilvl w:val="0"/>
          <w:numId w:val="198"/>
        </w:numPr>
        <w:spacing w:after="120"/>
        <w:ind w:left="284"/>
        <w:rPr>
          <w:rFonts w:ascii="Times New Roman" w:eastAsia="Calibri" w:hAnsi="Times New Roman" w:cs="Times New Roman"/>
          <w:sz w:val="24"/>
          <w:szCs w:val="24"/>
        </w:rPr>
        <w:pPrChange w:id="3974" w:author="Việt Lương" w:date="2024-12-26T18:41:00Z" w16du:dateUtc="2024-12-26T11:41:00Z">
          <w:pPr>
            <w:pStyle w:val="ListParagraph"/>
            <w:numPr>
              <w:numId w:val="198"/>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1831646D" w:rsidRPr="007C6909">
        <w:rPr>
          <w:rFonts w:ascii="Times New Roman" w:hAnsi="Times New Roman" w:cs="Times New Roman"/>
          <w:b/>
          <w:sz w:val="24"/>
          <w:szCs w:val="24"/>
        </w:rPr>
        <w:t>Thêm nhãn hiệu</w:t>
      </w:r>
      <w:r w:rsidR="1831646D" w:rsidRPr="007C6909">
        <w:rPr>
          <w:rFonts w:ascii="Times New Roman" w:hAnsi="Times New Roman" w:cs="Times New Roman"/>
          <w:sz w:val="24"/>
          <w:szCs w:val="24"/>
        </w:rPr>
        <w:t xml:space="preserve"> </w:t>
      </w:r>
      <w:r w:rsidRPr="007C6909">
        <w:rPr>
          <w:rFonts w:ascii="Times New Roman" w:hAnsi="Times New Roman" w:cs="Times New Roman"/>
          <w:sz w:val="24"/>
          <w:szCs w:val="24"/>
          <w:lang w:val="vi-VN"/>
        </w:rPr>
        <w:t>“</w:t>
      </w:r>
    </w:p>
    <w:p w14:paraId="51371A77" w14:textId="02823A3D" w:rsidR="007569A2" w:rsidRDefault="1831646D" w:rsidP="0053380D">
      <w:pPr>
        <w:spacing w:after="120"/>
        <w:ind w:left="720"/>
        <w:rPr>
          <w:rFonts w:ascii="Calibri" w:eastAsia="Calibri" w:hAnsi="Calibri" w:cs="Calibri"/>
        </w:rPr>
        <w:pPrChange w:id="3975" w:author="Việt Lương" w:date="2024-12-26T18:41:00Z" w16du:dateUtc="2024-12-26T11:41:00Z">
          <w:pPr>
            <w:ind w:left="720"/>
          </w:pPr>
        </w:pPrChange>
      </w:pPr>
      <w:r w:rsidRPr="5A64F9FC">
        <w:rPr>
          <w:rFonts w:ascii="Calibri" w:eastAsia="Calibri" w:hAnsi="Calibri" w:cs="Calibri"/>
        </w:rPr>
        <w:t xml:space="preserve"> </w:t>
      </w:r>
    </w:p>
    <w:p w14:paraId="732434A0" w14:textId="5900E118" w:rsidR="007569A2" w:rsidRDefault="009A6D38" w:rsidP="0053380D">
      <w:pPr>
        <w:spacing w:after="120"/>
        <w:rPr>
          <w:lang w:val="en-US"/>
        </w:rPr>
        <w:pPrChange w:id="3976" w:author="Việt Lương" w:date="2024-12-26T18:41:00Z" w16du:dateUtc="2024-12-26T11:41:00Z">
          <w:pPr/>
        </w:pPrChange>
      </w:pPr>
      <w:r w:rsidRPr="009A6D38">
        <w:rPr>
          <w:noProof/>
        </w:rPr>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52"/>
                    <a:stretch>
                      <a:fillRect/>
                    </a:stretch>
                  </pic:blipFill>
                  <pic:spPr>
                    <a:xfrm>
                      <a:off x="0" y="0"/>
                      <a:ext cx="5733415" cy="3104515"/>
                    </a:xfrm>
                    <a:prstGeom prst="rect">
                      <a:avLst/>
                    </a:prstGeom>
                  </pic:spPr>
                </pic:pic>
              </a:graphicData>
            </a:graphic>
          </wp:inline>
        </w:drawing>
      </w:r>
      <w:r w:rsidRPr="009A6D38">
        <w:t xml:space="preserve"> </w:t>
      </w:r>
    </w:p>
    <w:p w14:paraId="06D6C5BC" w14:textId="6C7DC8A9" w:rsidR="009A6D38" w:rsidRPr="007C6909" w:rsidRDefault="009A6D38" w:rsidP="0053380D">
      <w:pPr>
        <w:pStyle w:val="Caption"/>
        <w:spacing w:before="240" w:after="120"/>
        <w:rPr>
          <w:lang w:val="en-US"/>
        </w:rPr>
        <w:pPrChange w:id="3977" w:author="Việt Lương" w:date="2024-12-26T18:41:00Z" w16du:dateUtc="2024-12-26T11:41:00Z">
          <w:pPr>
            <w:pStyle w:val="Caption"/>
            <w:spacing w:before="240"/>
          </w:pPr>
        </w:pPrChange>
      </w:pPr>
      <w:bookmarkStart w:id="3978" w:name="_Toc186027553"/>
      <w:bookmarkStart w:id="3979" w:name="_Toc186027712"/>
      <w:bookmarkStart w:id="3980" w:name="_Toc186028068"/>
      <w:bookmarkStart w:id="3981" w:name="_Toc18613079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31</w:t>
      </w:r>
      <w:r w:rsidR="00A151F2">
        <w:fldChar w:fldCharType="end"/>
      </w:r>
      <w:r>
        <w:rPr>
          <w:lang w:val="en-US"/>
        </w:rPr>
        <w:t xml:space="preserve"> Biểu đồ tuần tự chức năng thêm nhãn hiệu</w:t>
      </w:r>
      <w:bookmarkEnd w:id="3978"/>
      <w:bookmarkEnd w:id="3979"/>
      <w:bookmarkEnd w:id="3980"/>
      <w:bookmarkEnd w:id="3981"/>
      <w:r>
        <w:rPr>
          <w:lang w:val="en-US"/>
        </w:rPr>
        <w:t xml:space="preserve"> </w:t>
      </w:r>
    </w:p>
    <w:p w14:paraId="48685749" w14:textId="0F6C0206" w:rsidR="007569A2" w:rsidRPr="007C6909" w:rsidRDefault="002C3FD0" w:rsidP="0053380D">
      <w:pPr>
        <w:pStyle w:val="ListParagraph"/>
        <w:numPr>
          <w:ilvl w:val="0"/>
          <w:numId w:val="199"/>
        </w:numPr>
        <w:spacing w:after="120"/>
        <w:ind w:left="284"/>
        <w:rPr>
          <w:rFonts w:cs="Times New Roman"/>
          <w:sz w:val="24"/>
          <w:szCs w:val="24"/>
        </w:rPr>
        <w:pPrChange w:id="3982" w:author="Việt Lương" w:date="2024-12-26T18:41:00Z" w16du:dateUtc="2024-12-26T11:41:00Z">
          <w:pPr>
            <w:pStyle w:val="ListParagraph"/>
            <w:numPr>
              <w:numId w:val="199"/>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commentRangeStart w:id="3983"/>
      <w:r w:rsidR="00CE686F" w:rsidRPr="007C6909">
        <w:rPr>
          <w:rFonts w:ascii="Times New Roman" w:hAnsi="Times New Roman" w:cs="Times New Roman"/>
          <w:b/>
          <w:sz w:val="24"/>
          <w:szCs w:val="24"/>
        </w:rPr>
        <w:t>Đánh giá sản phẩm</w:t>
      </w:r>
      <w:commentRangeEnd w:id="3983"/>
      <w:r w:rsidR="00CC7109" w:rsidRPr="007C6909">
        <w:rPr>
          <w:rStyle w:val="CommentReference"/>
          <w:rFonts w:ascii="Times New Roman" w:hAnsi="Times New Roman" w:cs="Times New Roman"/>
          <w:b/>
          <w:sz w:val="24"/>
          <w:szCs w:val="24"/>
        </w:rPr>
        <w:commentReference w:id="3983"/>
      </w:r>
      <w:r w:rsidRPr="007C6909">
        <w:rPr>
          <w:rFonts w:ascii="Times New Roman" w:hAnsi="Times New Roman" w:cs="Times New Roman"/>
          <w:sz w:val="24"/>
          <w:szCs w:val="24"/>
          <w:lang w:val="vi-VN"/>
        </w:rPr>
        <w:t>”</w:t>
      </w:r>
    </w:p>
    <w:p w14:paraId="4D4E96F8" w14:textId="07CC382A" w:rsidR="00790607" w:rsidRPr="007C6909" w:rsidRDefault="00790607" w:rsidP="0053380D">
      <w:pPr>
        <w:pStyle w:val="ListParagraph"/>
        <w:spacing w:after="120"/>
        <w:ind w:left="284"/>
        <w:rPr>
          <w:rFonts w:cs="Times New Roman"/>
          <w:sz w:val="24"/>
          <w:szCs w:val="24"/>
        </w:rPr>
        <w:pPrChange w:id="3984" w:author="Việt Lương" w:date="2024-12-26T18:41:00Z" w16du:dateUtc="2024-12-26T11:41:00Z">
          <w:pPr>
            <w:pStyle w:val="ListParagraph"/>
            <w:ind w:left="284"/>
          </w:pPr>
        </w:pPrChange>
      </w:pPr>
      <w:r>
        <w:rPr>
          <w:noProof/>
        </w:rPr>
        <w:drawing>
          <wp:inline distT="0" distB="0" distL="0" distR="0" wp14:anchorId="40935D41" wp14:editId="346CC3A7">
            <wp:extent cx="5733415" cy="3321685"/>
            <wp:effectExtent l="0" t="0" r="635" b="0"/>
            <wp:docPr id="756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8422" name=""/>
                    <pic:cNvPicPr/>
                  </pic:nvPicPr>
                  <pic:blipFill>
                    <a:blip r:embed="rId53"/>
                    <a:stretch>
                      <a:fillRect/>
                    </a:stretch>
                  </pic:blipFill>
                  <pic:spPr>
                    <a:xfrm>
                      <a:off x="0" y="0"/>
                      <a:ext cx="5733415" cy="3321685"/>
                    </a:xfrm>
                    <a:prstGeom prst="rect">
                      <a:avLst/>
                    </a:prstGeom>
                  </pic:spPr>
                </pic:pic>
              </a:graphicData>
            </a:graphic>
          </wp:inline>
        </w:drawing>
      </w:r>
    </w:p>
    <w:p w14:paraId="2328BB07" w14:textId="11C832A3" w:rsidR="007569A2" w:rsidRPr="007C6909" w:rsidRDefault="007226A2" w:rsidP="0053380D">
      <w:pPr>
        <w:pStyle w:val="Caption"/>
        <w:spacing w:after="120"/>
        <w:rPr>
          <w:szCs w:val="24"/>
          <w:lang w:val="en-US"/>
        </w:rPr>
        <w:pPrChange w:id="3985" w:author="Việt Lương" w:date="2024-12-26T18:41:00Z" w16du:dateUtc="2024-12-26T11:41:00Z">
          <w:pPr>
            <w:pStyle w:val="Caption"/>
          </w:pPr>
        </w:pPrChange>
      </w:pPr>
      <w:bookmarkStart w:id="3986" w:name="_Toc186027554"/>
      <w:bookmarkStart w:id="3987" w:name="_Toc186027713"/>
      <w:bookmarkStart w:id="3988" w:name="_Toc186028069"/>
      <w:bookmarkStart w:id="3989" w:name="_Toc186130791"/>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32</w:t>
      </w:r>
      <w:r w:rsidR="00A151F2">
        <w:rPr>
          <w:szCs w:val="24"/>
        </w:rPr>
        <w:fldChar w:fldCharType="end"/>
      </w:r>
      <w:r w:rsidRPr="00476848">
        <w:rPr>
          <w:szCs w:val="24"/>
          <w:lang w:val="en-US"/>
        </w:rPr>
        <w:t xml:space="preserve"> Biểu đồ tuần tự </w:t>
      </w:r>
      <w:r w:rsidR="00321E33" w:rsidRPr="00476848">
        <w:rPr>
          <w:szCs w:val="24"/>
          <w:lang w:val="en-US"/>
        </w:rPr>
        <w:t>khách hàng đánh giá sản phẩm</w:t>
      </w:r>
      <w:bookmarkEnd w:id="3986"/>
      <w:bookmarkEnd w:id="3987"/>
      <w:bookmarkEnd w:id="3988"/>
      <w:bookmarkEnd w:id="3989"/>
      <w:r w:rsidR="00321E33" w:rsidRPr="00476848">
        <w:rPr>
          <w:szCs w:val="24"/>
          <w:lang w:val="en-US"/>
        </w:rPr>
        <w:t xml:space="preserve"> </w:t>
      </w:r>
    </w:p>
    <w:p w14:paraId="256AC6DA" w14:textId="421CE748" w:rsidR="007569A2" w:rsidRPr="007C6909" w:rsidRDefault="007569A2" w:rsidP="0053380D">
      <w:pPr>
        <w:spacing w:after="120" w:line="259" w:lineRule="auto"/>
        <w:ind w:left="720"/>
        <w:rPr>
          <w:rFonts w:ascii="Calibri" w:eastAsia="Calibri" w:hAnsi="Calibri" w:cs="Calibri"/>
          <w:sz w:val="24"/>
          <w:szCs w:val="24"/>
        </w:rPr>
        <w:pPrChange w:id="3990" w:author="Việt Lương" w:date="2024-12-26T18:41:00Z" w16du:dateUtc="2024-12-26T11:41:00Z">
          <w:pPr>
            <w:spacing w:after="160" w:line="259" w:lineRule="auto"/>
            <w:ind w:left="720"/>
          </w:pPr>
        </w:pPrChange>
      </w:pPr>
    </w:p>
    <w:p w14:paraId="5612B3B2" w14:textId="194869CE" w:rsidR="007569A2" w:rsidRPr="007C6909" w:rsidRDefault="002C3FD0" w:rsidP="0053380D">
      <w:pPr>
        <w:pStyle w:val="ListParagraph"/>
        <w:numPr>
          <w:ilvl w:val="0"/>
          <w:numId w:val="201"/>
        </w:numPr>
        <w:spacing w:after="120"/>
        <w:ind w:left="284"/>
        <w:rPr>
          <w:rFonts w:cs="Times New Roman"/>
          <w:sz w:val="24"/>
          <w:szCs w:val="24"/>
        </w:rPr>
        <w:pPrChange w:id="3991" w:author="Việt Lương" w:date="2024-12-26T18:41:00Z" w16du:dateUtc="2024-12-26T11:41:00Z">
          <w:pPr>
            <w:pStyle w:val="ListParagraph"/>
            <w:numPr>
              <w:numId w:val="201"/>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commentRangeStart w:id="3992"/>
      <w:commentRangeStart w:id="3993"/>
      <w:r w:rsidR="00CE686F" w:rsidRPr="007C6909">
        <w:rPr>
          <w:rFonts w:ascii="Times New Roman" w:hAnsi="Times New Roman" w:cs="Times New Roman"/>
          <w:b/>
          <w:sz w:val="24"/>
          <w:szCs w:val="24"/>
        </w:rPr>
        <w:t>Khách hàng thêm sản phẩm vào giỏ hàng</w:t>
      </w:r>
      <w:commentRangeEnd w:id="3992"/>
      <w:r w:rsidR="00CE686F" w:rsidRPr="007C6909">
        <w:rPr>
          <w:rStyle w:val="CommentReference"/>
          <w:rFonts w:ascii="Times New Roman" w:hAnsi="Times New Roman" w:cs="Times New Roman"/>
          <w:b/>
          <w:sz w:val="24"/>
          <w:szCs w:val="24"/>
        </w:rPr>
        <w:commentReference w:id="3992"/>
      </w:r>
      <w:commentRangeEnd w:id="3993"/>
      <w:r w:rsidR="00CE686F" w:rsidRPr="007C6909">
        <w:rPr>
          <w:rStyle w:val="CommentReference"/>
          <w:rFonts w:ascii="Times New Roman" w:hAnsi="Times New Roman" w:cs="Times New Roman"/>
          <w:b/>
          <w:sz w:val="24"/>
          <w:szCs w:val="24"/>
        </w:rPr>
        <w:commentReference w:id="3993"/>
      </w:r>
      <w:r w:rsidRPr="007C6909">
        <w:rPr>
          <w:rFonts w:ascii="Times New Roman" w:hAnsi="Times New Roman" w:cs="Times New Roman"/>
          <w:sz w:val="24"/>
          <w:szCs w:val="24"/>
          <w:lang w:val="vi-VN"/>
        </w:rPr>
        <w:t>”</w:t>
      </w:r>
    </w:p>
    <w:p w14:paraId="00439B8F" w14:textId="558ACD2B" w:rsidR="00171C9C" w:rsidRPr="007C6909" w:rsidRDefault="001304A5" w:rsidP="0053380D">
      <w:pPr>
        <w:spacing w:after="120"/>
        <w:jc w:val="center"/>
        <w:rPr>
          <w:rFonts w:cs="Times New Roman"/>
          <w:sz w:val="24"/>
          <w:szCs w:val="24"/>
          <w:lang w:val="en-US"/>
        </w:rPr>
        <w:pPrChange w:id="3994" w:author="Việt Lương" w:date="2024-12-26T18:41:00Z" w16du:dateUtc="2024-12-26T11:41:00Z">
          <w:pPr>
            <w:jc w:val="center"/>
          </w:pPr>
        </w:pPrChange>
      </w:pPr>
      <w:r w:rsidRPr="001304A5">
        <w:rPr>
          <w:rFonts w:cs="Times New Roman"/>
          <w:noProof/>
          <w:sz w:val="24"/>
          <w:szCs w:val="24"/>
          <w:lang w:val="en-US"/>
        </w:rPr>
        <w:drawing>
          <wp:inline distT="0" distB="0" distL="0" distR="0" wp14:anchorId="48EDD35F" wp14:editId="40FB9B4E">
            <wp:extent cx="5733415" cy="2523490"/>
            <wp:effectExtent l="0" t="0" r="635" b="0"/>
            <wp:docPr id="1359735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5084" name="Picture 1" descr="A diagram of a diagram&#10;&#10;Description automatically generated"/>
                    <pic:cNvPicPr/>
                  </pic:nvPicPr>
                  <pic:blipFill>
                    <a:blip r:embed="rId54"/>
                    <a:stretch>
                      <a:fillRect/>
                    </a:stretch>
                  </pic:blipFill>
                  <pic:spPr>
                    <a:xfrm>
                      <a:off x="0" y="0"/>
                      <a:ext cx="5733415" cy="2523490"/>
                    </a:xfrm>
                    <a:prstGeom prst="rect">
                      <a:avLst/>
                    </a:prstGeom>
                  </pic:spPr>
                </pic:pic>
              </a:graphicData>
            </a:graphic>
          </wp:inline>
        </w:drawing>
      </w:r>
    </w:p>
    <w:p w14:paraId="38AA98D6" w14:textId="0CEFC18C" w:rsidR="007569A2" w:rsidRPr="007C6909" w:rsidRDefault="00FB15AE" w:rsidP="0053380D">
      <w:pPr>
        <w:pStyle w:val="Caption"/>
        <w:spacing w:after="120"/>
        <w:rPr>
          <w:szCs w:val="24"/>
          <w:lang w:val="en-US"/>
        </w:rPr>
        <w:pPrChange w:id="3995" w:author="Việt Lương" w:date="2024-12-26T18:41:00Z" w16du:dateUtc="2024-12-26T11:41:00Z">
          <w:pPr>
            <w:pStyle w:val="Caption"/>
          </w:pPr>
        </w:pPrChange>
      </w:pPr>
      <w:bookmarkStart w:id="3996" w:name="_Toc186027555"/>
      <w:bookmarkStart w:id="3997" w:name="_Toc186027714"/>
      <w:bookmarkStart w:id="3998" w:name="_Toc186028070"/>
      <w:bookmarkStart w:id="3999" w:name="_Toc186130792"/>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33</w:t>
      </w:r>
      <w:r w:rsidR="00A151F2">
        <w:rPr>
          <w:szCs w:val="24"/>
        </w:rPr>
        <w:fldChar w:fldCharType="end"/>
      </w:r>
      <w:r w:rsidRPr="00476848">
        <w:rPr>
          <w:szCs w:val="24"/>
          <w:lang w:val="en-US"/>
        </w:rPr>
        <w:t xml:space="preserve"> Biểu đồ tuần tự khách hàng thêm sản phẩm vào giỏ hàng</w:t>
      </w:r>
      <w:bookmarkEnd w:id="3996"/>
      <w:bookmarkEnd w:id="3997"/>
      <w:bookmarkEnd w:id="3998"/>
      <w:bookmarkEnd w:id="3999"/>
    </w:p>
    <w:p w14:paraId="0BBC0C90" w14:textId="64E0BED2" w:rsidR="007569A2" w:rsidRPr="007C6909" w:rsidRDefault="002C3FD0" w:rsidP="0053380D">
      <w:pPr>
        <w:pStyle w:val="ListParagraph"/>
        <w:numPr>
          <w:ilvl w:val="0"/>
          <w:numId w:val="202"/>
        </w:numPr>
        <w:spacing w:after="120"/>
        <w:ind w:left="284"/>
        <w:rPr>
          <w:sz w:val="24"/>
          <w:szCs w:val="24"/>
          <w:lang w:val="en-US"/>
        </w:rPr>
        <w:pPrChange w:id="4000" w:author="Việt Lương" w:date="2024-12-26T18:41:00Z" w16du:dateUtc="2024-12-26T11:41:00Z">
          <w:pPr>
            <w:pStyle w:val="ListParagraph"/>
            <w:numPr>
              <w:numId w:val="202"/>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commentRangeStart w:id="4001"/>
      <w:commentRangeStart w:id="4002"/>
      <w:r w:rsidR="00CE686F" w:rsidRPr="007C6909">
        <w:rPr>
          <w:rFonts w:ascii="Times New Roman" w:hAnsi="Times New Roman" w:cs="Times New Roman"/>
          <w:b/>
          <w:sz w:val="24"/>
          <w:szCs w:val="24"/>
        </w:rPr>
        <w:t>Xoá sản phẩm khỏi giỏ hàng</w:t>
      </w:r>
      <w:commentRangeEnd w:id="4001"/>
      <w:r w:rsidR="00CE686F" w:rsidRPr="007C6909">
        <w:rPr>
          <w:rStyle w:val="CommentReference"/>
          <w:rFonts w:ascii="Times New Roman" w:hAnsi="Times New Roman" w:cs="Times New Roman"/>
          <w:b/>
          <w:sz w:val="24"/>
          <w:szCs w:val="24"/>
        </w:rPr>
        <w:commentReference w:id="4001"/>
      </w:r>
      <w:commentRangeEnd w:id="4002"/>
      <w:r w:rsidR="00CE686F" w:rsidRPr="007C6909">
        <w:rPr>
          <w:rStyle w:val="CommentReference"/>
          <w:rFonts w:ascii="Times New Roman" w:hAnsi="Times New Roman" w:cs="Times New Roman"/>
          <w:b/>
          <w:sz w:val="24"/>
          <w:szCs w:val="24"/>
        </w:rPr>
        <w:commentReference w:id="4002"/>
      </w:r>
      <w:r w:rsidRPr="007C6909">
        <w:rPr>
          <w:rFonts w:ascii="Times New Roman" w:hAnsi="Times New Roman" w:cs="Times New Roman"/>
          <w:sz w:val="24"/>
          <w:szCs w:val="24"/>
          <w:lang w:val="vi-VN"/>
        </w:rPr>
        <w:t>”</w:t>
      </w:r>
      <w:r w:rsidR="00CE686F" w:rsidRPr="007C6909">
        <w:rPr>
          <w:sz w:val="24"/>
          <w:szCs w:val="24"/>
        </w:rPr>
        <w:br/>
      </w:r>
      <w:r w:rsidR="000B2ED3" w:rsidRPr="000B2ED3">
        <w:rPr>
          <w:rFonts w:ascii="Times New Roman" w:hAnsi="Times New Roman" w:cs="Times New Roman"/>
          <w:noProof/>
          <w:sz w:val="24"/>
          <w:szCs w:val="24"/>
          <w:lang w:val="vi-VN"/>
        </w:rPr>
        <w:drawing>
          <wp:inline distT="0" distB="0" distL="0" distR="0" wp14:anchorId="5D2315CB" wp14:editId="5241CA70">
            <wp:extent cx="5733415" cy="3667125"/>
            <wp:effectExtent l="0" t="0" r="635" b="9525"/>
            <wp:docPr id="886853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3454" name="Picture 1" descr="A diagram of a diagram&#10;&#10;Description automatically generated"/>
                    <pic:cNvPicPr/>
                  </pic:nvPicPr>
                  <pic:blipFill>
                    <a:blip r:embed="rId55"/>
                    <a:stretch>
                      <a:fillRect/>
                    </a:stretch>
                  </pic:blipFill>
                  <pic:spPr>
                    <a:xfrm>
                      <a:off x="0" y="0"/>
                      <a:ext cx="5733415" cy="3667125"/>
                    </a:xfrm>
                    <a:prstGeom prst="rect">
                      <a:avLst/>
                    </a:prstGeom>
                  </pic:spPr>
                </pic:pic>
              </a:graphicData>
            </a:graphic>
          </wp:inline>
        </w:drawing>
      </w:r>
    </w:p>
    <w:p w14:paraId="629E9219" w14:textId="77777777" w:rsidR="001304A5" w:rsidRPr="007C6909" w:rsidRDefault="001304A5" w:rsidP="0053380D">
      <w:pPr>
        <w:spacing w:after="120"/>
        <w:rPr>
          <w:sz w:val="24"/>
          <w:szCs w:val="24"/>
          <w:lang w:val="en-US"/>
        </w:rPr>
        <w:pPrChange w:id="4003" w:author="Việt Lương" w:date="2024-12-26T18:41:00Z" w16du:dateUtc="2024-12-26T11:41:00Z">
          <w:pPr/>
        </w:pPrChange>
      </w:pPr>
    </w:p>
    <w:p w14:paraId="75141FA1" w14:textId="5F0AE909" w:rsidR="00FB15AE" w:rsidRPr="00476848" w:rsidRDefault="00FB15AE" w:rsidP="0053380D">
      <w:pPr>
        <w:pStyle w:val="Caption"/>
        <w:spacing w:after="120"/>
        <w:rPr>
          <w:szCs w:val="24"/>
          <w:lang w:val="en-US"/>
        </w:rPr>
        <w:pPrChange w:id="4004" w:author="Việt Lương" w:date="2024-12-26T18:41:00Z" w16du:dateUtc="2024-12-26T11:41:00Z">
          <w:pPr>
            <w:pStyle w:val="Caption"/>
          </w:pPr>
        </w:pPrChange>
      </w:pPr>
      <w:bookmarkStart w:id="4005" w:name="_Toc186027556"/>
      <w:bookmarkStart w:id="4006" w:name="_Toc186027715"/>
      <w:bookmarkStart w:id="4007" w:name="_Toc186028071"/>
      <w:bookmarkStart w:id="4008" w:name="_Toc186130793"/>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34</w:t>
      </w:r>
      <w:r w:rsidR="00A151F2">
        <w:rPr>
          <w:szCs w:val="24"/>
        </w:rPr>
        <w:fldChar w:fldCharType="end"/>
      </w:r>
      <w:r w:rsidRPr="00476848">
        <w:rPr>
          <w:szCs w:val="24"/>
          <w:lang w:val="en-US"/>
        </w:rPr>
        <w:t xml:space="preserve"> Biểu đồ tuần tự khách hàng xóa sản phẩm khỏi giỏ hàng</w:t>
      </w:r>
      <w:bookmarkEnd w:id="4005"/>
      <w:bookmarkEnd w:id="4006"/>
      <w:bookmarkEnd w:id="4007"/>
      <w:bookmarkEnd w:id="4008"/>
    </w:p>
    <w:p w14:paraId="26F4B797" w14:textId="6686126A" w:rsidR="00810DCA" w:rsidRPr="007C6909" w:rsidRDefault="00810DCA" w:rsidP="0053380D">
      <w:pPr>
        <w:pStyle w:val="ListParagraph"/>
        <w:numPr>
          <w:ilvl w:val="0"/>
          <w:numId w:val="202"/>
        </w:numPr>
        <w:spacing w:after="120"/>
        <w:ind w:left="426"/>
        <w:rPr>
          <w:rFonts w:ascii="Times New Roman" w:hAnsi="Times New Roman" w:cs="Times New Roman"/>
          <w:sz w:val="24"/>
          <w:szCs w:val="24"/>
          <w:lang w:val="en-US"/>
        </w:rPr>
        <w:pPrChange w:id="4009" w:author="Việt Lương" w:date="2024-12-26T18:41:00Z" w16du:dateUtc="2024-12-26T11:41:00Z">
          <w:pPr>
            <w:pStyle w:val="ListParagraph"/>
            <w:numPr>
              <w:numId w:val="202"/>
            </w:numPr>
            <w:ind w:left="426" w:hanging="360"/>
          </w:pPr>
        </w:pPrChange>
      </w:pPr>
      <w:r w:rsidRPr="007C6909">
        <w:rPr>
          <w:rFonts w:ascii="Times New Roman" w:hAnsi="Times New Roman" w:cs="Times New Roman"/>
          <w:sz w:val="24"/>
          <w:szCs w:val="24"/>
          <w:lang w:val="en-US"/>
        </w:rPr>
        <w:t xml:space="preserve">Biểu đồ tuần tự chức năng </w:t>
      </w:r>
      <w:proofErr w:type="gramStart"/>
      <w:r w:rsidRPr="007C6909">
        <w:rPr>
          <w:rFonts w:ascii="Times New Roman" w:hAnsi="Times New Roman" w:cs="Times New Roman"/>
          <w:sz w:val="24"/>
          <w:szCs w:val="24"/>
          <w:lang w:val="en-US"/>
        </w:rPr>
        <w:t xml:space="preserve">“ </w:t>
      </w:r>
      <w:r w:rsidRPr="007C6909">
        <w:rPr>
          <w:rFonts w:ascii="Times New Roman" w:hAnsi="Times New Roman" w:cs="Times New Roman"/>
          <w:b/>
          <w:bCs/>
          <w:sz w:val="24"/>
          <w:szCs w:val="24"/>
          <w:lang w:val="en-US"/>
        </w:rPr>
        <w:t>Đặt</w:t>
      </w:r>
      <w:proofErr w:type="gramEnd"/>
      <w:r w:rsidRPr="007C6909">
        <w:rPr>
          <w:rFonts w:ascii="Times New Roman" w:hAnsi="Times New Roman" w:cs="Times New Roman"/>
          <w:b/>
          <w:bCs/>
          <w:sz w:val="24"/>
          <w:szCs w:val="24"/>
          <w:lang w:val="en-US"/>
        </w:rPr>
        <w:t xml:space="preserve"> hàng</w:t>
      </w:r>
      <w:r w:rsidRPr="007C6909">
        <w:rPr>
          <w:rFonts w:ascii="Times New Roman" w:hAnsi="Times New Roman" w:cs="Times New Roman"/>
          <w:sz w:val="24"/>
          <w:szCs w:val="24"/>
          <w:lang w:val="en-US"/>
        </w:rPr>
        <w:t>”</w:t>
      </w:r>
    </w:p>
    <w:p w14:paraId="29FFF1FC" w14:textId="5324B7D8" w:rsidR="00810DCA" w:rsidRPr="007C6909" w:rsidRDefault="00810DCA" w:rsidP="0053380D">
      <w:pPr>
        <w:pStyle w:val="ListParagraph"/>
        <w:spacing w:after="120"/>
        <w:ind w:left="426"/>
        <w:rPr>
          <w:rFonts w:ascii="Times New Roman" w:hAnsi="Times New Roman" w:cs="Times New Roman"/>
          <w:lang w:val="vi-VN"/>
        </w:rPr>
        <w:pPrChange w:id="4010" w:author="Việt Lương" w:date="2024-12-26T18:41:00Z" w16du:dateUtc="2024-12-26T11:41:00Z">
          <w:pPr>
            <w:pStyle w:val="ListParagraph"/>
            <w:ind w:left="426"/>
          </w:pPr>
        </w:pPrChange>
      </w:pPr>
      <w:r>
        <w:rPr>
          <w:noProof/>
        </w:rPr>
        <w:drawing>
          <wp:inline distT="0" distB="0" distL="0" distR="0" wp14:anchorId="4E92E495" wp14:editId="3EE12A9F">
            <wp:extent cx="5733415" cy="3444875"/>
            <wp:effectExtent l="0" t="0" r="635" b="3175"/>
            <wp:docPr id="20965714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1464" name="Picture 1" descr="A diagram of a diagram&#10;&#10;Description automatically generated"/>
                    <pic:cNvPicPr/>
                  </pic:nvPicPr>
                  <pic:blipFill>
                    <a:blip r:embed="rId56"/>
                    <a:stretch>
                      <a:fillRect/>
                    </a:stretch>
                  </pic:blipFill>
                  <pic:spPr>
                    <a:xfrm>
                      <a:off x="0" y="0"/>
                      <a:ext cx="5733415" cy="3444875"/>
                    </a:xfrm>
                    <a:prstGeom prst="rect">
                      <a:avLst/>
                    </a:prstGeom>
                  </pic:spPr>
                </pic:pic>
              </a:graphicData>
            </a:graphic>
          </wp:inline>
        </w:drawing>
      </w:r>
    </w:p>
    <w:p w14:paraId="671FCF31" w14:textId="0C1CD434" w:rsidR="00810DCA" w:rsidRPr="007C6909" w:rsidRDefault="00810DCA" w:rsidP="0053380D">
      <w:pPr>
        <w:pStyle w:val="Caption"/>
        <w:spacing w:after="120"/>
        <w:rPr>
          <w:lang w:val="en-US"/>
        </w:rPr>
        <w:pPrChange w:id="4011" w:author="Việt Lương" w:date="2024-12-26T18:41:00Z" w16du:dateUtc="2024-12-26T11:41:00Z">
          <w:pPr>
            <w:pStyle w:val="Caption"/>
          </w:pPr>
        </w:pPrChange>
      </w:pPr>
      <w:bookmarkStart w:id="4012" w:name="_Toc186130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35</w:t>
      </w:r>
      <w:r>
        <w:fldChar w:fldCharType="end"/>
      </w:r>
      <w:r>
        <w:rPr>
          <w:lang w:val="en-US"/>
        </w:rPr>
        <w:t xml:space="preserve"> Biểu đồ tuần tự chức năng</w:t>
      </w:r>
      <w:r w:rsidR="005C5BFC">
        <w:rPr>
          <w:lang w:val="en-US"/>
        </w:rPr>
        <w:t xml:space="preserve"> đặt hàng</w:t>
      </w:r>
      <w:bookmarkEnd w:id="4012"/>
    </w:p>
    <w:p w14:paraId="5A1EA135" w14:textId="6E91C3DA" w:rsidR="007569A2" w:rsidRPr="007C6909" w:rsidRDefault="007569A2" w:rsidP="0053380D">
      <w:pPr>
        <w:pStyle w:val="ListParagraph"/>
        <w:spacing w:after="120"/>
        <w:ind w:left="426"/>
        <w:pPrChange w:id="4013" w:author="Việt Lương" w:date="2024-12-26T18:41:00Z" w16du:dateUtc="2024-12-26T11:41:00Z">
          <w:pPr>
            <w:pStyle w:val="ListParagraph"/>
            <w:ind w:left="426"/>
          </w:pPr>
        </w:pPrChange>
      </w:pPr>
    </w:p>
    <w:p w14:paraId="0202C5B9" w14:textId="76592573" w:rsidR="002C3FD0" w:rsidRPr="007C6909" w:rsidRDefault="002C3FD0" w:rsidP="0053380D">
      <w:pPr>
        <w:pStyle w:val="ListParagraph"/>
        <w:numPr>
          <w:ilvl w:val="0"/>
          <w:numId w:val="204"/>
        </w:numPr>
        <w:spacing w:after="120"/>
        <w:ind w:left="426"/>
        <w:rPr>
          <w:rFonts w:cs="Times New Roman"/>
          <w:sz w:val="24"/>
          <w:szCs w:val="24"/>
        </w:rPr>
        <w:pPrChange w:id="4014" w:author="Việt Lương" w:date="2024-12-26T18:41:00Z" w16du:dateUtc="2024-12-26T11:41:00Z">
          <w:pPr>
            <w:pStyle w:val="ListParagraph"/>
            <w:numPr>
              <w:numId w:val="20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Thêm sản phẩm </w:t>
      </w:r>
      <w:r w:rsidRPr="007C6909" w:rsidDel="002C3FD0">
        <w:rPr>
          <w:rFonts w:ascii="Times New Roman" w:hAnsi="Times New Roman" w:cs="Times New Roman"/>
          <w:b/>
          <w:sz w:val="24"/>
          <w:szCs w:val="24"/>
        </w:rPr>
        <w:t>mới</w:t>
      </w:r>
      <w:r w:rsidRPr="007C6909">
        <w:rPr>
          <w:rFonts w:ascii="Times New Roman" w:hAnsi="Times New Roman" w:cs="Times New Roman"/>
          <w:sz w:val="24"/>
          <w:szCs w:val="24"/>
          <w:lang w:val="vi-VN"/>
        </w:rPr>
        <w:t>”</w:t>
      </w:r>
    </w:p>
    <w:p w14:paraId="58717D39" w14:textId="281A674B" w:rsidR="007569A2" w:rsidRDefault="003D0DFB" w:rsidP="0053380D">
      <w:pPr>
        <w:spacing w:before="60" w:after="120"/>
        <w:ind w:left="600"/>
        <w:rPr>
          <w:b/>
          <w:bCs/>
          <w:sz w:val="26"/>
          <w:szCs w:val="26"/>
          <w:lang w:val="en-US"/>
        </w:rPr>
        <w:pPrChange w:id="4015" w:author="Việt Lương" w:date="2024-12-26T18:41:00Z" w16du:dateUtc="2024-12-26T11:41:00Z">
          <w:pPr>
            <w:spacing w:before="60"/>
            <w:ind w:left="600"/>
          </w:pPr>
        </w:pPrChange>
      </w:pPr>
      <w:r>
        <w:rPr>
          <w:noProof/>
        </w:rPr>
        <w:drawing>
          <wp:inline distT="0" distB="0" distL="0" distR="0" wp14:anchorId="7047AA11" wp14:editId="16507119">
            <wp:extent cx="5733415" cy="2461895"/>
            <wp:effectExtent l="0" t="0" r="635" b="0"/>
            <wp:docPr id="371658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258" name="Picture 1" descr="A diagram of a diagram&#10;&#10;Description automatically generated"/>
                    <pic:cNvPicPr/>
                  </pic:nvPicPr>
                  <pic:blipFill>
                    <a:blip r:embed="rId57"/>
                    <a:stretch>
                      <a:fillRect/>
                    </a:stretch>
                  </pic:blipFill>
                  <pic:spPr>
                    <a:xfrm>
                      <a:off x="0" y="0"/>
                      <a:ext cx="5733415" cy="2461895"/>
                    </a:xfrm>
                    <a:prstGeom prst="rect">
                      <a:avLst/>
                    </a:prstGeom>
                  </pic:spPr>
                </pic:pic>
              </a:graphicData>
            </a:graphic>
          </wp:inline>
        </w:drawing>
      </w:r>
    </w:p>
    <w:p w14:paraId="20F3562F" w14:textId="70A1D349" w:rsidR="00F240A5" w:rsidRPr="007C6909" w:rsidRDefault="00F240A5" w:rsidP="0053380D">
      <w:pPr>
        <w:pStyle w:val="Caption"/>
        <w:spacing w:before="240" w:after="120"/>
        <w:rPr>
          <w:b/>
          <w:bCs/>
          <w:sz w:val="26"/>
          <w:szCs w:val="26"/>
          <w:lang w:val="en-US"/>
        </w:rPr>
        <w:pPrChange w:id="4016" w:author="Việt Lương" w:date="2024-12-26T18:41:00Z" w16du:dateUtc="2024-12-26T11:41:00Z">
          <w:pPr>
            <w:pStyle w:val="Caption"/>
            <w:spacing w:before="240"/>
          </w:pPr>
        </w:pPrChange>
      </w:pPr>
      <w:bookmarkStart w:id="4017" w:name="_Toc186027557"/>
      <w:bookmarkStart w:id="4018" w:name="_Toc186027716"/>
      <w:bookmarkStart w:id="4019" w:name="_Toc186028072"/>
      <w:bookmarkStart w:id="4020" w:name="_Toc18613079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36</w:t>
      </w:r>
      <w:r w:rsidR="00A151F2">
        <w:fldChar w:fldCharType="end"/>
      </w:r>
      <w:r>
        <w:rPr>
          <w:lang w:val="en-US"/>
        </w:rPr>
        <w:t xml:space="preserve"> Biểu đồ tuần tự người bán thêm sản phẩm mới</w:t>
      </w:r>
      <w:bookmarkEnd w:id="4017"/>
      <w:bookmarkEnd w:id="4018"/>
      <w:bookmarkEnd w:id="4019"/>
      <w:bookmarkEnd w:id="4020"/>
    </w:p>
    <w:p w14:paraId="189C5BD8" w14:textId="6B526504" w:rsidR="007569A2" w:rsidRPr="007C6909" w:rsidRDefault="002C3FD0" w:rsidP="0053380D">
      <w:pPr>
        <w:pStyle w:val="ListParagraph"/>
        <w:numPr>
          <w:ilvl w:val="0"/>
          <w:numId w:val="205"/>
        </w:numPr>
        <w:spacing w:after="120"/>
        <w:ind w:left="709"/>
        <w:rPr>
          <w:rFonts w:cs="Times New Roman"/>
          <w:sz w:val="24"/>
          <w:szCs w:val="24"/>
        </w:rPr>
        <w:pPrChange w:id="4021" w:author="Việt Lương" w:date="2024-12-26T18:41:00Z" w16du:dateUtc="2024-12-26T11:41:00Z">
          <w:pPr>
            <w:pStyle w:val="ListParagraph"/>
            <w:numPr>
              <w:numId w:val="205"/>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630CF71F" w:rsidRPr="007C6909">
        <w:rPr>
          <w:rFonts w:ascii="Times New Roman" w:hAnsi="Times New Roman" w:cs="Times New Roman"/>
          <w:b/>
          <w:sz w:val="24"/>
          <w:szCs w:val="24"/>
        </w:rPr>
        <w:t>C</w:t>
      </w:r>
      <w:r w:rsidR="00D16C92" w:rsidRPr="007C6909">
        <w:rPr>
          <w:rFonts w:ascii="Times New Roman" w:hAnsi="Times New Roman" w:cs="Times New Roman"/>
          <w:b/>
          <w:sz w:val="24"/>
          <w:szCs w:val="24"/>
          <w:lang w:val="en-US"/>
        </w:rPr>
        <w:t>hỉnh sửa</w:t>
      </w:r>
      <w:r w:rsidR="630CF71F" w:rsidRPr="007C6909">
        <w:rPr>
          <w:rFonts w:ascii="Times New Roman" w:hAnsi="Times New Roman" w:cs="Times New Roman"/>
          <w:b/>
          <w:sz w:val="24"/>
          <w:szCs w:val="24"/>
        </w:rPr>
        <w:t xml:space="preserve"> sản phẩm</w:t>
      </w:r>
      <w:r w:rsidRPr="007C6909">
        <w:rPr>
          <w:rFonts w:ascii="Times New Roman" w:hAnsi="Times New Roman" w:cs="Times New Roman"/>
          <w:sz w:val="24"/>
          <w:szCs w:val="24"/>
          <w:lang w:val="vi-VN"/>
        </w:rPr>
        <w:t xml:space="preserve"> “</w:t>
      </w:r>
    </w:p>
    <w:p w14:paraId="7A96319F" w14:textId="52FA27D0" w:rsidR="00AD36A4" w:rsidRDefault="004171C4" w:rsidP="0053380D">
      <w:pPr>
        <w:spacing w:after="120"/>
        <w:rPr>
          <w:lang w:val="en-US"/>
        </w:rPr>
        <w:pPrChange w:id="4022" w:author="Việt Lương" w:date="2024-12-26T18:41:00Z" w16du:dateUtc="2024-12-26T11:41:00Z">
          <w:pPr/>
        </w:pPrChange>
      </w:pPr>
      <w:bookmarkStart w:id="4023" w:name="_Toc186027558"/>
      <w:bookmarkStart w:id="4024" w:name="_Toc186027717"/>
      <w:r w:rsidRPr="004171C4">
        <w:rPr>
          <w:noProof/>
        </w:rPr>
        <w:t xml:space="preserve"> </w:t>
      </w:r>
      <w:r>
        <w:rPr>
          <w:noProof/>
        </w:rPr>
        <w:drawing>
          <wp:inline distT="0" distB="0" distL="0" distR="0" wp14:anchorId="63892FE8" wp14:editId="270F8268">
            <wp:extent cx="5733415" cy="3142615"/>
            <wp:effectExtent l="0" t="0" r="635" b="635"/>
            <wp:docPr id="8337140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4056" name="Picture 1" descr="A diagram of a machine&#10;&#10;Description automatically generated"/>
                    <pic:cNvPicPr/>
                  </pic:nvPicPr>
                  <pic:blipFill>
                    <a:blip r:embed="rId58"/>
                    <a:stretch>
                      <a:fillRect/>
                    </a:stretch>
                  </pic:blipFill>
                  <pic:spPr>
                    <a:xfrm>
                      <a:off x="0" y="0"/>
                      <a:ext cx="5733415" cy="3142615"/>
                    </a:xfrm>
                    <a:prstGeom prst="rect">
                      <a:avLst/>
                    </a:prstGeom>
                  </pic:spPr>
                </pic:pic>
              </a:graphicData>
            </a:graphic>
          </wp:inline>
        </w:drawing>
      </w:r>
    </w:p>
    <w:p w14:paraId="5338A720" w14:textId="61D63CFD" w:rsidR="007569A2" w:rsidRPr="007C6909" w:rsidRDefault="00D16C92" w:rsidP="0053380D">
      <w:pPr>
        <w:pStyle w:val="Caption"/>
        <w:spacing w:before="240" w:after="120"/>
        <w:rPr>
          <w:rFonts w:eastAsia="Times New Roman" w:cs="Times New Roman"/>
          <w:sz w:val="26"/>
          <w:szCs w:val="26"/>
          <w:lang w:val="en-US"/>
        </w:rPr>
        <w:pPrChange w:id="4025" w:author="Việt Lương" w:date="2024-12-26T18:41:00Z" w16du:dateUtc="2024-12-26T11:41:00Z">
          <w:pPr>
            <w:pStyle w:val="Caption"/>
            <w:spacing w:before="240"/>
          </w:pPr>
        </w:pPrChange>
      </w:pPr>
      <w:bookmarkStart w:id="4026" w:name="_Toc186028073"/>
      <w:bookmarkStart w:id="4027" w:name="_Toc18613079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37</w:t>
      </w:r>
      <w:r w:rsidR="00A151F2">
        <w:fldChar w:fldCharType="end"/>
      </w:r>
      <w:r>
        <w:rPr>
          <w:lang w:val="en-US"/>
        </w:rPr>
        <w:t xml:space="preserve"> Biểu đồ tuần tự người bán chỉnh sửa sản phẩm</w:t>
      </w:r>
      <w:bookmarkEnd w:id="4023"/>
      <w:bookmarkEnd w:id="4024"/>
      <w:bookmarkEnd w:id="4026"/>
      <w:bookmarkEnd w:id="4027"/>
    </w:p>
    <w:p w14:paraId="156A6281" w14:textId="77777777" w:rsidR="007569A2" w:rsidRDefault="00CE686F" w:rsidP="0053380D">
      <w:pPr>
        <w:spacing w:after="120"/>
        <w:rPr>
          <w:b/>
          <w:sz w:val="5"/>
          <w:szCs w:val="5"/>
        </w:rPr>
        <w:pPrChange w:id="4028" w:author="Việt Lương" w:date="2024-12-26T18:41:00Z" w16du:dateUtc="2024-12-26T11:41:00Z">
          <w:pPr>
            <w:spacing w:after="240"/>
          </w:pPr>
        </w:pPrChange>
      </w:pPr>
      <w:r>
        <w:rPr>
          <w:b/>
          <w:sz w:val="5"/>
          <w:szCs w:val="5"/>
        </w:rPr>
        <w:t xml:space="preserve"> </w:t>
      </w:r>
    </w:p>
    <w:p w14:paraId="1FB37F22" w14:textId="4A5260B3" w:rsidR="002C3FD0" w:rsidRPr="007C6909" w:rsidRDefault="002C3FD0" w:rsidP="0053380D">
      <w:pPr>
        <w:pStyle w:val="ListParagraph"/>
        <w:numPr>
          <w:ilvl w:val="0"/>
          <w:numId w:val="206"/>
        </w:numPr>
        <w:spacing w:after="120"/>
        <w:ind w:left="709"/>
        <w:rPr>
          <w:rFonts w:cs="Times New Roman"/>
          <w:sz w:val="24"/>
          <w:szCs w:val="24"/>
          <w:lang w:val="vi-VN"/>
        </w:rPr>
        <w:pPrChange w:id="4029" w:author="Việt Lương" w:date="2024-12-26T18:41:00Z" w16du:dateUtc="2024-12-26T11:41:00Z">
          <w:pPr>
            <w:pStyle w:val="ListParagraph"/>
            <w:numPr>
              <w:numId w:val="206"/>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Xoá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 xml:space="preserve"> “</w:t>
      </w:r>
    </w:p>
    <w:p w14:paraId="61DAA4D5" w14:textId="44FFC3EA" w:rsidR="007569A2" w:rsidRPr="007C6909" w:rsidRDefault="009E1F98" w:rsidP="0053380D">
      <w:pPr>
        <w:spacing w:before="100" w:after="120"/>
        <w:ind w:left="600"/>
        <w:rPr>
          <w:b/>
          <w:sz w:val="24"/>
          <w:szCs w:val="24"/>
        </w:rPr>
        <w:pPrChange w:id="4030" w:author="Việt Lương" w:date="2024-12-26T18:41:00Z" w16du:dateUtc="2024-12-26T11:41:00Z">
          <w:pPr>
            <w:spacing w:before="100"/>
            <w:ind w:left="600"/>
          </w:pPr>
        </w:pPrChange>
      </w:pPr>
      <w:r>
        <w:rPr>
          <w:noProof/>
        </w:rPr>
        <w:drawing>
          <wp:inline distT="0" distB="0" distL="0" distR="0" wp14:anchorId="230BC213" wp14:editId="7F39DC61">
            <wp:extent cx="5733415" cy="2785110"/>
            <wp:effectExtent l="0" t="0" r="635" b="0"/>
            <wp:docPr id="546987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78" name="Picture 1" descr="A diagram of a machine&#10;&#10;Description automatically generated"/>
                    <pic:cNvPicPr/>
                  </pic:nvPicPr>
                  <pic:blipFill>
                    <a:blip r:embed="rId59"/>
                    <a:stretch>
                      <a:fillRect/>
                    </a:stretch>
                  </pic:blipFill>
                  <pic:spPr>
                    <a:xfrm>
                      <a:off x="0" y="0"/>
                      <a:ext cx="5733415" cy="2785110"/>
                    </a:xfrm>
                    <a:prstGeom prst="rect">
                      <a:avLst/>
                    </a:prstGeom>
                  </pic:spPr>
                </pic:pic>
              </a:graphicData>
            </a:graphic>
          </wp:inline>
        </w:drawing>
      </w:r>
    </w:p>
    <w:p w14:paraId="2AEAF47F" w14:textId="72EE9B5C" w:rsidR="007569A2" w:rsidRDefault="00D16C92" w:rsidP="0053380D">
      <w:pPr>
        <w:pStyle w:val="Caption"/>
        <w:spacing w:after="120"/>
        <w:rPr>
          <w:szCs w:val="24"/>
          <w:lang w:val="en-US"/>
        </w:rPr>
        <w:pPrChange w:id="4031" w:author="Việt Lương" w:date="2024-12-26T18:41:00Z" w16du:dateUtc="2024-12-26T11:41:00Z">
          <w:pPr>
            <w:pStyle w:val="Caption"/>
          </w:pPr>
        </w:pPrChange>
      </w:pPr>
      <w:bookmarkStart w:id="4032" w:name="_Toc186027559"/>
      <w:bookmarkStart w:id="4033" w:name="_Toc186027718"/>
      <w:bookmarkStart w:id="4034" w:name="_Toc186028074"/>
      <w:bookmarkStart w:id="4035" w:name="_Toc186130797"/>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810DCA">
        <w:rPr>
          <w:noProof/>
          <w:szCs w:val="24"/>
        </w:rPr>
        <w:t>38</w:t>
      </w:r>
      <w:r w:rsidR="00A151F2">
        <w:rPr>
          <w:szCs w:val="24"/>
        </w:rPr>
        <w:fldChar w:fldCharType="end"/>
      </w:r>
      <w:r w:rsidRPr="00476848">
        <w:rPr>
          <w:szCs w:val="24"/>
          <w:lang w:val="en-US"/>
        </w:rPr>
        <w:t xml:space="preserve"> Biểu đồ tuần tự chức năng người bán xóa sản phẩm</w:t>
      </w:r>
      <w:bookmarkEnd w:id="4032"/>
      <w:bookmarkEnd w:id="4033"/>
      <w:bookmarkEnd w:id="4034"/>
      <w:bookmarkEnd w:id="4035"/>
    </w:p>
    <w:p w14:paraId="42920A0A" w14:textId="6AAC9E5D" w:rsidR="009E1F98" w:rsidRDefault="009E1F98" w:rsidP="0053380D">
      <w:pPr>
        <w:pStyle w:val="ListParagraph"/>
        <w:numPr>
          <w:ilvl w:val="0"/>
          <w:numId w:val="207"/>
        </w:numPr>
        <w:spacing w:after="120"/>
        <w:ind w:left="709"/>
        <w:rPr>
          <w:rFonts w:ascii="Times New Roman" w:hAnsi="Times New Roman" w:cs="Times New Roman"/>
          <w:sz w:val="24"/>
          <w:szCs w:val="24"/>
          <w:lang w:val="en-US"/>
        </w:rPr>
        <w:pPrChange w:id="4036"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w:t>
      </w:r>
      <w:proofErr w:type="gramStart"/>
      <w:r w:rsidRPr="007C6909">
        <w:rPr>
          <w:rFonts w:ascii="Times New Roman" w:hAnsi="Times New Roman" w:cs="Times New Roman"/>
          <w:sz w:val="24"/>
          <w:szCs w:val="24"/>
          <w:lang w:val="en-US"/>
        </w:rPr>
        <w:t>“ Thêm</w:t>
      </w:r>
      <w:proofErr w:type="gramEnd"/>
      <w:r w:rsidRPr="007C6909">
        <w:rPr>
          <w:rFonts w:ascii="Times New Roman" w:hAnsi="Times New Roman" w:cs="Times New Roman"/>
          <w:sz w:val="24"/>
          <w:szCs w:val="24"/>
          <w:lang w:val="en-US"/>
        </w:rPr>
        <w:t xml:space="preserve"> item cho sản phẩm”</w:t>
      </w:r>
    </w:p>
    <w:p w14:paraId="53B730EF" w14:textId="2BC66D14" w:rsidR="009E1F98" w:rsidRDefault="00582B8E" w:rsidP="0053380D">
      <w:pPr>
        <w:pStyle w:val="ListParagraph"/>
        <w:spacing w:after="120"/>
        <w:ind w:left="709"/>
        <w:rPr>
          <w:rFonts w:ascii="Times New Roman" w:hAnsi="Times New Roman" w:cs="Times New Roman"/>
          <w:sz w:val="24"/>
          <w:szCs w:val="24"/>
          <w:lang w:val="en-US"/>
        </w:rPr>
        <w:pPrChange w:id="4037" w:author="Việt Lương" w:date="2024-12-26T18:41:00Z" w16du:dateUtc="2024-12-26T11:41:00Z">
          <w:pPr>
            <w:pStyle w:val="ListParagraph"/>
            <w:ind w:left="709"/>
          </w:pPr>
        </w:pPrChange>
      </w:pPr>
      <w:r>
        <w:rPr>
          <w:noProof/>
        </w:rPr>
        <w:drawing>
          <wp:inline distT="0" distB="0" distL="0" distR="0" wp14:anchorId="765370E7" wp14:editId="3BD8F953">
            <wp:extent cx="5733415" cy="3245485"/>
            <wp:effectExtent l="0" t="0" r="635" b="0"/>
            <wp:docPr id="406624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4335" name="Picture 1" descr="A diagram of a diagram&#10;&#10;Description automatically generated"/>
                    <pic:cNvPicPr/>
                  </pic:nvPicPr>
                  <pic:blipFill>
                    <a:blip r:embed="rId60"/>
                    <a:stretch>
                      <a:fillRect/>
                    </a:stretch>
                  </pic:blipFill>
                  <pic:spPr>
                    <a:xfrm>
                      <a:off x="0" y="0"/>
                      <a:ext cx="5733415" cy="3245485"/>
                    </a:xfrm>
                    <a:prstGeom prst="rect">
                      <a:avLst/>
                    </a:prstGeom>
                  </pic:spPr>
                </pic:pic>
              </a:graphicData>
            </a:graphic>
          </wp:inline>
        </w:drawing>
      </w:r>
    </w:p>
    <w:p w14:paraId="2FAC05B3" w14:textId="5C7A3BD9" w:rsidR="00FF6F99" w:rsidRPr="00E96B13" w:rsidRDefault="00FF6F99" w:rsidP="0053380D">
      <w:pPr>
        <w:pStyle w:val="Caption"/>
        <w:spacing w:after="120"/>
        <w:rPr>
          <w:rFonts w:cs="Times New Roman"/>
          <w:szCs w:val="24"/>
          <w:lang w:val="en-US"/>
        </w:rPr>
        <w:pPrChange w:id="4038" w:author="Việt Lương" w:date="2024-12-26T18:41:00Z" w16du:dateUtc="2024-12-26T11:41:00Z">
          <w:pPr>
            <w:pStyle w:val="Caption"/>
          </w:pPr>
        </w:pPrChange>
      </w:pPr>
      <w:bookmarkStart w:id="4039" w:name="_Toc186130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39</w:t>
      </w:r>
      <w:r>
        <w:fldChar w:fldCharType="end"/>
      </w:r>
      <w:r>
        <w:rPr>
          <w:lang w:val="en-US"/>
        </w:rPr>
        <w:t xml:space="preserve"> Biểu đồ tuần tự chức năng thêm item cho sản phẩm</w:t>
      </w:r>
      <w:bookmarkEnd w:id="4039"/>
    </w:p>
    <w:p w14:paraId="09C56704" w14:textId="33252C92" w:rsidR="009E1F98" w:rsidRDefault="009E1F98" w:rsidP="0053380D">
      <w:pPr>
        <w:pStyle w:val="ListParagraph"/>
        <w:numPr>
          <w:ilvl w:val="0"/>
          <w:numId w:val="207"/>
        </w:numPr>
        <w:spacing w:after="120"/>
        <w:ind w:left="709"/>
        <w:rPr>
          <w:rFonts w:ascii="Times New Roman" w:hAnsi="Times New Roman" w:cs="Times New Roman"/>
          <w:sz w:val="24"/>
          <w:szCs w:val="24"/>
          <w:lang w:val="en-US"/>
        </w:rPr>
        <w:pPrChange w:id="4040"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w:t>
      </w:r>
      <w:proofErr w:type="gramStart"/>
      <w:r w:rsidRPr="007C6909">
        <w:rPr>
          <w:rFonts w:ascii="Times New Roman" w:hAnsi="Times New Roman" w:cs="Times New Roman"/>
          <w:sz w:val="24"/>
          <w:szCs w:val="24"/>
          <w:lang w:val="en-US"/>
        </w:rPr>
        <w:t>năng ”</w:t>
      </w:r>
      <w:proofErr w:type="gramEnd"/>
      <w:r w:rsidRPr="007C6909">
        <w:rPr>
          <w:rFonts w:ascii="Times New Roman" w:hAnsi="Times New Roman" w:cs="Times New Roman"/>
          <w:sz w:val="24"/>
          <w:szCs w:val="24"/>
          <w:lang w:val="en-US"/>
        </w:rPr>
        <w:t xml:space="preserve"> Chỉnh sửa item cho sản phẩm”</w:t>
      </w:r>
    </w:p>
    <w:p w14:paraId="6678F354" w14:textId="15B76301" w:rsidR="009E1F98" w:rsidRDefault="00B050DB" w:rsidP="0053380D">
      <w:pPr>
        <w:spacing w:after="120"/>
        <w:rPr>
          <w:rFonts w:ascii="Times New Roman" w:hAnsi="Times New Roman" w:cs="Times New Roman"/>
          <w:sz w:val="24"/>
          <w:szCs w:val="24"/>
          <w:lang w:val="en-US"/>
        </w:rPr>
        <w:pPrChange w:id="4041" w:author="Việt Lương" w:date="2024-12-26T18:41:00Z" w16du:dateUtc="2024-12-26T11:41:00Z">
          <w:pPr/>
        </w:pPrChange>
      </w:pPr>
      <w:r>
        <w:rPr>
          <w:noProof/>
        </w:rPr>
        <w:drawing>
          <wp:inline distT="0" distB="0" distL="0" distR="0" wp14:anchorId="375DD93B" wp14:editId="275DBA7A">
            <wp:extent cx="5733415" cy="3811905"/>
            <wp:effectExtent l="0" t="0" r="635" b="0"/>
            <wp:docPr id="10565665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6598" name="Picture 1" descr="A diagram of a project&#10;&#10;Description automatically generated"/>
                    <pic:cNvPicPr/>
                  </pic:nvPicPr>
                  <pic:blipFill>
                    <a:blip r:embed="rId61"/>
                    <a:stretch>
                      <a:fillRect/>
                    </a:stretch>
                  </pic:blipFill>
                  <pic:spPr>
                    <a:xfrm>
                      <a:off x="0" y="0"/>
                      <a:ext cx="5733415" cy="3811905"/>
                    </a:xfrm>
                    <a:prstGeom prst="rect">
                      <a:avLst/>
                    </a:prstGeom>
                  </pic:spPr>
                </pic:pic>
              </a:graphicData>
            </a:graphic>
          </wp:inline>
        </w:drawing>
      </w:r>
    </w:p>
    <w:p w14:paraId="33473AED" w14:textId="1021EADB" w:rsidR="00FF6F99" w:rsidRPr="00E96B13" w:rsidRDefault="00FF6F99" w:rsidP="0053380D">
      <w:pPr>
        <w:pStyle w:val="Caption"/>
        <w:spacing w:after="120"/>
        <w:rPr>
          <w:rFonts w:cs="Times New Roman"/>
          <w:szCs w:val="24"/>
          <w:lang w:val="en-US"/>
        </w:rPr>
        <w:pPrChange w:id="4042" w:author="Việt Lương" w:date="2024-12-26T18:41:00Z" w16du:dateUtc="2024-12-26T11:41:00Z">
          <w:pPr>
            <w:pStyle w:val="Caption"/>
          </w:pPr>
        </w:pPrChange>
      </w:pPr>
      <w:bookmarkStart w:id="4043" w:name="_Toc186130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40</w:t>
      </w:r>
      <w:r>
        <w:fldChar w:fldCharType="end"/>
      </w:r>
      <w:r>
        <w:rPr>
          <w:lang w:val="en-US"/>
        </w:rPr>
        <w:t xml:space="preserve"> Biểu đồ tuần tự chức năng sửa item cho sản phẩm</w:t>
      </w:r>
      <w:bookmarkEnd w:id="4043"/>
    </w:p>
    <w:p w14:paraId="6E98E6EC" w14:textId="46F9A002" w:rsidR="009E1F98" w:rsidRDefault="009E1F98" w:rsidP="0053380D">
      <w:pPr>
        <w:pStyle w:val="ListParagraph"/>
        <w:numPr>
          <w:ilvl w:val="0"/>
          <w:numId w:val="207"/>
        </w:numPr>
        <w:spacing w:after="120"/>
        <w:ind w:left="709"/>
        <w:rPr>
          <w:rFonts w:ascii="Times New Roman" w:hAnsi="Times New Roman" w:cs="Times New Roman"/>
          <w:sz w:val="24"/>
          <w:szCs w:val="24"/>
          <w:lang w:val="en-US"/>
        </w:rPr>
        <w:pPrChange w:id="4044"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w:t>
      </w:r>
      <w:proofErr w:type="gramStart"/>
      <w:r w:rsidRPr="007C6909">
        <w:rPr>
          <w:rFonts w:ascii="Times New Roman" w:hAnsi="Times New Roman" w:cs="Times New Roman"/>
          <w:sz w:val="24"/>
          <w:szCs w:val="24"/>
          <w:lang w:val="en-US"/>
        </w:rPr>
        <w:t>“ Xóa</w:t>
      </w:r>
      <w:proofErr w:type="gramEnd"/>
      <w:r w:rsidRPr="007C6909">
        <w:rPr>
          <w:rFonts w:ascii="Times New Roman" w:hAnsi="Times New Roman" w:cs="Times New Roman"/>
          <w:sz w:val="24"/>
          <w:szCs w:val="24"/>
          <w:lang w:val="en-US"/>
        </w:rPr>
        <w:t xml:space="preserve"> item cho sản phẩm”</w:t>
      </w:r>
    </w:p>
    <w:p w14:paraId="22D1C439" w14:textId="1D1E5DA0" w:rsidR="00B050DB" w:rsidRDefault="00FF6F99" w:rsidP="0053380D">
      <w:pPr>
        <w:pStyle w:val="ListParagraph"/>
        <w:spacing w:after="120"/>
        <w:ind w:left="709"/>
        <w:rPr>
          <w:rFonts w:ascii="Times New Roman" w:hAnsi="Times New Roman" w:cs="Times New Roman"/>
          <w:sz w:val="24"/>
          <w:szCs w:val="24"/>
          <w:lang w:val="en-US"/>
        </w:rPr>
        <w:pPrChange w:id="4045" w:author="Việt Lương" w:date="2024-12-26T18:41:00Z" w16du:dateUtc="2024-12-26T11:41:00Z">
          <w:pPr>
            <w:pStyle w:val="ListParagraph"/>
            <w:ind w:left="709"/>
          </w:pPr>
        </w:pPrChange>
      </w:pPr>
      <w:r>
        <w:rPr>
          <w:noProof/>
        </w:rPr>
        <w:drawing>
          <wp:inline distT="0" distB="0" distL="0" distR="0" wp14:anchorId="30FA8596" wp14:editId="7E3E0715">
            <wp:extent cx="5733415" cy="2785110"/>
            <wp:effectExtent l="0" t="0" r="635" b="0"/>
            <wp:docPr id="5455464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493" name="Picture 1" descr="A diagram of a machine&#10;&#10;Description automatically generated"/>
                    <pic:cNvPicPr/>
                  </pic:nvPicPr>
                  <pic:blipFill>
                    <a:blip r:embed="rId59"/>
                    <a:stretch>
                      <a:fillRect/>
                    </a:stretch>
                  </pic:blipFill>
                  <pic:spPr>
                    <a:xfrm>
                      <a:off x="0" y="0"/>
                      <a:ext cx="5733415" cy="2785110"/>
                    </a:xfrm>
                    <a:prstGeom prst="rect">
                      <a:avLst/>
                    </a:prstGeom>
                  </pic:spPr>
                </pic:pic>
              </a:graphicData>
            </a:graphic>
          </wp:inline>
        </w:drawing>
      </w:r>
    </w:p>
    <w:p w14:paraId="3EE32616" w14:textId="107C8854" w:rsidR="00FF6F99" w:rsidRPr="007C6909" w:rsidRDefault="00FF6F99" w:rsidP="0053380D">
      <w:pPr>
        <w:pStyle w:val="Caption"/>
        <w:spacing w:after="120"/>
        <w:rPr>
          <w:rFonts w:cs="Times New Roman"/>
          <w:szCs w:val="24"/>
          <w:lang w:val="en-US"/>
        </w:rPr>
        <w:pPrChange w:id="4046" w:author="Việt Lương" w:date="2024-12-26T18:41:00Z" w16du:dateUtc="2024-12-26T11:41:00Z">
          <w:pPr>
            <w:pStyle w:val="Caption"/>
          </w:pPr>
        </w:pPrChange>
      </w:pPr>
      <w:bookmarkStart w:id="4047" w:name="_Toc186130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41</w:t>
      </w:r>
      <w:r>
        <w:fldChar w:fldCharType="end"/>
      </w:r>
      <w:r>
        <w:rPr>
          <w:lang w:val="en-US"/>
        </w:rPr>
        <w:t xml:space="preserve"> Biểu đồ tuần tự chức năng </w:t>
      </w:r>
      <w:r w:rsidR="005E0911">
        <w:rPr>
          <w:lang w:val="en-US"/>
        </w:rPr>
        <w:t>xóa item cho sản phẩm</w:t>
      </w:r>
      <w:bookmarkEnd w:id="4047"/>
    </w:p>
    <w:p w14:paraId="3C806F0D" w14:textId="55548539" w:rsidR="002C3FD0" w:rsidRPr="007C6909" w:rsidRDefault="002C3FD0" w:rsidP="0053380D">
      <w:pPr>
        <w:pStyle w:val="ListParagraph"/>
        <w:numPr>
          <w:ilvl w:val="0"/>
          <w:numId w:val="207"/>
        </w:numPr>
        <w:spacing w:after="120"/>
        <w:ind w:left="709"/>
        <w:rPr>
          <w:rFonts w:cs="Times New Roman"/>
          <w:sz w:val="24"/>
          <w:szCs w:val="24"/>
          <w:lang w:val="vi-VN"/>
        </w:rPr>
        <w:pPrChange w:id="4048"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Nhập hàng tồn </w:t>
      </w:r>
      <w:r w:rsidRPr="007C6909" w:rsidDel="002C3FD0">
        <w:rPr>
          <w:rFonts w:ascii="Times New Roman" w:hAnsi="Times New Roman" w:cs="Times New Roman"/>
          <w:b/>
          <w:sz w:val="24"/>
          <w:szCs w:val="24"/>
        </w:rPr>
        <w:t>kho</w:t>
      </w:r>
      <w:r w:rsidRPr="007C6909">
        <w:rPr>
          <w:rFonts w:ascii="Times New Roman" w:hAnsi="Times New Roman" w:cs="Times New Roman"/>
          <w:sz w:val="24"/>
          <w:szCs w:val="24"/>
          <w:lang w:val="vi-VN"/>
        </w:rPr>
        <w:t>”</w:t>
      </w:r>
    </w:p>
    <w:p w14:paraId="281B37BA" w14:textId="51D5F26B" w:rsidR="007569A2" w:rsidRDefault="002A60AD" w:rsidP="0053380D">
      <w:pPr>
        <w:spacing w:after="120"/>
        <w:ind w:left="720"/>
        <w:rPr>
          <w:rFonts w:ascii="Times New Roman" w:eastAsia="Times New Roman" w:hAnsi="Times New Roman" w:cs="Times New Roman"/>
          <w:sz w:val="24"/>
          <w:szCs w:val="24"/>
          <w:lang w:val="en-US"/>
        </w:rPr>
        <w:pPrChange w:id="4049" w:author="Việt Lương" w:date="2024-12-26T18:41:00Z" w16du:dateUtc="2024-12-26T11:41:00Z">
          <w:pPr>
            <w:ind w:left="720"/>
          </w:pPr>
        </w:pPrChange>
      </w:pPr>
      <w:r w:rsidRPr="002A60AD">
        <w:rPr>
          <w:rFonts w:ascii="Times New Roman" w:eastAsia="Times New Roman" w:hAnsi="Times New Roman" w:cs="Times New Roman"/>
          <w:noProof/>
          <w:sz w:val="24"/>
          <w:szCs w:val="24"/>
          <w:lang w:val="en-US"/>
        </w:rPr>
        <w:drawing>
          <wp:inline distT="0" distB="0" distL="0" distR="0" wp14:anchorId="17C1E42A" wp14:editId="480253CB">
            <wp:extent cx="5733415" cy="4942840"/>
            <wp:effectExtent l="0" t="0" r="635" b="0"/>
            <wp:docPr id="5641633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3334" name="Picture 1" descr="A diagram of a project&#10;&#10;Description automatically generated"/>
                    <pic:cNvPicPr/>
                  </pic:nvPicPr>
                  <pic:blipFill>
                    <a:blip r:embed="rId62"/>
                    <a:stretch>
                      <a:fillRect/>
                    </a:stretch>
                  </pic:blipFill>
                  <pic:spPr>
                    <a:xfrm>
                      <a:off x="0" y="0"/>
                      <a:ext cx="5733415" cy="4942840"/>
                    </a:xfrm>
                    <a:prstGeom prst="rect">
                      <a:avLst/>
                    </a:prstGeom>
                  </pic:spPr>
                </pic:pic>
              </a:graphicData>
            </a:graphic>
          </wp:inline>
        </w:drawing>
      </w:r>
    </w:p>
    <w:p w14:paraId="76F104F0" w14:textId="77777777" w:rsidR="00690B6C" w:rsidRPr="007C6909" w:rsidRDefault="00690B6C" w:rsidP="0053380D">
      <w:pPr>
        <w:spacing w:after="120"/>
        <w:ind w:left="720"/>
        <w:rPr>
          <w:rFonts w:ascii="Times New Roman" w:eastAsia="Times New Roman" w:hAnsi="Times New Roman" w:cs="Times New Roman"/>
          <w:sz w:val="24"/>
          <w:szCs w:val="24"/>
          <w:lang w:val="en-US"/>
        </w:rPr>
        <w:pPrChange w:id="4050" w:author="Việt Lương" w:date="2024-12-26T18:41:00Z" w16du:dateUtc="2024-12-26T11:41:00Z">
          <w:pPr>
            <w:ind w:left="720"/>
          </w:pPr>
        </w:pPrChange>
      </w:pPr>
    </w:p>
    <w:p w14:paraId="20876B09" w14:textId="46CB1660" w:rsidR="007569A2" w:rsidRPr="007C6909" w:rsidDel="0053380D" w:rsidRDefault="00CE686F" w:rsidP="0053380D">
      <w:pPr>
        <w:pStyle w:val="Caption"/>
        <w:spacing w:after="120"/>
        <w:rPr>
          <w:del w:id="4051" w:author="Việt Lương" w:date="2024-12-26T18:41:00Z" w16du:dateUtc="2024-12-26T11:41:00Z"/>
          <w:b/>
          <w:szCs w:val="24"/>
          <w:lang w:val="en-US"/>
        </w:rPr>
        <w:pPrChange w:id="4052" w:author="Việt Lương" w:date="2024-12-26T18:41:00Z" w16du:dateUtc="2024-12-26T11:41:00Z">
          <w:pPr>
            <w:pStyle w:val="Caption"/>
          </w:pPr>
        </w:pPrChange>
      </w:pPr>
      <w:r w:rsidRPr="007C6909">
        <w:rPr>
          <w:b/>
          <w:szCs w:val="24"/>
        </w:rPr>
        <w:t xml:space="preserve"> </w:t>
      </w:r>
      <w:bookmarkStart w:id="4053" w:name="_Toc186027560"/>
      <w:bookmarkStart w:id="4054" w:name="_Toc186027719"/>
      <w:bookmarkStart w:id="4055" w:name="_Toc186028075"/>
      <w:bookmarkStart w:id="4056" w:name="_Toc186130801"/>
      <w:r w:rsidR="00D16C92"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FF6F99">
        <w:rPr>
          <w:noProof/>
          <w:szCs w:val="24"/>
        </w:rPr>
        <w:t>42</w:t>
      </w:r>
      <w:r w:rsidR="00A151F2">
        <w:rPr>
          <w:szCs w:val="24"/>
        </w:rPr>
        <w:fldChar w:fldCharType="end"/>
      </w:r>
      <w:r w:rsidR="00D16C92" w:rsidRPr="00476848">
        <w:rPr>
          <w:szCs w:val="24"/>
          <w:lang w:val="en-US"/>
        </w:rPr>
        <w:t xml:space="preserve"> Biểu đồ tuần tự chức năng người bán nhập hàng tồn kho</w:t>
      </w:r>
      <w:bookmarkEnd w:id="4053"/>
      <w:bookmarkEnd w:id="4054"/>
      <w:bookmarkEnd w:id="4055"/>
      <w:bookmarkEnd w:id="4056"/>
      <w:r w:rsidR="00D16C92" w:rsidRPr="00476848">
        <w:rPr>
          <w:szCs w:val="24"/>
          <w:lang w:val="en-US"/>
        </w:rPr>
        <w:t xml:space="preserve"> </w:t>
      </w:r>
    </w:p>
    <w:p w14:paraId="2E500C74" w14:textId="77777777" w:rsidR="007569A2" w:rsidDel="0053380D" w:rsidRDefault="007569A2" w:rsidP="0053380D">
      <w:pPr>
        <w:spacing w:after="120"/>
        <w:rPr>
          <w:del w:id="4057" w:author="Việt Lương" w:date="2024-12-26T18:41:00Z" w16du:dateUtc="2024-12-26T11:41:00Z"/>
        </w:rPr>
        <w:pPrChange w:id="4058" w:author="Việt Lương" w:date="2024-12-26T18:41:00Z" w16du:dateUtc="2024-12-26T11:41:00Z">
          <w:pPr/>
        </w:pPrChange>
      </w:pPr>
    </w:p>
    <w:p w14:paraId="74CD1D1F" w14:textId="77777777" w:rsidR="007569A2" w:rsidRPr="0053380D" w:rsidRDefault="007569A2" w:rsidP="0053380D">
      <w:pPr>
        <w:pStyle w:val="Caption"/>
        <w:spacing w:after="120"/>
        <w:rPr>
          <w:lang w:val="en-US"/>
          <w:rPrChange w:id="4059" w:author="Việt Lương" w:date="2024-12-26T18:41:00Z" w16du:dateUtc="2024-12-26T11:41:00Z">
            <w:rPr/>
          </w:rPrChange>
        </w:rPr>
        <w:pPrChange w:id="4060" w:author="Việt Lương" w:date="2024-12-26T18:41:00Z" w16du:dateUtc="2024-12-26T11:41:00Z">
          <w:pPr/>
        </w:pPrChange>
      </w:pPr>
    </w:p>
    <w:p w14:paraId="1C5BEDD8" w14:textId="77777777" w:rsidR="007569A2" w:rsidDel="0053380D" w:rsidRDefault="007569A2" w:rsidP="0053380D">
      <w:pPr>
        <w:spacing w:after="120"/>
        <w:rPr>
          <w:del w:id="4061" w:author="Việt Lương" w:date="2024-12-26T18:41:00Z" w16du:dateUtc="2024-12-26T11:41:00Z"/>
        </w:rPr>
        <w:pPrChange w:id="4062" w:author="Việt Lương" w:date="2024-12-26T18:41:00Z" w16du:dateUtc="2024-12-26T11:41:00Z">
          <w:pPr/>
        </w:pPrChange>
      </w:pPr>
    </w:p>
    <w:p w14:paraId="02915484" w14:textId="77777777" w:rsidR="007569A2" w:rsidRPr="0053380D" w:rsidDel="0053380D" w:rsidRDefault="007569A2" w:rsidP="0053380D">
      <w:pPr>
        <w:spacing w:after="120"/>
        <w:rPr>
          <w:del w:id="4063" w:author="Việt Lương" w:date="2024-12-26T18:41:00Z" w16du:dateUtc="2024-12-26T11:41:00Z"/>
          <w:lang w:val="en-US"/>
          <w:rPrChange w:id="4064" w:author="Việt Lương" w:date="2024-12-26T18:41:00Z" w16du:dateUtc="2024-12-26T11:41:00Z">
            <w:rPr>
              <w:del w:id="4065" w:author="Việt Lương" w:date="2024-12-26T18:41:00Z" w16du:dateUtc="2024-12-26T11:41:00Z"/>
            </w:rPr>
          </w:rPrChange>
        </w:rPr>
        <w:pPrChange w:id="4066" w:author="Việt Lương" w:date="2024-12-26T18:41:00Z" w16du:dateUtc="2024-12-26T11:41:00Z">
          <w:pPr/>
        </w:pPrChange>
      </w:pPr>
    </w:p>
    <w:p w14:paraId="03B94F49" w14:textId="77777777" w:rsidR="007569A2" w:rsidDel="0053380D" w:rsidRDefault="007569A2" w:rsidP="0053380D">
      <w:pPr>
        <w:spacing w:after="120"/>
        <w:rPr>
          <w:del w:id="4067" w:author="Việt Lương" w:date="2024-12-26T18:41:00Z" w16du:dateUtc="2024-12-26T11:41:00Z"/>
        </w:rPr>
        <w:pPrChange w:id="4068" w:author="Việt Lương" w:date="2024-12-26T18:41:00Z" w16du:dateUtc="2024-12-26T11:41:00Z">
          <w:pPr/>
        </w:pPrChange>
      </w:pPr>
    </w:p>
    <w:p w14:paraId="0C7F6A34" w14:textId="77777777" w:rsidR="007569A2" w:rsidRDefault="00CE686F" w:rsidP="0053380D">
      <w:pPr>
        <w:pStyle w:val="Heading3"/>
        <w:spacing w:after="120"/>
        <w:pPrChange w:id="4069" w:author="Việt Lương" w:date="2024-12-26T18:41:00Z" w16du:dateUtc="2024-12-26T11:41:00Z">
          <w:pPr>
            <w:pStyle w:val="Heading3"/>
          </w:pPr>
        </w:pPrChange>
      </w:pPr>
      <w:bookmarkStart w:id="4070" w:name="_Toc185954686"/>
      <w:bookmarkStart w:id="4071" w:name="_Toc185955160"/>
      <w:bookmarkStart w:id="4072" w:name="_Toc186130310"/>
      <w:r>
        <w:t>2.2.2 Biểu đồ lớp thiết kế</w:t>
      </w:r>
      <w:bookmarkEnd w:id="4070"/>
      <w:bookmarkEnd w:id="4071"/>
      <w:bookmarkEnd w:id="4072"/>
      <w:r>
        <w:t xml:space="preserve"> </w:t>
      </w:r>
    </w:p>
    <w:p w14:paraId="6D846F5D" w14:textId="77777777" w:rsidR="007569A2" w:rsidRDefault="007569A2" w:rsidP="0053380D">
      <w:pPr>
        <w:spacing w:after="120"/>
        <w:rPr>
          <w:rFonts w:ascii="Times New Roman" w:eastAsia="Times New Roman" w:hAnsi="Times New Roman" w:cs="Times New Roman"/>
          <w:sz w:val="24"/>
          <w:szCs w:val="24"/>
        </w:rPr>
        <w:pPrChange w:id="4073" w:author="Việt Lương" w:date="2024-12-26T18:41:00Z" w16du:dateUtc="2024-12-26T11:41:00Z">
          <w:pPr/>
        </w:pPrChange>
      </w:pPr>
    </w:p>
    <w:p w14:paraId="62F015AF" w14:textId="77777777" w:rsidR="007569A2" w:rsidRDefault="007569A2" w:rsidP="0053380D">
      <w:pPr>
        <w:spacing w:after="120"/>
        <w:rPr>
          <w:rFonts w:ascii="Times New Roman" w:eastAsia="Times New Roman" w:hAnsi="Times New Roman" w:cs="Times New Roman"/>
          <w:sz w:val="24"/>
          <w:szCs w:val="24"/>
        </w:rPr>
        <w:pPrChange w:id="4074" w:author="Việt Lương" w:date="2024-12-26T18:41:00Z" w16du:dateUtc="2024-12-26T11:41:00Z">
          <w:pPr/>
        </w:pPrChange>
      </w:pPr>
    </w:p>
    <w:p w14:paraId="1B15DD1D" w14:textId="782647C0" w:rsidR="007569A2" w:rsidRDefault="00F11340" w:rsidP="0053380D">
      <w:pPr>
        <w:spacing w:after="120"/>
        <w:rPr>
          <w:rFonts w:ascii="Times New Roman" w:eastAsia="Times New Roman" w:hAnsi="Times New Roman" w:cs="Times New Roman"/>
          <w:sz w:val="24"/>
          <w:szCs w:val="24"/>
          <w:lang w:val="en-US"/>
        </w:rPr>
        <w:pPrChange w:id="4075" w:author="Việt Lương" w:date="2024-12-26T18:41:00Z" w16du:dateUtc="2024-12-26T11:41:00Z">
          <w:pPr/>
        </w:pPrChange>
      </w:pPr>
      <w:r w:rsidRPr="00F11340">
        <w:rPr>
          <w:noProof/>
        </w:rPr>
        <w:t xml:space="preserve"> </w:t>
      </w:r>
      <w:r w:rsidRPr="00F11340">
        <w:rPr>
          <w:rFonts w:ascii="Times New Roman" w:eastAsia="Times New Roman" w:hAnsi="Times New Roman" w:cs="Times New Roman"/>
          <w:noProof/>
          <w:sz w:val="24"/>
          <w:szCs w:val="24"/>
          <w:lang w:val="en-US"/>
        </w:rPr>
        <w:drawing>
          <wp:inline distT="0" distB="0" distL="0" distR="0" wp14:anchorId="68D6ECCE" wp14:editId="1077AE4A">
            <wp:extent cx="5733415" cy="4339590"/>
            <wp:effectExtent l="0" t="0" r="635" b="3810"/>
            <wp:docPr id="20081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756" name=""/>
                    <pic:cNvPicPr/>
                  </pic:nvPicPr>
                  <pic:blipFill>
                    <a:blip r:embed="rId63"/>
                    <a:stretch>
                      <a:fillRect/>
                    </a:stretch>
                  </pic:blipFill>
                  <pic:spPr>
                    <a:xfrm>
                      <a:off x="0" y="0"/>
                      <a:ext cx="5733415" cy="4339590"/>
                    </a:xfrm>
                    <a:prstGeom prst="rect">
                      <a:avLst/>
                    </a:prstGeom>
                  </pic:spPr>
                </pic:pic>
              </a:graphicData>
            </a:graphic>
          </wp:inline>
        </w:drawing>
      </w:r>
    </w:p>
    <w:p w14:paraId="17412EAE" w14:textId="580A5873" w:rsidR="00D16C92" w:rsidRPr="007C6909" w:rsidRDefault="00D16C92" w:rsidP="0053380D">
      <w:pPr>
        <w:pStyle w:val="Caption"/>
        <w:spacing w:before="240" w:after="120"/>
        <w:rPr>
          <w:rFonts w:eastAsia="Times New Roman" w:cs="Times New Roman"/>
          <w:szCs w:val="24"/>
          <w:lang w:val="en-US"/>
        </w:rPr>
        <w:pPrChange w:id="4076" w:author="Việt Lương" w:date="2024-12-26T18:41:00Z" w16du:dateUtc="2024-12-26T11:41:00Z">
          <w:pPr>
            <w:pStyle w:val="Caption"/>
            <w:spacing w:before="240"/>
          </w:pPr>
        </w:pPrChange>
      </w:pPr>
      <w:bookmarkStart w:id="4077" w:name="_Toc186027561"/>
      <w:bookmarkStart w:id="4078" w:name="_Toc186027720"/>
      <w:bookmarkStart w:id="4079" w:name="_Toc186028076"/>
      <w:bookmarkStart w:id="4080" w:name="_Toc18613080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43</w:t>
      </w:r>
      <w:r w:rsidR="00A151F2">
        <w:fldChar w:fldCharType="end"/>
      </w:r>
      <w:r>
        <w:rPr>
          <w:lang w:val="en-US"/>
        </w:rPr>
        <w:t xml:space="preserve"> Biểu đồ lớp thiết kế</w:t>
      </w:r>
      <w:bookmarkEnd w:id="4077"/>
      <w:bookmarkEnd w:id="4078"/>
      <w:bookmarkEnd w:id="4079"/>
      <w:bookmarkEnd w:id="4080"/>
      <w:r>
        <w:rPr>
          <w:lang w:val="en-US"/>
        </w:rPr>
        <w:t xml:space="preserve"> </w:t>
      </w:r>
    </w:p>
    <w:p w14:paraId="6E681184" w14:textId="77777777" w:rsidR="007569A2" w:rsidRDefault="007569A2" w:rsidP="0053380D">
      <w:pPr>
        <w:spacing w:after="120"/>
        <w:rPr>
          <w:rFonts w:ascii="Times New Roman" w:eastAsia="Times New Roman" w:hAnsi="Times New Roman" w:cs="Times New Roman"/>
          <w:sz w:val="24"/>
          <w:szCs w:val="24"/>
        </w:rPr>
        <w:pPrChange w:id="4081" w:author="Việt Lương" w:date="2024-12-26T18:41:00Z" w16du:dateUtc="2024-12-26T11:41:00Z">
          <w:pPr/>
        </w:pPrChange>
      </w:pPr>
    </w:p>
    <w:p w14:paraId="230165FA" w14:textId="77777777" w:rsidR="007569A2" w:rsidRDefault="007569A2" w:rsidP="0053380D">
      <w:pPr>
        <w:spacing w:after="120"/>
        <w:rPr>
          <w:rFonts w:ascii="Times New Roman" w:eastAsia="Times New Roman" w:hAnsi="Times New Roman" w:cs="Times New Roman"/>
          <w:sz w:val="24"/>
          <w:szCs w:val="24"/>
        </w:rPr>
        <w:pPrChange w:id="4082" w:author="Việt Lương" w:date="2024-12-26T18:41:00Z" w16du:dateUtc="2024-12-26T11:41:00Z">
          <w:pPr/>
        </w:pPrChange>
      </w:pPr>
    </w:p>
    <w:p w14:paraId="7CB33CA5" w14:textId="77777777" w:rsidR="007569A2" w:rsidRDefault="007569A2" w:rsidP="0053380D">
      <w:pPr>
        <w:spacing w:after="120"/>
        <w:rPr>
          <w:rFonts w:ascii="Times New Roman" w:eastAsia="Times New Roman" w:hAnsi="Times New Roman" w:cs="Times New Roman"/>
          <w:sz w:val="24"/>
          <w:szCs w:val="24"/>
        </w:rPr>
        <w:pPrChange w:id="4083" w:author="Việt Lương" w:date="2024-12-26T18:41:00Z" w16du:dateUtc="2024-12-26T11:41:00Z">
          <w:pPr/>
        </w:pPrChange>
      </w:pPr>
    </w:p>
    <w:p w14:paraId="56853C46" w14:textId="77777777" w:rsidR="007569A2" w:rsidRDefault="00CE686F" w:rsidP="0053380D">
      <w:pPr>
        <w:pStyle w:val="Heading3"/>
        <w:spacing w:after="120"/>
        <w:pPrChange w:id="4084" w:author="Việt Lương" w:date="2024-12-26T18:41:00Z" w16du:dateUtc="2024-12-26T11:41:00Z">
          <w:pPr>
            <w:pStyle w:val="Heading3"/>
          </w:pPr>
        </w:pPrChange>
      </w:pPr>
      <w:bookmarkStart w:id="4085" w:name="_Toc185954687"/>
      <w:bookmarkStart w:id="4086" w:name="_Toc185955161"/>
      <w:bookmarkStart w:id="4087" w:name="_Toc186130311"/>
      <w:r>
        <w:t>2.2.3 Thiết kế cơ sở dữ liệu</w:t>
      </w:r>
      <w:bookmarkEnd w:id="4085"/>
      <w:bookmarkEnd w:id="4086"/>
      <w:bookmarkEnd w:id="4087"/>
      <w:r>
        <w:t xml:space="preserve"> </w:t>
      </w:r>
    </w:p>
    <w:p w14:paraId="17414610" w14:textId="6F9B79A6" w:rsidR="007569A2" w:rsidRDefault="00E96B13" w:rsidP="0053380D">
      <w:pPr>
        <w:spacing w:after="120"/>
        <w:rPr>
          <w:rFonts w:ascii="Times New Roman" w:eastAsia="Times New Roman" w:hAnsi="Times New Roman" w:cs="Times New Roman"/>
          <w:sz w:val="24"/>
          <w:szCs w:val="24"/>
        </w:rPr>
        <w:pPrChange w:id="4088" w:author="Việt Lương" w:date="2024-12-26T18:41:00Z" w16du:dateUtc="2024-12-26T11:41:00Z">
          <w:pPr/>
        </w:pPrChange>
      </w:pPr>
      <w:r w:rsidRPr="00E96B13">
        <w:rPr>
          <w:noProof/>
        </w:rPr>
        <w:t xml:space="preserve"> </w:t>
      </w:r>
      <w:r w:rsidRPr="00E96B13">
        <w:rPr>
          <w:rFonts w:ascii="Times New Roman" w:eastAsia="Times New Roman" w:hAnsi="Times New Roman" w:cs="Times New Roman"/>
          <w:noProof/>
          <w:sz w:val="24"/>
          <w:szCs w:val="24"/>
        </w:rPr>
        <w:drawing>
          <wp:inline distT="0" distB="0" distL="0" distR="0" wp14:anchorId="6B5A3EA0" wp14:editId="179EC162">
            <wp:extent cx="5733415" cy="3058795"/>
            <wp:effectExtent l="0" t="0" r="635" b="8255"/>
            <wp:docPr id="11035140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4099" name="Picture 1" descr="A computer screen shot of a computer&#10;&#10;Description automatically generated"/>
                    <pic:cNvPicPr/>
                  </pic:nvPicPr>
                  <pic:blipFill>
                    <a:blip r:embed="rId64"/>
                    <a:stretch>
                      <a:fillRect/>
                    </a:stretch>
                  </pic:blipFill>
                  <pic:spPr>
                    <a:xfrm>
                      <a:off x="0" y="0"/>
                      <a:ext cx="5733415" cy="3058795"/>
                    </a:xfrm>
                    <a:prstGeom prst="rect">
                      <a:avLst/>
                    </a:prstGeom>
                  </pic:spPr>
                </pic:pic>
              </a:graphicData>
            </a:graphic>
          </wp:inline>
        </w:drawing>
      </w:r>
    </w:p>
    <w:p w14:paraId="781DF2CB" w14:textId="20B9C84A" w:rsidR="007569A2" w:rsidRPr="007C6909" w:rsidRDefault="00D16C92" w:rsidP="0053380D">
      <w:pPr>
        <w:pStyle w:val="Caption"/>
        <w:spacing w:before="240" w:after="120"/>
        <w:rPr>
          <w:rFonts w:eastAsia="Times New Roman" w:cs="Times New Roman"/>
          <w:szCs w:val="24"/>
          <w:lang w:val="en-US"/>
        </w:rPr>
        <w:pPrChange w:id="4089" w:author="Việt Lương" w:date="2024-12-26T18:41:00Z" w16du:dateUtc="2024-12-26T11:41:00Z">
          <w:pPr>
            <w:pStyle w:val="Caption"/>
            <w:spacing w:before="240"/>
          </w:pPr>
        </w:pPrChange>
      </w:pPr>
      <w:bookmarkStart w:id="4090" w:name="_Toc186027562"/>
      <w:bookmarkStart w:id="4091" w:name="_Toc186027721"/>
      <w:bookmarkStart w:id="4092" w:name="_Toc186028077"/>
      <w:bookmarkStart w:id="4093" w:name="_Toc18613080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44</w:t>
      </w:r>
      <w:r w:rsidR="00A151F2">
        <w:fldChar w:fldCharType="end"/>
      </w:r>
      <w:r>
        <w:rPr>
          <w:lang w:val="en-US"/>
        </w:rPr>
        <w:t xml:space="preserve"> Biểu đồ cơ sở dữ liệu</w:t>
      </w:r>
      <w:bookmarkEnd w:id="4090"/>
      <w:bookmarkEnd w:id="4091"/>
      <w:bookmarkEnd w:id="4092"/>
      <w:bookmarkEnd w:id="4093"/>
      <w:r>
        <w:rPr>
          <w:lang w:val="en-US"/>
        </w:rPr>
        <w:t xml:space="preserve"> </w:t>
      </w:r>
    </w:p>
    <w:p w14:paraId="1BCFA941" w14:textId="6CB20521" w:rsidR="007569A2" w:rsidRPr="007C6909" w:rsidRDefault="00CE686F" w:rsidP="0045321A">
      <w:pPr>
        <w:pStyle w:val="Heading2"/>
        <w:jc w:val="both"/>
        <w:rPr>
          <w:lang w:val="en-US"/>
        </w:rPr>
        <w:pPrChange w:id="4094" w:author="Việt Lương" w:date="2024-12-26T18:10:00Z" w16du:dateUtc="2024-12-26T11:10:00Z">
          <w:pPr>
            <w:pStyle w:val="Heading2"/>
          </w:pPr>
        </w:pPrChange>
      </w:pPr>
      <w:bookmarkStart w:id="4095" w:name="_Toc185954688"/>
      <w:bookmarkStart w:id="4096" w:name="_Toc185955162"/>
      <w:bookmarkStart w:id="4097" w:name="_Toc186130312"/>
      <w:r>
        <w:t>2.3 Kết luận chương</w:t>
      </w:r>
      <w:bookmarkEnd w:id="4095"/>
      <w:bookmarkEnd w:id="4096"/>
      <w:bookmarkEnd w:id="4097"/>
      <w:r w:rsidR="0031704D">
        <w:rPr>
          <w:lang w:val="en-US"/>
        </w:rPr>
        <w:t xml:space="preserve"> </w:t>
      </w:r>
    </w:p>
    <w:p w14:paraId="16788234" w14:textId="4FA9FEAA" w:rsidR="007569A2" w:rsidRPr="007C6909" w:rsidRDefault="00C87936" w:rsidP="00D629F1">
      <w:pPr>
        <w:ind w:firstLine="720"/>
        <w:jc w:val="both"/>
        <w:rPr>
          <w:rFonts w:ascii="Times New Roman" w:eastAsia="Times New Roman" w:hAnsi="Times New Roman" w:cs="Times New Roman"/>
          <w:sz w:val="24"/>
          <w:szCs w:val="24"/>
          <w:lang w:val="en-US"/>
        </w:rPr>
        <w:pPrChange w:id="4098" w:author="Việt Lương" w:date="2024-12-26T18:10:00Z" w16du:dateUtc="2024-12-26T11:10:00Z">
          <w:pPr/>
        </w:pPrChange>
      </w:pPr>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7C6909">
        <w:rPr>
          <w:rFonts w:ascii="Times New Roman" w:eastAsia="Times New Roman" w:hAnsi="Times New Roman" w:cs="Times New Roman"/>
          <w:sz w:val="24"/>
          <w:szCs w:val="24"/>
          <w:lang w:val="en-US"/>
        </w:rPr>
        <w:t>.</w:t>
      </w:r>
    </w:p>
    <w:p w14:paraId="0E53F250" w14:textId="77777777" w:rsidR="00AE3F8A" w:rsidRDefault="00AE3F8A">
      <w:pPr>
        <w:rPr>
          <w:rFonts w:ascii="Times New Roman" w:eastAsia="Times New Roman" w:hAnsi="Times New Roman" w:cs="Times New Roman"/>
          <w:sz w:val="24"/>
          <w:szCs w:val="24"/>
          <w:lang w:val="en-US"/>
        </w:rPr>
      </w:pPr>
    </w:p>
    <w:p w14:paraId="7747F2D5" w14:textId="77777777" w:rsidR="00AE3F8A" w:rsidRDefault="00AE3F8A">
      <w:pPr>
        <w:rPr>
          <w:rFonts w:ascii="Times New Roman" w:eastAsia="Times New Roman" w:hAnsi="Times New Roman" w:cs="Times New Roman"/>
          <w:sz w:val="24"/>
          <w:szCs w:val="24"/>
          <w:lang w:val="en-US"/>
        </w:rPr>
      </w:pPr>
    </w:p>
    <w:p w14:paraId="1048F94F" w14:textId="77777777" w:rsidR="00AE3F8A" w:rsidRDefault="00AE3F8A">
      <w:pPr>
        <w:rPr>
          <w:rFonts w:ascii="Times New Roman" w:eastAsia="Times New Roman" w:hAnsi="Times New Roman" w:cs="Times New Roman"/>
          <w:sz w:val="24"/>
          <w:szCs w:val="24"/>
          <w:lang w:val="en-US"/>
        </w:rPr>
      </w:pPr>
    </w:p>
    <w:p w14:paraId="66247D87" w14:textId="77777777" w:rsidR="00AE3F8A" w:rsidRDefault="00AE3F8A">
      <w:pPr>
        <w:rPr>
          <w:rFonts w:ascii="Times New Roman" w:eastAsia="Times New Roman" w:hAnsi="Times New Roman" w:cs="Times New Roman"/>
          <w:sz w:val="24"/>
          <w:szCs w:val="24"/>
          <w:lang w:val="en-US"/>
        </w:rPr>
      </w:pPr>
    </w:p>
    <w:p w14:paraId="66B6E6E1" w14:textId="77777777" w:rsidR="00AE3F8A" w:rsidRDefault="00AE3F8A">
      <w:pPr>
        <w:rPr>
          <w:rFonts w:ascii="Times New Roman" w:eastAsia="Times New Roman" w:hAnsi="Times New Roman" w:cs="Times New Roman"/>
          <w:sz w:val="24"/>
          <w:szCs w:val="24"/>
          <w:lang w:val="en-US"/>
        </w:rPr>
      </w:pPr>
    </w:p>
    <w:p w14:paraId="1FBEB8A3" w14:textId="77777777" w:rsidR="00AE3F8A" w:rsidRDefault="00AE3F8A">
      <w:pPr>
        <w:rPr>
          <w:rFonts w:ascii="Times New Roman" w:eastAsia="Times New Roman" w:hAnsi="Times New Roman" w:cs="Times New Roman"/>
          <w:sz w:val="24"/>
          <w:szCs w:val="24"/>
          <w:lang w:val="en-US"/>
        </w:rPr>
      </w:pPr>
    </w:p>
    <w:p w14:paraId="65EFC796" w14:textId="77777777" w:rsidR="00AE3F8A" w:rsidRDefault="00AE3F8A">
      <w:pPr>
        <w:rPr>
          <w:rFonts w:ascii="Times New Roman" w:eastAsia="Times New Roman" w:hAnsi="Times New Roman" w:cs="Times New Roman"/>
          <w:sz w:val="24"/>
          <w:szCs w:val="24"/>
          <w:lang w:val="en-US"/>
        </w:rPr>
      </w:pPr>
    </w:p>
    <w:p w14:paraId="45A02260" w14:textId="77777777" w:rsidR="00AE3F8A" w:rsidRPr="007C6909" w:rsidRDefault="00AE3F8A">
      <w:pPr>
        <w:rPr>
          <w:rFonts w:ascii="Times New Roman" w:eastAsia="Times New Roman" w:hAnsi="Times New Roman" w:cs="Times New Roman"/>
          <w:sz w:val="24"/>
          <w:szCs w:val="24"/>
          <w:lang w:val="en-US"/>
        </w:rPr>
      </w:pPr>
    </w:p>
    <w:p w14:paraId="44BA3426" w14:textId="77777777" w:rsidR="007569A2" w:rsidRPr="007C6909" w:rsidRDefault="007569A2">
      <w:pPr>
        <w:rPr>
          <w:rFonts w:ascii="Times New Roman" w:eastAsia="Times New Roman" w:hAnsi="Times New Roman" w:cs="Times New Roman"/>
          <w:sz w:val="24"/>
          <w:szCs w:val="24"/>
          <w:lang w:val="en-US"/>
        </w:rPr>
      </w:pPr>
    </w:p>
    <w:p w14:paraId="428B2297" w14:textId="6243B901" w:rsidR="00B407E4" w:rsidRDefault="00241A37">
      <w:pPr>
        <w:rPr>
          <w:ins w:id="4099" w:author="Việt Lương" w:date="2024-12-27T00:56:00Z" w16du:dateUtc="2024-12-26T17:56:00Z"/>
          <w:rFonts w:ascii="Times New Roman" w:hAnsi="Times New Roman"/>
          <w:b/>
          <w:sz w:val="28"/>
          <w:szCs w:val="40"/>
          <w:lang w:val="en-US"/>
        </w:rPr>
      </w:pPr>
      <w:bookmarkStart w:id="4100" w:name="_Toc185954689"/>
      <w:bookmarkStart w:id="4101" w:name="_Toc185955163"/>
      <w:ins w:id="4102" w:author="Việt Lương" w:date="2024-12-27T00:56:00Z" w16du:dateUtc="2024-12-26T17:56:00Z">
        <w:r>
          <w:rPr>
            <w:lang w:val="en-US"/>
          </w:rPr>
          <w:br w:type="page"/>
        </w:r>
      </w:ins>
    </w:p>
    <w:p w14:paraId="5B1D4469" w14:textId="77777777" w:rsidR="00B407E4" w:rsidRPr="00B407E4" w:rsidDel="00241A37" w:rsidRDefault="00B407E4">
      <w:pPr>
        <w:rPr>
          <w:ins w:id="4103" w:author="Kiên Lê Trung" w:date="2024-12-26T18:30:00Z" w16du:dateUtc="2024-12-26T11:30:00Z"/>
          <w:del w:id="4104" w:author="Việt Lương" w:date="2024-12-27T00:56:00Z" w16du:dateUtc="2024-12-26T17:56:00Z"/>
          <w:rPrChange w:id="4105" w:author="Kiên Lê Trung" w:date="2024-12-26T18:30:00Z" w16du:dateUtc="2024-12-26T11:30:00Z">
            <w:rPr>
              <w:ins w:id="4106" w:author="Kiên Lê Trung" w:date="2024-12-26T18:30:00Z" w16du:dateUtc="2024-12-26T11:30:00Z"/>
              <w:del w:id="4107" w:author="Việt Lương" w:date="2024-12-27T00:56:00Z" w16du:dateUtc="2024-12-26T17:56:00Z"/>
              <w:lang w:val="en-US"/>
            </w:rPr>
          </w:rPrChange>
        </w:rPr>
        <w:pPrChange w:id="4108" w:author="Kiên Lê Trung" w:date="2024-12-26T18:30:00Z" w16du:dateUtc="2024-12-26T11:30:00Z">
          <w:pPr>
            <w:pStyle w:val="Heading1"/>
            <w:numPr>
              <w:numId w:val="213"/>
            </w:numPr>
            <w:ind w:left="720" w:hanging="360"/>
          </w:pPr>
        </w:pPrChange>
      </w:pPr>
    </w:p>
    <w:p w14:paraId="38173B19" w14:textId="77777777" w:rsidR="007569A2" w:rsidRDefault="00CE686F" w:rsidP="00241A37">
      <w:pPr>
        <w:pStyle w:val="Heading1"/>
        <w:pPrChange w:id="4109" w:author="Việt Lương" w:date="2024-12-27T00:57:00Z" w16du:dateUtc="2024-12-26T17:57:00Z">
          <w:pPr>
            <w:pStyle w:val="Heading1"/>
            <w:numPr>
              <w:numId w:val="213"/>
            </w:numPr>
            <w:ind w:hanging="360"/>
          </w:pPr>
        </w:pPrChange>
      </w:pPr>
      <w:bookmarkStart w:id="4110" w:name="_Toc186130313"/>
      <w:r>
        <w:t>CHƯƠNG 3: CÀI ĐẶT VÀ THỬ NGHIỆM HỆ THỐNG</w:t>
      </w:r>
      <w:bookmarkEnd w:id="4100"/>
      <w:bookmarkEnd w:id="4101"/>
      <w:bookmarkEnd w:id="4110"/>
      <w:r>
        <w:t xml:space="preserve"> </w:t>
      </w:r>
    </w:p>
    <w:p w14:paraId="13BC3B95" w14:textId="5F21AFDB" w:rsidR="006D0AE5" w:rsidRPr="00F7289E" w:rsidRDefault="006D0AE5" w:rsidP="00B407E4">
      <w:pPr>
        <w:ind w:firstLine="720"/>
        <w:jc w:val="both"/>
        <w:rPr>
          <w:rFonts w:ascii="Times New Roman" w:hAnsi="Times New Roman" w:cs="Times New Roman"/>
          <w:sz w:val="24"/>
          <w:szCs w:val="24"/>
          <w:lang w:val="en-US"/>
          <w:rPrChange w:id="4111" w:author="Kiên Lê Trung" w:date="2024-12-27T00:07:00Z" w16du:dateUtc="2024-12-26T17:07:00Z">
            <w:rPr>
              <w:bCs/>
              <w:lang w:val="en-US"/>
            </w:rPr>
          </w:rPrChange>
        </w:rPr>
        <w:pPrChange w:id="4112" w:author="Việt Lương" w:date="2024-12-26T18:06:00Z" w16du:dateUtc="2024-12-26T11:06:00Z">
          <w:pPr>
            <w:pStyle w:val="Heading2"/>
          </w:pPr>
        </w:pPrChange>
      </w:pPr>
      <w:bookmarkStart w:id="4113" w:name="_Toc185954690"/>
      <w:bookmarkStart w:id="4114" w:name="_Toc185954698"/>
      <w:bookmarkStart w:id="4115" w:name="_Toc185955164"/>
      <w:r w:rsidRPr="00F7289E">
        <w:rPr>
          <w:rFonts w:ascii="Times New Roman" w:hAnsi="Times New Roman" w:cs="Times New Roman"/>
          <w:sz w:val="24"/>
          <w:szCs w:val="24"/>
          <w:lang w:val="en-US"/>
          <w:rPrChange w:id="4116" w:author="Kiên Lê Trung" w:date="2024-12-27T00:07:00Z" w16du:dateUtc="2024-12-26T17:07:00Z">
            <w:rPr>
              <w:b w:val="0"/>
              <w:bCs/>
              <w:lang w:val="en-US"/>
            </w:rPr>
          </w:rPrChange>
        </w:rPr>
        <w:t xml:space="preserve">Để </w:t>
      </w:r>
      <w:r w:rsidR="00F64DD3" w:rsidRPr="00F7289E">
        <w:rPr>
          <w:rFonts w:ascii="Times New Roman" w:hAnsi="Times New Roman" w:cs="Times New Roman"/>
          <w:sz w:val="24"/>
          <w:szCs w:val="24"/>
          <w:lang w:val="en-US"/>
          <w:rPrChange w:id="4117" w:author="Kiên Lê Trung" w:date="2024-12-27T00:07:00Z" w16du:dateUtc="2024-12-26T17:07:00Z">
            <w:rPr>
              <w:lang w:val="en-US"/>
            </w:rPr>
          </w:rPrChange>
        </w:rPr>
        <w:t>thực thi dự án, cần đáp ứng các yêu cầu về hệ thống cũng như thiết bị, cũng như môi trường cài đặt. Vậy nên Chương 3 sẽ tập trung xác định các yêu cầu cần và đủ để triển khai hệ thống</w:t>
      </w:r>
    </w:p>
    <w:p w14:paraId="52B55613" w14:textId="4316A593" w:rsidR="0026045D" w:rsidRDefault="00CE686F" w:rsidP="005E1231">
      <w:pPr>
        <w:pStyle w:val="Heading2"/>
        <w:jc w:val="both"/>
        <w:rPr>
          <w:lang w:val="en-US"/>
        </w:rPr>
        <w:pPrChange w:id="4118" w:author="Việt Lương" w:date="2024-12-26T18:06:00Z" w16du:dateUtc="2024-12-26T11:06:00Z">
          <w:pPr>
            <w:pStyle w:val="Heading2"/>
          </w:pPr>
        </w:pPrChange>
      </w:pPr>
      <w:bookmarkStart w:id="4119" w:name="_Toc186130314"/>
      <w:r>
        <w:t xml:space="preserve">3.1 </w:t>
      </w:r>
      <w:bookmarkEnd w:id="4113"/>
      <w:bookmarkEnd w:id="4114"/>
      <w:bookmarkEnd w:id="4115"/>
      <w:r w:rsidR="0026045D">
        <w:rPr>
          <w:lang w:val="en-US"/>
        </w:rPr>
        <w:t>Cài đặt</w:t>
      </w:r>
      <w:bookmarkEnd w:id="4119"/>
    </w:p>
    <w:p w14:paraId="175D53C2" w14:textId="30EEDE5A" w:rsidR="007569A2" w:rsidRPr="00A65FE4" w:rsidRDefault="0026045D" w:rsidP="005E1231">
      <w:pPr>
        <w:pStyle w:val="Heading3"/>
        <w:jc w:val="both"/>
        <w:rPr>
          <w:rFonts w:eastAsia="Times New Roman" w:cs="Times New Roman"/>
          <w:color w:val="auto"/>
          <w:sz w:val="24"/>
          <w:szCs w:val="24"/>
          <w:rPrChange w:id="4120" w:author="Kiên Lê Trung" w:date="2024-12-26T18:43:00Z" w16du:dateUtc="2024-12-26T11:43:00Z">
            <w:rPr>
              <w:rFonts w:eastAsia="Times New Roman" w:cs="Times New Roman"/>
              <w:sz w:val="24"/>
              <w:szCs w:val="24"/>
            </w:rPr>
          </w:rPrChange>
        </w:rPr>
        <w:pPrChange w:id="4121" w:author="Việt Lương" w:date="2024-12-26T18:06:00Z" w16du:dateUtc="2024-12-26T11:06:00Z">
          <w:pPr>
            <w:pStyle w:val="Heading3"/>
          </w:pPr>
        </w:pPrChange>
      </w:pPr>
      <w:bookmarkStart w:id="4122" w:name="_Toc186130315"/>
      <w:r w:rsidRPr="00A65FE4">
        <w:rPr>
          <w:color w:val="auto"/>
          <w:lang w:val="en-US"/>
          <w:rPrChange w:id="4123" w:author="Kiên Lê Trung" w:date="2024-12-26T18:43:00Z" w16du:dateUtc="2024-12-26T11:43:00Z">
            <w:rPr>
              <w:lang w:val="en-US"/>
            </w:rPr>
          </w:rPrChange>
        </w:rPr>
        <w:t xml:space="preserve">3.1.1 </w:t>
      </w:r>
      <w:r w:rsidR="003119EE" w:rsidRPr="00A65FE4">
        <w:rPr>
          <w:rFonts w:eastAsia="Times New Roman" w:cs="Times New Roman"/>
          <w:color w:val="auto"/>
          <w:sz w:val="24"/>
          <w:szCs w:val="24"/>
          <w:lang w:val="en-US"/>
          <w:rPrChange w:id="4124" w:author="Kiên Lê Trung" w:date="2024-12-26T18:43:00Z" w16du:dateUtc="2024-12-26T11:43:00Z">
            <w:rPr>
              <w:rFonts w:eastAsia="Times New Roman" w:cs="Times New Roman"/>
              <w:sz w:val="24"/>
              <w:szCs w:val="24"/>
              <w:lang w:val="en-US"/>
            </w:rPr>
          </w:rPrChange>
        </w:rPr>
        <w:t>Yêu cầu hệ thống</w:t>
      </w:r>
      <w:bookmarkEnd w:id="4122"/>
      <w:r w:rsidR="003119EE" w:rsidRPr="00A65FE4">
        <w:rPr>
          <w:rFonts w:eastAsia="Times New Roman" w:cs="Times New Roman"/>
          <w:color w:val="auto"/>
          <w:sz w:val="24"/>
          <w:szCs w:val="24"/>
          <w:lang w:val="en-US"/>
          <w:rPrChange w:id="4125" w:author="Kiên Lê Trung" w:date="2024-12-26T18:43:00Z" w16du:dateUtc="2024-12-26T11:43:00Z">
            <w:rPr>
              <w:rFonts w:eastAsia="Times New Roman" w:cs="Times New Roman"/>
              <w:sz w:val="24"/>
              <w:szCs w:val="24"/>
              <w:lang w:val="en-US"/>
            </w:rPr>
          </w:rPrChange>
        </w:rPr>
        <w:t xml:space="preserve"> </w:t>
      </w:r>
    </w:p>
    <w:p w14:paraId="65A62A2F" w14:textId="71520B78" w:rsidR="003119EE" w:rsidRPr="007C6909" w:rsidRDefault="00A92DA0" w:rsidP="005E1231">
      <w:pPr>
        <w:pStyle w:val="ListParagraph"/>
        <w:numPr>
          <w:ilvl w:val="0"/>
          <w:numId w:val="216"/>
        </w:numPr>
        <w:jc w:val="both"/>
        <w:rPr>
          <w:rFonts w:ascii="Times New Roman" w:eastAsia="Times New Roman" w:hAnsi="Times New Roman" w:cs="Times New Roman"/>
          <w:sz w:val="24"/>
          <w:szCs w:val="24"/>
        </w:rPr>
        <w:pPrChange w:id="4126"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việc phát triển </w:t>
      </w:r>
    </w:p>
    <w:p w14:paraId="7DB1D1D4" w14:textId="6F4040E8" w:rsidR="007569A2" w:rsidRDefault="0031704D" w:rsidP="002A75DE">
      <w:pPr>
        <w:ind w:left="-142"/>
        <w:jc w:val="both"/>
        <w:rPr>
          <w:rFonts w:ascii="Times New Roman" w:eastAsia="Times New Roman" w:hAnsi="Times New Roman" w:cs="Times New Roman"/>
          <w:sz w:val="24"/>
          <w:szCs w:val="24"/>
          <w:lang w:val="en-US"/>
        </w:rPr>
        <w:pPrChange w:id="4127" w:author="Kiên Lê Trung" w:date="2024-12-27T02:22:00Z" w16du:dateUtc="2024-12-26T19:22:00Z">
          <w:pPr/>
        </w:pPrChange>
      </w:pPr>
      <w:r>
        <w:rPr>
          <w:rFonts w:ascii="Times New Roman" w:eastAsia="Times New Roman" w:hAnsi="Times New Roman" w:cs="Times New Roman"/>
          <w:sz w:val="24"/>
          <w:szCs w:val="24"/>
          <w:lang w:val="en-US"/>
        </w:rPr>
        <w:t xml:space="preserve">                    + Hệ điều hành Win</w:t>
      </w:r>
      <w:r w:rsidR="00A2777B">
        <w:rPr>
          <w:rFonts w:ascii="Times New Roman" w:eastAsia="Times New Roman" w:hAnsi="Times New Roman" w:cs="Times New Roman"/>
          <w:sz w:val="24"/>
          <w:szCs w:val="24"/>
          <w:lang w:val="en-US"/>
        </w:rPr>
        <w:t>dows</w:t>
      </w:r>
    </w:p>
    <w:p w14:paraId="5D2B4E19" w14:textId="02712961" w:rsidR="00A2777B" w:rsidRDefault="00A2777B" w:rsidP="002A75DE">
      <w:pPr>
        <w:ind w:left="-142"/>
        <w:jc w:val="both"/>
        <w:rPr>
          <w:rFonts w:ascii="Times New Roman" w:eastAsia="Times New Roman" w:hAnsi="Times New Roman" w:cs="Times New Roman"/>
          <w:sz w:val="24"/>
          <w:szCs w:val="24"/>
          <w:lang w:val="en-US"/>
        </w:rPr>
        <w:pPrChange w:id="4128" w:author="Kiên Lê Trung" w:date="2024-12-27T02:22:00Z" w16du:dateUtc="2024-12-26T19:22:00Z">
          <w:pPr/>
        </w:pPrChange>
      </w:pPr>
      <w:r>
        <w:rPr>
          <w:rFonts w:ascii="Times New Roman" w:eastAsia="Times New Roman" w:hAnsi="Times New Roman" w:cs="Times New Roman"/>
          <w:sz w:val="24"/>
          <w:szCs w:val="24"/>
          <w:lang w:val="en-US"/>
        </w:rPr>
        <w:t xml:space="preserve">                    + Intellij IDE</w:t>
      </w:r>
      <w:ins w:id="4129" w:author="khanh pham" w:date="2024-12-27T01:20:00Z" w16du:dateUtc="2024-12-26T18:20:00Z">
        <w:r w:rsidR="00FF2E9B">
          <w:rPr>
            <w:rFonts w:ascii="Times New Roman" w:eastAsia="Times New Roman" w:hAnsi="Times New Roman" w:cs="Times New Roman"/>
            <w:sz w:val="24"/>
            <w:szCs w:val="24"/>
            <w:lang w:val="en-US"/>
          </w:rPr>
          <w:t>, Visual Studio Code</w:t>
        </w:r>
      </w:ins>
    </w:p>
    <w:p w14:paraId="263333DB" w14:textId="4EA7556B" w:rsidR="00A2777B" w:rsidRDefault="00A2777B" w:rsidP="002A75DE">
      <w:pPr>
        <w:ind w:left="-142"/>
        <w:jc w:val="both"/>
        <w:rPr>
          <w:rFonts w:ascii="Times New Roman" w:eastAsia="Times New Roman" w:hAnsi="Times New Roman" w:cs="Times New Roman"/>
          <w:sz w:val="24"/>
          <w:szCs w:val="24"/>
          <w:lang w:val="en-US"/>
        </w:rPr>
        <w:pPrChange w:id="4130" w:author="Kiên Lê Trung" w:date="2024-12-27T02:22:00Z" w16du:dateUtc="2024-12-26T19:22:00Z">
          <w:pPr/>
        </w:pPrChange>
      </w:pPr>
      <w:r>
        <w:rPr>
          <w:rFonts w:ascii="Times New Roman" w:eastAsia="Times New Roman" w:hAnsi="Times New Roman" w:cs="Times New Roman"/>
          <w:sz w:val="24"/>
          <w:szCs w:val="24"/>
          <w:lang w:val="en-US"/>
        </w:rPr>
        <w:t xml:space="preserve">                    + Cơ sở dữ liệu Mysql</w:t>
      </w:r>
    </w:p>
    <w:p w14:paraId="6205D1A6" w14:textId="5E74994D" w:rsidR="00A2777B" w:rsidRDefault="00A2777B" w:rsidP="002A75DE">
      <w:pPr>
        <w:ind w:left="-142"/>
        <w:jc w:val="both"/>
        <w:rPr>
          <w:rFonts w:ascii="Times New Roman" w:eastAsia="Times New Roman" w:hAnsi="Times New Roman" w:cs="Times New Roman"/>
          <w:sz w:val="24"/>
          <w:szCs w:val="24"/>
          <w:lang w:val="en-US"/>
        </w:rPr>
        <w:pPrChange w:id="4131" w:author="Kiên Lê Trung" w:date="2024-12-27T02:22:00Z" w16du:dateUtc="2024-12-26T19:22:00Z">
          <w:pPr/>
        </w:pPrChange>
      </w:pPr>
      <w:r>
        <w:rPr>
          <w:rFonts w:ascii="Times New Roman" w:eastAsia="Times New Roman" w:hAnsi="Times New Roman" w:cs="Times New Roman"/>
          <w:sz w:val="24"/>
          <w:szCs w:val="24"/>
          <w:lang w:val="en-US"/>
        </w:rPr>
        <w:t xml:space="preserve">                    + Đăng ký gmail</w:t>
      </w:r>
    </w:p>
    <w:p w14:paraId="418182F6" w14:textId="49B226C2" w:rsidR="00A2777B" w:rsidRDefault="00A2777B" w:rsidP="002A75DE">
      <w:pPr>
        <w:ind w:left="-142"/>
        <w:jc w:val="both"/>
        <w:rPr>
          <w:rFonts w:ascii="Times New Roman" w:eastAsia="Times New Roman" w:hAnsi="Times New Roman" w:cs="Times New Roman"/>
          <w:sz w:val="24"/>
          <w:szCs w:val="24"/>
          <w:lang w:val="en-US"/>
        </w:rPr>
        <w:pPrChange w:id="4132" w:author="Kiên Lê Trung" w:date="2024-12-27T02:22:00Z" w16du:dateUtc="2024-12-26T19:22:00Z">
          <w:pPr/>
        </w:pPrChange>
      </w:pPr>
      <w:r>
        <w:rPr>
          <w:rFonts w:ascii="Times New Roman" w:eastAsia="Times New Roman" w:hAnsi="Times New Roman" w:cs="Times New Roman"/>
          <w:sz w:val="24"/>
          <w:szCs w:val="24"/>
          <w:lang w:val="en-US"/>
        </w:rPr>
        <w:t xml:space="preserve">                    + VNPay</w:t>
      </w:r>
    </w:p>
    <w:p w14:paraId="3EC20BE3" w14:textId="461F6C2D" w:rsidR="00A2777B" w:rsidRDefault="00A2777B" w:rsidP="005E1231">
      <w:pPr>
        <w:pStyle w:val="ListParagraph"/>
        <w:numPr>
          <w:ilvl w:val="0"/>
          <w:numId w:val="216"/>
        </w:numPr>
        <w:jc w:val="both"/>
        <w:rPr>
          <w:rFonts w:ascii="Times New Roman" w:eastAsia="Times New Roman" w:hAnsi="Times New Roman" w:cs="Times New Roman"/>
          <w:sz w:val="24"/>
          <w:szCs w:val="24"/>
          <w:lang w:val="en-US"/>
        </w:rPr>
        <w:pPrChange w:id="4133"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thiết bị </w:t>
      </w:r>
    </w:p>
    <w:p w14:paraId="60402CD7" w14:textId="28A2007E" w:rsidR="00A2777B" w:rsidRDefault="00A2777B" w:rsidP="002A75DE">
      <w:pPr>
        <w:ind w:left="-142"/>
        <w:jc w:val="both"/>
        <w:rPr>
          <w:rFonts w:ascii="Times New Roman" w:eastAsia="Times New Roman" w:hAnsi="Times New Roman" w:cs="Times New Roman"/>
          <w:sz w:val="24"/>
          <w:szCs w:val="24"/>
          <w:lang w:val="en-US"/>
        </w:rPr>
        <w:pPrChange w:id="4134" w:author="Kiên Lê Trung" w:date="2024-12-27T02:22:00Z" w16du:dateUtc="2024-12-26T19:22:00Z">
          <w:pPr/>
        </w:pPrChange>
      </w:pPr>
      <w:r>
        <w:rPr>
          <w:rFonts w:ascii="Times New Roman" w:eastAsia="Times New Roman" w:hAnsi="Times New Roman" w:cs="Times New Roman"/>
          <w:sz w:val="24"/>
          <w:szCs w:val="24"/>
          <w:lang w:val="en-US"/>
        </w:rPr>
        <w:t xml:space="preserve">                    + Máy sử dụng Windows 10 trở lên </w:t>
      </w:r>
    </w:p>
    <w:p w14:paraId="30BF77A5" w14:textId="35D89C43" w:rsidR="00A2777B" w:rsidRPr="007C6909" w:rsidRDefault="00A2777B" w:rsidP="005E1231">
      <w:pPr>
        <w:jc w:val="both"/>
        <w:rPr>
          <w:del w:id="4135" w:author="Việt Lương" w:date="2024-12-27T01:03:00Z" w16du:dateUtc="2024-12-26T18:03:00Z"/>
          <w:rFonts w:ascii="Times New Roman" w:eastAsia="Times New Roman" w:hAnsi="Times New Roman" w:cs="Times New Roman"/>
          <w:sz w:val="24"/>
          <w:szCs w:val="24"/>
          <w:lang w:val="en-US"/>
        </w:rPr>
        <w:pPrChange w:id="4136" w:author="Việt Lương" w:date="2024-12-26T18:06:00Z" w16du:dateUtc="2024-12-26T11:06:00Z">
          <w:pPr/>
        </w:pPrChange>
      </w:pPr>
      <w:r>
        <w:rPr>
          <w:rFonts w:ascii="Times New Roman" w:eastAsia="Times New Roman" w:hAnsi="Times New Roman" w:cs="Times New Roman"/>
          <w:sz w:val="24"/>
          <w:szCs w:val="24"/>
          <w:lang w:val="en-US"/>
        </w:rPr>
        <w:t xml:space="preserve">                 </w:t>
      </w:r>
      <w:ins w:id="4137" w:author="Kiên Lê Trung" w:date="2024-12-27T02:22:00Z" w16du:dateUtc="2024-12-26T19:22:00Z">
        <w:r w:rsidR="002A75DE">
          <w:rPr>
            <w:rFonts w:ascii="Times New Roman" w:eastAsia="Times New Roman" w:hAnsi="Times New Roman" w:cs="Times New Roman"/>
            <w:sz w:val="24"/>
            <w:szCs w:val="24"/>
            <w:lang w:val="vi-VN"/>
          </w:rPr>
          <w:t xml:space="preserve"> </w:t>
        </w:r>
      </w:ins>
      <w:del w:id="4138" w:author="Kiên Lê Trung" w:date="2024-12-27T02:22:00Z" w16du:dateUtc="2024-12-26T19:22:00Z">
        <w:r w:rsidDel="002A75DE">
          <w:rPr>
            <w:rFonts w:ascii="Times New Roman" w:eastAsia="Times New Roman" w:hAnsi="Times New Roman" w:cs="Times New Roman"/>
            <w:sz w:val="24"/>
            <w:szCs w:val="24"/>
            <w:lang w:val="en-US"/>
          </w:rPr>
          <w:delText xml:space="preserve">   </w:delText>
        </w:r>
      </w:del>
      <w:r>
        <w:rPr>
          <w:rFonts w:ascii="Times New Roman" w:eastAsia="Times New Roman" w:hAnsi="Times New Roman" w:cs="Times New Roman"/>
          <w:sz w:val="24"/>
          <w:szCs w:val="24"/>
          <w:lang w:val="en-US"/>
        </w:rPr>
        <w:t>+ Sử dụng trình duyệt Chrome, Microsoft Edge, Cốc Cốc</w:t>
      </w:r>
    </w:p>
    <w:p w14:paraId="1CCFBB55" w14:textId="77777777" w:rsidR="00E30F2B" w:rsidRDefault="00E30F2B" w:rsidP="00E30F2B">
      <w:pPr>
        <w:jc w:val="both"/>
        <w:rPr>
          <w:ins w:id="4139" w:author="Việt Lương" w:date="2024-12-27T01:03:00Z" w16du:dateUtc="2024-12-26T18:03:00Z"/>
          <w:rFonts w:ascii="Times New Roman" w:eastAsia="Times New Roman" w:hAnsi="Times New Roman" w:cs="Times New Roman"/>
          <w:sz w:val="24"/>
          <w:szCs w:val="24"/>
          <w:lang w:val="en-US"/>
        </w:rPr>
      </w:pPr>
    </w:p>
    <w:p w14:paraId="6376EB18" w14:textId="77777777" w:rsidR="00E30F2B" w:rsidRPr="007C6909" w:rsidRDefault="00E30F2B">
      <w:pPr>
        <w:jc w:val="both"/>
        <w:rPr>
          <w:ins w:id="4140" w:author="Việt Lương" w:date="2024-12-27T01:03:00Z" w16du:dateUtc="2024-12-26T18:03:00Z"/>
          <w:del w:id="4141" w:author="khanh pham" w:date="2024-12-27T01:22:00Z" w16du:dateUtc="2024-12-26T18:22:00Z"/>
          <w:rFonts w:ascii="Times New Roman" w:eastAsia="Times New Roman" w:hAnsi="Times New Roman" w:cs="Times New Roman"/>
          <w:sz w:val="24"/>
          <w:szCs w:val="24"/>
          <w:lang w:val="en-US"/>
        </w:rPr>
        <w:pPrChange w:id="4142" w:author="Việt Lương" w:date="2024-12-26T23:56:00Z" w16du:dateUtc="2024-12-26T16:56:00Z">
          <w:pPr/>
        </w:pPrChange>
      </w:pPr>
    </w:p>
    <w:p w14:paraId="0841E4F5" w14:textId="69D8E1E5" w:rsidR="007569A2" w:rsidRPr="00F659D6" w:rsidRDefault="0026045D" w:rsidP="00E30F2B">
      <w:pPr>
        <w:pStyle w:val="Heading2"/>
        <w:rPr>
          <w:del w:id="4143" w:author="Việt Lương" w:date="2024-12-27T01:03:00Z" w16du:dateUtc="2024-12-26T18:03:00Z"/>
          <w:lang w:val="en-US"/>
        </w:rPr>
        <w:pPrChange w:id="4144" w:author="Việt Lương" w:date="2024-12-27T01:24:00Z" w16du:dateUtc="2024-12-26T18:24:00Z">
          <w:pPr>
            <w:pStyle w:val="Heading2"/>
          </w:pPr>
        </w:pPrChange>
      </w:pPr>
      <w:bookmarkStart w:id="4145" w:name="_Toc186130316"/>
      <w:r w:rsidRPr="00E30F2B">
        <w:rPr>
          <w:lang w:val="en-US"/>
        </w:rPr>
        <w:t>3.1.2 Cài đặt hệ thống</w:t>
      </w:r>
      <w:bookmarkEnd w:id="4145"/>
      <w:r w:rsidRPr="00457566">
        <w:rPr>
          <w:lang w:val="en-US"/>
        </w:rPr>
        <w:t xml:space="preserve"> </w:t>
      </w:r>
    </w:p>
    <w:p w14:paraId="26411E1D" w14:textId="77777777" w:rsidR="00535FEF" w:rsidRDefault="00535FEF" w:rsidP="00834C2C">
      <w:pPr>
        <w:pStyle w:val="Heading2"/>
        <w:rPr>
          <w:del w:id="4146" w:author="khanh pham" w:date="2024-12-27T01:23:00Z" w16du:dateUtc="2024-12-26T18:23:00Z"/>
          <w:lang w:val="en-US"/>
        </w:rPr>
      </w:pPr>
      <w:bookmarkStart w:id="4147" w:name="_Toc185954691"/>
      <w:bookmarkStart w:id="4148" w:name="_Toc185954699"/>
      <w:bookmarkStart w:id="4149" w:name="_Toc185955165"/>
    </w:p>
    <w:p w14:paraId="41168AA6" w14:textId="089F16C6" w:rsidR="00E539BE" w:rsidRDefault="00E539BE" w:rsidP="007C6909">
      <w:pPr>
        <w:pStyle w:val="Heading2"/>
        <w:rPr>
          <w:ins w:id="4150" w:author="khanh pham" w:date="2024-12-27T01:22:00Z" w16du:dateUtc="2024-12-26T18:22:00Z"/>
          <w:lang w:val="en-US"/>
        </w:rPr>
      </w:pPr>
      <w:bookmarkStart w:id="4151" w:name="_Toc186130317"/>
    </w:p>
    <w:p w14:paraId="0ABE6BD3" w14:textId="17869778" w:rsidR="007939DA" w:rsidRPr="002A75DE" w:rsidRDefault="007939DA" w:rsidP="003B2A64">
      <w:pPr>
        <w:pStyle w:val="Heading2"/>
        <w:numPr>
          <w:ilvl w:val="0"/>
          <w:numId w:val="216"/>
        </w:numPr>
        <w:rPr>
          <w:ins w:id="4152" w:author="khanh pham" w:date="2024-12-27T01:24:00Z" w16du:dateUtc="2024-12-26T18:24:00Z"/>
          <w:b w:val="0"/>
          <w:bCs/>
          <w:sz w:val="24"/>
          <w:szCs w:val="24"/>
          <w:lang w:val="en-US"/>
          <w:rPrChange w:id="4153" w:author="Kiên Lê Trung" w:date="2024-12-27T02:21:00Z" w16du:dateUtc="2024-12-26T19:21:00Z">
            <w:rPr>
              <w:ins w:id="4154" w:author="khanh pham" w:date="2024-12-27T01:24:00Z" w16du:dateUtc="2024-12-26T18:24:00Z"/>
              <w:lang w:val="en-US"/>
            </w:rPr>
          </w:rPrChange>
        </w:rPr>
        <w:pPrChange w:id="4155" w:author="khanh pham" w:date="2024-12-27T01:47:00Z" w16du:dateUtc="2024-12-26T18:47:00Z">
          <w:pPr>
            <w:pStyle w:val="Heading2"/>
          </w:pPr>
        </w:pPrChange>
      </w:pPr>
      <w:ins w:id="4156" w:author="khanh pham" w:date="2024-12-27T01:24:00Z" w16du:dateUtc="2024-12-26T18:24:00Z">
        <w:r w:rsidRPr="002A75DE">
          <w:rPr>
            <w:b w:val="0"/>
            <w:bCs/>
            <w:sz w:val="24"/>
            <w:szCs w:val="24"/>
            <w:lang w:val="en-US"/>
            <w:rPrChange w:id="4157" w:author="Kiên Lê Trung" w:date="2024-12-27T02:21:00Z" w16du:dateUtc="2024-12-26T19:21:00Z">
              <w:rPr>
                <w:lang w:val="en-US"/>
              </w:rPr>
            </w:rPrChange>
          </w:rPr>
          <w:t>Ngôn ng</w:t>
        </w:r>
        <w:r w:rsidR="000C072A" w:rsidRPr="002A75DE">
          <w:rPr>
            <w:b w:val="0"/>
            <w:bCs/>
            <w:sz w:val="24"/>
            <w:szCs w:val="24"/>
            <w:lang w:val="en-US"/>
            <w:rPrChange w:id="4158" w:author="Kiên Lê Trung" w:date="2024-12-27T02:21:00Z" w16du:dateUtc="2024-12-26T19:21:00Z">
              <w:rPr>
                <w:lang w:val="en-US"/>
              </w:rPr>
            </w:rPrChange>
          </w:rPr>
          <w:t>ữ và công nghệ sử dụng:</w:t>
        </w:r>
      </w:ins>
    </w:p>
    <w:p w14:paraId="212F5ECC" w14:textId="76AB19CA" w:rsidR="000C072A" w:rsidRPr="00AF3B7B" w:rsidRDefault="00185DD2" w:rsidP="002A75DE">
      <w:pPr>
        <w:pStyle w:val="ListParagraph"/>
        <w:numPr>
          <w:ilvl w:val="2"/>
          <w:numId w:val="226"/>
        </w:numPr>
        <w:ind w:left="1418"/>
        <w:rPr>
          <w:ins w:id="4159" w:author="khanh pham" w:date="2024-12-27T01:24:00Z" w16du:dateUtc="2024-12-26T18:24:00Z"/>
          <w:rFonts w:ascii="Times New Roman" w:hAnsi="Times New Roman" w:cs="Times New Roman"/>
          <w:sz w:val="24"/>
          <w:szCs w:val="24"/>
          <w:lang w:val="en-US"/>
          <w:rPrChange w:id="4160" w:author="khanh pham" w:date="2024-12-27T01:45:00Z" w16du:dateUtc="2024-12-26T18:45:00Z">
            <w:rPr>
              <w:ins w:id="4161" w:author="khanh pham" w:date="2024-12-27T01:24:00Z" w16du:dateUtc="2024-12-26T18:24:00Z"/>
              <w:lang w:val="en-US"/>
            </w:rPr>
          </w:rPrChange>
        </w:rPr>
        <w:pPrChange w:id="4162" w:author="Kiên Lê Trung" w:date="2024-12-27T02:21:00Z" w16du:dateUtc="2024-12-26T19:21:00Z">
          <w:pPr>
            <w:pStyle w:val="Heading2"/>
          </w:pPr>
        </w:pPrChange>
      </w:pPr>
      <w:ins w:id="4163" w:author="khanh pham" w:date="2024-12-27T01:25:00Z" w16du:dateUtc="2024-12-26T18:25:00Z">
        <w:r w:rsidRPr="00AF3B7B">
          <w:rPr>
            <w:rFonts w:ascii="Times New Roman" w:hAnsi="Times New Roman" w:cs="Times New Roman"/>
            <w:sz w:val="24"/>
            <w:szCs w:val="24"/>
            <w:lang w:val="en-US"/>
            <w:rPrChange w:id="4164" w:author="khanh pham" w:date="2024-12-27T01:45:00Z" w16du:dateUtc="2024-12-26T18:45:00Z">
              <w:rPr>
                <w:lang w:val="en-US"/>
              </w:rPr>
            </w:rPrChange>
          </w:rPr>
          <w:t xml:space="preserve">Ngôn ngữ </w:t>
        </w:r>
      </w:ins>
      <w:ins w:id="4165" w:author="Kiên Lê Trung" w:date="2024-12-27T02:21:00Z" w16du:dateUtc="2024-12-26T19:21:00Z">
        <w:r w:rsidR="002A75DE">
          <w:rPr>
            <w:rFonts w:ascii="Times New Roman" w:hAnsi="Times New Roman" w:cs="Times New Roman"/>
            <w:sz w:val="24"/>
            <w:szCs w:val="24"/>
            <w:lang w:val="vi-VN"/>
          </w:rPr>
          <w:t>J</w:t>
        </w:r>
      </w:ins>
      <w:ins w:id="4166" w:author="khanh pham" w:date="2024-12-27T01:25:00Z" w16du:dateUtc="2024-12-26T18:25:00Z">
        <w:del w:id="4167" w:author="Kiên Lê Trung" w:date="2024-12-27T02:21:00Z" w16du:dateUtc="2024-12-26T19:21:00Z">
          <w:r w:rsidRPr="00AF3B7B" w:rsidDel="002A75DE">
            <w:rPr>
              <w:rFonts w:ascii="Times New Roman" w:hAnsi="Times New Roman" w:cs="Times New Roman"/>
              <w:sz w:val="24"/>
              <w:szCs w:val="24"/>
              <w:lang w:val="en-US"/>
              <w:rPrChange w:id="4168" w:author="khanh pham" w:date="2024-12-27T01:45:00Z" w16du:dateUtc="2024-12-26T18:45:00Z">
                <w:rPr>
                  <w:lang w:val="en-US"/>
                </w:rPr>
              </w:rPrChange>
            </w:rPr>
            <w:delText>j</w:delText>
          </w:r>
        </w:del>
        <w:r w:rsidRPr="00AF3B7B">
          <w:rPr>
            <w:rFonts w:ascii="Times New Roman" w:hAnsi="Times New Roman" w:cs="Times New Roman"/>
            <w:sz w:val="24"/>
            <w:szCs w:val="24"/>
            <w:lang w:val="en-US"/>
            <w:rPrChange w:id="4169" w:author="khanh pham" w:date="2024-12-27T01:45:00Z" w16du:dateUtc="2024-12-26T18:45:00Z">
              <w:rPr>
                <w:lang w:val="en-US"/>
              </w:rPr>
            </w:rPrChange>
          </w:rPr>
          <w:t xml:space="preserve">ava, </w:t>
        </w:r>
        <w:del w:id="4170" w:author="Kiên Lê Trung" w:date="2024-12-27T02:21:00Z" w16du:dateUtc="2024-12-26T19:21:00Z">
          <w:r w:rsidRPr="00AF3B7B" w:rsidDel="002A75DE">
            <w:rPr>
              <w:rFonts w:ascii="Times New Roman" w:hAnsi="Times New Roman" w:cs="Times New Roman"/>
              <w:sz w:val="24"/>
              <w:szCs w:val="24"/>
              <w:lang w:val="en-US"/>
              <w:rPrChange w:id="4171" w:author="khanh pham" w:date="2024-12-27T01:45:00Z" w16du:dateUtc="2024-12-26T18:45:00Z">
                <w:rPr>
                  <w:lang w:val="en-US"/>
                </w:rPr>
              </w:rPrChange>
            </w:rPr>
            <w:delText>javascript</w:delText>
          </w:r>
          <w:r w:rsidR="00A4343B" w:rsidRPr="00AF3B7B" w:rsidDel="002A75DE">
            <w:rPr>
              <w:rFonts w:ascii="Times New Roman" w:hAnsi="Times New Roman" w:cs="Times New Roman"/>
              <w:sz w:val="24"/>
              <w:szCs w:val="24"/>
              <w:lang w:val="en-US"/>
              <w:rPrChange w:id="4172" w:author="khanh pham" w:date="2024-12-27T01:45:00Z" w16du:dateUtc="2024-12-26T18:45:00Z">
                <w:rPr>
                  <w:lang w:val="en-US"/>
                </w:rPr>
              </w:rPrChange>
            </w:rPr>
            <w:delText>;</w:delText>
          </w:r>
        </w:del>
      </w:ins>
      <w:ins w:id="4173" w:author="Kiên Lê Trung" w:date="2024-12-27T02:21:00Z" w16du:dateUtc="2024-12-26T19:21:00Z">
        <w:r w:rsidR="002A75DE">
          <w:rPr>
            <w:rFonts w:ascii="Times New Roman" w:hAnsi="Times New Roman" w:cs="Times New Roman"/>
            <w:sz w:val="24"/>
            <w:szCs w:val="24"/>
            <w:lang w:val="en-US"/>
          </w:rPr>
          <w:t>J</w:t>
        </w:r>
        <w:r w:rsidR="002A75DE" w:rsidRPr="002A75DE">
          <w:rPr>
            <w:rFonts w:ascii="Times New Roman" w:hAnsi="Times New Roman" w:cs="Times New Roman"/>
            <w:sz w:val="24"/>
            <w:szCs w:val="24"/>
            <w:lang w:val="en-US"/>
          </w:rPr>
          <w:t>avascript.</w:t>
        </w:r>
      </w:ins>
    </w:p>
    <w:p w14:paraId="7F09FA03" w14:textId="783AF48E" w:rsidR="00A4343B" w:rsidRPr="00AF3B7B" w:rsidRDefault="000F3058" w:rsidP="002A75DE">
      <w:pPr>
        <w:pStyle w:val="ListParagraph"/>
        <w:numPr>
          <w:ilvl w:val="2"/>
          <w:numId w:val="226"/>
        </w:numPr>
        <w:ind w:left="1418"/>
        <w:rPr>
          <w:ins w:id="4174" w:author="khanh pham" w:date="2024-12-27T01:24:00Z" w16du:dateUtc="2024-12-26T18:24:00Z"/>
          <w:rFonts w:ascii="Times New Roman" w:hAnsi="Times New Roman" w:cs="Times New Roman"/>
          <w:sz w:val="24"/>
          <w:szCs w:val="24"/>
          <w:lang w:val="en-US"/>
          <w:rPrChange w:id="4175" w:author="khanh pham" w:date="2024-12-27T01:45:00Z" w16du:dateUtc="2024-12-26T18:45:00Z">
            <w:rPr>
              <w:ins w:id="4176" w:author="khanh pham" w:date="2024-12-27T01:24:00Z" w16du:dateUtc="2024-12-26T18:24:00Z"/>
              <w:lang w:val="en-US"/>
            </w:rPr>
          </w:rPrChange>
        </w:rPr>
        <w:pPrChange w:id="4177" w:author="Kiên Lê Trung" w:date="2024-12-27T02:21:00Z" w16du:dateUtc="2024-12-26T19:21:00Z">
          <w:pPr>
            <w:pStyle w:val="Heading2"/>
          </w:pPr>
        </w:pPrChange>
      </w:pPr>
      <w:ins w:id="4178" w:author="khanh pham" w:date="2024-12-27T01:48:00Z" w16du:dateUtc="2024-12-26T18:48:00Z">
        <w:r>
          <w:rPr>
            <w:rFonts w:ascii="Times New Roman" w:hAnsi="Times New Roman" w:cs="Times New Roman"/>
            <w:sz w:val="24"/>
            <w:szCs w:val="24"/>
            <w:lang w:val="en-US"/>
          </w:rPr>
          <w:t>F</w:t>
        </w:r>
        <w:r w:rsidR="00A761AF">
          <w:rPr>
            <w:rFonts w:ascii="Times New Roman" w:hAnsi="Times New Roman" w:cs="Times New Roman"/>
            <w:sz w:val="24"/>
            <w:szCs w:val="24"/>
            <w:lang w:val="en-US"/>
          </w:rPr>
          <w:t>rame</w:t>
        </w:r>
        <w:r>
          <w:rPr>
            <w:rFonts w:ascii="Times New Roman" w:hAnsi="Times New Roman" w:cs="Times New Roman"/>
            <w:sz w:val="24"/>
            <w:szCs w:val="24"/>
            <w:lang w:val="en-US"/>
          </w:rPr>
          <w:t>work s</w:t>
        </w:r>
        <w:r w:rsidR="00D92124">
          <w:rPr>
            <w:rFonts w:ascii="Times New Roman" w:hAnsi="Times New Roman" w:cs="Times New Roman"/>
            <w:sz w:val="24"/>
            <w:szCs w:val="24"/>
            <w:lang w:val="en-US"/>
          </w:rPr>
          <w:t xml:space="preserve">ử dụng </w:t>
        </w:r>
      </w:ins>
      <w:ins w:id="4179" w:author="khanh pham" w:date="2024-12-27T01:25:00Z" w16du:dateUtc="2024-12-26T18:25:00Z">
        <w:r w:rsidR="002E2D21" w:rsidRPr="00AF3B7B">
          <w:rPr>
            <w:rFonts w:ascii="Times New Roman" w:hAnsi="Times New Roman" w:cs="Times New Roman"/>
            <w:sz w:val="24"/>
            <w:szCs w:val="24"/>
            <w:lang w:val="en-US"/>
            <w:rPrChange w:id="4180" w:author="khanh pham" w:date="2024-12-27T01:44:00Z" w16du:dateUtc="2024-12-26T18:44:00Z">
              <w:rPr>
                <w:lang w:val="en-US"/>
              </w:rPr>
            </w:rPrChange>
          </w:rPr>
          <w:t>Springboot</w:t>
        </w:r>
      </w:ins>
    </w:p>
    <w:p w14:paraId="2337B1AA" w14:textId="4248EC60" w:rsidR="002E2D21" w:rsidRPr="00AF3B7B" w:rsidRDefault="00D92124" w:rsidP="002A75DE">
      <w:pPr>
        <w:pStyle w:val="ListParagraph"/>
        <w:numPr>
          <w:ilvl w:val="2"/>
          <w:numId w:val="226"/>
        </w:numPr>
        <w:ind w:left="1418"/>
        <w:rPr>
          <w:ins w:id="4181" w:author="khanh pham" w:date="2024-12-27T01:25:00Z" w16du:dateUtc="2024-12-26T18:25:00Z"/>
          <w:rFonts w:ascii="Times New Roman" w:hAnsi="Times New Roman" w:cs="Times New Roman"/>
          <w:sz w:val="24"/>
          <w:szCs w:val="24"/>
          <w:lang w:val="en-US"/>
          <w:rPrChange w:id="4182" w:author="khanh pham" w:date="2024-12-27T01:45:00Z" w16du:dateUtc="2024-12-26T18:45:00Z">
            <w:rPr>
              <w:ins w:id="4183" w:author="khanh pham" w:date="2024-12-27T01:25:00Z" w16du:dateUtc="2024-12-26T18:25:00Z"/>
              <w:lang w:val="en-US"/>
            </w:rPr>
          </w:rPrChange>
        </w:rPr>
        <w:pPrChange w:id="4184" w:author="Kiên Lê Trung" w:date="2024-12-27T02:21:00Z" w16du:dateUtc="2024-12-26T19:21:00Z">
          <w:pPr>
            <w:pStyle w:val="ListParagraph"/>
            <w:numPr>
              <w:ilvl w:val="2"/>
              <w:numId w:val="225"/>
            </w:numPr>
            <w:ind w:left="2160" w:hanging="360"/>
          </w:pPr>
        </w:pPrChange>
      </w:pPr>
      <w:ins w:id="4185" w:author="khanh pham" w:date="2024-12-27T01:48:00Z" w16du:dateUtc="2024-12-26T18:48:00Z">
        <w:r>
          <w:rPr>
            <w:rFonts w:ascii="Times New Roman" w:hAnsi="Times New Roman" w:cs="Times New Roman"/>
            <w:sz w:val="24"/>
            <w:szCs w:val="24"/>
            <w:lang w:val="en-US"/>
          </w:rPr>
          <w:t xml:space="preserve">Frontend </w:t>
        </w:r>
      </w:ins>
      <w:ins w:id="4186" w:author="khanh pham" w:date="2024-12-27T01:25:00Z" w16du:dateUtc="2024-12-26T18:25:00Z">
        <w:r w:rsidR="002E2D21" w:rsidRPr="00AF3B7B">
          <w:rPr>
            <w:rFonts w:ascii="Times New Roman" w:hAnsi="Times New Roman" w:cs="Times New Roman"/>
            <w:sz w:val="24"/>
            <w:szCs w:val="24"/>
            <w:lang w:val="en-US"/>
            <w:rPrChange w:id="4187" w:author="khanh pham" w:date="2024-12-27T01:45:00Z" w16du:dateUtc="2024-12-26T18:45:00Z">
              <w:rPr>
                <w:lang w:val="en-US"/>
              </w:rPr>
            </w:rPrChange>
          </w:rPr>
          <w:t>Vuejs</w:t>
        </w:r>
      </w:ins>
    </w:p>
    <w:p w14:paraId="32D08D45" w14:textId="702FBC65" w:rsidR="002E2D21" w:rsidRPr="00AF3B7B" w:rsidRDefault="00E865D2" w:rsidP="002A75DE">
      <w:pPr>
        <w:pStyle w:val="ListParagraph"/>
        <w:numPr>
          <w:ilvl w:val="2"/>
          <w:numId w:val="226"/>
        </w:numPr>
        <w:ind w:left="1418"/>
        <w:rPr>
          <w:ins w:id="4188" w:author="khanh pham" w:date="2024-12-27T01:25:00Z" w16du:dateUtc="2024-12-26T18:25:00Z"/>
          <w:rFonts w:ascii="Times New Roman" w:hAnsi="Times New Roman" w:cs="Times New Roman"/>
          <w:sz w:val="24"/>
          <w:szCs w:val="24"/>
          <w:lang w:val="en-US"/>
          <w:rPrChange w:id="4189" w:author="khanh pham" w:date="2024-12-27T01:45:00Z" w16du:dateUtc="2024-12-26T18:45:00Z">
            <w:rPr>
              <w:ins w:id="4190" w:author="khanh pham" w:date="2024-12-27T01:25:00Z" w16du:dateUtc="2024-12-26T18:25:00Z"/>
              <w:lang w:val="en-US"/>
            </w:rPr>
          </w:rPrChange>
        </w:rPr>
        <w:pPrChange w:id="4191" w:author="Kiên Lê Trung" w:date="2024-12-27T02:21:00Z" w16du:dateUtc="2024-12-26T19:21:00Z">
          <w:pPr>
            <w:pStyle w:val="ListParagraph"/>
            <w:numPr>
              <w:ilvl w:val="2"/>
              <w:numId w:val="225"/>
            </w:numPr>
            <w:ind w:left="2160" w:hanging="360"/>
          </w:pPr>
        </w:pPrChange>
      </w:pPr>
      <w:ins w:id="4192" w:author="khanh pham" w:date="2024-12-27T01:48:00Z" w16du:dateUtc="2024-12-26T18:48:00Z">
        <w:r>
          <w:rPr>
            <w:rFonts w:ascii="Times New Roman" w:hAnsi="Times New Roman" w:cs="Times New Roman"/>
            <w:sz w:val="24"/>
            <w:szCs w:val="24"/>
            <w:lang w:val="en-US"/>
          </w:rPr>
          <w:t>Cơ s</w:t>
        </w:r>
      </w:ins>
      <w:ins w:id="4193" w:author="khanh pham" w:date="2024-12-27T01:49:00Z" w16du:dateUtc="2024-12-26T18:49:00Z">
        <w:r w:rsidR="00D86DDD">
          <w:rPr>
            <w:rFonts w:ascii="Times New Roman" w:hAnsi="Times New Roman" w:cs="Times New Roman"/>
            <w:sz w:val="24"/>
            <w:szCs w:val="24"/>
            <w:lang w:val="en-US"/>
          </w:rPr>
          <w:t xml:space="preserve">ở dữ liệu </w:t>
        </w:r>
      </w:ins>
      <w:ins w:id="4194" w:author="khanh pham" w:date="2024-12-27T01:25:00Z" w16du:dateUtc="2024-12-26T18:25:00Z">
        <w:r w:rsidR="002E2D21" w:rsidRPr="00AF3B7B">
          <w:rPr>
            <w:rFonts w:ascii="Times New Roman" w:hAnsi="Times New Roman" w:cs="Times New Roman"/>
            <w:sz w:val="24"/>
            <w:szCs w:val="24"/>
            <w:lang w:val="en-US"/>
            <w:rPrChange w:id="4195" w:author="khanh pham" w:date="2024-12-27T01:44:00Z" w16du:dateUtc="2024-12-26T18:44:00Z">
              <w:rPr>
                <w:lang w:val="en-US"/>
              </w:rPr>
            </w:rPrChange>
          </w:rPr>
          <w:t>Redis</w:t>
        </w:r>
      </w:ins>
    </w:p>
    <w:p w14:paraId="244AC646" w14:textId="3C7AC3EF" w:rsidR="002E2D21" w:rsidRPr="00AF3B7B" w:rsidRDefault="00D86DDD" w:rsidP="002A75DE">
      <w:pPr>
        <w:pStyle w:val="ListParagraph"/>
        <w:numPr>
          <w:ilvl w:val="2"/>
          <w:numId w:val="226"/>
        </w:numPr>
        <w:ind w:left="1418"/>
        <w:rPr>
          <w:ins w:id="4196" w:author="khanh pham" w:date="2024-12-27T01:24:00Z" w16du:dateUtc="2024-12-26T18:24:00Z"/>
          <w:rFonts w:ascii="Times New Roman" w:hAnsi="Times New Roman" w:cs="Times New Roman"/>
          <w:sz w:val="24"/>
          <w:szCs w:val="24"/>
          <w:lang w:val="en-US"/>
          <w:rPrChange w:id="4197" w:author="khanh pham" w:date="2024-12-27T01:45:00Z" w16du:dateUtc="2024-12-26T18:45:00Z">
            <w:rPr>
              <w:ins w:id="4198" w:author="khanh pham" w:date="2024-12-27T01:24:00Z" w16du:dateUtc="2024-12-26T18:24:00Z"/>
              <w:lang w:val="en-US"/>
            </w:rPr>
          </w:rPrChange>
        </w:rPr>
        <w:pPrChange w:id="4199" w:author="Kiên Lê Trung" w:date="2024-12-27T02:21:00Z" w16du:dateUtc="2024-12-26T19:21:00Z">
          <w:pPr>
            <w:pStyle w:val="Heading2"/>
          </w:pPr>
        </w:pPrChange>
      </w:pPr>
      <w:ins w:id="4200" w:author="khanh pham" w:date="2024-12-27T01:49:00Z" w16du:dateUtc="2024-12-26T18:49:00Z">
        <w:r>
          <w:rPr>
            <w:rFonts w:ascii="Times New Roman" w:hAnsi="Times New Roman" w:cs="Times New Roman"/>
            <w:sz w:val="24"/>
            <w:szCs w:val="24"/>
            <w:lang w:val="en-US"/>
          </w:rPr>
          <w:t xml:space="preserve">Cơ sở dữ liệu </w:t>
        </w:r>
      </w:ins>
      <w:ins w:id="4201" w:author="khanh pham" w:date="2024-12-27T01:25:00Z" w16du:dateUtc="2024-12-26T18:25:00Z">
        <w:r w:rsidR="001911C3" w:rsidRPr="00AF3B7B">
          <w:rPr>
            <w:rFonts w:ascii="Times New Roman" w:hAnsi="Times New Roman" w:cs="Times New Roman"/>
            <w:sz w:val="24"/>
            <w:szCs w:val="24"/>
            <w:lang w:val="en-US"/>
            <w:rPrChange w:id="4202" w:author="khanh pham" w:date="2024-12-27T01:44:00Z" w16du:dateUtc="2024-12-26T18:44:00Z">
              <w:rPr>
                <w:lang w:val="en-US"/>
              </w:rPr>
            </w:rPrChange>
          </w:rPr>
          <w:t>MySQL</w:t>
        </w:r>
      </w:ins>
    </w:p>
    <w:p w14:paraId="4D26DC26" w14:textId="24CB40D0" w:rsidR="000C072A" w:rsidRPr="002A75DE" w:rsidRDefault="00CF1E54" w:rsidP="003B2A64">
      <w:pPr>
        <w:pStyle w:val="ListParagraph"/>
        <w:numPr>
          <w:ilvl w:val="0"/>
          <w:numId w:val="216"/>
        </w:numPr>
        <w:rPr>
          <w:ins w:id="4203" w:author="khanh pham" w:date="2024-12-27T01:24:00Z" w16du:dateUtc="2024-12-26T18:24:00Z"/>
          <w:rFonts w:ascii="Times New Roman" w:hAnsi="Times New Roman" w:cs="Times New Roman"/>
          <w:bCs/>
          <w:sz w:val="24"/>
          <w:szCs w:val="24"/>
          <w:lang w:val="en-US"/>
          <w:rPrChange w:id="4204" w:author="Kiên Lê Trung" w:date="2024-12-27T02:21:00Z" w16du:dateUtc="2024-12-26T19:21:00Z">
            <w:rPr>
              <w:ins w:id="4205" w:author="khanh pham" w:date="2024-12-27T01:24:00Z" w16du:dateUtc="2024-12-26T18:24:00Z"/>
              <w:lang w:val="en-US"/>
            </w:rPr>
          </w:rPrChange>
        </w:rPr>
        <w:pPrChange w:id="4206" w:author="khanh pham" w:date="2024-12-27T01:24:00Z" w16du:dateUtc="2024-12-26T18:24:00Z">
          <w:pPr>
            <w:pStyle w:val="Heading2"/>
          </w:pPr>
        </w:pPrChange>
      </w:pPr>
      <w:ins w:id="4207" w:author="khanh pham" w:date="2024-12-27T01:26:00Z" w16du:dateUtc="2024-12-26T18:26:00Z">
        <w:r w:rsidRPr="002A75DE">
          <w:rPr>
            <w:rFonts w:ascii="Times New Roman" w:hAnsi="Times New Roman" w:cs="Times New Roman"/>
            <w:bCs/>
            <w:sz w:val="24"/>
            <w:szCs w:val="24"/>
            <w:lang w:val="en-US"/>
            <w:rPrChange w:id="4208" w:author="Kiên Lê Trung" w:date="2024-12-27T02:21:00Z" w16du:dateUtc="2024-12-26T19:21:00Z">
              <w:rPr>
                <w:lang w:val="en-US"/>
              </w:rPr>
            </w:rPrChange>
          </w:rPr>
          <w:t>Cài đặt:</w:t>
        </w:r>
      </w:ins>
    </w:p>
    <w:p w14:paraId="20BFC030" w14:textId="1223F50B" w:rsidR="00CF1E54" w:rsidRPr="002A75DE" w:rsidRDefault="00D91939" w:rsidP="003B2A64">
      <w:pPr>
        <w:pStyle w:val="ListParagraph"/>
        <w:rPr>
          <w:ins w:id="4209" w:author="khanh pham" w:date="2024-12-27T01:26:00Z" w16du:dateUtc="2024-12-26T18:26:00Z"/>
          <w:rFonts w:ascii="Times New Roman" w:hAnsi="Times New Roman" w:cs="Times New Roman"/>
          <w:bCs/>
          <w:sz w:val="24"/>
          <w:szCs w:val="24"/>
          <w:lang w:val="en-US"/>
          <w:rPrChange w:id="4210" w:author="Kiên Lê Trung" w:date="2024-12-27T02:21:00Z" w16du:dateUtc="2024-12-26T19:21:00Z">
            <w:rPr>
              <w:ins w:id="4211" w:author="khanh pham" w:date="2024-12-27T01:26:00Z" w16du:dateUtc="2024-12-26T18:26:00Z"/>
              <w:lang w:val="en-US"/>
            </w:rPr>
          </w:rPrChange>
        </w:rPr>
        <w:pPrChange w:id="4212" w:author="khanh pham" w:date="2024-12-27T01:45:00Z" w16du:dateUtc="2024-12-26T18:45:00Z">
          <w:pPr>
            <w:pStyle w:val="ListParagraph"/>
            <w:numPr>
              <w:ilvl w:val="2"/>
              <w:numId w:val="216"/>
            </w:numPr>
            <w:ind w:left="2160" w:hanging="360"/>
          </w:pPr>
        </w:pPrChange>
      </w:pPr>
      <w:ins w:id="4213" w:author="khanh pham" w:date="2024-12-27T01:38:00Z" w16du:dateUtc="2024-12-26T18:38:00Z">
        <w:del w:id="4214" w:author="Kiên Lê Trung" w:date="2024-12-27T02:18:00Z" w16du:dateUtc="2024-12-26T19:18:00Z">
          <w:r w:rsidRPr="002A75DE" w:rsidDel="00233CAB">
            <w:rPr>
              <w:rFonts w:ascii="Times New Roman" w:hAnsi="Times New Roman" w:cs="Times New Roman"/>
              <w:bCs/>
              <w:sz w:val="24"/>
              <w:szCs w:val="24"/>
              <w:lang w:val="en-US"/>
              <w:rPrChange w:id="4215" w:author="Kiên Lê Trung" w:date="2024-12-27T02:21:00Z" w16du:dateUtc="2024-12-26T19:21:00Z">
                <w:rPr>
                  <w:lang w:val="en-US"/>
                </w:rPr>
              </w:rPrChange>
            </w:rPr>
            <w:delText>B</w:delText>
          </w:r>
        </w:del>
      </w:ins>
      <w:ins w:id="4216" w:author="Kiên Lê Trung" w:date="2024-12-27T02:18:00Z" w16du:dateUtc="2024-12-26T19:18:00Z">
        <w:r w:rsidR="00233CAB" w:rsidRPr="002A75DE">
          <w:rPr>
            <w:rFonts w:ascii="Times New Roman" w:hAnsi="Times New Roman" w:cs="Times New Roman"/>
            <w:bCs/>
            <w:sz w:val="24"/>
            <w:szCs w:val="24"/>
            <w:lang w:val="en-US"/>
            <w:rPrChange w:id="4217" w:author="Kiên Lê Trung" w:date="2024-12-27T02:21:00Z" w16du:dateUtc="2024-12-26T19:21:00Z">
              <w:rPr>
                <w:rFonts w:ascii="Times New Roman" w:hAnsi="Times New Roman" w:cs="Times New Roman"/>
                <w:b/>
                <w:sz w:val="24"/>
                <w:szCs w:val="24"/>
                <w:lang w:val="en-US"/>
              </w:rPr>
            </w:rPrChange>
          </w:rPr>
          <w:t>Ba</w:t>
        </w:r>
      </w:ins>
      <w:ins w:id="4218" w:author="khanh pham" w:date="2024-12-27T01:38:00Z" w16du:dateUtc="2024-12-26T18:38:00Z">
        <w:del w:id="4219" w:author="Kiên Lê Trung" w:date="2024-12-27T02:18:00Z" w16du:dateUtc="2024-12-26T19:18:00Z">
          <w:r w:rsidRPr="002A75DE" w:rsidDel="00233CAB">
            <w:rPr>
              <w:rFonts w:ascii="Times New Roman" w:hAnsi="Times New Roman" w:cs="Times New Roman"/>
              <w:bCs/>
              <w:sz w:val="24"/>
              <w:szCs w:val="24"/>
              <w:lang w:val="en-US"/>
              <w:rPrChange w:id="4220" w:author="Kiên Lê Trung" w:date="2024-12-27T02:21:00Z" w16du:dateUtc="2024-12-26T19:21:00Z">
                <w:rPr>
                  <w:lang w:val="en-US"/>
                </w:rPr>
              </w:rPrChange>
            </w:rPr>
            <w:delText>e</w:delText>
          </w:r>
        </w:del>
        <w:r w:rsidRPr="002A75DE">
          <w:rPr>
            <w:rFonts w:ascii="Times New Roman" w:hAnsi="Times New Roman" w:cs="Times New Roman"/>
            <w:bCs/>
            <w:sz w:val="24"/>
            <w:szCs w:val="24"/>
            <w:lang w:val="en-US"/>
            <w:rPrChange w:id="4221" w:author="Kiên Lê Trung" w:date="2024-12-27T02:21:00Z" w16du:dateUtc="2024-12-26T19:21:00Z">
              <w:rPr>
                <w:lang w:val="en-US"/>
              </w:rPr>
            </w:rPrChange>
          </w:rPr>
          <w:t>c</w:t>
        </w:r>
      </w:ins>
      <w:ins w:id="4222" w:author="khanh pham" w:date="2024-12-27T01:39:00Z" w16du:dateUtc="2024-12-26T18:39:00Z">
        <w:r w:rsidRPr="002A75DE">
          <w:rPr>
            <w:rFonts w:ascii="Times New Roman" w:hAnsi="Times New Roman" w:cs="Times New Roman"/>
            <w:bCs/>
            <w:sz w:val="24"/>
            <w:szCs w:val="24"/>
            <w:lang w:val="en-US"/>
            <w:rPrChange w:id="4223" w:author="Kiên Lê Trung" w:date="2024-12-27T02:21:00Z" w16du:dateUtc="2024-12-26T19:21:00Z">
              <w:rPr>
                <w:lang w:val="en-US"/>
              </w:rPr>
            </w:rPrChange>
          </w:rPr>
          <w:t>kend</w:t>
        </w:r>
      </w:ins>
      <w:ins w:id="4224" w:author="khanh pham" w:date="2024-12-27T01:27:00Z" w16du:dateUtc="2024-12-26T18:27:00Z">
        <w:r w:rsidR="006C458E" w:rsidRPr="002A75DE">
          <w:rPr>
            <w:rFonts w:ascii="Times New Roman" w:hAnsi="Times New Roman" w:cs="Times New Roman"/>
            <w:bCs/>
            <w:sz w:val="24"/>
            <w:szCs w:val="24"/>
            <w:lang w:val="en-US"/>
            <w:rPrChange w:id="4225" w:author="Kiên Lê Trung" w:date="2024-12-27T02:21:00Z" w16du:dateUtc="2024-12-26T19:21:00Z">
              <w:rPr>
                <w:lang w:val="en-US"/>
              </w:rPr>
            </w:rPrChange>
          </w:rPr>
          <w:t>:</w:t>
        </w:r>
      </w:ins>
    </w:p>
    <w:p w14:paraId="0411B0BF" w14:textId="52BFAAC9" w:rsidR="00A10B19" w:rsidRPr="00A10B19" w:rsidRDefault="00424DB2" w:rsidP="00A10B19">
      <w:pPr>
        <w:pStyle w:val="ListParagraph"/>
        <w:numPr>
          <w:ilvl w:val="0"/>
          <w:numId w:val="207"/>
        </w:numPr>
        <w:ind w:left="1418"/>
        <w:rPr>
          <w:ins w:id="4226" w:author="Kiên Lê Trung" w:date="2024-12-27T02:27:00Z" w16du:dateUtc="2024-12-26T19:27:00Z"/>
          <w:lang w:val="en-US"/>
          <w:rPrChange w:id="4227" w:author="Kiên Lê Trung" w:date="2024-12-27T02:27:00Z" w16du:dateUtc="2024-12-26T19:27:00Z">
            <w:rPr>
              <w:ins w:id="4228" w:author="Kiên Lê Trung" w:date="2024-12-27T02:27:00Z" w16du:dateUtc="2024-12-26T19:27:00Z"/>
              <w:rFonts w:ascii="Times New Roman" w:hAnsi="Times New Roman" w:cs="Times New Roman"/>
              <w:sz w:val="24"/>
              <w:szCs w:val="24"/>
              <w:lang w:val="vi-VN"/>
            </w:rPr>
          </w:rPrChange>
        </w:rPr>
      </w:pPr>
      <w:ins w:id="4229" w:author="khanh pham" w:date="2024-12-27T01:34:00Z" w16du:dateUtc="2024-12-26T18:34:00Z">
        <w:r w:rsidRPr="00AF3B7B">
          <w:rPr>
            <w:rFonts w:ascii="Times New Roman" w:hAnsi="Times New Roman" w:cs="Times New Roman"/>
            <w:sz w:val="24"/>
            <w:szCs w:val="24"/>
            <w:lang w:val="en-US"/>
            <w:rPrChange w:id="4230" w:author="khanh pham" w:date="2024-12-27T01:45:00Z" w16du:dateUtc="2024-12-26T18:45:00Z">
              <w:rPr>
                <w:lang w:val="en-US"/>
              </w:rPr>
            </w:rPrChange>
          </w:rPr>
          <w:t>Download và c</w:t>
        </w:r>
      </w:ins>
      <w:ins w:id="4231" w:author="khanh pham" w:date="2024-12-27T01:27:00Z" w16du:dateUtc="2024-12-26T18:27:00Z">
        <w:r w:rsidR="00FC3EB6" w:rsidRPr="00AF3B7B">
          <w:rPr>
            <w:rFonts w:ascii="Times New Roman" w:hAnsi="Times New Roman" w:cs="Times New Roman"/>
            <w:sz w:val="24"/>
            <w:szCs w:val="24"/>
            <w:lang w:val="en-US"/>
            <w:rPrChange w:id="4232" w:author="khanh pham" w:date="2024-12-27T01:45:00Z" w16du:dateUtc="2024-12-26T18:45:00Z">
              <w:rPr>
                <w:lang w:val="en-US"/>
              </w:rPr>
            </w:rPrChange>
          </w:rPr>
          <w:t>ài đặt JDK</w:t>
        </w:r>
        <w:r w:rsidR="00FB0BC9" w:rsidRPr="00AF3B7B">
          <w:rPr>
            <w:rFonts w:ascii="Times New Roman" w:hAnsi="Times New Roman" w:cs="Times New Roman"/>
            <w:sz w:val="24"/>
            <w:szCs w:val="24"/>
            <w:lang w:val="en-US"/>
            <w:rPrChange w:id="4233" w:author="khanh pham" w:date="2024-12-27T01:45:00Z" w16du:dateUtc="2024-12-26T18:45:00Z">
              <w:rPr>
                <w:lang w:val="en-US"/>
              </w:rPr>
            </w:rPrChange>
          </w:rPr>
          <w:t xml:space="preserve"> </w:t>
        </w:r>
      </w:ins>
      <w:ins w:id="4234" w:author="khanh pham" w:date="2024-12-27T01:28:00Z" w16du:dateUtc="2024-12-26T18:28:00Z">
        <w:r w:rsidR="006E207B" w:rsidRPr="00AF3B7B">
          <w:rPr>
            <w:rFonts w:ascii="Times New Roman" w:hAnsi="Times New Roman" w:cs="Times New Roman"/>
            <w:sz w:val="24"/>
            <w:szCs w:val="24"/>
            <w:lang w:val="en-US"/>
            <w:rPrChange w:id="4235" w:author="khanh pham" w:date="2024-12-27T01:45:00Z" w16du:dateUtc="2024-12-26T18:45:00Z">
              <w:rPr>
                <w:lang w:val="en-US"/>
              </w:rPr>
            </w:rPrChange>
          </w:rPr>
          <w:t>21</w:t>
        </w:r>
      </w:ins>
      <w:ins w:id="4236" w:author="khanh pham" w:date="2024-12-27T01:27:00Z" w16du:dateUtc="2024-12-26T18:27:00Z">
        <w:r w:rsidR="00FB0BC9" w:rsidRPr="00AF3B7B">
          <w:rPr>
            <w:rFonts w:ascii="Times New Roman" w:hAnsi="Times New Roman" w:cs="Times New Roman"/>
            <w:sz w:val="24"/>
            <w:szCs w:val="24"/>
            <w:lang w:val="en-US"/>
            <w:rPrChange w:id="4237" w:author="khanh pham" w:date="2024-12-27T01:45:00Z" w16du:dateUtc="2024-12-26T18:45:00Z">
              <w:rPr>
                <w:lang w:val="en-US"/>
              </w:rPr>
            </w:rPrChange>
          </w:rPr>
          <w:t xml:space="preserve"> để </w:t>
        </w:r>
      </w:ins>
      <w:ins w:id="4238" w:author="khanh pham" w:date="2024-12-27T01:30:00Z" w16du:dateUtc="2024-12-26T18:30:00Z">
        <w:r w:rsidR="00C67B9A" w:rsidRPr="00AF3B7B">
          <w:rPr>
            <w:rFonts w:ascii="Times New Roman" w:hAnsi="Times New Roman" w:cs="Times New Roman"/>
            <w:sz w:val="24"/>
            <w:szCs w:val="24"/>
            <w:lang w:val="en-US"/>
            <w:rPrChange w:id="4239" w:author="khanh pham" w:date="2024-12-27T01:45:00Z" w16du:dateUtc="2024-12-26T18:45:00Z">
              <w:rPr>
                <w:lang w:val="en-US"/>
              </w:rPr>
            </w:rPrChange>
          </w:rPr>
          <w:t>phát triển ứn</w:t>
        </w:r>
      </w:ins>
      <w:ins w:id="4240" w:author="khanh pham" w:date="2024-12-27T01:31:00Z" w16du:dateUtc="2024-12-26T18:31:00Z">
        <w:r w:rsidR="00C67B9A" w:rsidRPr="00AF3B7B">
          <w:rPr>
            <w:rFonts w:ascii="Times New Roman" w:hAnsi="Times New Roman" w:cs="Times New Roman"/>
            <w:sz w:val="24"/>
            <w:szCs w:val="24"/>
            <w:lang w:val="en-US"/>
            <w:rPrChange w:id="4241" w:author="khanh pham" w:date="2024-12-27T01:45:00Z" w16du:dateUtc="2024-12-26T18:45:00Z">
              <w:rPr>
                <w:lang w:val="en-US"/>
              </w:rPr>
            </w:rPrChange>
          </w:rPr>
          <w:t>g dụng</w:t>
        </w:r>
      </w:ins>
      <w:ins w:id="4242" w:author="khanh pham" w:date="2024-12-27T01:28:00Z" w16du:dateUtc="2024-12-26T18:28:00Z">
        <w:r w:rsidR="00FB0BC9" w:rsidRPr="00AF3B7B">
          <w:rPr>
            <w:rFonts w:ascii="Times New Roman" w:hAnsi="Times New Roman" w:cs="Times New Roman"/>
            <w:sz w:val="24"/>
            <w:szCs w:val="24"/>
            <w:lang w:val="en-US"/>
            <w:rPrChange w:id="4243" w:author="khanh pham" w:date="2024-12-27T01:45:00Z" w16du:dateUtc="2024-12-26T18:45:00Z">
              <w:rPr>
                <w:lang w:val="en-US"/>
              </w:rPr>
            </w:rPrChange>
          </w:rPr>
          <w:t xml:space="preserve"> springboot</w:t>
        </w:r>
      </w:ins>
      <w:ins w:id="4244" w:author="khanh pham" w:date="2024-12-27T01:52:00Z" w16du:dateUtc="2024-12-26T18:52:00Z">
        <w:r w:rsidR="004569C1">
          <w:rPr>
            <w:rFonts w:ascii="Times New Roman" w:hAnsi="Times New Roman" w:cs="Times New Roman"/>
            <w:sz w:val="24"/>
            <w:szCs w:val="24"/>
            <w:lang w:val="en-US"/>
          </w:rPr>
          <w:t>:</w:t>
        </w:r>
      </w:ins>
    </w:p>
    <w:p w14:paraId="19813806" w14:textId="06C30E8B" w:rsidR="006C458E" w:rsidRPr="006C458E" w:rsidRDefault="00424DB2" w:rsidP="00A10B19">
      <w:pPr>
        <w:pStyle w:val="ListParagraph"/>
        <w:ind w:left="709"/>
        <w:rPr>
          <w:ins w:id="4245" w:author="khanh pham" w:date="2024-12-27T01:26:00Z" w16du:dateUtc="2024-12-26T18:26:00Z"/>
          <w:lang w:val="en-US"/>
        </w:rPr>
        <w:pPrChange w:id="4246" w:author="Kiên Lê Trung" w:date="2024-12-27T02:27:00Z" w16du:dateUtc="2024-12-26T19:27:00Z">
          <w:pPr>
            <w:pStyle w:val="ListParagraph"/>
            <w:numPr>
              <w:numId w:val="207"/>
            </w:numPr>
            <w:ind w:left="1440" w:hanging="360"/>
          </w:pPr>
        </w:pPrChange>
      </w:pPr>
      <w:ins w:id="4247" w:author="khanh pham" w:date="2024-12-27T01:34:00Z" w16du:dateUtc="2024-12-26T18:34:00Z">
        <w:r w:rsidRPr="00424DB2">
          <w:rPr>
            <w:lang w:val="en-US"/>
          </w:rPr>
          <w:drawing>
            <wp:inline distT="0" distB="0" distL="0" distR="0" wp14:anchorId="23898D9E" wp14:editId="05AB23CA">
              <wp:extent cx="4793658" cy="732155"/>
              <wp:effectExtent l="0" t="0" r="6985" b="0"/>
              <wp:docPr id="11840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82592" name=""/>
                      <pic:cNvPicPr/>
                    </pic:nvPicPr>
                    <pic:blipFill>
                      <a:blip r:embed="rId65"/>
                      <a:stretch>
                        <a:fillRect/>
                      </a:stretch>
                    </pic:blipFill>
                    <pic:spPr>
                      <a:xfrm>
                        <a:off x="0" y="0"/>
                        <a:ext cx="4911632" cy="750174"/>
                      </a:xfrm>
                      <a:prstGeom prst="rect">
                        <a:avLst/>
                      </a:prstGeom>
                    </pic:spPr>
                  </pic:pic>
                </a:graphicData>
              </a:graphic>
            </wp:inline>
          </w:drawing>
        </w:r>
      </w:ins>
    </w:p>
    <w:p w14:paraId="6102DBB0" w14:textId="39F415B0" w:rsidR="009746B7" w:rsidRPr="00AF3B7B" w:rsidRDefault="009746B7" w:rsidP="006C458E">
      <w:pPr>
        <w:pStyle w:val="ListParagraph"/>
        <w:numPr>
          <w:ilvl w:val="0"/>
          <w:numId w:val="207"/>
        </w:numPr>
        <w:rPr>
          <w:ins w:id="4248" w:author="khanh pham" w:date="2024-12-27T01:26:00Z" w16du:dateUtc="2024-12-26T18:26:00Z"/>
          <w:rFonts w:ascii="Times New Roman" w:hAnsi="Times New Roman" w:cs="Times New Roman"/>
          <w:sz w:val="24"/>
          <w:szCs w:val="24"/>
          <w:lang w:val="en-US"/>
          <w:rPrChange w:id="4249" w:author="khanh pham" w:date="2024-12-27T01:45:00Z" w16du:dateUtc="2024-12-26T18:45:00Z">
            <w:rPr>
              <w:ins w:id="4250" w:author="khanh pham" w:date="2024-12-27T01:26:00Z" w16du:dateUtc="2024-12-26T18:26:00Z"/>
              <w:lang w:val="en-US"/>
            </w:rPr>
          </w:rPrChange>
        </w:rPr>
        <w:pPrChange w:id="4251" w:author="khanh pham" w:date="2024-12-27T01:27:00Z" w16du:dateUtc="2024-12-26T18:27:00Z">
          <w:pPr>
            <w:pStyle w:val="ListParagraph"/>
            <w:numPr>
              <w:ilvl w:val="2"/>
              <w:numId w:val="216"/>
            </w:numPr>
            <w:ind w:left="2160" w:hanging="360"/>
          </w:pPr>
        </w:pPrChange>
      </w:pPr>
      <w:ins w:id="4252" w:author="khanh pham" w:date="2024-12-27T01:32:00Z" w16du:dateUtc="2024-12-26T18:32:00Z">
        <w:r w:rsidRPr="00AF3B7B">
          <w:rPr>
            <w:rFonts w:ascii="Times New Roman" w:hAnsi="Times New Roman" w:cs="Times New Roman"/>
            <w:sz w:val="24"/>
            <w:szCs w:val="24"/>
            <w:lang w:val="en-US"/>
            <w:rPrChange w:id="4253" w:author="khanh pham" w:date="2024-12-27T01:45:00Z" w16du:dateUtc="2024-12-26T18:45:00Z">
              <w:rPr>
                <w:lang w:val="en-US"/>
              </w:rPr>
            </w:rPrChange>
          </w:rPr>
          <w:t xml:space="preserve">Cài đặt </w:t>
        </w:r>
      </w:ins>
      <w:ins w:id="4254" w:author="khanh pham" w:date="2024-12-27T01:36:00Z" w16du:dateUtc="2024-12-26T18:36:00Z">
        <w:r w:rsidR="00126DBE" w:rsidRPr="00AF3B7B">
          <w:rPr>
            <w:rFonts w:ascii="Times New Roman" w:hAnsi="Times New Roman" w:cs="Times New Roman"/>
            <w:sz w:val="24"/>
            <w:szCs w:val="24"/>
            <w:lang w:val="en-US"/>
            <w:rPrChange w:id="4255" w:author="khanh pham" w:date="2024-12-27T01:45:00Z" w16du:dateUtc="2024-12-26T18:45:00Z">
              <w:rPr>
                <w:lang w:val="en-US"/>
              </w:rPr>
            </w:rPrChange>
          </w:rPr>
          <w:t xml:space="preserve">redis </w:t>
        </w:r>
      </w:ins>
      <w:ins w:id="4256" w:author="khanh pham" w:date="2024-12-27T01:39:00Z" w16du:dateUtc="2024-12-26T18:39:00Z">
        <w:r w:rsidR="00C86727" w:rsidRPr="00AF3B7B">
          <w:rPr>
            <w:rFonts w:ascii="Times New Roman" w:hAnsi="Times New Roman" w:cs="Times New Roman"/>
            <w:sz w:val="24"/>
            <w:szCs w:val="24"/>
            <w:lang w:val="en-US"/>
            <w:rPrChange w:id="4257" w:author="khanh pham" w:date="2024-12-27T01:45:00Z" w16du:dateUtc="2024-12-26T18:45:00Z">
              <w:rPr>
                <w:lang w:val="en-US"/>
              </w:rPr>
            </w:rPrChange>
          </w:rPr>
          <w:t>và kết nối qua</w:t>
        </w:r>
      </w:ins>
      <w:ins w:id="4258" w:author="khanh pham" w:date="2024-12-27T01:38:00Z" w16du:dateUtc="2024-12-26T18:38:00Z">
        <w:r w:rsidR="00CB1868" w:rsidRPr="00AF3B7B">
          <w:rPr>
            <w:rFonts w:ascii="Times New Roman" w:hAnsi="Times New Roman" w:cs="Times New Roman"/>
            <w:sz w:val="24"/>
            <w:szCs w:val="24"/>
            <w:lang w:val="en-US"/>
            <w:rPrChange w:id="4259" w:author="khanh pham" w:date="2024-12-27T01:45:00Z" w16du:dateUtc="2024-12-26T18:45:00Z">
              <w:rPr>
                <w:lang w:val="en-US"/>
              </w:rPr>
            </w:rPrChange>
          </w:rPr>
          <w:t xml:space="preserve"> cổng 6379</w:t>
        </w:r>
      </w:ins>
      <w:ins w:id="4260" w:author="khanh pham" w:date="2024-12-27T01:52:00Z" w16du:dateUtc="2024-12-26T18:52:00Z">
        <w:r w:rsidR="004569C1">
          <w:rPr>
            <w:rFonts w:ascii="Times New Roman" w:hAnsi="Times New Roman" w:cs="Times New Roman"/>
            <w:sz w:val="24"/>
            <w:szCs w:val="24"/>
            <w:lang w:val="en-US"/>
          </w:rPr>
          <w:t>:</w:t>
        </w:r>
      </w:ins>
    </w:p>
    <w:p w14:paraId="45AD090F" w14:textId="1B5A5E7E" w:rsidR="00CB1868" w:rsidRPr="006C458E" w:rsidRDefault="00CB1868" w:rsidP="00D86DDD">
      <w:pPr>
        <w:pStyle w:val="ListParagraph"/>
        <w:ind w:left="810"/>
        <w:rPr>
          <w:ins w:id="4261" w:author="khanh pham" w:date="2024-12-27T01:26:00Z" w16du:dateUtc="2024-12-26T18:26:00Z"/>
          <w:lang w:val="en-US"/>
        </w:rPr>
        <w:pPrChange w:id="4262" w:author="khanh pham" w:date="2024-12-27T01:37:00Z" w16du:dateUtc="2024-12-26T18:37:00Z">
          <w:pPr>
            <w:pStyle w:val="ListParagraph"/>
            <w:numPr>
              <w:ilvl w:val="2"/>
              <w:numId w:val="216"/>
            </w:numPr>
            <w:ind w:left="2160" w:hanging="360"/>
          </w:pPr>
        </w:pPrChange>
      </w:pPr>
      <w:ins w:id="4263" w:author="khanh pham" w:date="2024-12-27T01:37:00Z" w16du:dateUtc="2024-12-26T18:37:00Z">
        <w:r w:rsidRPr="00CB1868">
          <w:rPr>
            <w:lang w:val="en-US"/>
          </w:rPr>
          <w:drawing>
            <wp:inline distT="0" distB="0" distL="0" distR="0" wp14:anchorId="74E7D386" wp14:editId="4012A81B">
              <wp:extent cx="4786746" cy="2479675"/>
              <wp:effectExtent l="0" t="0" r="0" b="0"/>
              <wp:docPr id="11114364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6409" name="Picture 1" descr="A screen shot of a computer&#10;&#10;Description automatically generated"/>
                      <pic:cNvPicPr/>
                    </pic:nvPicPr>
                    <pic:blipFill>
                      <a:blip r:embed="rId66"/>
                      <a:stretch>
                        <a:fillRect/>
                      </a:stretch>
                    </pic:blipFill>
                    <pic:spPr>
                      <a:xfrm>
                        <a:off x="0" y="0"/>
                        <a:ext cx="4815242" cy="2494437"/>
                      </a:xfrm>
                      <a:prstGeom prst="rect">
                        <a:avLst/>
                      </a:prstGeom>
                    </pic:spPr>
                  </pic:pic>
                </a:graphicData>
              </a:graphic>
            </wp:inline>
          </w:drawing>
        </w:r>
      </w:ins>
    </w:p>
    <w:p w14:paraId="77A322A4" w14:textId="77777777" w:rsidR="004569C1" w:rsidRDefault="004569C1" w:rsidP="00D86DDD">
      <w:pPr>
        <w:pStyle w:val="ListParagraph"/>
        <w:ind w:left="810"/>
        <w:rPr>
          <w:ins w:id="4264" w:author="khanh pham" w:date="2024-12-27T01:52:00Z" w16du:dateUtc="2024-12-26T18:52:00Z"/>
          <w:lang w:val="en-US"/>
        </w:rPr>
      </w:pPr>
    </w:p>
    <w:p w14:paraId="63E547D2" w14:textId="7BB39759" w:rsidR="009B7444" w:rsidRPr="008A04F3" w:rsidRDefault="00A10B19" w:rsidP="008A04F3">
      <w:pPr>
        <w:pStyle w:val="ListParagraph"/>
        <w:numPr>
          <w:ilvl w:val="0"/>
          <w:numId w:val="227"/>
        </w:numPr>
        <w:ind w:left="1418"/>
        <w:rPr>
          <w:ins w:id="4265" w:author="Kiên Lê Trung" w:date="2024-12-27T02:26:00Z" w16du:dateUtc="2024-12-26T19:26:00Z"/>
          <w:rFonts w:ascii="Times New Roman" w:hAnsi="Times New Roman" w:cs="Times New Roman"/>
          <w:sz w:val="24"/>
          <w:szCs w:val="24"/>
          <w:lang w:val="vi-VN"/>
          <w:rPrChange w:id="4266" w:author="Kiên Lê Trung" w:date="2024-12-27T02:37:00Z" w16du:dateUtc="2024-12-26T19:37:00Z">
            <w:rPr>
              <w:ins w:id="4267" w:author="Kiên Lê Trung" w:date="2024-12-27T02:26:00Z" w16du:dateUtc="2024-12-26T19:26:00Z"/>
              <w:lang w:val="vi-VN"/>
            </w:rPr>
          </w:rPrChange>
        </w:rPr>
        <w:pPrChange w:id="4268" w:author="Kiên Lê Trung" w:date="2024-12-27T02:37:00Z" w16du:dateUtc="2024-12-26T19:37:00Z">
          <w:pPr>
            <w:pStyle w:val="ListParagraph"/>
            <w:ind w:left="810" w:firstLine="630"/>
          </w:pPr>
        </w:pPrChange>
      </w:pPr>
      <w:ins w:id="4269" w:author="Kiên Lê Trung" w:date="2024-12-27T02:28:00Z" w16du:dateUtc="2024-12-26T19:28:00Z">
        <w:r w:rsidRPr="00B122F6">
          <w:rPr>
            <w:rFonts w:ascii="Times New Roman" w:hAnsi="Times New Roman" w:cs="Times New Roman"/>
            <w:sz w:val="24"/>
            <w:szCs w:val="24"/>
            <w:lang w:val="en-US"/>
          </w:rPr>
          <w:t>Cấu hình VNPay</w:t>
        </w:r>
        <w:r>
          <w:rPr>
            <w:rFonts w:ascii="Times New Roman" w:hAnsi="Times New Roman" w:cs="Times New Roman"/>
            <w:sz w:val="24"/>
            <w:szCs w:val="24"/>
            <w:lang w:val="en-US"/>
          </w:rPr>
          <w:t>:</w:t>
        </w:r>
      </w:ins>
      <w:ins w:id="4270" w:author="khanh pham" w:date="2024-12-27T01:52:00Z" w16du:dateUtc="2024-12-26T18:52:00Z">
        <w:del w:id="4271" w:author="Kiên Lê Trung" w:date="2024-12-27T02:28:00Z" w16du:dateUtc="2024-12-26T19:28:00Z">
          <w:r w:rsidR="004569C1" w:rsidDel="00A10B19">
            <w:rPr>
              <w:lang w:val="en-US"/>
            </w:rPr>
            <w:delText xml:space="preserve">- </w:delText>
          </w:r>
          <w:r w:rsidR="004569C1" w:rsidRPr="00B122F6" w:rsidDel="00A10B19">
            <w:rPr>
              <w:rFonts w:ascii="Times New Roman" w:hAnsi="Times New Roman" w:cs="Times New Roman"/>
              <w:sz w:val="24"/>
              <w:szCs w:val="24"/>
              <w:lang w:val="en-US"/>
            </w:rPr>
            <w:delText>Cấu hình VNPay</w:delText>
          </w:r>
          <w:r w:rsidR="004569C1" w:rsidDel="00A10B19">
            <w:rPr>
              <w:rFonts w:ascii="Times New Roman" w:hAnsi="Times New Roman" w:cs="Times New Roman"/>
              <w:sz w:val="24"/>
              <w:szCs w:val="24"/>
              <w:lang w:val="en-US"/>
            </w:rPr>
            <w:delText>:</w:delText>
          </w:r>
        </w:del>
      </w:ins>
    </w:p>
    <w:p w14:paraId="4A35D555" w14:textId="4E5C3135" w:rsidR="00A518AA" w:rsidRPr="00A518AA" w:rsidDel="00C70BAD" w:rsidRDefault="00A518AA" w:rsidP="00A518AA">
      <w:pPr>
        <w:pStyle w:val="ListParagraph"/>
        <w:ind w:left="810" w:firstLine="630"/>
        <w:rPr>
          <w:ins w:id="4272" w:author="khanh pham" w:date="2024-12-27T01:52:00Z" w16du:dateUtc="2024-12-26T18:52:00Z"/>
          <w:del w:id="4273" w:author="Kiên Lê Trung" w:date="2024-12-27T02:31:00Z" w16du:dateUtc="2024-12-26T19:31:00Z"/>
          <w:rFonts w:ascii="Times New Roman" w:hAnsi="Times New Roman" w:cs="Times New Roman"/>
          <w:sz w:val="24"/>
          <w:szCs w:val="24"/>
          <w:lang w:val="vi-VN"/>
          <w:rPrChange w:id="4274" w:author="Kiên Lê Trung" w:date="2024-12-27T02:26:00Z" w16du:dateUtc="2024-12-26T19:26:00Z">
            <w:rPr>
              <w:ins w:id="4275" w:author="khanh pham" w:date="2024-12-27T01:52:00Z" w16du:dateUtc="2024-12-26T18:52:00Z"/>
              <w:del w:id="4276" w:author="Kiên Lê Trung" w:date="2024-12-27T02:31:00Z" w16du:dateUtc="2024-12-26T19:31:00Z"/>
              <w:rFonts w:ascii="Times New Roman" w:hAnsi="Times New Roman" w:cs="Times New Roman"/>
              <w:sz w:val="24"/>
              <w:szCs w:val="24"/>
              <w:lang w:val="en-US"/>
            </w:rPr>
          </w:rPrChange>
        </w:rPr>
        <w:pPrChange w:id="4277" w:author="khanh pham" w:date="2024-12-27T01:53:00Z" w16du:dateUtc="2024-12-26T18:53:00Z">
          <w:pPr>
            <w:pStyle w:val="ListParagraph"/>
            <w:ind w:left="810"/>
          </w:pPr>
        </w:pPrChange>
      </w:pPr>
    </w:p>
    <w:p w14:paraId="55948E5C" w14:textId="367229C3" w:rsidR="004569C1" w:rsidRPr="006C458E" w:rsidRDefault="004569C1" w:rsidP="00D86DDD">
      <w:pPr>
        <w:pStyle w:val="ListParagraph"/>
        <w:ind w:left="810"/>
        <w:rPr>
          <w:ins w:id="4278" w:author="khanh pham" w:date="2024-12-27T01:26:00Z" w16du:dateUtc="2024-12-26T18:26:00Z"/>
          <w:lang w:val="en-US"/>
        </w:rPr>
        <w:pPrChange w:id="4279" w:author="khanh pham" w:date="2024-12-27T01:50:00Z" w16du:dateUtc="2024-12-26T18:50:00Z">
          <w:pPr>
            <w:pStyle w:val="ListParagraph"/>
            <w:numPr>
              <w:ilvl w:val="2"/>
              <w:numId w:val="216"/>
            </w:numPr>
            <w:ind w:left="2160" w:hanging="360"/>
          </w:pPr>
        </w:pPrChange>
      </w:pPr>
      <w:ins w:id="4280" w:author="khanh pham" w:date="2024-12-27T01:52:00Z" w16du:dateUtc="2024-12-26T18:52:00Z">
        <w:r w:rsidRPr="00271245">
          <w:rPr>
            <w:lang w:val="en-US"/>
          </w:rPr>
          <w:drawing>
            <wp:inline distT="0" distB="0" distL="0" distR="0" wp14:anchorId="54B8F907" wp14:editId="5AB9FFB2">
              <wp:extent cx="5837530" cy="2872740"/>
              <wp:effectExtent l="0" t="0" r="0" b="3810"/>
              <wp:docPr id="66891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8428" name="Picture 1" descr="A screenshot of a computer&#10;&#10;Description automatically generated"/>
                      <pic:cNvPicPr/>
                    </pic:nvPicPr>
                    <pic:blipFill>
                      <a:blip r:embed="rId67"/>
                      <a:stretch>
                        <a:fillRect/>
                      </a:stretch>
                    </pic:blipFill>
                    <pic:spPr>
                      <a:xfrm>
                        <a:off x="0" y="0"/>
                        <a:ext cx="5853174" cy="2880438"/>
                      </a:xfrm>
                      <a:prstGeom prst="rect">
                        <a:avLst/>
                      </a:prstGeom>
                    </pic:spPr>
                  </pic:pic>
                </a:graphicData>
              </a:graphic>
            </wp:inline>
          </w:drawing>
        </w:r>
      </w:ins>
    </w:p>
    <w:p w14:paraId="22F8759C" w14:textId="005349FF" w:rsidR="00C86727" w:rsidRPr="00096657" w:rsidRDefault="00096657" w:rsidP="00916257">
      <w:pPr>
        <w:ind w:firstLine="720"/>
        <w:rPr>
          <w:ins w:id="4281" w:author="khanh pham" w:date="2024-12-27T01:39:00Z" w16du:dateUtc="2024-12-26T18:39:00Z"/>
          <w:rFonts w:ascii="Times New Roman" w:hAnsi="Times New Roman" w:cs="Times New Roman"/>
          <w:bCs/>
          <w:sz w:val="24"/>
          <w:szCs w:val="24"/>
          <w:lang w:val="en-US"/>
          <w:rPrChange w:id="4282" w:author="Kiên Lê Trung" w:date="2024-12-27T02:23:00Z" w16du:dateUtc="2024-12-26T19:23:00Z">
            <w:rPr>
              <w:ins w:id="4283" w:author="khanh pham" w:date="2024-12-27T01:39:00Z" w16du:dateUtc="2024-12-26T18:39:00Z"/>
              <w:lang w:val="en-US"/>
            </w:rPr>
          </w:rPrChange>
        </w:rPr>
        <w:pPrChange w:id="4284" w:author="khanh pham" w:date="2024-12-27T01:46:00Z" w16du:dateUtc="2024-12-26T18:46:00Z">
          <w:pPr>
            <w:pStyle w:val="ListParagraph"/>
            <w:numPr>
              <w:ilvl w:val="2"/>
              <w:numId w:val="216"/>
            </w:numPr>
            <w:ind w:left="2160" w:hanging="360"/>
          </w:pPr>
        </w:pPrChange>
      </w:pPr>
      <w:ins w:id="4285" w:author="Kiên Lê Trung" w:date="2024-12-27T02:23:00Z" w16du:dateUtc="2024-12-26T19:23:00Z">
        <w:r w:rsidRPr="00096657">
          <w:rPr>
            <w:rFonts w:ascii="Times New Roman" w:hAnsi="Times New Roman" w:cs="Times New Roman"/>
            <w:bCs/>
            <w:sz w:val="24"/>
            <w:szCs w:val="24"/>
            <w:lang w:val="vi-VN"/>
            <w:rPrChange w:id="4286" w:author="Kiên Lê Trung" w:date="2024-12-27T02:23:00Z" w16du:dateUtc="2024-12-26T19:23:00Z">
              <w:rPr>
                <w:rFonts w:ascii="Times New Roman" w:hAnsi="Times New Roman" w:cs="Times New Roman"/>
                <w:b/>
                <w:sz w:val="24"/>
                <w:szCs w:val="24"/>
                <w:lang w:val="vi-VN"/>
              </w:rPr>
            </w:rPrChange>
          </w:rPr>
          <w:t>F</w:t>
        </w:r>
      </w:ins>
      <w:ins w:id="4287" w:author="khanh pham" w:date="2024-12-27T01:39:00Z" w16du:dateUtc="2024-12-26T18:39:00Z">
        <w:del w:id="4288" w:author="Kiên Lê Trung" w:date="2024-12-27T02:23:00Z" w16du:dateUtc="2024-12-26T19:23:00Z">
          <w:r w:rsidR="00C86727" w:rsidRPr="00096657" w:rsidDel="00096657">
            <w:rPr>
              <w:rFonts w:ascii="Times New Roman" w:hAnsi="Times New Roman" w:cs="Times New Roman"/>
              <w:bCs/>
              <w:sz w:val="24"/>
              <w:szCs w:val="24"/>
              <w:lang w:val="en-US"/>
              <w:rPrChange w:id="4289" w:author="Kiên Lê Trung" w:date="2024-12-27T02:23:00Z" w16du:dateUtc="2024-12-26T19:23:00Z">
                <w:rPr>
                  <w:lang w:val="en-US"/>
                </w:rPr>
              </w:rPrChange>
            </w:rPr>
            <w:delText>f</w:delText>
          </w:r>
        </w:del>
        <w:r w:rsidR="00C86727" w:rsidRPr="00096657">
          <w:rPr>
            <w:rFonts w:ascii="Times New Roman" w:hAnsi="Times New Roman" w:cs="Times New Roman"/>
            <w:bCs/>
            <w:sz w:val="24"/>
            <w:szCs w:val="24"/>
            <w:lang w:val="en-US"/>
            <w:rPrChange w:id="4290" w:author="Kiên Lê Trung" w:date="2024-12-27T02:23:00Z" w16du:dateUtc="2024-12-26T19:23:00Z">
              <w:rPr>
                <w:lang w:val="en-US"/>
              </w:rPr>
            </w:rPrChange>
          </w:rPr>
          <w:t>rontend:</w:t>
        </w:r>
      </w:ins>
    </w:p>
    <w:p w14:paraId="61695F7E" w14:textId="7C2F77E1" w:rsidR="00753A7D" w:rsidRPr="00AF3B7B" w:rsidRDefault="00A55C1C" w:rsidP="00753A7D">
      <w:pPr>
        <w:pStyle w:val="ListParagraph"/>
        <w:numPr>
          <w:ilvl w:val="0"/>
          <w:numId w:val="207"/>
        </w:numPr>
        <w:rPr>
          <w:ins w:id="4291" w:author="khanh pham" w:date="2024-12-27T01:39:00Z" w16du:dateUtc="2024-12-26T18:39:00Z"/>
          <w:rFonts w:ascii="Times New Roman" w:hAnsi="Times New Roman" w:cs="Times New Roman"/>
          <w:sz w:val="24"/>
          <w:szCs w:val="24"/>
          <w:lang w:val="en-US"/>
          <w:rPrChange w:id="4292" w:author="khanh pham" w:date="2024-12-27T01:45:00Z" w16du:dateUtc="2024-12-26T18:45:00Z">
            <w:rPr>
              <w:ins w:id="4293" w:author="khanh pham" w:date="2024-12-27T01:39:00Z" w16du:dateUtc="2024-12-26T18:39:00Z"/>
              <w:lang w:val="en-US"/>
            </w:rPr>
          </w:rPrChange>
        </w:rPr>
        <w:pPrChange w:id="4294" w:author="khanh pham" w:date="2024-12-27T01:40:00Z" w16du:dateUtc="2024-12-26T18:40:00Z">
          <w:pPr>
            <w:pStyle w:val="ListParagraph"/>
            <w:numPr>
              <w:ilvl w:val="2"/>
              <w:numId w:val="216"/>
            </w:numPr>
            <w:ind w:left="2160" w:hanging="360"/>
          </w:pPr>
        </w:pPrChange>
      </w:pPr>
      <w:ins w:id="4295" w:author="khanh pham" w:date="2024-12-27T01:41:00Z" w16du:dateUtc="2024-12-26T18:41:00Z">
        <w:r w:rsidRPr="00AF3B7B">
          <w:rPr>
            <w:rFonts w:ascii="Times New Roman" w:hAnsi="Times New Roman" w:cs="Times New Roman"/>
            <w:sz w:val="24"/>
            <w:szCs w:val="24"/>
            <w:lang w:val="en-US"/>
            <w:rPrChange w:id="4296" w:author="khanh pham" w:date="2024-12-27T01:45:00Z" w16du:dateUtc="2024-12-26T18:45:00Z">
              <w:rPr>
                <w:lang w:val="en-US"/>
              </w:rPr>
            </w:rPrChange>
          </w:rPr>
          <w:t>Tải và cài đặt</w:t>
        </w:r>
      </w:ins>
      <w:ins w:id="4297" w:author="khanh pham" w:date="2024-12-27T01:40:00Z" w16du:dateUtc="2024-12-26T18:40:00Z">
        <w:r w:rsidR="00753A7D" w:rsidRPr="00AF3B7B">
          <w:rPr>
            <w:rFonts w:ascii="Times New Roman" w:hAnsi="Times New Roman" w:cs="Times New Roman"/>
            <w:sz w:val="24"/>
            <w:szCs w:val="24"/>
            <w:lang w:val="en-US"/>
            <w:rPrChange w:id="4298" w:author="khanh pham" w:date="2024-12-27T01:45:00Z" w16du:dateUtc="2024-12-26T18:45:00Z">
              <w:rPr>
                <w:lang w:val="en-US"/>
              </w:rPr>
            </w:rPrChange>
          </w:rPr>
          <w:t xml:space="preserve"> nodejs </w:t>
        </w:r>
      </w:ins>
      <w:ins w:id="4299" w:author="khanh pham" w:date="2024-12-27T01:59:00Z" w16du:dateUtc="2024-12-26T18:59:00Z">
        <w:r w:rsidR="005E727B">
          <w:rPr>
            <w:rFonts w:ascii="Times New Roman" w:hAnsi="Times New Roman" w:cs="Times New Roman"/>
            <w:sz w:val="24"/>
            <w:szCs w:val="24"/>
            <w:lang w:val="en-US"/>
          </w:rPr>
          <w:t xml:space="preserve">phiên bản </w:t>
        </w:r>
      </w:ins>
      <w:ins w:id="4300" w:author="khanh pham" w:date="2024-12-27T01:59:00Z">
        <w:r w:rsidR="005E727B" w:rsidRPr="005E727B">
          <w:rPr>
            <w:rFonts w:ascii="Times New Roman" w:hAnsi="Times New Roman" w:cs="Times New Roman"/>
            <w:sz w:val="24"/>
            <w:szCs w:val="24"/>
          </w:rPr>
          <w:t>long-term support</w:t>
        </w:r>
      </w:ins>
      <w:ins w:id="4301" w:author="khanh pham" w:date="2024-12-27T01:59:00Z" w16du:dateUtc="2024-12-26T18:59:00Z">
        <w:r w:rsidR="005E727B">
          <w:rPr>
            <w:rFonts w:ascii="Times New Roman" w:hAnsi="Times New Roman" w:cs="Times New Roman"/>
            <w:sz w:val="24"/>
            <w:szCs w:val="24"/>
            <w:lang w:val="en-US"/>
          </w:rPr>
          <w:t>:</w:t>
        </w:r>
      </w:ins>
    </w:p>
    <w:p w14:paraId="4D646735" w14:textId="55D841C6" w:rsidR="00A55C1C" w:rsidRDefault="00A55C1C" w:rsidP="00A55C1C">
      <w:pPr>
        <w:pStyle w:val="ListParagraph"/>
        <w:ind w:left="1440"/>
        <w:rPr>
          <w:ins w:id="4302" w:author="khanh pham" w:date="2024-12-27T01:39:00Z" w16du:dateUtc="2024-12-26T18:39:00Z"/>
          <w:lang w:val="en-US"/>
        </w:rPr>
        <w:pPrChange w:id="4303" w:author="khanh pham" w:date="2024-12-27T01:41:00Z" w16du:dateUtc="2024-12-26T18:41:00Z">
          <w:pPr>
            <w:pStyle w:val="ListParagraph"/>
            <w:numPr>
              <w:ilvl w:val="2"/>
              <w:numId w:val="216"/>
            </w:numPr>
            <w:ind w:left="2160" w:hanging="360"/>
          </w:pPr>
        </w:pPrChange>
      </w:pPr>
      <w:ins w:id="4304" w:author="khanh pham" w:date="2024-12-27T01:41:00Z" w16du:dateUtc="2024-12-26T18:41:00Z">
        <w:r w:rsidRPr="00A55C1C">
          <w:rPr>
            <w:lang w:val="en-US"/>
          </w:rPr>
          <w:drawing>
            <wp:inline distT="0" distB="0" distL="0" distR="0" wp14:anchorId="64603D11" wp14:editId="2DEE4C09">
              <wp:extent cx="3879273" cy="819150"/>
              <wp:effectExtent l="0" t="0" r="6985" b="0"/>
              <wp:docPr id="9106733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3385" name="Picture 1" descr="A black background with white text&#10;&#10;Description automatically generated"/>
                      <pic:cNvPicPr/>
                    </pic:nvPicPr>
                    <pic:blipFill>
                      <a:blip r:embed="rId68"/>
                      <a:stretch>
                        <a:fillRect/>
                      </a:stretch>
                    </pic:blipFill>
                    <pic:spPr>
                      <a:xfrm>
                        <a:off x="0" y="0"/>
                        <a:ext cx="3881452" cy="819610"/>
                      </a:xfrm>
                      <a:prstGeom prst="rect">
                        <a:avLst/>
                      </a:prstGeom>
                    </pic:spPr>
                  </pic:pic>
                </a:graphicData>
              </a:graphic>
            </wp:inline>
          </w:drawing>
        </w:r>
      </w:ins>
    </w:p>
    <w:p w14:paraId="70BAAB3C" w14:textId="577974F2" w:rsidR="00AB7319" w:rsidRDefault="00271245" w:rsidP="00AB7319">
      <w:pPr>
        <w:pStyle w:val="ListParagraph"/>
        <w:numPr>
          <w:ilvl w:val="0"/>
          <w:numId w:val="207"/>
        </w:numPr>
        <w:rPr>
          <w:ins w:id="4305" w:author="khanh pham" w:date="2024-12-27T01:57:00Z" w16du:dateUtc="2024-12-26T18:57:00Z"/>
          <w:rFonts w:ascii="Times New Roman" w:hAnsi="Times New Roman" w:cs="Times New Roman"/>
          <w:sz w:val="24"/>
          <w:szCs w:val="24"/>
          <w:lang w:val="en-US"/>
        </w:rPr>
      </w:pPr>
      <w:ins w:id="4306" w:author="khanh pham" w:date="2024-12-27T01:43:00Z" w16du:dateUtc="2024-12-26T18:43:00Z">
        <w:r>
          <w:rPr>
            <w:lang w:val="en-US"/>
          </w:rPr>
          <w:t xml:space="preserve"> </w:t>
        </w:r>
      </w:ins>
      <w:ins w:id="4307" w:author="Kiên Lê Trung" w:date="2024-12-27T02:23:00Z" w16du:dateUtc="2024-12-26T19:23:00Z">
        <w:r w:rsidR="00096657">
          <w:rPr>
            <w:rFonts w:ascii="Times New Roman" w:hAnsi="Times New Roman" w:cs="Times New Roman"/>
            <w:sz w:val="24"/>
            <w:szCs w:val="24"/>
            <w:lang w:val="vi-VN"/>
          </w:rPr>
          <w:t>C</w:t>
        </w:r>
      </w:ins>
      <w:ins w:id="4308" w:author="khanh pham" w:date="2024-12-27T01:57:00Z" w16du:dateUtc="2024-12-26T18:57:00Z">
        <w:del w:id="4309" w:author="Kiên Lê Trung" w:date="2024-12-27T02:23:00Z" w16du:dateUtc="2024-12-26T19:23:00Z">
          <w:r w:rsidR="00AB7319" w:rsidRPr="00B122F6" w:rsidDel="00096657">
            <w:rPr>
              <w:rFonts w:ascii="Times New Roman" w:hAnsi="Times New Roman" w:cs="Times New Roman"/>
              <w:sz w:val="24"/>
              <w:szCs w:val="24"/>
              <w:lang w:val="en-US"/>
            </w:rPr>
            <w:delText>c</w:delText>
          </w:r>
        </w:del>
        <w:r w:rsidR="00AB7319" w:rsidRPr="00B122F6">
          <w:rPr>
            <w:rFonts w:ascii="Times New Roman" w:hAnsi="Times New Roman" w:cs="Times New Roman"/>
            <w:sz w:val="24"/>
            <w:szCs w:val="24"/>
            <w:lang w:val="en-US"/>
          </w:rPr>
          <w:t xml:space="preserve">ài đặt </w:t>
        </w:r>
        <w:r w:rsidR="00AB7319">
          <w:rPr>
            <w:rFonts w:ascii="Times New Roman" w:hAnsi="Times New Roman" w:cs="Times New Roman"/>
            <w:sz w:val="24"/>
            <w:szCs w:val="24"/>
            <w:lang w:val="en-US"/>
          </w:rPr>
          <w:t>vite</w:t>
        </w:r>
      </w:ins>
      <w:ins w:id="4310" w:author="khanh pham" w:date="2024-12-27T01:59:00Z" w16du:dateUtc="2024-12-26T18:59:00Z">
        <w:r w:rsidR="005E727B">
          <w:rPr>
            <w:rFonts w:ascii="Times New Roman" w:hAnsi="Times New Roman" w:cs="Times New Roman"/>
            <w:sz w:val="24"/>
            <w:szCs w:val="24"/>
            <w:lang w:val="en-US"/>
          </w:rPr>
          <w:t>:</w:t>
        </w:r>
      </w:ins>
    </w:p>
    <w:p w14:paraId="2636C32E" w14:textId="479895C6" w:rsidR="00AB7319" w:rsidRPr="00B122F6" w:rsidRDefault="00AB7319" w:rsidP="00AB7319">
      <w:pPr>
        <w:pStyle w:val="ListParagraph"/>
        <w:ind w:left="1440"/>
        <w:rPr>
          <w:ins w:id="4311" w:author="khanh pham" w:date="2024-12-27T01:57:00Z" w16du:dateUtc="2024-12-26T18:57:00Z"/>
          <w:rFonts w:ascii="Times New Roman" w:hAnsi="Times New Roman" w:cs="Times New Roman"/>
          <w:sz w:val="24"/>
          <w:szCs w:val="24"/>
          <w:lang w:val="en-US"/>
        </w:rPr>
        <w:pPrChange w:id="4312" w:author="khanh pham" w:date="2024-12-27T01:57:00Z" w16du:dateUtc="2024-12-26T18:57:00Z">
          <w:pPr>
            <w:pStyle w:val="ListParagraph"/>
            <w:numPr>
              <w:numId w:val="207"/>
            </w:numPr>
            <w:ind w:left="1440" w:hanging="360"/>
          </w:pPr>
        </w:pPrChange>
      </w:pPr>
      <w:ins w:id="4313" w:author="khanh pham" w:date="2024-12-27T01:57:00Z" w16du:dateUtc="2024-12-26T18:57:00Z">
        <w:r>
          <w:rPr>
            <w:noProof/>
          </w:rPr>
          <w:drawing>
            <wp:inline distT="0" distB="0" distL="0" distR="0" wp14:anchorId="43B698C2" wp14:editId="41712294">
              <wp:extent cx="3858260" cy="748145"/>
              <wp:effectExtent l="0" t="0" r="8890" b="0"/>
              <wp:docPr id="20980474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7410" name="Picture 1" descr="A black screen with white text&#10;&#10;Description automatically generated"/>
                      <pic:cNvPicPr/>
                    </pic:nvPicPr>
                    <pic:blipFill>
                      <a:blip r:embed="rId69"/>
                      <a:stretch>
                        <a:fillRect/>
                      </a:stretch>
                    </pic:blipFill>
                    <pic:spPr>
                      <a:xfrm>
                        <a:off x="0" y="0"/>
                        <a:ext cx="3879124" cy="752191"/>
                      </a:xfrm>
                      <a:prstGeom prst="rect">
                        <a:avLst/>
                      </a:prstGeom>
                    </pic:spPr>
                  </pic:pic>
                </a:graphicData>
              </a:graphic>
            </wp:inline>
          </w:drawing>
        </w:r>
        <w:r w:rsidRPr="00B122F6">
          <w:rPr>
            <w:rFonts w:ascii="Times New Roman" w:hAnsi="Times New Roman" w:cs="Times New Roman"/>
            <w:sz w:val="24"/>
            <w:szCs w:val="24"/>
            <w:lang w:val="en-US"/>
          </w:rPr>
          <w:t xml:space="preserve"> </w:t>
        </w:r>
      </w:ins>
    </w:p>
    <w:p w14:paraId="59FB8239" w14:textId="1DEA74CF" w:rsidR="00271245" w:rsidRPr="000C072A" w:rsidRDefault="00AB7319" w:rsidP="00950BC1">
      <w:pPr>
        <w:rPr>
          <w:ins w:id="4314" w:author="khanh pham" w:date="2024-12-27T01:24:00Z" w16du:dateUtc="2024-12-26T18:24:00Z"/>
          <w:lang w:val="en-US"/>
        </w:rPr>
        <w:pPrChange w:id="4315" w:author="khanh pham" w:date="2024-12-27T01:30:00Z" w16du:dateUtc="2024-12-26T18:30:00Z">
          <w:pPr>
            <w:pStyle w:val="Heading2"/>
          </w:pPr>
        </w:pPrChange>
      </w:pPr>
      <w:ins w:id="4316" w:author="khanh pham" w:date="2024-12-27T01:57:00Z" w16du:dateUtc="2024-12-26T18:57:00Z">
        <w:r>
          <w:rPr>
            <w:lang w:val="en-US"/>
          </w:rPr>
          <w:tab/>
        </w:r>
      </w:ins>
    </w:p>
    <w:p w14:paraId="0D6BC734" w14:textId="4685814E" w:rsidR="007569A2" w:rsidRPr="007C6909" w:rsidRDefault="00CE686F" w:rsidP="007C6909">
      <w:pPr>
        <w:pStyle w:val="Heading2"/>
        <w:rPr>
          <w:lang w:val="en-US"/>
        </w:rPr>
      </w:pPr>
      <w:r>
        <w:t>3.2 Một số hình ảnh về giao diện hệ thống</w:t>
      </w:r>
      <w:bookmarkEnd w:id="4147"/>
      <w:bookmarkEnd w:id="4148"/>
      <w:bookmarkEnd w:id="4149"/>
      <w:bookmarkEnd w:id="4151"/>
      <w:r>
        <w:t xml:space="preserve"> </w:t>
      </w:r>
    </w:p>
    <w:p w14:paraId="6215A786" w14:textId="77777777" w:rsidR="007569A2" w:rsidRDefault="00CE686F">
      <w:pPr>
        <w:pStyle w:val="Heading3"/>
      </w:pPr>
      <w:bookmarkStart w:id="4317" w:name="_Toc185954692"/>
      <w:bookmarkStart w:id="4318" w:name="_Toc185954700"/>
      <w:bookmarkStart w:id="4319" w:name="_Toc185955166"/>
      <w:bookmarkStart w:id="4320" w:name="_Toc186130318"/>
      <w:r>
        <w:t>3.2.1 Một số giao diện cho người dùng hệ thống</w:t>
      </w:r>
      <w:bookmarkEnd w:id="4317"/>
      <w:bookmarkEnd w:id="4318"/>
      <w:bookmarkEnd w:id="4319"/>
      <w:bookmarkEnd w:id="4320"/>
      <w:r>
        <w:t xml:space="preserve"> </w:t>
      </w:r>
    </w:p>
    <w:p w14:paraId="1B09E2BC" w14:textId="1C07D734" w:rsidR="00DF727A" w:rsidRDefault="00EE0481">
      <w:pPr>
        <w:rPr>
          <w:rFonts w:ascii="Times New Roman" w:eastAsia="Times New Roman" w:hAnsi="Times New Roman" w:cs="Times New Roman"/>
          <w:sz w:val="24"/>
          <w:szCs w:val="24"/>
          <w:lang w:val="en-US"/>
        </w:rPr>
      </w:pPr>
      <w:r w:rsidRPr="00EE0481">
        <w:rPr>
          <w:rFonts w:ascii="Times New Roman" w:eastAsia="Times New Roman" w:hAnsi="Times New Roman" w:cs="Times New Roman"/>
          <w:noProof/>
          <w:sz w:val="24"/>
          <w:szCs w:val="24"/>
          <w:lang w:val="en-US"/>
        </w:rPr>
        <w:drawing>
          <wp:inline distT="0" distB="0" distL="0" distR="0" wp14:anchorId="73D7A0DB" wp14:editId="69F1ECCC">
            <wp:extent cx="5733415" cy="2729865"/>
            <wp:effectExtent l="0" t="0" r="635" b="0"/>
            <wp:docPr id="16154886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8618" name="Picture 1" descr="A screenshot of a cell phone&#10;&#10;Description automatically generated"/>
                    <pic:cNvPicPr/>
                  </pic:nvPicPr>
                  <pic:blipFill>
                    <a:blip r:embed="rId70"/>
                    <a:stretch>
                      <a:fillRect/>
                    </a:stretch>
                  </pic:blipFill>
                  <pic:spPr>
                    <a:xfrm>
                      <a:off x="0" y="0"/>
                      <a:ext cx="5733415" cy="2729865"/>
                    </a:xfrm>
                    <a:prstGeom prst="rect">
                      <a:avLst/>
                    </a:prstGeom>
                  </pic:spPr>
                </pic:pic>
              </a:graphicData>
            </a:graphic>
          </wp:inline>
        </w:drawing>
      </w:r>
    </w:p>
    <w:p w14:paraId="0FA1C1BA" w14:textId="79523D55" w:rsidR="005B478E" w:rsidRDefault="00A55C95" w:rsidP="007C6909">
      <w:pPr>
        <w:pStyle w:val="Caption"/>
        <w:spacing w:before="240"/>
        <w:rPr>
          <w:rFonts w:eastAsia="Times New Roman" w:cs="Times New Roman"/>
          <w:szCs w:val="24"/>
          <w:lang w:val="en-US"/>
        </w:rPr>
      </w:pPr>
      <w:bookmarkStart w:id="4321" w:name="_Toc186019728"/>
      <w:bookmarkStart w:id="4322" w:name="_Toc186027563"/>
      <w:bookmarkStart w:id="4323" w:name="_Toc186027722"/>
      <w:bookmarkStart w:id="4324" w:name="_Toc186028078"/>
      <w:bookmarkStart w:id="4325" w:name="_Toc18613080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sidR="005B478E">
        <w:rPr>
          <w:lang w:val="en-US"/>
        </w:rPr>
        <w:t xml:space="preserve"> </w:t>
      </w:r>
      <w:r w:rsidR="005B478E">
        <w:rPr>
          <w:rFonts w:eastAsia="Times New Roman" w:cs="Times New Roman"/>
          <w:szCs w:val="24"/>
          <w:lang w:val="en-US"/>
        </w:rPr>
        <w:t>Giao diện trang chủ</w:t>
      </w:r>
      <w:bookmarkEnd w:id="4321"/>
      <w:bookmarkEnd w:id="4322"/>
      <w:bookmarkEnd w:id="4323"/>
      <w:bookmarkEnd w:id="4324"/>
      <w:bookmarkEnd w:id="4325"/>
      <w:r w:rsidR="005B478E">
        <w:rPr>
          <w:rFonts w:eastAsia="Times New Roman" w:cs="Times New Roman"/>
          <w:szCs w:val="24"/>
          <w:lang w:val="en-US"/>
        </w:rPr>
        <w:t xml:space="preserve"> </w:t>
      </w:r>
    </w:p>
    <w:p w14:paraId="42BE9E2D" w14:textId="4B91A987" w:rsidR="00A55C95" w:rsidRPr="007C6909" w:rsidRDefault="00A55C95" w:rsidP="00A55C95">
      <w:pPr>
        <w:pStyle w:val="Caption"/>
        <w:jc w:val="left"/>
        <w:rPr>
          <w:lang w:val="en-US"/>
        </w:rPr>
      </w:pPr>
    </w:p>
    <w:p w14:paraId="2A8FEF5D" w14:textId="28FC6850" w:rsidR="006A18E8" w:rsidRDefault="00226EF0">
      <w:pPr>
        <w:rPr>
          <w:rFonts w:ascii="Times New Roman" w:eastAsia="Times New Roman" w:hAnsi="Times New Roman" w:cs="Times New Roman"/>
          <w:sz w:val="24"/>
          <w:szCs w:val="24"/>
          <w:lang w:val="en-US"/>
        </w:rPr>
      </w:pPr>
      <w:r w:rsidRPr="00226EF0">
        <w:rPr>
          <w:rFonts w:ascii="Times New Roman" w:eastAsia="Times New Roman" w:hAnsi="Times New Roman" w:cs="Times New Roman"/>
          <w:noProof/>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71"/>
                    <a:stretch>
                      <a:fillRect/>
                    </a:stretch>
                  </pic:blipFill>
                  <pic:spPr>
                    <a:xfrm>
                      <a:off x="0" y="0"/>
                      <a:ext cx="5733415" cy="2984500"/>
                    </a:xfrm>
                    <a:prstGeom prst="rect">
                      <a:avLst/>
                    </a:prstGeom>
                  </pic:spPr>
                </pic:pic>
              </a:graphicData>
            </a:graphic>
          </wp:inline>
        </w:drawing>
      </w:r>
    </w:p>
    <w:p w14:paraId="35C7FD7E" w14:textId="76AA6C7B" w:rsidR="000B7BAB" w:rsidRDefault="005B478E" w:rsidP="007C6909">
      <w:pPr>
        <w:pStyle w:val="Caption"/>
        <w:spacing w:before="240"/>
        <w:rPr>
          <w:rFonts w:eastAsia="Times New Roman" w:cs="Times New Roman"/>
          <w:szCs w:val="24"/>
          <w:lang w:val="en-US"/>
        </w:rPr>
      </w:pPr>
      <w:bookmarkStart w:id="4326" w:name="_Toc186019729"/>
      <w:bookmarkStart w:id="4327" w:name="_Toc186027564"/>
      <w:bookmarkStart w:id="4328" w:name="_Toc186027723"/>
      <w:bookmarkStart w:id="4329" w:name="_Toc186028079"/>
      <w:bookmarkStart w:id="4330" w:name="_Toc186130805"/>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sidR="000B7BAB">
        <w:rPr>
          <w:lang w:val="en-US"/>
        </w:rPr>
        <w:t xml:space="preserve"> </w:t>
      </w:r>
      <w:r w:rsidR="000B7BAB">
        <w:rPr>
          <w:rFonts w:eastAsia="Times New Roman" w:cs="Times New Roman"/>
          <w:szCs w:val="24"/>
          <w:lang w:val="en-US"/>
        </w:rPr>
        <w:t xml:space="preserve">Giao diện </w:t>
      </w:r>
      <w:bookmarkEnd w:id="4326"/>
      <w:r w:rsidR="00FF4E56">
        <w:rPr>
          <w:rFonts w:eastAsia="Times New Roman" w:cs="Times New Roman"/>
          <w:szCs w:val="24"/>
          <w:lang w:val="en-US"/>
        </w:rPr>
        <w:t>đăng nhập</w:t>
      </w:r>
      <w:bookmarkEnd w:id="4327"/>
      <w:bookmarkEnd w:id="4328"/>
      <w:bookmarkEnd w:id="4329"/>
      <w:bookmarkEnd w:id="4330"/>
      <w:r w:rsidR="000B7BAB">
        <w:rPr>
          <w:rFonts w:eastAsia="Times New Roman" w:cs="Times New Roman"/>
          <w:szCs w:val="24"/>
          <w:lang w:val="en-US"/>
        </w:rPr>
        <w:t xml:space="preserve"> </w:t>
      </w:r>
    </w:p>
    <w:p w14:paraId="6D972E99" w14:textId="54548CA2" w:rsidR="006A18E8" w:rsidRPr="000B7BAB" w:rsidRDefault="006A18E8" w:rsidP="007C6909">
      <w:pPr>
        <w:pStyle w:val="Caption"/>
        <w:rPr>
          <w:lang w:val="en-US"/>
        </w:rPr>
      </w:pPr>
    </w:p>
    <w:p w14:paraId="47C61A19" w14:textId="5036C02B" w:rsidR="00DF727A" w:rsidRDefault="004D29B9">
      <w:pPr>
        <w:rPr>
          <w:rFonts w:ascii="Times New Roman" w:eastAsia="Times New Roman" w:hAnsi="Times New Roman" w:cs="Times New Roman"/>
          <w:sz w:val="24"/>
          <w:szCs w:val="24"/>
          <w:lang w:val="en-US"/>
        </w:rPr>
      </w:pPr>
      <w:r w:rsidRPr="004D29B9">
        <w:rPr>
          <w:rFonts w:ascii="Times New Roman" w:eastAsia="Times New Roman" w:hAnsi="Times New Roman" w:cs="Times New Roman"/>
          <w:noProof/>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72"/>
                    <a:stretch>
                      <a:fillRect/>
                    </a:stretch>
                  </pic:blipFill>
                  <pic:spPr>
                    <a:xfrm>
                      <a:off x="0" y="0"/>
                      <a:ext cx="5733415" cy="3378200"/>
                    </a:xfrm>
                    <a:prstGeom prst="rect">
                      <a:avLst/>
                    </a:prstGeom>
                  </pic:spPr>
                </pic:pic>
              </a:graphicData>
            </a:graphic>
          </wp:inline>
        </w:drawing>
      </w:r>
    </w:p>
    <w:p w14:paraId="01EBC87B" w14:textId="65246BBC" w:rsidR="005A3B78" w:rsidRDefault="00C8762A" w:rsidP="007C6909">
      <w:pPr>
        <w:pStyle w:val="Caption"/>
        <w:spacing w:before="240"/>
        <w:rPr>
          <w:rFonts w:eastAsia="Times New Roman" w:cs="Times New Roman"/>
          <w:szCs w:val="24"/>
          <w:lang w:val="en-US"/>
        </w:rPr>
      </w:pPr>
      <w:bookmarkStart w:id="4331" w:name="_Toc186019730"/>
      <w:bookmarkStart w:id="4332" w:name="_Toc186027565"/>
      <w:bookmarkStart w:id="4333" w:name="_Toc186027724"/>
      <w:bookmarkStart w:id="4334" w:name="_Toc186028080"/>
      <w:bookmarkStart w:id="4335" w:name="_Toc18613080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fldChar w:fldCharType="end"/>
      </w:r>
      <w:r w:rsidR="005A3B78">
        <w:rPr>
          <w:lang w:val="en-US"/>
        </w:rPr>
        <w:t xml:space="preserve"> </w:t>
      </w:r>
      <w:r w:rsidR="005A3B78">
        <w:rPr>
          <w:rFonts w:eastAsia="Times New Roman" w:cs="Times New Roman"/>
          <w:szCs w:val="24"/>
          <w:lang w:val="en-US"/>
        </w:rPr>
        <w:t>Giao</w:t>
      </w:r>
      <w:bookmarkEnd w:id="4331"/>
      <w:r w:rsidR="00FF4E56">
        <w:rPr>
          <w:rFonts w:eastAsia="Times New Roman" w:cs="Times New Roman"/>
          <w:szCs w:val="24"/>
          <w:lang w:val="en-US"/>
        </w:rPr>
        <w:t xml:space="preserve"> diện đăng ký</w:t>
      </w:r>
      <w:bookmarkEnd w:id="4332"/>
      <w:bookmarkEnd w:id="4333"/>
      <w:bookmarkEnd w:id="4334"/>
      <w:bookmarkEnd w:id="4335"/>
    </w:p>
    <w:p w14:paraId="20E1BA81" w14:textId="4D76D759" w:rsidR="00C8762A" w:rsidRPr="005A3B78" w:rsidRDefault="00C8762A" w:rsidP="007C6909">
      <w:pPr>
        <w:pStyle w:val="Caption"/>
        <w:rPr>
          <w:rFonts w:eastAsia="Times New Roman" w:cs="Times New Roman"/>
          <w:szCs w:val="24"/>
          <w:lang w:val="en-US"/>
        </w:rPr>
      </w:pPr>
    </w:p>
    <w:p w14:paraId="38F0A714" w14:textId="23A9EC52" w:rsidR="00DF727A" w:rsidRDefault="00795E83">
      <w:pPr>
        <w:rPr>
          <w:rFonts w:ascii="Times New Roman" w:eastAsia="Times New Roman" w:hAnsi="Times New Roman" w:cs="Times New Roman"/>
          <w:sz w:val="24"/>
          <w:szCs w:val="24"/>
          <w:lang w:val="en-US"/>
        </w:rPr>
      </w:pPr>
      <w:r w:rsidRPr="00795E83">
        <w:rPr>
          <w:rFonts w:ascii="Times New Roman" w:eastAsia="Times New Roman" w:hAnsi="Times New Roman" w:cs="Times New Roman"/>
          <w:noProof/>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73"/>
                    <a:stretch>
                      <a:fillRect/>
                    </a:stretch>
                  </pic:blipFill>
                  <pic:spPr>
                    <a:xfrm>
                      <a:off x="0" y="0"/>
                      <a:ext cx="5733415" cy="3910330"/>
                    </a:xfrm>
                    <a:prstGeom prst="rect">
                      <a:avLst/>
                    </a:prstGeom>
                  </pic:spPr>
                </pic:pic>
              </a:graphicData>
            </a:graphic>
          </wp:inline>
        </w:drawing>
      </w:r>
    </w:p>
    <w:p w14:paraId="1CC95E0A" w14:textId="66F21D69" w:rsidR="00FF4E56" w:rsidRPr="00FF4E56" w:rsidRDefault="00FF4E56" w:rsidP="007C6909">
      <w:pPr>
        <w:pStyle w:val="Caption"/>
        <w:spacing w:before="240"/>
        <w:rPr>
          <w:rFonts w:eastAsia="Times New Roman" w:cs="Times New Roman"/>
          <w:szCs w:val="24"/>
          <w:lang w:val="en-US"/>
        </w:rPr>
      </w:pPr>
      <w:bookmarkStart w:id="4336" w:name="_Toc186027566"/>
      <w:bookmarkStart w:id="4337" w:name="_Toc186027725"/>
      <w:bookmarkStart w:id="4338" w:name="_Toc186028081"/>
      <w:bookmarkStart w:id="4339" w:name="_Toc18613080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Giao diện chi tiết sản phẩm</w:t>
      </w:r>
      <w:bookmarkEnd w:id="4336"/>
      <w:bookmarkEnd w:id="4337"/>
      <w:bookmarkEnd w:id="4338"/>
      <w:bookmarkEnd w:id="4339"/>
    </w:p>
    <w:p w14:paraId="20671CA8" w14:textId="5DF76689" w:rsidR="00DF727A" w:rsidRDefault="002052CF">
      <w:pPr>
        <w:rPr>
          <w:rFonts w:ascii="Times New Roman" w:eastAsia="Times New Roman" w:hAnsi="Times New Roman" w:cs="Times New Roman"/>
          <w:sz w:val="24"/>
          <w:szCs w:val="24"/>
          <w:lang w:val="en-US"/>
        </w:rPr>
      </w:pPr>
      <w:r w:rsidRPr="002052CF">
        <w:rPr>
          <w:rFonts w:ascii="Times New Roman" w:eastAsia="Times New Roman" w:hAnsi="Times New Roman" w:cs="Times New Roman"/>
          <w:noProof/>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74"/>
                    <a:stretch>
                      <a:fillRect/>
                    </a:stretch>
                  </pic:blipFill>
                  <pic:spPr>
                    <a:xfrm>
                      <a:off x="0" y="0"/>
                      <a:ext cx="5733415" cy="2897505"/>
                    </a:xfrm>
                    <a:prstGeom prst="rect">
                      <a:avLst/>
                    </a:prstGeom>
                  </pic:spPr>
                </pic:pic>
              </a:graphicData>
            </a:graphic>
          </wp:inline>
        </w:drawing>
      </w:r>
    </w:p>
    <w:p w14:paraId="3AA91C59" w14:textId="62DF2062" w:rsidR="00FF4E56" w:rsidRPr="00FF4E56" w:rsidRDefault="00FF4E56" w:rsidP="007C6909">
      <w:pPr>
        <w:pStyle w:val="Caption"/>
        <w:spacing w:before="240"/>
        <w:rPr>
          <w:rFonts w:eastAsia="Times New Roman" w:cs="Times New Roman"/>
          <w:szCs w:val="24"/>
          <w:lang w:val="en-US"/>
        </w:rPr>
      </w:pPr>
      <w:bookmarkStart w:id="4340" w:name="_Toc186027567"/>
      <w:bookmarkStart w:id="4341" w:name="_Toc186027726"/>
      <w:bookmarkStart w:id="4342" w:name="_Toc186028082"/>
      <w:bookmarkStart w:id="4343" w:name="_Toc18613080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fldChar w:fldCharType="end"/>
      </w:r>
      <w:r>
        <w:rPr>
          <w:lang w:val="en-US"/>
        </w:rPr>
        <w:t xml:space="preserve"> Giao diện giỏ hàng</w:t>
      </w:r>
      <w:bookmarkEnd w:id="4340"/>
      <w:bookmarkEnd w:id="4341"/>
      <w:bookmarkEnd w:id="4342"/>
      <w:bookmarkEnd w:id="4343"/>
    </w:p>
    <w:p w14:paraId="0C4CB866" w14:textId="6180C86E" w:rsidR="00DF727A" w:rsidRDefault="00394F24">
      <w:pPr>
        <w:rPr>
          <w:rFonts w:ascii="Times New Roman" w:eastAsia="Times New Roman" w:hAnsi="Times New Roman" w:cs="Times New Roman"/>
          <w:sz w:val="24"/>
          <w:szCs w:val="24"/>
          <w:lang w:val="en-US"/>
        </w:rPr>
      </w:pPr>
      <w:r w:rsidRPr="00394F24">
        <w:rPr>
          <w:rFonts w:ascii="Times New Roman" w:eastAsia="Times New Roman" w:hAnsi="Times New Roman" w:cs="Times New Roman"/>
          <w:noProof/>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75"/>
                    <a:stretch>
                      <a:fillRect/>
                    </a:stretch>
                  </pic:blipFill>
                  <pic:spPr>
                    <a:xfrm>
                      <a:off x="0" y="0"/>
                      <a:ext cx="5733415" cy="3103245"/>
                    </a:xfrm>
                    <a:prstGeom prst="rect">
                      <a:avLst/>
                    </a:prstGeom>
                  </pic:spPr>
                </pic:pic>
              </a:graphicData>
            </a:graphic>
          </wp:inline>
        </w:drawing>
      </w:r>
    </w:p>
    <w:p w14:paraId="6246C1F7" w14:textId="4358461E" w:rsidR="00DF727A" w:rsidRPr="00FF4E56" w:rsidRDefault="00FF4E56" w:rsidP="007C6909">
      <w:pPr>
        <w:pStyle w:val="Caption"/>
        <w:spacing w:before="240"/>
        <w:rPr>
          <w:rFonts w:eastAsia="Times New Roman" w:cs="Times New Roman"/>
          <w:szCs w:val="24"/>
          <w:lang w:val="en-US"/>
        </w:rPr>
      </w:pPr>
      <w:bookmarkStart w:id="4344" w:name="_Toc186027568"/>
      <w:bookmarkStart w:id="4345" w:name="_Toc186027727"/>
      <w:bookmarkStart w:id="4346" w:name="_Toc186028083"/>
      <w:bookmarkStart w:id="4347" w:name="_Toc18613080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6</w:t>
      </w:r>
      <w:r w:rsidR="00A151F2">
        <w:fldChar w:fldCharType="end"/>
      </w:r>
      <w:r>
        <w:rPr>
          <w:lang w:val="en-US"/>
        </w:rPr>
        <w:t xml:space="preserve"> Giao diện chi tiết đơn hàng</w:t>
      </w:r>
      <w:bookmarkEnd w:id="4344"/>
      <w:bookmarkEnd w:id="4345"/>
      <w:bookmarkEnd w:id="4346"/>
      <w:bookmarkEnd w:id="4347"/>
    </w:p>
    <w:p w14:paraId="6470CA54" w14:textId="77777777" w:rsidR="00764E43" w:rsidDel="0066436D" w:rsidRDefault="00764E43">
      <w:pPr>
        <w:rPr>
          <w:del w:id="4348" w:author="Kiên Lê Trung" w:date="2024-12-27T00:54:00Z" w16du:dateUtc="2024-12-26T17:54:00Z"/>
          <w:rFonts w:ascii="Times New Roman" w:eastAsia="Times New Roman" w:hAnsi="Times New Roman" w:cs="Times New Roman"/>
          <w:sz w:val="24"/>
          <w:szCs w:val="24"/>
          <w:lang w:val="en-US"/>
        </w:rPr>
      </w:pPr>
    </w:p>
    <w:p w14:paraId="307CCFAA" w14:textId="77777777" w:rsidR="00764E43" w:rsidRPr="007C6909" w:rsidDel="0066436D" w:rsidRDefault="00764E43">
      <w:pPr>
        <w:rPr>
          <w:del w:id="4349" w:author="Kiên Lê Trung" w:date="2024-12-27T00:54:00Z" w16du:dateUtc="2024-12-26T17:54:00Z"/>
          <w:rFonts w:ascii="Times New Roman" w:eastAsia="Times New Roman" w:hAnsi="Times New Roman" w:cs="Times New Roman"/>
          <w:sz w:val="24"/>
          <w:szCs w:val="24"/>
          <w:lang w:val="en-US"/>
        </w:rPr>
      </w:pPr>
    </w:p>
    <w:p w14:paraId="114B4F84" w14:textId="77777777" w:rsidR="007569A2" w:rsidDel="0066436D" w:rsidRDefault="007569A2">
      <w:pPr>
        <w:rPr>
          <w:del w:id="4350" w:author="Kiên Lê Trung" w:date="2024-12-27T00:54:00Z" w16du:dateUtc="2024-12-26T17:54:00Z"/>
          <w:rFonts w:ascii="Times New Roman" w:eastAsia="Times New Roman" w:hAnsi="Times New Roman" w:cs="Times New Roman"/>
          <w:sz w:val="24"/>
          <w:szCs w:val="24"/>
        </w:rPr>
      </w:pPr>
    </w:p>
    <w:p w14:paraId="1AABDC09" w14:textId="77777777" w:rsidR="007569A2" w:rsidRPr="0066436D" w:rsidRDefault="007569A2">
      <w:pPr>
        <w:rPr>
          <w:rFonts w:ascii="Times New Roman" w:eastAsia="Times New Roman" w:hAnsi="Times New Roman" w:cs="Times New Roman"/>
          <w:sz w:val="24"/>
          <w:szCs w:val="24"/>
          <w:lang w:val="vi-VN"/>
          <w:rPrChange w:id="4351" w:author="Kiên Lê Trung" w:date="2024-12-27T00:54:00Z" w16du:dateUtc="2024-12-26T17:54:00Z">
            <w:rPr>
              <w:rFonts w:ascii="Times New Roman" w:eastAsia="Times New Roman" w:hAnsi="Times New Roman" w:cs="Times New Roman"/>
              <w:sz w:val="24"/>
              <w:szCs w:val="24"/>
            </w:rPr>
          </w:rPrChange>
        </w:rPr>
      </w:pPr>
    </w:p>
    <w:p w14:paraId="18F7D1F2" w14:textId="36940D05" w:rsidR="007569A2" w:rsidRPr="007C6909" w:rsidRDefault="00CE686F">
      <w:pPr>
        <w:pStyle w:val="Heading3"/>
        <w:rPr>
          <w:lang w:val="en-US"/>
        </w:rPr>
      </w:pPr>
      <w:bookmarkStart w:id="4352" w:name="_Toc185954693"/>
      <w:bookmarkStart w:id="4353" w:name="_Toc185954701"/>
      <w:bookmarkStart w:id="4354" w:name="_Toc185955167"/>
      <w:bookmarkStart w:id="4355" w:name="_Toc186130319"/>
      <w:r>
        <w:t xml:space="preserve">3.2.2 Một số giao diện cho người </w:t>
      </w:r>
      <w:r w:rsidR="00533BCE">
        <w:rPr>
          <w:lang w:val="en-US"/>
        </w:rPr>
        <w:t>bán</w:t>
      </w:r>
      <w:bookmarkEnd w:id="4352"/>
      <w:bookmarkEnd w:id="4353"/>
      <w:bookmarkEnd w:id="4354"/>
      <w:bookmarkEnd w:id="4355"/>
    </w:p>
    <w:p w14:paraId="3F82752B" w14:textId="1D2FF530" w:rsidR="007569A2" w:rsidRDefault="00533BCE">
      <w:pPr>
        <w:rPr>
          <w:rFonts w:ascii="Times New Roman" w:eastAsia="Times New Roman" w:hAnsi="Times New Roman" w:cs="Times New Roman"/>
          <w:sz w:val="24"/>
          <w:szCs w:val="24"/>
          <w:lang w:val="en-US"/>
        </w:rPr>
      </w:pPr>
      <w:r w:rsidRPr="00533BCE">
        <w:rPr>
          <w:rFonts w:ascii="Times New Roman" w:eastAsia="Times New Roman" w:hAnsi="Times New Roman" w:cs="Times New Roman"/>
          <w:noProof/>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76"/>
                    <a:stretch>
                      <a:fillRect/>
                    </a:stretch>
                  </pic:blipFill>
                  <pic:spPr>
                    <a:xfrm>
                      <a:off x="0" y="0"/>
                      <a:ext cx="5733415" cy="2866390"/>
                    </a:xfrm>
                    <a:prstGeom prst="rect">
                      <a:avLst/>
                    </a:prstGeom>
                  </pic:spPr>
                </pic:pic>
              </a:graphicData>
            </a:graphic>
          </wp:inline>
        </w:drawing>
      </w:r>
    </w:p>
    <w:p w14:paraId="2131A5D5" w14:textId="6E348883" w:rsidR="00533BCE" w:rsidRPr="007C6909" w:rsidRDefault="00533BCE" w:rsidP="007C6909">
      <w:pPr>
        <w:pStyle w:val="Caption"/>
        <w:spacing w:before="240"/>
        <w:rPr>
          <w:rFonts w:eastAsia="Times New Roman" w:cs="Times New Roman"/>
          <w:szCs w:val="24"/>
          <w:lang w:val="en-US"/>
        </w:rPr>
      </w:pPr>
      <w:bookmarkStart w:id="4356" w:name="_Toc186027569"/>
      <w:bookmarkStart w:id="4357" w:name="_Toc186027728"/>
      <w:bookmarkStart w:id="4358" w:name="_Toc186028084"/>
      <w:bookmarkStart w:id="4359" w:name="_Toc18613081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7</w:t>
      </w:r>
      <w:r w:rsidR="00A151F2">
        <w:fldChar w:fldCharType="end"/>
      </w:r>
      <w:r>
        <w:rPr>
          <w:lang w:val="en-US"/>
        </w:rPr>
        <w:t xml:space="preserve"> Giao diện trang chủ người bán</w:t>
      </w:r>
      <w:bookmarkEnd w:id="4356"/>
      <w:bookmarkEnd w:id="4357"/>
      <w:bookmarkEnd w:id="4358"/>
      <w:bookmarkEnd w:id="4359"/>
    </w:p>
    <w:p w14:paraId="6CA203BD" w14:textId="77777777" w:rsidR="007569A2" w:rsidRDefault="007569A2">
      <w:pPr>
        <w:rPr>
          <w:rFonts w:ascii="Times New Roman" w:eastAsia="Times New Roman" w:hAnsi="Times New Roman" w:cs="Times New Roman"/>
          <w:sz w:val="24"/>
          <w:szCs w:val="24"/>
        </w:rPr>
      </w:pPr>
    </w:p>
    <w:p w14:paraId="1EEB5C65" w14:textId="49E67AA7" w:rsidR="007569A2" w:rsidRDefault="00E10934">
      <w:pPr>
        <w:rPr>
          <w:rFonts w:ascii="Times New Roman" w:eastAsia="Times New Roman" w:hAnsi="Times New Roman" w:cs="Times New Roman"/>
          <w:sz w:val="24"/>
          <w:szCs w:val="24"/>
          <w:lang w:val="en-US"/>
        </w:rPr>
      </w:pPr>
      <w:r w:rsidRPr="00E10934">
        <w:rPr>
          <w:rFonts w:ascii="Times New Roman" w:eastAsia="Times New Roman" w:hAnsi="Times New Roman" w:cs="Times New Roman"/>
          <w:noProof/>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77"/>
                    <a:stretch>
                      <a:fillRect/>
                    </a:stretch>
                  </pic:blipFill>
                  <pic:spPr>
                    <a:xfrm>
                      <a:off x="0" y="0"/>
                      <a:ext cx="5733415" cy="2847340"/>
                    </a:xfrm>
                    <a:prstGeom prst="rect">
                      <a:avLst/>
                    </a:prstGeom>
                  </pic:spPr>
                </pic:pic>
              </a:graphicData>
            </a:graphic>
          </wp:inline>
        </w:drawing>
      </w:r>
    </w:p>
    <w:p w14:paraId="684CAA12" w14:textId="64144BC5" w:rsidR="00E10934" w:rsidRDefault="00E10934" w:rsidP="007C6909">
      <w:pPr>
        <w:pStyle w:val="Caption"/>
        <w:spacing w:before="240"/>
        <w:rPr>
          <w:lang w:val="en-US"/>
        </w:rPr>
      </w:pPr>
      <w:bookmarkStart w:id="4360" w:name="_Toc186027570"/>
      <w:bookmarkStart w:id="4361" w:name="_Toc186027729"/>
      <w:bookmarkStart w:id="4362" w:name="_Toc186028085"/>
      <w:bookmarkStart w:id="4363" w:name="_Toc18613081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fldChar w:fldCharType="end"/>
      </w:r>
      <w:r>
        <w:rPr>
          <w:lang w:val="en-US"/>
        </w:rPr>
        <w:t xml:space="preserve"> Giao diện danh sách sản phẩm</w:t>
      </w:r>
      <w:bookmarkEnd w:id="4360"/>
      <w:bookmarkEnd w:id="4361"/>
      <w:bookmarkEnd w:id="4362"/>
      <w:bookmarkEnd w:id="4363"/>
    </w:p>
    <w:p w14:paraId="0FBDF824" w14:textId="443CB4BF" w:rsidR="002308E1" w:rsidRDefault="002308E1" w:rsidP="008859C7">
      <w:pPr>
        <w:rPr>
          <w:lang w:val="en-US"/>
        </w:rPr>
      </w:pPr>
      <w:r w:rsidRPr="002308E1">
        <w:rPr>
          <w:noProof/>
          <w:lang w:val="en-US"/>
        </w:rPr>
        <w:drawing>
          <wp:inline distT="0" distB="0" distL="0" distR="0" wp14:anchorId="67EEC9E4" wp14:editId="77C413FC">
            <wp:extent cx="5733415" cy="2853055"/>
            <wp:effectExtent l="0" t="0" r="635" b="4445"/>
            <wp:docPr id="17209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6998" name="Picture 1" descr="A screenshot of a computer&#10;&#10;Description automatically generated"/>
                    <pic:cNvPicPr/>
                  </pic:nvPicPr>
                  <pic:blipFill>
                    <a:blip r:embed="rId78"/>
                    <a:stretch>
                      <a:fillRect/>
                    </a:stretch>
                  </pic:blipFill>
                  <pic:spPr>
                    <a:xfrm>
                      <a:off x="0" y="0"/>
                      <a:ext cx="5733415" cy="2853055"/>
                    </a:xfrm>
                    <a:prstGeom prst="rect">
                      <a:avLst/>
                    </a:prstGeom>
                  </pic:spPr>
                </pic:pic>
              </a:graphicData>
            </a:graphic>
          </wp:inline>
        </w:drawing>
      </w:r>
    </w:p>
    <w:p w14:paraId="7489140A" w14:textId="0B0BE9F7" w:rsidR="002308E1" w:rsidRPr="002308E1" w:rsidRDefault="002308E1" w:rsidP="007C6909">
      <w:pPr>
        <w:pStyle w:val="Caption"/>
        <w:spacing w:before="240"/>
        <w:rPr>
          <w:lang w:val="en-US"/>
        </w:rPr>
      </w:pPr>
      <w:bookmarkStart w:id="4364" w:name="_Toc186027571"/>
      <w:bookmarkStart w:id="4365" w:name="_Toc186027730"/>
      <w:bookmarkStart w:id="4366" w:name="_Toc186028086"/>
      <w:bookmarkStart w:id="4367" w:name="_Toc186130812"/>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Giao diện thông tin chi tiết </w:t>
      </w:r>
      <w:r w:rsidR="00D40D99">
        <w:rPr>
          <w:lang w:val="en-US"/>
        </w:rPr>
        <w:t>theo mã sản phẩm</w:t>
      </w:r>
      <w:bookmarkEnd w:id="4364"/>
      <w:bookmarkEnd w:id="4365"/>
      <w:bookmarkEnd w:id="4366"/>
      <w:bookmarkEnd w:id="4367"/>
    </w:p>
    <w:p w14:paraId="08B4C9C9" w14:textId="26005B92" w:rsidR="00E10934" w:rsidRDefault="00B84D45" w:rsidP="00E10934">
      <w:pPr>
        <w:rPr>
          <w:lang w:val="en-US"/>
        </w:rPr>
      </w:pPr>
      <w:r w:rsidRPr="00B84D45">
        <w:rPr>
          <w:noProof/>
          <w:lang w:val="en-US"/>
        </w:rPr>
        <w:drawing>
          <wp:inline distT="0" distB="0" distL="0" distR="0" wp14:anchorId="76C5B798" wp14:editId="5774F6CF">
            <wp:extent cx="5733415" cy="2865120"/>
            <wp:effectExtent l="0" t="0" r="635" b="0"/>
            <wp:docPr id="121178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1452" name="Picture 1" descr="A screenshot of a computer&#10;&#10;Description automatically generated"/>
                    <pic:cNvPicPr/>
                  </pic:nvPicPr>
                  <pic:blipFill>
                    <a:blip r:embed="rId79"/>
                    <a:stretch>
                      <a:fillRect/>
                    </a:stretch>
                  </pic:blipFill>
                  <pic:spPr>
                    <a:xfrm>
                      <a:off x="0" y="0"/>
                      <a:ext cx="5733415" cy="2865120"/>
                    </a:xfrm>
                    <a:prstGeom prst="rect">
                      <a:avLst/>
                    </a:prstGeom>
                  </pic:spPr>
                </pic:pic>
              </a:graphicData>
            </a:graphic>
          </wp:inline>
        </w:drawing>
      </w:r>
    </w:p>
    <w:p w14:paraId="7CA059D7" w14:textId="16904393" w:rsidR="00B84D45" w:rsidRDefault="00B84D45" w:rsidP="007C6909">
      <w:pPr>
        <w:pStyle w:val="Caption"/>
        <w:spacing w:before="240"/>
        <w:rPr>
          <w:lang w:val="en-US"/>
        </w:rPr>
      </w:pPr>
      <w:bookmarkStart w:id="4368" w:name="_Toc186027572"/>
      <w:bookmarkStart w:id="4369" w:name="_Toc186027731"/>
      <w:bookmarkStart w:id="4370" w:name="_Toc186028087"/>
      <w:bookmarkStart w:id="4371" w:name="_Toc186130813"/>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Giao diện danh sách mã giảm giá</w:t>
      </w:r>
      <w:bookmarkEnd w:id="4368"/>
      <w:bookmarkEnd w:id="4369"/>
      <w:bookmarkEnd w:id="4370"/>
      <w:bookmarkEnd w:id="4371"/>
      <w:r>
        <w:rPr>
          <w:lang w:val="en-US"/>
        </w:rPr>
        <w:t xml:space="preserve"> </w:t>
      </w:r>
    </w:p>
    <w:p w14:paraId="67F89A90" w14:textId="0DBEB759" w:rsidR="00B84D45" w:rsidRDefault="004B505F" w:rsidP="00B84D45">
      <w:pPr>
        <w:rPr>
          <w:lang w:val="en-US"/>
        </w:rPr>
      </w:pPr>
      <w:r w:rsidRPr="004B505F">
        <w:rPr>
          <w:noProof/>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80"/>
                    <a:stretch>
                      <a:fillRect/>
                    </a:stretch>
                  </pic:blipFill>
                  <pic:spPr>
                    <a:xfrm>
                      <a:off x="0" y="0"/>
                      <a:ext cx="5733415" cy="2854325"/>
                    </a:xfrm>
                    <a:prstGeom prst="rect">
                      <a:avLst/>
                    </a:prstGeom>
                  </pic:spPr>
                </pic:pic>
              </a:graphicData>
            </a:graphic>
          </wp:inline>
        </w:drawing>
      </w:r>
    </w:p>
    <w:p w14:paraId="1EE15110" w14:textId="2407277D" w:rsidR="004B505F" w:rsidRDefault="00EF2FDA" w:rsidP="007C6909">
      <w:pPr>
        <w:pStyle w:val="Caption"/>
        <w:spacing w:before="240"/>
        <w:rPr>
          <w:lang w:val="en-US"/>
        </w:rPr>
      </w:pPr>
      <w:bookmarkStart w:id="4372" w:name="_Toc186027573"/>
      <w:bookmarkStart w:id="4373" w:name="_Toc186027732"/>
      <w:bookmarkStart w:id="4374" w:name="_Toc186028088"/>
      <w:bookmarkStart w:id="4375" w:name="_Toc18613081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Giao diện danh sách </w:t>
      </w:r>
      <w:r w:rsidR="00643706">
        <w:rPr>
          <w:lang w:val="en-US"/>
        </w:rPr>
        <w:t>đơn hàng</w:t>
      </w:r>
      <w:bookmarkEnd w:id="4372"/>
      <w:bookmarkEnd w:id="4373"/>
      <w:bookmarkEnd w:id="4374"/>
      <w:bookmarkEnd w:id="4375"/>
    </w:p>
    <w:p w14:paraId="5C744DC1" w14:textId="59C003C9" w:rsidR="00643706" w:rsidRDefault="00A151F2" w:rsidP="00643706">
      <w:pPr>
        <w:rPr>
          <w:lang w:val="en-US"/>
        </w:rPr>
      </w:pPr>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81"/>
                    <a:stretch>
                      <a:fillRect/>
                    </a:stretch>
                  </pic:blipFill>
                  <pic:spPr>
                    <a:xfrm>
                      <a:off x="0" y="0"/>
                      <a:ext cx="5733415" cy="2007870"/>
                    </a:xfrm>
                    <a:prstGeom prst="rect">
                      <a:avLst/>
                    </a:prstGeom>
                  </pic:spPr>
                </pic:pic>
              </a:graphicData>
            </a:graphic>
          </wp:inline>
        </w:drawing>
      </w:r>
    </w:p>
    <w:p w14:paraId="472ABA38" w14:textId="0C0CAE14" w:rsidR="00A151F2" w:rsidRPr="007C6909" w:rsidRDefault="00A151F2" w:rsidP="007C6909">
      <w:pPr>
        <w:pStyle w:val="Caption"/>
        <w:rPr>
          <w:lang w:val="en-US"/>
        </w:rPr>
      </w:pPr>
      <w:bookmarkStart w:id="4376" w:name="_Toc18613081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Pr>
          <w:lang w:val="en-US"/>
        </w:rPr>
        <w:t xml:space="preserve"> Giao diện người bán quản lý nhà cung cấp</w:t>
      </w:r>
      <w:bookmarkEnd w:id="4376"/>
    </w:p>
    <w:p w14:paraId="3470352D" w14:textId="68C4489D" w:rsidR="007569A2" w:rsidRPr="007C6909" w:rsidRDefault="00CE686F">
      <w:pPr>
        <w:pStyle w:val="Heading3"/>
        <w:rPr>
          <w:lang w:val="en-US"/>
        </w:rPr>
      </w:pPr>
      <w:bookmarkStart w:id="4377" w:name="_Toc185954694"/>
      <w:bookmarkStart w:id="4378" w:name="_Toc185954702"/>
      <w:bookmarkStart w:id="4379" w:name="_Toc185955168"/>
      <w:bookmarkStart w:id="4380" w:name="_Toc186130320"/>
      <w:r>
        <w:t xml:space="preserve">3.2.3 Một số giao diện cho người </w:t>
      </w:r>
      <w:r w:rsidR="00533BCE">
        <w:rPr>
          <w:lang w:val="en-US"/>
        </w:rPr>
        <w:t>quản trị</w:t>
      </w:r>
      <w:bookmarkEnd w:id="4377"/>
      <w:bookmarkEnd w:id="4378"/>
      <w:bookmarkEnd w:id="4379"/>
      <w:bookmarkEnd w:id="4380"/>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rFonts w:ascii="Times New Roman" w:eastAsia="Times New Roman" w:hAnsi="Times New Roman" w:cs="Times New Roman"/>
          <w:sz w:val="24"/>
          <w:szCs w:val="24"/>
          <w:lang w:val="en-US"/>
        </w:rPr>
      </w:pPr>
      <w:r w:rsidRPr="00BE140D">
        <w:rPr>
          <w:rFonts w:ascii="Times New Roman" w:eastAsia="Times New Roman" w:hAnsi="Times New Roman" w:cs="Times New Roman"/>
          <w:noProof/>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82"/>
                    <a:stretch>
                      <a:fillRect/>
                    </a:stretch>
                  </pic:blipFill>
                  <pic:spPr>
                    <a:xfrm>
                      <a:off x="0" y="0"/>
                      <a:ext cx="5733415" cy="2897505"/>
                    </a:xfrm>
                    <a:prstGeom prst="rect">
                      <a:avLst/>
                    </a:prstGeom>
                  </pic:spPr>
                </pic:pic>
              </a:graphicData>
            </a:graphic>
          </wp:inline>
        </w:drawing>
      </w:r>
    </w:p>
    <w:p w14:paraId="3E702580" w14:textId="53516BF4" w:rsidR="00BE140D" w:rsidRDefault="00BE140D" w:rsidP="007C6909">
      <w:pPr>
        <w:pStyle w:val="Caption"/>
        <w:spacing w:before="240"/>
        <w:rPr>
          <w:lang w:val="en-US"/>
        </w:rPr>
      </w:pPr>
      <w:bookmarkStart w:id="4381" w:name="_Toc186027574"/>
      <w:bookmarkStart w:id="4382" w:name="_Toc186027733"/>
      <w:bookmarkStart w:id="4383" w:name="_Toc186028089"/>
      <w:bookmarkStart w:id="4384" w:name="_Toc18613081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Giao diện trang chủ Người quản trị</w:t>
      </w:r>
      <w:bookmarkEnd w:id="4381"/>
      <w:bookmarkEnd w:id="4382"/>
      <w:bookmarkEnd w:id="4383"/>
      <w:bookmarkEnd w:id="4384"/>
    </w:p>
    <w:p w14:paraId="3495FC9C" w14:textId="4AF296A5" w:rsidR="00D40D99" w:rsidRDefault="00295B59" w:rsidP="00D40D99">
      <w:pPr>
        <w:rPr>
          <w:lang w:val="en-US"/>
        </w:rPr>
      </w:pPr>
      <w:r w:rsidRPr="00295B59">
        <w:rPr>
          <w:noProof/>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83"/>
                    <a:stretch>
                      <a:fillRect/>
                    </a:stretch>
                  </pic:blipFill>
                  <pic:spPr>
                    <a:xfrm>
                      <a:off x="0" y="0"/>
                      <a:ext cx="5733415" cy="2879090"/>
                    </a:xfrm>
                    <a:prstGeom prst="rect">
                      <a:avLst/>
                    </a:prstGeom>
                  </pic:spPr>
                </pic:pic>
              </a:graphicData>
            </a:graphic>
          </wp:inline>
        </w:drawing>
      </w:r>
    </w:p>
    <w:p w14:paraId="3726983A" w14:textId="301C2FAB" w:rsidR="00295B59" w:rsidRPr="00F97698" w:rsidRDefault="00295B59" w:rsidP="00295B59">
      <w:pPr>
        <w:pStyle w:val="Caption"/>
        <w:rPr>
          <w:lang w:val="en-US"/>
        </w:rPr>
      </w:pPr>
      <w:bookmarkStart w:id="4385" w:name="_Toc18613081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sidR="00774B2A">
        <w:rPr>
          <w:lang w:val="en-US"/>
        </w:rPr>
        <w:t xml:space="preserve"> Giao diện </w:t>
      </w:r>
      <w:r w:rsidR="00C3362E">
        <w:rPr>
          <w:lang w:val="en-US"/>
        </w:rPr>
        <w:t>người quản trị quản lý danh mục</w:t>
      </w:r>
      <w:bookmarkEnd w:id="4385"/>
      <w:r w:rsidR="00C3362E">
        <w:rPr>
          <w:lang w:val="en-US"/>
        </w:rPr>
        <w:t xml:space="preserve"> </w:t>
      </w:r>
    </w:p>
    <w:p w14:paraId="564864EB" w14:textId="65E01105" w:rsidR="007956F9" w:rsidRDefault="007956F9" w:rsidP="00987FD0">
      <w:pPr>
        <w:rPr>
          <w:lang w:val="en-US"/>
        </w:rPr>
      </w:pPr>
      <w:r>
        <w:rPr>
          <w:noProof/>
        </w:rPr>
        <w:drawing>
          <wp:inline distT="0" distB="0" distL="0" distR="0" wp14:anchorId="5FF9E872" wp14:editId="0C0367FC">
            <wp:extent cx="5733415" cy="1983740"/>
            <wp:effectExtent l="0" t="0" r="635" b="0"/>
            <wp:docPr id="63640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4973" name="Picture 1" descr="A screenshot of a computer&#10;&#10;Description automatically generated"/>
                    <pic:cNvPicPr/>
                  </pic:nvPicPr>
                  <pic:blipFill>
                    <a:blip r:embed="rId84"/>
                    <a:stretch>
                      <a:fillRect/>
                    </a:stretch>
                  </pic:blipFill>
                  <pic:spPr>
                    <a:xfrm>
                      <a:off x="0" y="0"/>
                      <a:ext cx="5733415" cy="1983740"/>
                    </a:xfrm>
                    <a:prstGeom prst="rect">
                      <a:avLst/>
                    </a:prstGeom>
                  </pic:spPr>
                </pic:pic>
              </a:graphicData>
            </a:graphic>
          </wp:inline>
        </w:drawing>
      </w:r>
    </w:p>
    <w:p w14:paraId="3740A155" w14:textId="3BA6F877" w:rsidR="007956F9" w:rsidRPr="00C3362E" w:rsidRDefault="007956F9" w:rsidP="007C6909">
      <w:pPr>
        <w:pStyle w:val="Caption"/>
        <w:rPr>
          <w:lang w:val="en-US"/>
        </w:rPr>
      </w:pPr>
      <w:bookmarkStart w:id="4386" w:name="_Toc18613081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sidR="00C3362E">
        <w:rPr>
          <w:lang w:val="en-US"/>
        </w:rPr>
        <w:t xml:space="preserve"> Giao diện người quản trị quản lý nhãn hiệu</w:t>
      </w:r>
      <w:bookmarkEnd w:id="4386"/>
      <w:r w:rsidR="00C3362E">
        <w:rPr>
          <w:lang w:val="en-US"/>
        </w:rPr>
        <w:t xml:space="preserve"> </w:t>
      </w:r>
    </w:p>
    <w:p w14:paraId="55BDBA54" w14:textId="605920B3" w:rsidR="00295B59" w:rsidRDefault="00987FD0" w:rsidP="00987FD0">
      <w:pPr>
        <w:rPr>
          <w:lang w:val="en-US"/>
        </w:rPr>
      </w:pPr>
      <w:r w:rsidRPr="00987FD0">
        <w:rPr>
          <w:noProof/>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85"/>
                    <a:stretch>
                      <a:fillRect/>
                    </a:stretch>
                  </pic:blipFill>
                  <pic:spPr>
                    <a:xfrm>
                      <a:off x="0" y="0"/>
                      <a:ext cx="5733415" cy="2915920"/>
                    </a:xfrm>
                    <a:prstGeom prst="rect">
                      <a:avLst/>
                    </a:prstGeom>
                  </pic:spPr>
                </pic:pic>
              </a:graphicData>
            </a:graphic>
          </wp:inline>
        </w:drawing>
      </w:r>
    </w:p>
    <w:p w14:paraId="5927DD63" w14:textId="32A182B9" w:rsidR="00987FD0" w:rsidRPr="00C3362E" w:rsidRDefault="007956F9" w:rsidP="007956F9">
      <w:pPr>
        <w:pStyle w:val="Caption"/>
        <w:rPr>
          <w:lang w:val="en-US"/>
        </w:rPr>
      </w:pPr>
      <w:bookmarkStart w:id="4387" w:name="_Toc18613081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sidR="00C3362E">
        <w:rPr>
          <w:lang w:val="en-US"/>
        </w:rPr>
        <w:t xml:space="preserve"> Giao diện người quản trị quản lý người mua</w:t>
      </w:r>
      <w:bookmarkEnd w:id="4387"/>
    </w:p>
    <w:p w14:paraId="20916C8A" w14:textId="6B34AE73" w:rsidR="007956F9" w:rsidRDefault="007A30E8" w:rsidP="007956F9">
      <w:pPr>
        <w:rPr>
          <w:lang w:val="en-US"/>
        </w:rPr>
      </w:pPr>
      <w:r w:rsidRPr="007A30E8">
        <w:rPr>
          <w:noProof/>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86"/>
                    <a:stretch>
                      <a:fillRect/>
                    </a:stretch>
                  </pic:blipFill>
                  <pic:spPr>
                    <a:xfrm>
                      <a:off x="0" y="0"/>
                      <a:ext cx="5733415" cy="2900680"/>
                    </a:xfrm>
                    <a:prstGeom prst="rect">
                      <a:avLst/>
                    </a:prstGeom>
                  </pic:spPr>
                </pic:pic>
              </a:graphicData>
            </a:graphic>
          </wp:inline>
        </w:drawing>
      </w:r>
    </w:p>
    <w:p w14:paraId="6D624ACA" w14:textId="77777777" w:rsidR="00C2132E" w:rsidRDefault="00C2132E" w:rsidP="007956F9">
      <w:pPr>
        <w:rPr>
          <w:lang w:val="en-US"/>
        </w:rPr>
      </w:pPr>
    </w:p>
    <w:p w14:paraId="31DDBF8F" w14:textId="71A74D26" w:rsidR="00C2132E" w:rsidRPr="00C3362E" w:rsidRDefault="00C2132E" w:rsidP="007C6909">
      <w:pPr>
        <w:pStyle w:val="Caption"/>
        <w:rPr>
          <w:lang w:val="en-US"/>
        </w:rPr>
      </w:pPr>
      <w:bookmarkStart w:id="4388" w:name="_Toc18613082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sidR="00C3362E">
        <w:rPr>
          <w:lang w:val="en-US"/>
        </w:rPr>
        <w:t xml:space="preserve"> Giao diện người quản trị quản lý người bán</w:t>
      </w:r>
      <w:bookmarkEnd w:id="4388"/>
    </w:p>
    <w:p w14:paraId="134E8BD5" w14:textId="668EFF7C" w:rsidR="00C2132E" w:rsidRDefault="00C2132E" w:rsidP="007956F9">
      <w:pPr>
        <w:rPr>
          <w:lang w:val="en-US"/>
        </w:rPr>
      </w:pPr>
      <w:r w:rsidRPr="00C2132E">
        <w:rPr>
          <w:noProof/>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87"/>
                    <a:stretch>
                      <a:fillRect/>
                    </a:stretch>
                  </pic:blipFill>
                  <pic:spPr>
                    <a:xfrm>
                      <a:off x="0" y="0"/>
                      <a:ext cx="5733415" cy="2883535"/>
                    </a:xfrm>
                    <a:prstGeom prst="rect">
                      <a:avLst/>
                    </a:prstGeom>
                  </pic:spPr>
                </pic:pic>
              </a:graphicData>
            </a:graphic>
          </wp:inline>
        </w:drawing>
      </w:r>
    </w:p>
    <w:p w14:paraId="348D5E33" w14:textId="4B4A70E6" w:rsidR="00C2132E" w:rsidRPr="007C6909" w:rsidRDefault="00C2132E" w:rsidP="007C6909">
      <w:pPr>
        <w:pStyle w:val="Caption"/>
        <w:rPr>
          <w:lang w:val="en-US"/>
        </w:rPr>
      </w:pPr>
      <w:bookmarkStart w:id="4389" w:name="_Toc18613082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sidR="00C3362E">
        <w:rPr>
          <w:lang w:val="en-US"/>
        </w:rPr>
        <w:t xml:space="preserve"> Giao diện người quản trị xem đơn hàng</w:t>
      </w:r>
      <w:bookmarkEnd w:id="4389"/>
    </w:p>
    <w:p w14:paraId="536F3880" w14:textId="77777777" w:rsidR="007569A2" w:rsidRPr="007C6909" w:rsidRDefault="00CE686F" w:rsidP="00565FB5">
      <w:pPr>
        <w:pStyle w:val="Heading2"/>
        <w:jc w:val="both"/>
        <w:rPr>
          <w:lang w:val="en-US"/>
        </w:rPr>
        <w:pPrChange w:id="4390" w:author="Việt Lương" w:date="2024-12-26T18:08:00Z" w16du:dateUtc="2024-12-26T11:08:00Z">
          <w:pPr>
            <w:pStyle w:val="Heading2"/>
          </w:pPr>
        </w:pPrChange>
      </w:pPr>
      <w:bookmarkStart w:id="4391" w:name="_Toc185954695"/>
      <w:bookmarkStart w:id="4392" w:name="_Toc185954703"/>
      <w:bookmarkStart w:id="4393" w:name="_Toc185955169"/>
      <w:bookmarkStart w:id="4394" w:name="_Toc186130321"/>
      <w:r>
        <w:t>3.3 Kết luận chương</w:t>
      </w:r>
      <w:bookmarkEnd w:id="4391"/>
      <w:bookmarkEnd w:id="4392"/>
      <w:bookmarkEnd w:id="4393"/>
      <w:bookmarkEnd w:id="4394"/>
    </w:p>
    <w:p w14:paraId="2EBBBC3C" w14:textId="091C1DB7" w:rsidR="00A44FF7" w:rsidRPr="007C6909" w:rsidRDefault="00697D98" w:rsidP="007F19A1">
      <w:pPr>
        <w:spacing w:after="120"/>
        <w:ind w:firstLine="360"/>
        <w:jc w:val="both"/>
        <w:rPr>
          <w:rFonts w:cs="Times New Roman"/>
          <w:sz w:val="24"/>
          <w:szCs w:val="24"/>
          <w:lang w:val="en-US"/>
        </w:rPr>
        <w:pPrChange w:id="4395" w:author="Kiên Lê Trung" w:date="2024-12-27T00:48:00Z" w16du:dateUtc="2024-12-26T17:48:00Z">
          <w:pPr/>
        </w:pPrChange>
      </w:pPr>
      <w:r w:rsidRPr="007C6909">
        <w:rPr>
          <w:rFonts w:ascii="Times New Roman" w:hAnsi="Times New Roman" w:cs="Times New Roman"/>
          <w:sz w:val="24"/>
          <w:szCs w:val="24"/>
          <w:lang w:val="en-US"/>
        </w:rPr>
        <w:t xml:space="preserve">Chương 3 đã nêu ra các yêu cầu cần và đủ, cách cài đặt hệ thống phần mềm. Sau khi triển khai phần mềm, em có thể đánh giá các ưu nhược điểm cảu hệ thống như sau </w:t>
      </w:r>
    </w:p>
    <w:p w14:paraId="6B727F97" w14:textId="5E1AA1CB" w:rsidR="00A44FF7" w:rsidRPr="007C6909" w:rsidRDefault="00A44FF7" w:rsidP="00565FB5">
      <w:pPr>
        <w:pStyle w:val="ListParagraph"/>
        <w:numPr>
          <w:ilvl w:val="0"/>
          <w:numId w:val="217"/>
        </w:numPr>
        <w:spacing w:after="120"/>
        <w:jc w:val="both"/>
        <w:rPr>
          <w:rFonts w:ascii="Times New Roman" w:hAnsi="Times New Roman" w:cs="Times New Roman"/>
          <w:sz w:val="24"/>
          <w:szCs w:val="24"/>
          <w:lang w:val="en-US"/>
        </w:rPr>
        <w:pPrChange w:id="4396" w:author="Việt Lương" w:date="2024-12-26T18:08:00Z" w16du:dateUtc="2024-12-26T11:08:00Z">
          <w:pPr>
            <w:pStyle w:val="ListParagraph"/>
            <w:numPr>
              <w:numId w:val="217"/>
            </w:numPr>
            <w:ind w:hanging="360"/>
          </w:pPr>
        </w:pPrChange>
      </w:pPr>
      <w:r w:rsidRPr="007C6909">
        <w:rPr>
          <w:rFonts w:ascii="Times New Roman" w:hAnsi="Times New Roman" w:cs="Times New Roman"/>
          <w:sz w:val="24"/>
          <w:szCs w:val="24"/>
          <w:lang w:val="en-US"/>
        </w:rPr>
        <w:t xml:space="preserve">Ưu điểm: </w:t>
      </w:r>
    </w:p>
    <w:p w14:paraId="2700DC25" w14:textId="10F4F870" w:rsidR="009A4100" w:rsidRDefault="009A4100" w:rsidP="00565FB5">
      <w:pPr>
        <w:pStyle w:val="ListParagraph"/>
        <w:numPr>
          <w:ilvl w:val="0"/>
          <w:numId w:val="207"/>
        </w:numPr>
        <w:spacing w:after="120"/>
        <w:jc w:val="both"/>
        <w:rPr>
          <w:rFonts w:ascii="Times New Roman" w:hAnsi="Times New Roman" w:cs="Times New Roman"/>
          <w:sz w:val="24"/>
          <w:szCs w:val="24"/>
          <w:lang w:val="en-US"/>
        </w:rPr>
        <w:pPrChange w:id="4397"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Website vận hành ổn định </w:t>
      </w:r>
    </w:p>
    <w:p w14:paraId="1F06DA8D" w14:textId="01305A92" w:rsidR="009A4100" w:rsidRDefault="009A4100" w:rsidP="00565FB5">
      <w:pPr>
        <w:pStyle w:val="ListParagraph"/>
        <w:numPr>
          <w:ilvl w:val="0"/>
          <w:numId w:val="207"/>
        </w:numPr>
        <w:spacing w:after="120"/>
        <w:jc w:val="both"/>
        <w:rPr>
          <w:rFonts w:ascii="Times New Roman" w:hAnsi="Times New Roman" w:cs="Times New Roman"/>
          <w:sz w:val="24"/>
          <w:szCs w:val="24"/>
          <w:lang w:val="en-US"/>
        </w:rPr>
        <w:pPrChange w:id="4398"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Giao diện người dùng sử dụng </w:t>
      </w:r>
    </w:p>
    <w:p w14:paraId="33142CDE" w14:textId="1ADF7A71" w:rsidR="009A4100" w:rsidRDefault="009A4100" w:rsidP="00565FB5">
      <w:pPr>
        <w:pStyle w:val="ListParagraph"/>
        <w:numPr>
          <w:ilvl w:val="0"/>
          <w:numId w:val="207"/>
        </w:numPr>
        <w:spacing w:after="120"/>
        <w:jc w:val="both"/>
        <w:rPr>
          <w:rFonts w:ascii="Times New Roman" w:hAnsi="Times New Roman" w:cs="Times New Roman"/>
          <w:sz w:val="24"/>
          <w:szCs w:val="24"/>
          <w:lang w:val="en-US"/>
        </w:rPr>
        <w:pPrChange w:id="4399"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Tích hợp nền tảng thanh toán online</w:t>
      </w:r>
    </w:p>
    <w:p w14:paraId="382B2ED9" w14:textId="7A909233" w:rsidR="009A4100" w:rsidRPr="007C6909" w:rsidRDefault="009A4100" w:rsidP="00565FB5">
      <w:pPr>
        <w:pStyle w:val="ListParagraph"/>
        <w:numPr>
          <w:ilvl w:val="0"/>
          <w:numId w:val="207"/>
        </w:numPr>
        <w:spacing w:after="120"/>
        <w:jc w:val="both"/>
        <w:rPr>
          <w:rFonts w:ascii="Times New Roman" w:hAnsi="Times New Roman" w:cs="Times New Roman"/>
          <w:sz w:val="24"/>
          <w:szCs w:val="24"/>
          <w:lang w:val="en-US"/>
        </w:rPr>
        <w:pPrChange w:id="4400"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Quá trình cài đặt đơn giản</w:t>
      </w:r>
    </w:p>
    <w:p w14:paraId="38D661F7" w14:textId="20048948" w:rsidR="00A44FF7" w:rsidRDefault="00A44FF7" w:rsidP="00565FB5">
      <w:pPr>
        <w:pStyle w:val="ListParagraph"/>
        <w:numPr>
          <w:ilvl w:val="0"/>
          <w:numId w:val="218"/>
        </w:numPr>
        <w:spacing w:after="120"/>
        <w:jc w:val="both"/>
        <w:rPr>
          <w:rFonts w:ascii="Times New Roman" w:hAnsi="Times New Roman" w:cs="Times New Roman"/>
          <w:sz w:val="24"/>
          <w:szCs w:val="24"/>
          <w:lang w:val="en-US"/>
        </w:rPr>
        <w:pPrChange w:id="4401" w:author="Việt Lương" w:date="2024-12-26T18:08:00Z" w16du:dateUtc="2024-12-26T11:08:00Z">
          <w:pPr>
            <w:pStyle w:val="ListParagraph"/>
            <w:numPr>
              <w:numId w:val="218"/>
            </w:numPr>
            <w:ind w:hanging="360"/>
          </w:pPr>
        </w:pPrChange>
      </w:pPr>
      <w:r w:rsidRPr="007C6909">
        <w:rPr>
          <w:rFonts w:ascii="Times New Roman" w:hAnsi="Times New Roman" w:cs="Times New Roman"/>
          <w:sz w:val="24"/>
          <w:szCs w:val="24"/>
          <w:lang w:val="en-US"/>
        </w:rPr>
        <w:t xml:space="preserve">Nhược điểm: </w:t>
      </w:r>
    </w:p>
    <w:p w14:paraId="71563B71" w14:textId="195C57A5" w:rsidR="009A4100" w:rsidRPr="006B6DE4" w:rsidRDefault="007F19A1" w:rsidP="007C6909">
      <w:pPr>
        <w:pStyle w:val="ListParagraph"/>
        <w:numPr>
          <w:ilvl w:val="0"/>
          <w:numId w:val="219"/>
        </w:numPr>
        <w:rPr>
          <w:ins w:id="4402" w:author="Kiên Lê Trung" w:date="2024-12-27T00:48:00Z" w16du:dateUtc="2024-12-26T17:48:00Z"/>
          <w:rFonts w:ascii="Times New Roman" w:hAnsi="Times New Roman" w:cs="Times New Roman"/>
          <w:sz w:val="24"/>
          <w:szCs w:val="24"/>
          <w:lang w:val="en-US"/>
        </w:rPr>
      </w:pPr>
      <w:ins w:id="4403" w:author="Kiên Lê Trung" w:date="2024-12-27T00:48:00Z" w16du:dateUtc="2024-12-26T17:48:00Z">
        <w:r w:rsidRPr="006A746C">
          <w:rPr>
            <w:rFonts w:ascii="Times New Roman" w:hAnsi="Times New Roman" w:cs="Times New Roman"/>
            <w:sz w:val="24"/>
            <w:szCs w:val="24"/>
            <w:lang w:val="vi-VN"/>
          </w:rPr>
          <w:t>Giao diện còn đơn sơ, thiết kế chưa được đẹp mắt</w:t>
        </w:r>
      </w:ins>
    </w:p>
    <w:p w14:paraId="53DD009C" w14:textId="019BF98E" w:rsidR="007F19A1" w:rsidRPr="007C6909" w:rsidRDefault="007F19A1" w:rsidP="007C6909">
      <w:pPr>
        <w:pStyle w:val="ListParagraph"/>
        <w:numPr>
          <w:ilvl w:val="0"/>
          <w:numId w:val="219"/>
        </w:numPr>
        <w:rPr>
          <w:rFonts w:ascii="Times New Roman" w:hAnsi="Times New Roman" w:cs="Times New Roman"/>
          <w:sz w:val="24"/>
          <w:szCs w:val="24"/>
          <w:lang w:val="en-US"/>
        </w:rPr>
      </w:pPr>
      <w:ins w:id="4404" w:author="Kiên Lê Trung" w:date="2024-12-27T00:48:00Z" w16du:dateUtc="2024-12-26T17:48:00Z">
        <w:r w:rsidRPr="006A746C">
          <w:rPr>
            <w:rFonts w:ascii="Times New Roman" w:hAnsi="Times New Roman" w:cs="Times New Roman"/>
            <w:sz w:val="24"/>
            <w:szCs w:val="24"/>
            <w:lang w:val="vi-VN"/>
          </w:rPr>
          <w:t>Website chỉ mới được cài đặt và triển khai trên môi trường localhost</w:t>
        </w:r>
      </w:ins>
    </w:p>
    <w:p w14:paraId="446D780E" w14:textId="7228DB4E" w:rsidR="00A44FF7" w:rsidRPr="007C6909" w:rsidDel="00B32C12" w:rsidRDefault="00A44FF7" w:rsidP="007C6909">
      <w:pPr>
        <w:rPr>
          <w:del w:id="4405" w:author="Kiên Lê Trung" w:date="2024-12-27T00:55:00Z" w16du:dateUtc="2024-12-26T17:55:00Z"/>
          <w:lang w:val="en-US"/>
        </w:rPr>
      </w:pPr>
    </w:p>
    <w:p w14:paraId="22D051A9" w14:textId="77777777" w:rsidR="00D629F1" w:rsidRDefault="00D629F1" w:rsidP="00C3362E">
      <w:pPr>
        <w:rPr>
          <w:ins w:id="4406" w:author="Kiên Lê Trung" w:date="2024-12-26T18:17:00Z" w16du:dateUtc="2024-12-26T11:17:00Z"/>
          <w:lang w:val="en-US"/>
        </w:rPr>
      </w:pPr>
    </w:p>
    <w:p w14:paraId="06FF5E72" w14:textId="3B73388D" w:rsidR="00D629F1" w:rsidDel="00B32C12" w:rsidRDefault="006B6DE4" w:rsidP="00C3362E">
      <w:pPr>
        <w:rPr>
          <w:ins w:id="4407" w:author="Việt Lương" w:date="2024-12-27T00:55:00Z" w16du:dateUtc="2024-12-26T17:55:00Z"/>
          <w:rFonts w:ascii="Times New Roman" w:hAnsi="Times New Roman"/>
          <w:b/>
          <w:sz w:val="28"/>
          <w:szCs w:val="40"/>
          <w:lang w:val="vi-VN"/>
        </w:rPr>
      </w:pPr>
      <w:ins w:id="4408" w:author="Việt Lương" w:date="2024-12-27T00:55:00Z" w16du:dateUtc="2024-12-26T17:55:00Z">
        <w:r>
          <w:rPr>
            <w:lang w:val="vi-VN"/>
          </w:rPr>
          <w:br w:type="page"/>
        </w:r>
      </w:ins>
    </w:p>
    <w:p w14:paraId="4E4D5E27" w14:textId="77777777" w:rsidR="00D629F1" w:rsidRPr="00B32C12" w:rsidRDefault="00D629F1" w:rsidP="00C3362E">
      <w:pPr>
        <w:rPr>
          <w:del w:id="4409" w:author="Kiên Lê Trung" w:date="2024-12-27T00:55:00Z" w16du:dateUtc="2024-12-26T17:55:00Z"/>
          <w:lang w:val="vi-VN"/>
          <w:rPrChange w:id="4410" w:author="Kiên Lê Trung" w:date="2024-12-27T00:55:00Z" w16du:dateUtc="2024-12-26T17:55:00Z">
            <w:rPr>
              <w:del w:id="4411" w:author="Kiên Lê Trung" w:date="2024-12-27T00:55:00Z" w16du:dateUtc="2024-12-26T17:55:00Z"/>
              <w:lang w:val="en-US"/>
            </w:rPr>
          </w:rPrChange>
        </w:rPr>
      </w:pPr>
    </w:p>
    <w:p w14:paraId="296393BC" w14:textId="77777777" w:rsidR="007569A2" w:rsidRPr="00D629F1" w:rsidRDefault="00CE686F" w:rsidP="00565FB5">
      <w:pPr>
        <w:pStyle w:val="Heading1"/>
        <w:jc w:val="both"/>
        <w:rPr>
          <w:sz w:val="44"/>
          <w:szCs w:val="44"/>
          <w:lang w:val="en-US"/>
          <w:rPrChange w:id="4412" w:author="Kiên Lê Trung" w:date="2024-12-26T18:19:00Z" w16du:dateUtc="2024-12-26T11:19:00Z">
            <w:rPr>
              <w:lang w:val="en-US"/>
            </w:rPr>
          </w:rPrChange>
        </w:rPr>
        <w:pPrChange w:id="4413" w:author="Việt Lương" w:date="2024-12-26T18:08:00Z" w16du:dateUtc="2024-12-26T11:08:00Z">
          <w:pPr>
            <w:pStyle w:val="Heading1"/>
          </w:pPr>
        </w:pPrChange>
      </w:pPr>
      <w:bookmarkStart w:id="4414" w:name="_Toc185954696"/>
      <w:bookmarkStart w:id="4415" w:name="_Toc185954704"/>
      <w:bookmarkStart w:id="4416" w:name="_Toc185955170"/>
      <w:bookmarkStart w:id="4417" w:name="_Toc186130322"/>
      <w:r w:rsidRPr="00D629F1">
        <w:rPr>
          <w:sz w:val="44"/>
          <w:szCs w:val="44"/>
          <w:rPrChange w:id="4418" w:author="Kiên Lê Trung" w:date="2024-12-26T18:19:00Z" w16du:dateUtc="2024-12-26T11:19:00Z">
            <w:rPr/>
          </w:rPrChange>
        </w:rPr>
        <w:t>KẾT LUẬN</w:t>
      </w:r>
      <w:bookmarkEnd w:id="4414"/>
      <w:bookmarkEnd w:id="4415"/>
      <w:bookmarkEnd w:id="4416"/>
      <w:bookmarkEnd w:id="4417"/>
      <w:r w:rsidRPr="00D629F1">
        <w:rPr>
          <w:sz w:val="44"/>
          <w:szCs w:val="44"/>
          <w:rPrChange w:id="4419" w:author="Kiên Lê Trung" w:date="2024-12-26T18:19:00Z" w16du:dateUtc="2024-12-26T11:19:00Z">
            <w:rPr/>
          </w:rPrChange>
        </w:rPr>
        <w:t xml:space="preserve"> </w:t>
      </w:r>
    </w:p>
    <w:p w14:paraId="153E4D35" w14:textId="030FCAF7" w:rsidR="00116A92" w:rsidRDefault="00116A92" w:rsidP="00565FB5">
      <w:pPr>
        <w:spacing w:after="120"/>
        <w:ind w:firstLine="426"/>
        <w:jc w:val="both"/>
        <w:rPr>
          <w:rFonts w:ascii="Times New Roman" w:eastAsia="Times New Roman" w:hAnsi="Times New Roman" w:cs="Times New Roman"/>
          <w:sz w:val="24"/>
          <w:szCs w:val="24"/>
          <w:lang w:val="en-US"/>
        </w:rPr>
        <w:pPrChange w:id="4420" w:author="Việt Lương" w:date="2024-12-26T18:08:00Z" w16du:dateUtc="2024-12-26T11:08:00Z">
          <w:pPr>
            <w:spacing w:after="240"/>
          </w:pPr>
        </w:pPrChange>
      </w:pPr>
      <w:r>
        <w:rPr>
          <w:rFonts w:ascii="Times New Roman" w:eastAsia="Times New Roman" w:hAnsi="Times New Roman" w:cs="Times New Roman"/>
          <w:sz w:val="24"/>
          <w:szCs w:val="24"/>
          <w:lang w:val="en-US"/>
        </w:rPr>
        <w:t xml:space="preserve">Sau quá trình từ Giới thiệu bài toán, công nghệ liên quan, Phân tích, thiết kế hệ thống, Cài đặt và thử nghiệm hệ thống, nhóm chúng em đã hoàn thành đề tài” </w:t>
      </w:r>
      <w:r w:rsidR="00857C8F">
        <w:rPr>
          <w:rFonts w:ascii="Times New Roman" w:eastAsia="Times New Roman" w:hAnsi="Times New Roman" w:cs="Times New Roman"/>
          <w:sz w:val="24"/>
          <w:szCs w:val="24"/>
          <w:lang w:val="en-US"/>
        </w:rPr>
        <w:t>Phân tích thiết kế hệ thống và xây dựng website bán đồ điện tử”</w:t>
      </w:r>
      <w:r w:rsidR="004B5902">
        <w:rPr>
          <w:rFonts w:ascii="Times New Roman" w:eastAsia="Times New Roman" w:hAnsi="Times New Roman" w:cs="Times New Roman"/>
          <w:sz w:val="24"/>
          <w:szCs w:val="24"/>
          <w:lang w:val="en-US"/>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p>
    <w:p w14:paraId="729D726A" w14:textId="1EBFAC6F" w:rsidR="004B5902" w:rsidRPr="007C6909" w:rsidRDefault="00EB283D" w:rsidP="00565FB5">
      <w:pPr>
        <w:pStyle w:val="ListParagraph"/>
        <w:numPr>
          <w:ilvl w:val="0"/>
          <w:numId w:val="216"/>
        </w:numPr>
        <w:spacing w:after="120"/>
        <w:ind w:left="426"/>
        <w:jc w:val="both"/>
        <w:rPr>
          <w:rFonts w:ascii="Times New Roman" w:eastAsia="Times New Roman" w:hAnsi="Times New Roman" w:cs="Times New Roman"/>
          <w:b/>
          <w:bCs/>
          <w:sz w:val="24"/>
          <w:szCs w:val="24"/>
          <w:lang w:val="en-US"/>
        </w:rPr>
        <w:pPrChange w:id="4421" w:author="Việt Lương" w:date="2024-12-26T18:08:00Z" w16du:dateUtc="2024-12-26T11:08:00Z">
          <w:pPr>
            <w:pStyle w:val="ListParagraph"/>
            <w:numPr>
              <w:numId w:val="216"/>
            </w:numPr>
            <w:ind w:left="426" w:hanging="360"/>
          </w:pPr>
        </w:pPrChange>
      </w:pPr>
      <w:r w:rsidRPr="007C6909">
        <w:rPr>
          <w:rFonts w:ascii="Times New Roman" w:eastAsia="Times New Roman" w:hAnsi="Times New Roman" w:cs="Times New Roman"/>
          <w:b/>
          <w:bCs/>
          <w:sz w:val="24"/>
          <w:szCs w:val="24"/>
          <w:lang w:val="en-US"/>
        </w:rPr>
        <w:t>Kết quả đạt được</w:t>
      </w:r>
    </w:p>
    <w:p w14:paraId="115DA5BD" w14:textId="4EE655FE" w:rsidR="008B57D4" w:rsidRDefault="00B54580" w:rsidP="00565FB5">
      <w:pPr>
        <w:pStyle w:val="ListParagraph"/>
        <w:numPr>
          <w:ilvl w:val="0"/>
          <w:numId w:val="207"/>
        </w:numPr>
        <w:spacing w:after="120"/>
        <w:ind w:left="426"/>
        <w:jc w:val="both"/>
        <w:rPr>
          <w:rFonts w:ascii="Times New Roman" w:hAnsi="Times New Roman" w:cs="Times New Roman"/>
          <w:sz w:val="24"/>
          <w:szCs w:val="24"/>
          <w:lang w:val="en-US"/>
        </w:rPr>
        <w:pPrChange w:id="4422"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 xml:space="preserve">Hệ thống: </w:t>
      </w:r>
    </w:p>
    <w:p w14:paraId="603E9C5F" w14:textId="1861B380" w:rsidR="006F6AE7" w:rsidRDefault="006F6AE7" w:rsidP="00565FB5">
      <w:pPr>
        <w:pStyle w:val="ListParagraph"/>
        <w:spacing w:after="120"/>
        <w:jc w:val="both"/>
        <w:rPr>
          <w:rFonts w:ascii="Times New Roman" w:hAnsi="Times New Roman" w:cs="Times New Roman"/>
          <w:sz w:val="24"/>
          <w:szCs w:val="24"/>
          <w:lang w:val="en-US"/>
        </w:rPr>
        <w:pPrChange w:id="4423"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Xây dựng hoàn thiện hệ thống website bán đồ điện tử đã đáp ứng mục tiêu ban đầu đề ra </w:t>
      </w:r>
      <w:r w:rsidR="009F3E32">
        <w:rPr>
          <w:rFonts w:ascii="Times New Roman" w:hAnsi="Times New Roman" w:cs="Times New Roman"/>
          <w:sz w:val="24"/>
          <w:szCs w:val="24"/>
          <w:lang w:val="en-US"/>
        </w:rPr>
        <w:t>với các chức năng thực hiện đúng quy trình nghiệp vụ. Dễ bảo trì và phát triển</w:t>
      </w:r>
    </w:p>
    <w:p w14:paraId="4A1E2ED5" w14:textId="2822D535" w:rsidR="009F3E32" w:rsidRDefault="009F3E32" w:rsidP="00565FB5">
      <w:pPr>
        <w:pStyle w:val="ListParagraph"/>
        <w:spacing w:after="120"/>
        <w:jc w:val="both"/>
        <w:rPr>
          <w:rFonts w:ascii="Times New Roman" w:hAnsi="Times New Roman" w:cs="Times New Roman"/>
          <w:sz w:val="24"/>
          <w:szCs w:val="24"/>
          <w:lang w:val="en-US"/>
        </w:rPr>
        <w:pPrChange w:id="4424"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Với </w:t>
      </w:r>
      <w:r w:rsidR="0061423E">
        <w:rPr>
          <w:rFonts w:ascii="Times New Roman" w:hAnsi="Times New Roman" w:cs="Times New Roman"/>
          <w:sz w:val="24"/>
          <w:szCs w:val="24"/>
          <w:lang w:val="en-US"/>
        </w:rPr>
        <w:t xml:space="preserve">người bán: Hệ thống đáp ứng nhu cầu bán hàng, dễ dàng trong việc quản lý đơn hàng, sản phẩm, </w:t>
      </w:r>
      <w:r w:rsidR="00E2697A">
        <w:rPr>
          <w:rFonts w:ascii="Times New Roman" w:hAnsi="Times New Roman" w:cs="Times New Roman"/>
          <w:sz w:val="24"/>
          <w:szCs w:val="24"/>
          <w:lang w:val="en-US"/>
        </w:rPr>
        <w:t>thuận tiện trong việc quản lý thanh toán và giao hàng</w:t>
      </w:r>
      <w:r w:rsidR="000E6F89">
        <w:rPr>
          <w:rFonts w:ascii="Times New Roman" w:hAnsi="Times New Roman" w:cs="Times New Roman"/>
          <w:sz w:val="24"/>
          <w:szCs w:val="24"/>
          <w:lang w:val="en-US"/>
        </w:rPr>
        <w:t>. Cùng với tính thống kê giúp chủ cửa hàng có thể đưa ra được những chiến lược mới trong tương lai</w:t>
      </w:r>
    </w:p>
    <w:p w14:paraId="7F1F421C" w14:textId="36AC4FC4" w:rsidR="00F13330" w:rsidRDefault="00F13330" w:rsidP="00565FB5">
      <w:pPr>
        <w:pStyle w:val="ListParagraph"/>
        <w:spacing w:after="120"/>
        <w:jc w:val="both"/>
        <w:rPr>
          <w:del w:id="4425" w:author="Kiên Lê Trung" w:date="2024-12-26T18:17:00Z" w16du:dateUtc="2024-12-26T11:17:00Z"/>
          <w:rFonts w:ascii="Times New Roman" w:hAnsi="Times New Roman" w:cs="Times New Roman"/>
          <w:sz w:val="24"/>
          <w:szCs w:val="24"/>
          <w:lang w:val="en-US"/>
        </w:rPr>
        <w:pPrChange w:id="4426" w:author="Việt Lương" w:date="2024-12-26T18:08:00Z" w16du:dateUtc="2024-12-26T11:08:00Z">
          <w:pPr>
            <w:pStyle w:val="ListParagraph"/>
            <w:ind w:left="426"/>
          </w:pPr>
        </w:pPrChange>
      </w:pPr>
      <w:r>
        <w:rPr>
          <w:rFonts w:ascii="Times New Roman" w:hAnsi="Times New Roman" w:cs="Times New Roman"/>
          <w:sz w:val="24"/>
          <w:szCs w:val="24"/>
          <w:lang w:val="en-US"/>
        </w:rPr>
        <w:t>+ Với khách hàng: Hệ thống đáp ứng được nhu cầu mua sắm, tìm kiếm sản phẩm theo mong muốn, có thể đặt hàng trực tuyến mà không cần có mặt tại cửa hàn</w:t>
      </w:r>
      <w:r w:rsidR="00237E4A">
        <w:rPr>
          <w:rFonts w:ascii="Times New Roman" w:hAnsi="Times New Roman" w:cs="Times New Roman"/>
          <w:sz w:val="24"/>
          <w:szCs w:val="24"/>
          <w:lang w:val="en-US"/>
        </w:rPr>
        <w:t>g</w:t>
      </w:r>
    </w:p>
    <w:p w14:paraId="78B5D3CB" w14:textId="77777777" w:rsidR="00B367F2" w:rsidRPr="00E83F73" w:rsidRDefault="00B367F2" w:rsidP="00E83F73">
      <w:pPr>
        <w:pStyle w:val="ListParagraph"/>
        <w:spacing w:after="120"/>
        <w:jc w:val="both"/>
        <w:rPr>
          <w:ins w:id="4427" w:author="{3DC289E7-DCF7-4AA5-87DB-CF44170FA290}" w:date="2024-12-26T18:06:00Z" w16du:dateUtc="2024-12-26T11:06:00Z"/>
          <w:lang w:val="en-US"/>
        </w:rPr>
        <w:pPrChange w:id="4428" w:author="Kiên Lê Trung" w:date="2024-12-26T18:19:00Z" w16du:dateUtc="2024-12-26T11:19:00Z">
          <w:pPr>
            <w:pStyle w:val="ListParagraph"/>
            <w:numPr>
              <w:numId w:val="207"/>
            </w:numPr>
            <w:ind w:left="426" w:hanging="360"/>
          </w:pPr>
        </w:pPrChange>
      </w:pPr>
    </w:p>
    <w:p w14:paraId="79D85F4D" w14:textId="718D5D7C" w:rsidR="00237E4A" w:rsidRDefault="00237E4A" w:rsidP="00565FB5">
      <w:pPr>
        <w:pStyle w:val="ListParagraph"/>
        <w:spacing w:after="120"/>
        <w:jc w:val="both"/>
        <w:rPr>
          <w:rFonts w:ascii="Times New Roman" w:hAnsi="Times New Roman" w:cs="Times New Roman"/>
          <w:sz w:val="24"/>
          <w:szCs w:val="24"/>
          <w:lang w:val="en-US"/>
        </w:rPr>
        <w:pPrChange w:id="4429"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A832F4">
        <w:rPr>
          <w:rFonts w:ascii="Times New Roman" w:hAnsi="Times New Roman" w:cs="Times New Roman"/>
          <w:sz w:val="24"/>
          <w:szCs w:val="24"/>
          <w:lang w:val="en-US"/>
        </w:rPr>
        <w:t>Với người quản trị</w:t>
      </w:r>
      <w:r w:rsidR="0093418F">
        <w:rPr>
          <w:rFonts w:ascii="Times New Roman" w:hAnsi="Times New Roman" w:cs="Times New Roman"/>
          <w:sz w:val="24"/>
          <w:szCs w:val="24"/>
          <w:lang w:val="en-US"/>
        </w:rPr>
        <w:t xml:space="preserve">: </w:t>
      </w:r>
      <w:r w:rsidR="00B341ED">
        <w:rPr>
          <w:rFonts w:ascii="Times New Roman" w:hAnsi="Times New Roman" w:cs="Times New Roman"/>
          <w:sz w:val="24"/>
          <w:szCs w:val="24"/>
          <w:lang w:val="en-US"/>
        </w:rPr>
        <w:t>Hệ thống đáp ứng khả năng quản trị</w:t>
      </w:r>
      <w:r w:rsidR="006B525D">
        <w:rPr>
          <w:rFonts w:ascii="Times New Roman" w:hAnsi="Times New Roman" w:cs="Times New Roman"/>
          <w:sz w:val="24"/>
          <w:szCs w:val="24"/>
          <w:lang w:val="en-US"/>
        </w:rPr>
        <w:t xml:space="preserve"> các danh sách </w:t>
      </w:r>
      <w:r w:rsidR="00775779">
        <w:rPr>
          <w:rFonts w:ascii="Times New Roman" w:hAnsi="Times New Roman" w:cs="Times New Roman"/>
          <w:sz w:val="24"/>
          <w:szCs w:val="24"/>
          <w:lang w:val="en-US"/>
        </w:rPr>
        <w:t xml:space="preserve">danh mục, nhãn hiệu, người dùng, đơn hàng </w:t>
      </w:r>
      <w:r w:rsidR="00956651">
        <w:rPr>
          <w:rFonts w:ascii="Times New Roman" w:hAnsi="Times New Roman" w:cs="Times New Roman"/>
          <w:sz w:val="24"/>
          <w:szCs w:val="24"/>
          <w:lang w:val="en-US"/>
        </w:rPr>
        <w:t>cũng như thống kê.</w:t>
      </w:r>
    </w:p>
    <w:p w14:paraId="6E734D20" w14:textId="1A7221C1" w:rsidR="00B54580" w:rsidRDefault="00B54580" w:rsidP="00565FB5">
      <w:pPr>
        <w:pStyle w:val="ListParagraph"/>
        <w:numPr>
          <w:ilvl w:val="0"/>
          <w:numId w:val="207"/>
        </w:numPr>
        <w:spacing w:after="120"/>
        <w:ind w:left="426"/>
        <w:jc w:val="both"/>
        <w:rPr>
          <w:rFonts w:ascii="Times New Roman" w:hAnsi="Times New Roman" w:cs="Times New Roman"/>
          <w:sz w:val="24"/>
          <w:szCs w:val="24"/>
          <w:lang w:val="en-US"/>
        </w:rPr>
        <w:pPrChange w:id="4430"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Bản thân nhóm chúng em</w:t>
      </w:r>
    </w:p>
    <w:p w14:paraId="562E11F4" w14:textId="4E6748DB" w:rsidR="00956651" w:rsidRDefault="00956651" w:rsidP="00565FB5">
      <w:pPr>
        <w:pStyle w:val="ListParagraph"/>
        <w:spacing w:after="120"/>
        <w:jc w:val="both"/>
        <w:rPr>
          <w:rFonts w:ascii="Times New Roman" w:hAnsi="Times New Roman" w:cs="Times New Roman"/>
          <w:sz w:val="24"/>
          <w:szCs w:val="24"/>
          <w:lang w:val="en-US"/>
        </w:rPr>
        <w:pPrChange w:id="4431"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C93F35">
        <w:rPr>
          <w:rFonts w:ascii="Times New Roman" w:hAnsi="Times New Roman" w:cs="Times New Roman"/>
          <w:sz w:val="24"/>
          <w:szCs w:val="24"/>
          <w:lang w:val="en-US"/>
        </w:rPr>
        <w:t xml:space="preserve">Hiểu được quy trình xây dựng một trang website thương mại điện tử </w:t>
      </w:r>
    </w:p>
    <w:p w14:paraId="48F811AF" w14:textId="7FCD48AB" w:rsidR="00C93F35" w:rsidRDefault="00C93F35" w:rsidP="00565FB5">
      <w:pPr>
        <w:pStyle w:val="ListParagraph"/>
        <w:spacing w:after="120"/>
        <w:jc w:val="both"/>
        <w:rPr>
          <w:rFonts w:ascii="Times New Roman" w:hAnsi="Times New Roman" w:cs="Times New Roman"/>
          <w:sz w:val="24"/>
          <w:szCs w:val="24"/>
          <w:lang w:val="en-US"/>
        </w:rPr>
        <w:pPrChange w:id="4432" w:author="Việt Lương" w:date="2024-12-26T18:08:00Z" w16du:dateUtc="2024-12-26T11:08:00Z">
          <w:pPr>
            <w:pStyle w:val="ListParagraph"/>
            <w:ind w:left="426"/>
          </w:pPr>
        </w:pPrChange>
      </w:pPr>
      <w:r>
        <w:rPr>
          <w:rFonts w:ascii="Times New Roman" w:hAnsi="Times New Roman" w:cs="Times New Roman"/>
          <w:sz w:val="24"/>
          <w:szCs w:val="24"/>
          <w:lang w:val="en-US"/>
        </w:rPr>
        <w:t>+ Nâng cao được kỹ năng phân tích và thiết kế hệ thống</w:t>
      </w:r>
    </w:p>
    <w:p w14:paraId="7CA3FCBF" w14:textId="2A738181" w:rsidR="00C93F35" w:rsidRDefault="00C93F35" w:rsidP="00565FB5">
      <w:pPr>
        <w:pStyle w:val="ListParagraph"/>
        <w:spacing w:after="120"/>
        <w:jc w:val="both"/>
        <w:rPr>
          <w:rFonts w:ascii="Times New Roman" w:hAnsi="Times New Roman" w:cs="Times New Roman"/>
          <w:sz w:val="24"/>
          <w:szCs w:val="24"/>
          <w:lang w:val="en-US"/>
        </w:rPr>
        <w:pPrChange w:id="4433" w:author="Việt Lương" w:date="2024-12-26T18:08:00Z" w16du:dateUtc="2024-12-26T11:08:00Z">
          <w:pPr>
            <w:pStyle w:val="ListParagraph"/>
            <w:ind w:left="426"/>
          </w:pPr>
        </w:pPrChange>
      </w:pPr>
      <w:r>
        <w:rPr>
          <w:rFonts w:ascii="Times New Roman" w:hAnsi="Times New Roman" w:cs="Times New Roman"/>
          <w:sz w:val="24"/>
          <w:szCs w:val="24"/>
          <w:lang w:val="en-US"/>
        </w:rPr>
        <w:t>+ Hiểu biết, nắm rõ và ứng dụng được các ngôn ngữ, framework, công cụ để phát triển phần mềm</w:t>
      </w:r>
    </w:p>
    <w:p w14:paraId="523935FF" w14:textId="7290E5B1" w:rsidR="00C93F35" w:rsidRDefault="00C93F35" w:rsidP="00565FB5">
      <w:pPr>
        <w:pStyle w:val="ListParagraph"/>
        <w:spacing w:after="120"/>
        <w:jc w:val="both"/>
        <w:rPr>
          <w:rFonts w:ascii="Times New Roman" w:hAnsi="Times New Roman" w:cs="Times New Roman"/>
          <w:sz w:val="24"/>
          <w:szCs w:val="24"/>
          <w:lang w:val="en-US"/>
        </w:rPr>
        <w:pPrChange w:id="4434"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Có được sự hiểu biết về ứng dụng và tích hợp một số chức năng của hệ thống </w:t>
      </w:r>
      <w:r w:rsidR="00927792">
        <w:rPr>
          <w:rFonts w:ascii="Times New Roman" w:hAnsi="Times New Roman" w:cs="Times New Roman"/>
          <w:sz w:val="24"/>
          <w:szCs w:val="24"/>
          <w:lang w:val="en-US"/>
        </w:rPr>
        <w:t>với c</w:t>
      </w:r>
      <w:r w:rsidR="00CF6E4A">
        <w:rPr>
          <w:rFonts w:ascii="Times New Roman" w:hAnsi="Times New Roman" w:cs="Times New Roman"/>
          <w:sz w:val="24"/>
          <w:szCs w:val="24"/>
          <w:lang w:val="en-US"/>
        </w:rPr>
        <w:t xml:space="preserve">ác bên thứ ba như </w:t>
      </w:r>
      <w:proofErr w:type="gramStart"/>
      <w:r w:rsidR="00CF6E4A">
        <w:rPr>
          <w:rFonts w:ascii="Times New Roman" w:hAnsi="Times New Roman" w:cs="Times New Roman"/>
          <w:sz w:val="24"/>
          <w:szCs w:val="24"/>
          <w:lang w:val="en-US"/>
        </w:rPr>
        <w:t>VNPay</w:t>
      </w:r>
      <w:r w:rsidR="004B1681">
        <w:rPr>
          <w:rFonts w:ascii="Times New Roman" w:hAnsi="Times New Roman" w:cs="Times New Roman"/>
          <w:sz w:val="24"/>
          <w:szCs w:val="24"/>
          <w:lang w:val="en-US"/>
        </w:rPr>
        <w:t>,…</w:t>
      </w:r>
      <w:proofErr w:type="gramEnd"/>
      <w:r w:rsidR="004B1681">
        <w:rPr>
          <w:rFonts w:ascii="Times New Roman" w:hAnsi="Times New Roman" w:cs="Times New Roman"/>
          <w:sz w:val="24"/>
          <w:szCs w:val="24"/>
          <w:lang w:val="en-US"/>
        </w:rPr>
        <w:t xml:space="preserve"> để có thể sử dụng các dịch vụ mà công ty lớn cung cấp một cách đa dạng hơn</w:t>
      </w:r>
    </w:p>
    <w:p w14:paraId="356A0B8C" w14:textId="10770424" w:rsidR="00CA2E2E" w:rsidRPr="006B6DE4" w:rsidRDefault="00CA2E2E" w:rsidP="00565FB5">
      <w:pPr>
        <w:pStyle w:val="ListParagraph"/>
        <w:numPr>
          <w:ilvl w:val="0"/>
          <w:numId w:val="216"/>
        </w:numPr>
        <w:spacing w:after="120"/>
        <w:ind w:left="426"/>
        <w:jc w:val="both"/>
        <w:rPr>
          <w:ins w:id="4435" w:author="Kiên Lê Trung" w:date="2024-12-27T00:39:00Z" w16du:dateUtc="2024-12-26T17:39:00Z"/>
          <w:rFonts w:ascii="Times New Roman" w:hAnsi="Times New Roman" w:cs="Times New Roman"/>
          <w:b/>
          <w:sz w:val="24"/>
          <w:szCs w:val="24"/>
          <w:lang w:val="en-US"/>
        </w:rPr>
      </w:pPr>
      <w:r w:rsidRPr="007C6909">
        <w:rPr>
          <w:rFonts w:ascii="Times New Roman" w:hAnsi="Times New Roman" w:cs="Times New Roman"/>
          <w:b/>
          <w:bCs/>
          <w:sz w:val="24"/>
          <w:szCs w:val="24"/>
          <w:lang w:val="en-US"/>
        </w:rPr>
        <w:t>Hạn</w:t>
      </w:r>
      <w:r w:rsidR="00116F94" w:rsidRPr="007C6909">
        <w:rPr>
          <w:rFonts w:ascii="Times New Roman" w:hAnsi="Times New Roman" w:cs="Times New Roman"/>
          <w:b/>
          <w:bCs/>
          <w:sz w:val="24"/>
          <w:szCs w:val="24"/>
          <w:lang w:val="en-US"/>
        </w:rPr>
        <w:t xml:space="preserve"> chế, khó khăn</w:t>
      </w:r>
    </w:p>
    <w:p w14:paraId="421E911D" w14:textId="086304FD" w:rsidR="0096379B" w:rsidRPr="00501639" w:rsidRDefault="00432B8F" w:rsidP="004F4955">
      <w:pPr>
        <w:spacing w:after="120"/>
        <w:ind w:left="709"/>
        <w:jc w:val="both"/>
        <w:rPr>
          <w:ins w:id="4436" w:author="Kiên Lê Trung" w:date="2024-12-27T00:43:00Z" w16du:dateUtc="2024-12-26T17:43:00Z"/>
          <w:rFonts w:ascii="Times New Roman" w:hAnsi="Times New Roman" w:cs="Times New Roman"/>
          <w:sz w:val="24"/>
          <w:szCs w:val="24"/>
          <w:lang w:val="vi-VN"/>
          <w:rPrChange w:id="4437" w:author="Kiên Lê Trung" w:date="2024-12-27T00:45:00Z" w16du:dateUtc="2024-12-26T17:45:00Z">
            <w:rPr>
              <w:ins w:id="4438" w:author="Kiên Lê Trung" w:date="2024-12-27T00:43:00Z" w16du:dateUtc="2024-12-26T17:43:00Z"/>
              <w:rFonts w:ascii="Times New Roman" w:hAnsi="Times New Roman" w:cs="Times New Roman"/>
              <w:b/>
              <w:bCs/>
              <w:sz w:val="24"/>
              <w:szCs w:val="24"/>
              <w:lang w:val="vi-VN"/>
            </w:rPr>
          </w:rPrChange>
        </w:rPr>
      </w:pPr>
      <w:ins w:id="4439" w:author="Kiên Lê Trung" w:date="2024-12-27T00:41:00Z" w16du:dateUtc="2024-12-26T17:41:00Z">
        <w:r w:rsidRPr="00501639">
          <w:rPr>
            <w:rFonts w:ascii="Times New Roman" w:hAnsi="Times New Roman" w:cs="Times New Roman"/>
            <w:sz w:val="24"/>
            <w:szCs w:val="24"/>
            <w:lang w:val="vi-VN"/>
            <w:rPrChange w:id="4440" w:author="Kiên Lê Trung" w:date="2024-12-27T00:45:00Z" w16du:dateUtc="2024-12-26T17:45:00Z">
              <w:rPr>
                <w:rFonts w:ascii="Times New Roman" w:hAnsi="Times New Roman" w:cs="Times New Roman"/>
                <w:b/>
                <w:bCs/>
                <w:sz w:val="24"/>
                <w:szCs w:val="24"/>
                <w:lang w:val="vi-VN"/>
              </w:rPr>
            </w:rPrChange>
          </w:rPr>
          <w:t xml:space="preserve"> + </w:t>
        </w:r>
      </w:ins>
      <w:ins w:id="4441" w:author="Kiên Lê Trung" w:date="2024-12-27T00:42:00Z" w16du:dateUtc="2024-12-26T17:42:00Z">
        <w:r w:rsidR="004F4955" w:rsidRPr="00501639">
          <w:rPr>
            <w:rFonts w:ascii="Times New Roman" w:hAnsi="Times New Roman" w:cs="Times New Roman"/>
            <w:sz w:val="24"/>
            <w:szCs w:val="24"/>
            <w:lang w:val="vi-VN"/>
            <w:rPrChange w:id="4442" w:author="Kiên Lê Trung" w:date="2024-12-27T00:45:00Z" w16du:dateUtc="2024-12-26T17:45:00Z">
              <w:rPr>
                <w:rFonts w:ascii="Times New Roman" w:hAnsi="Times New Roman" w:cs="Times New Roman"/>
                <w:b/>
                <w:bCs/>
                <w:sz w:val="24"/>
                <w:szCs w:val="24"/>
                <w:lang w:val="vi-VN"/>
              </w:rPr>
            </w:rPrChange>
          </w:rPr>
          <w:t xml:space="preserve">Website chỉ mới được cài đặt và triển khai trên môi trường </w:t>
        </w:r>
      </w:ins>
      <w:ins w:id="4443" w:author="Kiên Lê Trung" w:date="2024-12-27T00:43:00Z" w16du:dateUtc="2024-12-26T17:43:00Z">
        <w:r w:rsidR="00A450ED" w:rsidRPr="00501639">
          <w:rPr>
            <w:rFonts w:ascii="Times New Roman" w:hAnsi="Times New Roman" w:cs="Times New Roman"/>
            <w:sz w:val="24"/>
            <w:szCs w:val="24"/>
            <w:lang w:val="vi-VN"/>
            <w:rPrChange w:id="4444" w:author="Kiên Lê Trung" w:date="2024-12-27T00:45:00Z" w16du:dateUtc="2024-12-26T17:45:00Z">
              <w:rPr>
                <w:rFonts w:ascii="Times New Roman" w:hAnsi="Times New Roman" w:cs="Times New Roman"/>
                <w:b/>
                <w:bCs/>
                <w:sz w:val="24"/>
                <w:szCs w:val="24"/>
                <w:lang w:val="vi-VN"/>
              </w:rPr>
            </w:rPrChange>
          </w:rPr>
          <w:t>localhost</w:t>
        </w:r>
      </w:ins>
    </w:p>
    <w:p w14:paraId="2D00034F" w14:textId="3F8D3E0D" w:rsidR="00A450ED" w:rsidRPr="00501639" w:rsidRDefault="00A450ED" w:rsidP="004F4955">
      <w:pPr>
        <w:spacing w:after="120"/>
        <w:ind w:left="709"/>
        <w:jc w:val="both"/>
        <w:rPr>
          <w:rFonts w:ascii="Times New Roman" w:hAnsi="Times New Roman" w:cs="Times New Roman"/>
          <w:sz w:val="24"/>
          <w:szCs w:val="24"/>
          <w:lang w:val="vi-VN"/>
          <w:rPrChange w:id="4445" w:author="Kiên Lê Trung" w:date="2024-12-27T00:45:00Z" w16du:dateUtc="2024-12-26T17:45:00Z">
            <w:rPr>
              <w:rFonts w:ascii="Times New Roman" w:hAnsi="Times New Roman" w:cs="Times New Roman"/>
              <w:b/>
              <w:bCs/>
              <w:sz w:val="24"/>
              <w:szCs w:val="24"/>
              <w:lang w:val="en-US"/>
            </w:rPr>
          </w:rPrChange>
        </w:rPr>
        <w:pPrChange w:id="4446" w:author="Kiên Lê Trung" w:date="2024-12-27T00:41:00Z" w16du:dateUtc="2024-12-26T17:41:00Z">
          <w:pPr>
            <w:pStyle w:val="ListParagraph"/>
            <w:numPr>
              <w:numId w:val="216"/>
            </w:numPr>
            <w:ind w:left="426" w:hanging="360"/>
          </w:pPr>
        </w:pPrChange>
      </w:pPr>
      <w:ins w:id="4447" w:author="Kiên Lê Trung" w:date="2024-12-27T00:43:00Z" w16du:dateUtc="2024-12-26T17:43:00Z">
        <w:r w:rsidRPr="00501639">
          <w:rPr>
            <w:rFonts w:ascii="Times New Roman" w:hAnsi="Times New Roman" w:cs="Times New Roman"/>
            <w:sz w:val="24"/>
            <w:szCs w:val="24"/>
            <w:lang w:val="vi-VN"/>
            <w:rPrChange w:id="4448" w:author="Kiên Lê Trung" w:date="2024-12-27T00:45:00Z" w16du:dateUtc="2024-12-26T17:45:00Z">
              <w:rPr>
                <w:rFonts w:ascii="Times New Roman" w:hAnsi="Times New Roman" w:cs="Times New Roman"/>
                <w:b/>
                <w:bCs/>
                <w:sz w:val="24"/>
                <w:szCs w:val="24"/>
                <w:lang w:val="vi-VN"/>
              </w:rPr>
            </w:rPrChange>
          </w:rPr>
          <w:t xml:space="preserve"> + </w:t>
        </w:r>
        <w:r w:rsidR="00CF4E21" w:rsidRPr="00501639">
          <w:rPr>
            <w:rFonts w:ascii="Times New Roman" w:hAnsi="Times New Roman" w:cs="Times New Roman"/>
            <w:sz w:val="24"/>
            <w:szCs w:val="24"/>
            <w:lang w:val="vi-VN"/>
            <w:rPrChange w:id="4449" w:author="Kiên Lê Trung" w:date="2024-12-27T00:45:00Z" w16du:dateUtc="2024-12-26T17:45:00Z">
              <w:rPr>
                <w:rFonts w:ascii="Times New Roman" w:hAnsi="Times New Roman" w:cs="Times New Roman"/>
                <w:b/>
                <w:bCs/>
                <w:sz w:val="24"/>
                <w:szCs w:val="24"/>
                <w:lang w:val="vi-VN"/>
              </w:rPr>
            </w:rPrChange>
          </w:rPr>
          <w:t>Giao diện còn đơn sơ, thiết kế chưa được đẹp mắt</w:t>
        </w:r>
      </w:ins>
    </w:p>
    <w:p w14:paraId="00370B4D" w14:textId="77777777" w:rsidR="00CF4E21" w:rsidRPr="006B6DE4" w:rsidRDefault="00116F94" w:rsidP="00CF4E21">
      <w:pPr>
        <w:pStyle w:val="ListParagraph"/>
        <w:numPr>
          <w:ilvl w:val="0"/>
          <w:numId w:val="216"/>
        </w:numPr>
        <w:spacing w:after="120"/>
        <w:ind w:left="426"/>
        <w:jc w:val="both"/>
        <w:rPr>
          <w:ins w:id="4450" w:author="Kiên Lê Trung" w:date="2024-12-27T00:44:00Z" w16du:dateUtc="2024-12-26T17:44:00Z"/>
          <w:rFonts w:cs="Times New Roman"/>
          <w:sz w:val="24"/>
          <w:szCs w:val="24"/>
          <w:lang w:val="en-US"/>
        </w:rPr>
      </w:pPr>
      <w:r>
        <w:rPr>
          <w:rFonts w:ascii="Times New Roman" w:hAnsi="Times New Roman" w:cs="Times New Roman"/>
          <w:b/>
          <w:bCs/>
          <w:sz w:val="24"/>
          <w:szCs w:val="24"/>
          <w:lang w:val="en-US"/>
        </w:rPr>
        <w:t>Hướng phát triển</w:t>
      </w:r>
    </w:p>
    <w:p w14:paraId="0D74E619" w14:textId="6FB865EC" w:rsidR="00E83F73" w:rsidRPr="00501639" w:rsidRDefault="00CF4E21" w:rsidP="00CF4E21">
      <w:pPr>
        <w:pStyle w:val="ListParagraph"/>
        <w:spacing w:after="120"/>
        <w:ind w:left="426"/>
        <w:jc w:val="both"/>
        <w:rPr>
          <w:ins w:id="4451" w:author="Kiên Lê Trung" w:date="2024-12-27T00:44:00Z" w16du:dateUtc="2024-12-26T17:44:00Z"/>
          <w:rFonts w:ascii="Times New Roman" w:hAnsi="Times New Roman" w:cs="Times New Roman"/>
          <w:sz w:val="24"/>
          <w:szCs w:val="24"/>
          <w:lang w:val="vi-VN"/>
          <w:rPrChange w:id="4452" w:author="Kiên Lê Trung" w:date="2024-12-27T00:45:00Z" w16du:dateUtc="2024-12-26T17:45:00Z">
            <w:rPr>
              <w:ins w:id="4453" w:author="Kiên Lê Trung" w:date="2024-12-27T00:44:00Z" w16du:dateUtc="2024-12-26T17:44:00Z"/>
              <w:rFonts w:ascii="Times New Roman" w:hAnsi="Times New Roman" w:cs="Times New Roman"/>
              <w:b/>
              <w:bCs/>
              <w:sz w:val="24"/>
              <w:szCs w:val="24"/>
              <w:lang w:val="vi-VN"/>
            </w:rPr>
          </w:rPrChange>
        </w:rPr>
      </w:pPr>
      <w:ins w:id="4454" w:author="Kiên Lê Trung" w:date="2024-12-27T00:44:00Z" w16du:dateUtc="2024-12-26T17:44:00Z">
        <w:r w:rsidRPr="00501639">
          <w:rPr>
            <w:rFonts w:ascii="Times New Roman" w:hAnsi="Times New Roman" w:cs="Times New Roman"/>
            <w:sz w:val="24"/>
            <w:szCs w:val="24"/>
            <w:lang w:val="vi-VN"/>
            <w:rPrChange w:id="4455" w:author="Kiên Lê Trung" w:date="2024-12-27T00:45:00Z" w16du:dateUtc="2024-12-26T17:45:00Z">
              <w:rPr>
                <w:rFonts w:ascii="Times New Roman" w:hAnsi="Times New Roman" w:cs="Times New Roman"/>
                <w:b/>
                <w:bCs/>
                <w:sz w:val="24"/>
                <w:szCs w:val="24"/>
                <w:lang w:val="vi-VN"/>
              </w:rPr>
            </w:rPrChange>
          </w:rPr>
          <w:t xml:space="preserve">      </w:t>
        </w:r>
        <w:r w:rsidRPr="00501639">
          <w:rPr>
            <w:rFonts w:ascii="Times New Roman" w:hAnsi="Times New Roman" w:cs="Times New Roman"/>
            <w:sz w:val="24"/>
            <w:szCs w:val="24"/>
            <w:lang w:val="vi-VN"/>
            <w:rPrChange w:id="4456" w:author="Kiên Lê Trung" w:date="2024-12-27T00:45:00Z" w16du:dateUtc="2024-12-26T17:45:00Z">
              <w:rPr>
                <w:lang w:val="vi-VN"/>
              </w:rPr>
            </w:rPrChange>
          </w:rPr>
          <w:t>+</w:t>
        </w:r>
        <w:r w:rsidRPr="00501639">
          <w:rPr>
            <w:rFonts w:ascii="Times New Roman" w:hAnsi="Times New Roman" w:cs="Times New Roman"/>
            <w:sz w:val="24"/>
            <w:szCs w:val="24"/>
            <w:lang w:val="vi-VN"/>
            <w:rPrChange w:id="4457" w:author="Kiên Lê Trung" w:date="2024-12-27T00:45:00Z" w16du:dateUtc="2024-12-26T17:45:00Z">
              <w:rPr>
                <w:rFonts w:ascii="Times New Roman" w:hAnsi="Times New Roman" w:cs="Times New Roman"/>
                <w:b/>
                <w:bCs/>
                <w:sz w:val="24"/>
                <w:szCs w:val="24"/>
                <w:lang w:val="vi-VN"/>
              </w:rPr>
            </w:rPrChange>
          </w:rPr>
          <w:t xml:space="preserve"> Đưa website chạy trên máy chủ thay vì chạy trên môi trường localhost</w:t>
        </w:r>
      </w:ins>
    </w:p>
    <w:p w14:paraId="5CBB3806" w14:textId="57CE2F54" w:rsidR="00CF4E21" w:rsidRPr="00501639" w:rsidRDefault="00CF4E21" w:rsidP="00CF4E21">
      <w:pPr>
        <w:pStyle w:val="ListParagraph"/>
        <w:spacing w:after="120"/>
        <w:ind w:left="426"/>
        <w:jc w:val="both"/>
        <w:rPr>
          <w:ins w:id="4458" w:author="Kiên Lê Trung" w:date="2024-12-27T00:45:00Z" w16du:dateUtc="2024-12-26T17:45:00Z"/>
          <w:rFonts w:ascii="Times New Roman" w:hAnsi="Times New Roman" w:cs="Times New Roman"/>
          <w:sz w:val="24"/>
          <w:szCs w:val="24"/>
          <w:lang w:val="vi-VN"/>
          <w:rPrChange w:id="4459" w:author="Kiên Lê Trung" w:date="2024-12-27T00:45:00Z" w16du:dateUtc="2024-12-26T17:45:00Z">
            <w:rPr>
              <w:ins w:id="4460" w:author="Kiên Lê Trung" w:date="2024-12-27T00:45:00Z" w16du:dateUtc="2024-12-26T17:45:00Z"/>
              <w:rFonts w:ascii="Times New Roman" w:hAnsi="Times New Roman" w:cs="Times New Roman"/>
              <w:b/>
              <w:bCs/>
              <w:sz w:val="24"/>
              <w:szCs w:val="24"/>
              <w:lang w:val="vi-VN"/>
            </w:rPr>
          </w:rPrChange>
        </w:rPr>
      </w:pPr>
      <w:ins w:id="4461" w:author="Kiên Lê Trung" w:date="2024-12-27T00:44:00Z" w16du:dateUtc="2024-12-26T17:44:00Z">
        <w:r w:rsidRPr="00501639">
          <w:rPr>
            <w:rFonts w:ascii="Times New Roman" w:hAnsi="Times New Roman" w:cs="Times New Roman"/>
            <w:sz w:val="24"/>
            <w:szCs w:val="24"/>
            <w:lang w:val="vi-VN"/>
            <w:rPrChange w:id="4462" w:author="Kiên Lê Trung" w:date="2024-12-27T00:45:00Z" w16du:dateUtc="2024-12-26T17:45:00Z">
              <w:rPr>
                <w:rFonts w:ascii="Times New Roman" w:hAnsi="Times New Roman" w:cs="Times New Roman"/>
                <w:b/>
                <w:bCs/>
                <w:sz w:val="24"/>
                <w:szCs w:val="24"/>
                <w:lang w:val="vi-VN"/>
              </w:rPr>
            </w:rPrChange>
          </w:rPr>
          <w:t xml:space="preserve">      + </w:t>
        </w:r>
        <w:r w:rsidR="00501639" w:rsidRPr="00501639">
          <w:rPr>
            <w:rFonts w:ascii="Times New Roman" w:hAnsi="Times New Roman" w:cs="Times New Roman"/>
            <w:sz w:val="24"/>
            <w:szCs w:val="24"/>
            <w:lang w:val="vi-VN"/>
            <w:rPrChange w:id="4463" w:author="Kiên Lê Trung" w:date="2024-12-27T00:45:00Z" w16du:dateUtc="2024-12-26T17:45:00Z">
              <w:rPr>
                <w:rFonts w:ascii="Times New Roman" w:hAnsi="Times New Roman" w:cs="Times New Roman"/>
                <w:b/>
                <w:bCs/>
                <w:sz w:val="24"/>
                <w:szCs w:val="24"/>
                <w:lang w:val="vi-VN"/>
              </w:rPr>
            </w:rPrChange>
          </w:rPr>
          <w:t xml:space="preserve">Bổ sung các chức năng, cải thiện hiệu năng xử lý khi </w:t>
        </w:r>
      </w:ins>
      <w:ins w:id="4464" w:author="Kiên Lê Trung" w:date="2024-12-27T00:45:00Z" w16du:dateUtc="2024-12-26T17:45:00Z">
        <w:r w:rsidR="00501639" w:rsidRPr="00501639">
          <w:rPr>
            <w:rFonts w:ascii="Times New Roman" w:hAnsi="Times New Roman" w:cs="Times New Roman"/>
            <w:sz w:val="24"/>
            <w:szCs w:val="24"/>
            <w:lang w:val="vi-VN"/>
            <w:rPrChange w:id="4465" w:author="Kiên Lê Trung" w:date="2024-12-27T00:45:00Z" w16du:dateUtc="2024-12-26T17:45:00Z">
              <w:rPr>
                <w:rFonts w:ascii="Times New Roman" w:hAnsi="Times New Roman" w:cs="Times New Roman"/>
                <w:b/>
                <w:bCs/>
                <w:sz w:val="24"/>
                <w:szCs w:val="24"/>
                <w:lang w:val="vi-VN"/>
              </w:rPr>
            </w:rPrChange>
          </w:rPr>
          <w:t xml:space="preserve">lượng dữ liệu có thể </w:t>
        </w:r>
        <w:r w:rsidR="00501639">
          <w:rPr>
            <w:rFonts w:ascii="Times New Roman" w:hAnsi="Times New Roman" w:cs="Times New Roman"/>
            <w:sz w:val="24"/>
            <w:szCs w:val="24"/>
            <w:lang w:val="vi-VN"/>
          </w:rPr>
          <w:t>lớn</w:t>
        </w:r>
        <w:r w:rsidR="00501639" w:rsidRPr="00501639">
          <w:rPr>
            <w:rFonts w:ascii="Times New Roman" w:hAnsi="Times New Roman" w:cs="Times New Roman"/>
            <w:sz w:val="24"/>
            <w:szCs w:val="24"/>
            <w:lang w:val="vi-VN"/>
            <w:rPrChange w:id="4466" w:author="Kiên Lê Trung" w:date="2024-12-27T00:45:00Z" w16du:dateUtc="2024-12-26T17:45:00Z">
              <w:rPr>
                <w:rFonts w:ascii="Times New Roman" w:hAnsi="Times New Roman" w:cs="Times New Roman"/>
                <w:b/>
                <w:bCs/>
                <w:sz w:val="24"/>
                <w:szCs w:val="24"/>
                <w:lang w:val="vi-VN"/>
              </w:rPr>
            </w:rPrChange>
          </w:rPr>
          <w:t xml:space="preserve"> lên</w:t>
        </w:r>
      </w:ins>
    </w:p>
    <w:p w14:paraId="47BB243E" w14:textId="4CA55F76" w:rsidR="00501639" w:rsidRPr="00C6043D" w:rsidRDefault="00501639" w:rsidP="00CF4E21">
      <w:pPr>
        <w:pStyle w:val="ListParagraph"/>
        <w:spacing w:after="120"/>
        <w:ind w:left="426"/>
        <w:jc w:val="both"/>
        <w:rPr>
          <w:ins w:id="4467" w:author="Kiên Lê Trung" w:date="2024-12-26T18:18:00Z" w16du:dateUtc="2024-12-26T11:18:00Z"/>
          <w:rFonts w:ascii="Times New Roman" w:hAnsi="Times New Roman" w:cs="Times New Roman"/>
          <w:sz w:val="24"/>
          <w:szCs w:val="24"/>
          <w:lang w:val="vi-VN"/>
          <w:rPrChange w:id="4468" w:author="Kiên Lê Trung" w:date="2024-12-27T00:46:00Z" w16du:dateUtc="2024-12-26T17:46:00Z">
            <w:rPr>
              <w:ins w:id="4469" w:author="Kiên Lê Trung" w:date="2024-12-26T18:18:00Z" w16du:dateUtc="2024-12-26T11:18:00Z"/>
              <w:rFonts w:ascii="Times New Roman" w:hAnsi="Times New Roman" w:cs="Times New Roman"/>
              <w:b/>
              <w:bCs/>
              <w:sz w:val="24"/>
              <w:szCs w:val="24"/>
              <w:lang w:val="en-US"/>
            </w:rPr>
          </w:rPrChange>
        </w:rPr>
      </w:pPr>
      <w:ins w:id="4470" w:author="Kiên Lê Trung" w:date="2024-12-27T00:45:00Z" w16du:dateUtc="2024-12-26T17:45:00Z">
        <w:r w:rsidRPr="00C6043D">
          <w:rPr>
            <w:rFonts w:ascii="Times New Roman" w:hAnsi="Times New Roman" w:cs="Times New Roman"/>
            <w:sz w:val="24"/>
            <w:szCs w:val="24"/>
            <w:lang w:val="vi-VN"/>
            <w:rPrChange w:id="4471" w:author="Kiên Lê Trung" w:date="2024-12-27T00:46:00Z" w16du:dateUtc="2024-12-26T17:46:00Z">
              <w:rPr>
                <w:rFonts w:cs="Times New Roman"/>
                <w:sz w:val="24"/>
                <w:szCs w:val="24"/>
                <w:lang w:val="vi-VN"/>
              </w:rPr>
            </w:rPrChange>
          </w:rPr>
          <w:t xml:space="preserve">    </w:t>
        </w:r>
      </w:ins>
      <w:ins w:id="4472" w:author="Kiên Lê Trung" w:date="2024-12-27T00:48:00Z" w16du:dateUtc="2024-12-26T17:48:00Z">
        <w:r w:rsidR="007F19A1">
          <w:rPr>
            <w:rFonts w:ascii="Times New Roman" w:hAnsi="Times New Roman" w:cs="Times New Roman"/>
            <w:sz w:val="24"/>
            <w:szCs w:val="24"/>
            <w:lang w:val="vi-VN"/>
          </w:rPr>
          <w:t xml:space="preserve"> </w:t>
        </w:r>
      </w:ins>
      <w:ins w:id="4473" w:author="Kiên Lê Trung" w:date="2024-12-27T00:45:00Z" w16du:dateUtc="2024-12-26T17:45:00Z">
        <w:r w:rsidRPr="00C6043D">
          <w:rPr>
            <w:rFonts w:ascii="Times New Roman" w:hAnsi="Times New Roman" w:cs="Times New Roman"/>
            <w:sz w:val="24"/>
            <w:szCs w:val="24"/>
            <w:lang w:val="vi-VN"/>
            <w:rPrChange w:id="4474" w:author="Kiên Lê Trung" w:date="2024-12-27T00:46:00Z" w16du:dateUtc="2024-12-26T17:46:00Z">
              <w:rPr>
                <w:rFonts w:cs="Times New Roman"/>
                <w:sz w:val="24"/>
                <w:szCs w:val="24"/>
                <w:lang w:val="vi-VN"/>
              </w:rPr>
            </w:rPrChange>
          </w:rPr>
          <w:t xml:space="preserve"> + </w:t>
        </w:r>
        <w:r w:rsidR="00C6043D" w:rsidRPr="00C6043D">
          <w:rPr>
            <w:rFonts w:ascii="Times New Roman" w:hAnsi="Times New Roman" w:cs="Times New Roman"/>
            <w:sz w:val="24"/>
            <w:szCs w:val="24"/>
            <w:lang w:val="vi-VN"/>
            <w:rPrChange w:id="4475" w:author="Kiên Lê Trung" w:date="2024-12-27T00:46:00Z" w16du:dateUtc="2024-12-26T17:46:00Z">
              <w:rPr>
                <w:rFonts w:cs="Times New Roman"/>
                <w:sz w:val="24"/>
                <w:szCs w:val="24"/>
                <w:lang w:val="vi-VN"/>
              </w:rPr>
            </w:rPrChange>
          </w:rPr>
          <w:t xml:space="preserve">Tiếp </w:t>
        </w:r>
      </w:ins>
      <w:ins w:id="4476" w:author="Kiên Lê Trung" w:date="2024-12-27T00:46:00Z" w16du:dateUtc="2024-12-26T17:46:00Z">
        <w:r w:rsidR="00C6043D" w:rsidRPr="00C6043D">
          <w:rPr>
            <w:rFonts w:ascii="Times New Roman" w:hAnsi="Times New Roman" w:cs="Times New Roman"/>
            <w:sz w:val="24"/>
            <w:szCs w:val="24"/>
            <w:lang w:val="vi-VN"/>
            <w:rPrChange w:id="4477" w:author="Kiên Lê Trung" w:date="2024-12-27T00:46:00Z" w16du:dateUtc="2024-12-26T17:46:00Z">
              <w:rPr>
                <w:rFonts w:cs="Times New Roman"/>
                <w:sz w:val="24"/>
                <w:szCs w:val="24"/>
                <w:lang w:val="vi-VN"/>
              </w:rPr>
            </w:rPrChange>
          </w:rPr>
          <w:t>tục thiết kế giao diện hài hòa đẹp mắt hơn</w:t>
        </w:r>
      </w:ins>
    </w:p>
    <w:p w14:paraId="5C24F108" w14:textId="77777777" w:rsidR="00E83F73" w:rsidRDefault="00E83F73" w:rsidP="006B6DE4">
      <w:pPr>
        <w:pStyle w:val="ListParagraph"/>
        <w:spacing w:after="120"/>
        <w:ind w:left="426"/>
        <w:jc w:val="both"/>
        <w:rPr>
          <w:ins w:id="4478" w:author="Kiên Lê Trung" w:date="2024-12-26T18:18:00Z" w16du:dateUtc="2024-12-26T11:18:00Z"/>
          <w:rFonts w:ascii="Times New Roman" w:hAnsi="Times New Roman" w:cs="Times New Roman"/>
          <w:b/>
          <w:bCs/>
          <w:sz w:val="24"/>
          <w:szCs w:val="24"/>
          <w:lang w:val="en-US"/>
        </w:rPr>
      </w:pPr>
    </w:p>
    <w:p w14:paraId="4F4A22E3" w14:textId="77777777" w:rsidR="00E83F73" w:rsidRDefault="00E83F73" w:rsidP="006B6DE4">
      <w:pPr>
        <w:pStyle w:val="ListParagraph"/>
        <w:spacing w:after="120"/>
        <w:ind w:left="426"/>
        <w:jc w:val="both"/>
        <w:rPr>
          <w:ins w:id="4479" w:author="Kiên Lê Trung" w:date="2024-12-26T18:18:00Z" w16du:dateUtc="2024-12-26T11:18:00Z"/>
          <w:rFonts w:ascii="Times New Roman" w:hAnsi="Times New Roman" w:cs="Times New Roman"/>
          <w:b/>
          <w:bCs/>
          <w:sz w:val="24"/>
          <w:szCs w:val="24"/>
          <w:lang w:val="en-US"/>
        </w:rPr>
      </w:pPr>
    </w:p>
    <w:p w14:paraId="3CFEAA03" w14:textId="77777777" w:rsidR="00E83F73" w:rsidRPr="000A58F5" w:rsidRDefault="00E83F73" w:rsidP="000A58F5">
      <w:pPr>
        <w:spacing w:after="120"/>
        <w:jc w:val="both"/>
        <w:rPr>
          <w:rFonts w:cs="Times New Roman"/>
          <w:sz w:val="24"/>
          <w:szCs w:val="24"/>
          <w:lang w:val="vi-VN"/>
          <w:rPrChange w:id="4480" w:author="Kiên Lê Trung" w:date="2024-12-27T01:02:00Z" w16du:dateUtc="2024-12-26T18:02:00Z">
            <w:rPr>
              <w:rFonts w:cs="Times New Roman"/>
              <w:sz w:val="24"/>
              <w:szCs w:val="24"/>
              <w:lang w:val="en-US"/>
            </w:rPr>
          </w:rPrChange>
        </w:rPr>
        <w:pPrChange w:id="4481" w:author="Kiên Lê Trung" w:date="2024-12-27T01:02:00Z" w16du:dateUtc="2024-12-26T18:02:00Z">
          <w:pPr>
            <w:pStyle w:val="ListParagraph"/>
            <w:numPr>
              <w:numId w:val="216"/>
            </w:numPr>
            <w:ind w:left="426" w:hanging="360"/>
          </w:pPr>
        </w:pPrChange>
      </w:pPr>
    </w:p>
    <w:p w14:paraId="6F0AAE85" w14:textId="77777777" w:rsidR="007569A2" w:rsidRDefault="00CE686F" w:rsidP="005E1231">
      <w:pPr>
        <w:pStyle w:val="Heading1"/>
        <w:jc w:val="both"/>
        <w:pPrChange w:id="4482" w:author="Việt Lương" w:date="2024-12-26T18:04:00Z" w16du:dateUtc="2024-12-26T11:04:00Z">
          <w:pPr>
            <w:pStyle w:val="Heading1"/>
          </w:pPr>
        </w:pPrChange>
      </w:pPr>
      <w:bookmarkStart w:id="4483" w:name="_Toc185954697"/>
      <w:bookmarkStart w:id="4484" w:name="_Toc185954705"/>
      <w:bookmarkStart w:id="4485" w:name="_Toc185955171"/>
      <w:bookmarkStart w:id="4486" w:name="_Toc186130323"/>
      <w:r>
        <w:t>DANH MỤC TÀI LIỆU THAM KHẢO</w:t>
      </w:r>
      <w:bookmarkEnd w:id="4483"/>
      <w:bookmarkEnd w:id="4484"/>
      <w:bookmarkEnd w:id="4485"/>
      <w:bookmarkEnd w:id="4486"/>
      <w:r>
        <w:t xml:space="preserve"> </w:t>
      </w:r>
    </w:p>
    <w:p w14:paraId="6622D774" w14:textId="77777777" w:rsidR="00F01381" w:rsidRPr="007C6909" w:rsidRDefault="00F01381" w:rsidP="005E1231">
      <w:pPr>
        <w:jc w:val="both"/>
        <w:rPr>
          <w:rFonts w:ascii="Times New Roman" w:hAnsi="Times New Roman" w:cs="Times New Roman"/>
          <w:sz w:val="24"/>
          <w:szCs w:val="24"/>
        </w:rPr>
        <w:pPrChange w:id="4487" w:author="Việt Lương" w:date="2024-12-26T18:04:00Z" w16du:dateUtc="2024-12-26T11:04:00Z">
          <w:pPr/>
        </w:pPrChange>
      </w:pPr>
      <w:bookmarkStart w:id="4488" w:name="_xlst6qevj1hv" w:colFirst="0" w:colLast="0"/>
      <w:bookmarkEnd w:id="4488"/>
      <w:r w:rsidRPr="007C6909">
        <w:rPr>
          <w:rFonts w:ascii="Times New Roman" w:hAnsi="Times New Roman" w:cs="Times New Roman"/>
          <w:sz w:val="24"/>
          <w:szCs w:val="24"/>
        </w:rPr>
        <w:t>[1] Trần Đình Quế, Phân tích và thiết kế Hệ Thống Thông Tin, Học Viện Công Nghệ Bưu Chính Viễn Thông, 2015.</w:t>
      </w:r>
    </w:p>
    <w:p w14:paraId="34223B45" w14:textId="115B7408" w:rsidR="007569A2" w:rsidRPr="007C6909" w:rsidRDefault="00F01381" w:rsidP="005E1231">
      <w:pPr>
        <w:jc w:val="both"/>
        <w:rPr>
          <w:sz w:val="24"/>
          <w:szCs w:val="24"/>
          <w:lang w:val="en-US"/>
        </w:rPr>
        <w:pPrChange w:id="4489" w:author="Việt Lương" w:date="2024-12-26T18:04:00Z" w16du:dateUtc="2024-12-26T11:04:00Z">
          <w:pPr/>
        </w:pPrChange>
      </w:pPr>
      <w:r w:rsidRPr="007C6909">
        <w:rPr>
          <w:rFonts w:ascii="Times New Roman" w:hAnsi="Times New Roman" w:cs="Times New Roman"/>
          <w:sz w:val="24"/>
          <w:szCs w:val="24"/>
        </w:rPr>
        <w:t>[2] Trần Đình Quế &amp; Nguyễn Mạnh Hùng, Nhập môn Công nghệ phần mềm, Học Viện Công Nghệ Bưu Chính Viễn Thông, 2016</w:t>
      </w:r>
      <w:r w:rsidRPr="007C6909">
        <w:rPr>
          <w:sz w:val="24"/>
          <w:szCs w:val="24"/>
          <w:lang w:val="en-US"/>
        </w:rPr>
        <w:t>.</w:t>
      </w:r>
    </w:p>
    <w:p w14:paraId="539CD7A1" w14:textId="77777777" w:rsidR="007569A2" w:rsidRPr="007C6909" w:rsidRDefault="007569A2" w:rsidP="00B842E5">
      <w:pPr>
        <w:rPr>
          <w:sz w:val="24"/>
          <w:szCs w:val="24"/>
        </w:rPr>
      </w:pPr>
    </w:p>
    <w:p w14:paraId="6A9A2604" w14:textId="77777777" w:rsidR="007569A2" w:rsidRDefault="007569A2">
      <w:pPr>
        <w:rPr>
          <w:sz w:val="28"/>
          <w:szCs w:val="28"/>
        </w:rPr>
      </w:pPr>
    </w:p>
    <w:p w14:paraId="3DD220FA" w14:textId="77777777" w:rsidR="007569A2" w:rsidRDefault="007569A2"/>
    <w:sectPr w:rsidR="007569A2" w:rsidSect="007C6909">
      <w:pgSz w:w="11909" w:h="16834"/>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456" w:author="Việt Lương" w:date="2024-12-19T21:26:00Z" w:initials="VL">
    <w:p w14:paraId="3BCAE4A5" w14:textId="23DCFD0F" w:rsidR="00EB5287" w:rsidRDefault="00EB5287">
      <w:r>
        <w:annotationRef/>
      </w:r>
      <w:r w:rsidRPr="5EE9C798">
        <w:t>Vẽ lại sau cùng</w:t>
      </w:r>
    </w:p>
  </w:comment>
  <w:comment w:id="3472"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3485"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3486"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3498"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3505"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3509"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3537"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3536"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3546" w:author="Việt Lương" w:date="2024-12-19T21:25:00Z" w:initials="VL">
    <w:p w14:paraId="794BBA5B" w14:textId="16670CC4" w:rsidR="00EB5287" w:rsidRDefault="00EB5287">
      <w:r>
        <w:annotationRef/>
      </w:r>
      <w:r w:rsidRPr="495B820D">
        <w:t>Cần xem lại</w:t>
      </w:r>
    </w:p>
  </w:comment>
  <w:comment w:id="3571"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3593"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3659"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3662"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3671"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3681"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3708"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3713"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3719"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3726"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3733" w:author="khanh pham" w:date="2024-12-22T20:56:00Z" w:initials="kp">
    <w:p w14:paraId="7AB89597" w14:textId="77777777" w:rsidR="009B0ABD" w:rsidRDefault="009B0ABD" w:rsidP="009B0ABD">
      <w:pPr>
        <w:pStyle w:val="CommentText"/>
      </w:pPr>
      <w:r>
        <w:rPr>
          <w:rStyle w:val="CommentReference"/>
        </w:rPr>
        <w:annotationRef/>
      </w:r>
      <w:r>
        <w:t>Giao diện hiển thị những gì</w:t>
      </w:r>
    </w:p>
  </w:comment>
  <w:comment w:id="3740" w:author="khanh pham" w:date="2024-12-22T20:56:00Z" w:initials="kp">
    <w:p w14:paraId="3572FCDE" w14:textId="77777777" w:rsidR="00362983" w:rsidRDefault="00362983" w:rsidP="00362983">
      <w:pPr>
        <w:pStyle w:val="CommentText"/>
      </w:pPr>
      <w:r>
        <w:rPr>
          <w:rStyle w:val="CommentReference"/>
        </w:rPr>
        <w:annotationRef/>
      </w:r>
      <w:r>
        <w:t>Giao diện hiển thị những gì</w:t>
      </w:r>
    </w:p>
  </w:comment>
  <w:comment w:id="3747" w:author="khanh pham" w:date="2024-12-22T20:56:00Z" w:initials="kp">
    <w:p w14:paraId="014765EA" w14:textId="77777777" w:rsidR="00970E73" w:rsidRDefault="00970E73" w:rsidP="00970E73">
      <w:pPr>
        <w:pStyle w:val="CommentText"/>
      </w:pPr>
      <w:r>
        <w:rPr>
          <w:rStyle w:val="CommentReference"/>
        </w:rPr>
        <w:annotationRef/>
      </w:r>
      <w:r>
        <w:t>Giao diện hiển thị những gì</w:t>
      </w:r>
    </w:p>
  </w:comment>
  <w:comment w:id="3983"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3992"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3993"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4001"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4002"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0"/>
  <w15:commentEx w15:paraId="52BEAD36" w15:paraIdParent="171E10FE" w15:done="0"/>
  <w15:commentEx w15:paraId="60C22697" w15:done="0"/>
  <w15:commentEx w15:paraId="44CC4513" w15:done="0"/>
  <w15:commentEx w15:paraId="11331289" w15:done="1"/>
  <w15:commentEx w15:paraId="3F74E343" w15:done="0"/>
  <w15:commentEx w15:paraId="53852B8B" w15:paraIdParent="3F74E343" w15:done="0"/>
  <w15:commentEx w15:paraId="794BBA5B" w15:done="0"/>
  <w15:commentEx w15:paraId="5C3DA8C1" w15:done="1"/>
  <w15:commentEx w15:paraId="35F02480" w15:done="0"/>
  <w15:commentEx w15:paraId="48555366" w15:done="0"/>
  <w15:commentEx w15:paraId="562749C9" w15:done="0"/>
  <w15:commentEx w15:paraId="2791B7AA" w15:done="0"/>
  <w15:commentEx w15:paraId="7AEF2909" w15:done="0"/>
  <w15:commentEx w15:paraId="2B646F05" w15:done="0"/>
  <w15:commentEx w15:paraId="22D0BA5C" w15:done="0"/>
  <w15:commentEx w15:paraId="473C3AC3" w15:done="0"/>
  <w15:commentEx w15:paraId="26AC25E6" w15:done="0"/>
  <w15:commentEx w15:paraId="7AB89597" w15:done="0"/>
  <w15:commentEx w15:paraId="3572FCDE" w15:done="0"/>
  <w15:commentEx w15:paraId="014765EA" w15:done="0"/>
  <w15:commentEx w15:paraId="289397A6" w15:done="0"/>
  <w15:commentEx w15:paraId="5B52E3BE" w15:done="0"/>
  <w15:commentEx w15:paraId="4EFEB71C" w15:paraIdParent="5B52E3BE" w15:done="0"/>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55D5545" w16cex:dateUtc="2024-12-22T13:56:00Z"/>
  <w16cex:commentExtensible w16cex:durableId="7048AFC5" w16cex:dateUtc="2024-12-22T13:56:00Z"/>
  <w16cex:commentExtensible w16cex:durableId="5CC9E3DE" w16cex:dateUtc="2024-12-22T13:56: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2B646F05" w16cid:durableId="572EA9AE"/>
  <w16cid:commentId w16cid:paraId="22D0BA5C" w16cid:durableId="7715C520"/>
  <w16cid:commentId w16cid:paraId="473C3AC3" w16cid:durableId="05EB4A1D"/>
  <w16cid:commentId w16cid:paraId="26AC25E6" w16cid:durableId="231D5CAA"/>
  <w16cid:commentId w16cid:paraId="7AB89597" w16cid:durableId="755D5545"/>
  <w16cid:commentId w16cid:paraId="3572FCDE" w16cid:durableId="7048AFC5"/>
  <w16cid:commentId w16cid:paraId="014765EA" w16cid:durableId="5CC9E3DE"/>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F03FBE" w14:textId="77777777" w:rsidR="0039446A" w:rsidRDefault="0039446A">
      <w:pPr>
        <w:spacing w:line="240" w:lineRule="auto"/>
      </w:pPr>
      <w:r>
        <w:separator/>
      </w:r>
    </w:p>
  </w:endnote>
  <w:endnote w:type="continuationSeparator" w:id="0">
    <w:p w14:paraId="0ABFEB96" w14:textId="77777777" w:rsidR="0039446A" w:rsidRDefault="0039446A">
      <w:pPr>
        <w:spacing w:line="240" w:lineRule="auto"/>
      </w:pPr>
      <w:r>
        <w:continuationSeparator/>
      </w:r>
    </w:p>
  </w:endnote>
  <w:endnote w:type="continuationNotice" w:id="1">
    <w:p w14:paraId="25827B85" w14:textId="77777777" w:rsidR="0039446A" w:rsidRDefault="0039446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400892"/>
      <w:docPartObj>
        <w:docPartGallery w:val="Page Numbers (Bottom of Page)"/>
        <w:docPartUnique/>
      </w:docPartObj>
    </w:sdtPr>
    <w:sdtEndPr>
      <w:rPr>
        <w:noProof/>
      </w:rPr>
    </w:sdtEndPr>
    <w:sdtContent>
      <w:p w14:paraId="588F3F54" w14:textId="4A4C4315" w:rsidR="007D162D" w:rsidRDefault="00F05267" w:rsidP="007C6909">
        <w:pPr>
          <w:pStyle w:val="Footer"/>
          <w:tabs>
            <w:tab w:val="left" w:pos="624"/>
          </w:tabs>
        </w:pPr>
        <w:r>
          <w:tab/>
        </w:r>
        <w:r>
          <w:tab/>
        </w:r>
        <w:r>
          <w:tab/>
        </w:r>
      </w:p>
    </w:sdtContent>
  </w:sdt>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9D7A5" w14:textId="5FB96C1C" w:rsidR="00061C3D" w:rsidRDefault="00061C3D">
    <w:pPr>
      <w:pStyle w:val="Footer"/>
      <w:jc w:val="right"/>
    </w:pPr>
  </w:p>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4425670"/>
      <w:docPartObj>
        <w:docPartGallery w:val="Page Numbers (Bottom of Page)"/>
        <w:docPartUnique/>
      </w:docPartObj>
    </w:sdtPr>
    <w:sdtContent>
      <w:p w14:paraId="30EDFFC9" w14:textId="77777777" w:rsidR="002B2780" w:rsidRDefault="002B2780" w:rsidP="007C6909">
        <w:pPr>
          <w:pStyle w:val="Footer"/>
          <w:tabs>
            <w:tab w:val="left" w:pos="624"/>
          </w:tabs>
        </w:pPr>
        <w:r>
          <w:tab/>
        </w:r>
        <w:r>
          <w:tab/>
        </w:r>
        <w:r>
          <w:tab/>
        </w:r>
        <w:r>
          <w:fldChar w:fldCharType="begin"/>
        </w:r>
        <w:r>
          <w:instrText xml:space="preserve"> PAGE   \* MERGEFORMAT </w:instrText>
        </w:r>
        <w:r>
          <w:fldChar w:fldCharType="separate"/>
        </w:r>
        <w:r>
          <w:t>2</w:t>
        </w:r>
        <w:r>
          <w:fldChar w:fldCharType="end"/>
        </w:r>
      </w:p>
    </w:sdtContent>
  </w:sdt>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7B219B" w14:textId="77777777" w:rsidR="0039446A" w:rsidRDefault="0039446A">
      <w:pPr>
        <w:spacing w:line="240" w:lineRule="auto"/>
      </w:pPr>
      <w:r>
        <w:separator/>
      </w:r>
    </w:p>
  </w:footnote>
  <w:footnote w:type="continuationSeparator" w:id="0">
    <w:p w14:paraId="1A4C182A" w14:textId="77777777" w:rsidR="0039446A" w:rsidRDefault="0039446A">
      <w:pPr>
        <w:spacing w:line="240" w:lineRule="auto"/>
      </w:pPr>
      <w:r>
        <w:continuationSeparator/>
      </w:r>
    </w:p>
  </w:footnote>
  <w:footnote w:type="continuationNotice" w:id="1">
    <w:p w14:paraId="02CEE735" w14:textId="77777777" w:rsidR="0039446A" w:rsidRDefault="0039446A">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2"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09526B"/>
    <w:multiLevelType w:val="hybridMultilevel"/>
    <w:tmpl w:val="523C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836028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52"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53"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5" w15:restartNumberingAfterBreak="0">
    <w:nsid w:val="220A17C7"/>
    <w:multiLevelType w:val="hybridMultilevel"/>
    <w:tmpl w:val="B724607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7"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3E840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69" w15:restartNumberingAfterBreak="0">
    <w:nsid w:val="28DA70C1"/>
    <w:multiLevelType w:val="hybridMultilevel"/>
    <w:tmpl w:val="2828FC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C6A2678">
      <w:start w:val="1"/>
      <w:numFmt w:val="bullet"/>
      <w:lvlText w:val="-"/>
      <w:lvlJc w:val="left"/>
      <w:pPr>
        <w:ind w:left="720" w:hanging="360"/>
      </w:pPr>
      <w:rPr>
        <w:rFonts w:ascii="Aptos" w:hAnsi="Apto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83"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1D86E95"/>
    <w:multiLevelType w:val="hybridMultilevel"/>
    <w:tmpl w:val="3DD2F076"/>
    <w:lvl w:ilvl="0" w:tplc="261C8BD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87"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90"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96"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70C05E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107" w15:restartNumberingAfterBreak="0">
    <w:nsid w:val="3CAD7DD7"/>
    <w:multiLevelType w:val="hybridMultilevel"/>
    <w:tmpl w:val="1A6A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35C6405"/>
    <w:multiLevelType w:val="hybridMultilevel"/>
    <w:tmpl w:val="9C46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3"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27"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32"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F07015A"/>
    <w:multiLevelType w:val="hybridMultilevel"/>
    <w:tmpl w:val="A25C558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49"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7D3738A"/>
    <w:multiLevelType w:val="hybridMultilevel"/>
    <w:tmpl w:val="74F8BA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2"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54"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56"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58"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63"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75"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76"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77"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79"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81"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85"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6B5B4F97"/>
    <w:multiLevelType w:val="hybridMultilevel"/>
    <w:tmpl w:val="4E7C410A"/>
    <w:lvl w:ilvl="0" w:tplc="FC6A2678">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7"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90"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91"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4"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97"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8"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202"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75C12BEF"/>
    <w:multiLevelType w:val="hybridMultilevel"/>
    <w:tmpl w:val="1000438E"/>
    <w:lvl w:ilvl="0" w:tplc="D062CE6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09"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3"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921342B"/>
    <w:multiLevelType w:val="hybridMultilevel"/>
    <w:tmpl w:val="7AB4D470"/>
    <w:lvl w:ilvl="0" w:tplc="61D6D7E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21"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15:restartNumberingAfterBreak="0">
    <w:nsid w:val="7C0643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31"/>
  </w:num>
  <w:num w:numId="2" w16cid:durableId="1866092661">
    <w:abstractNumId w:val="52"/>
  </w:num>
  <w:num w:numId="3" w16cid:durableId="1894079865">
    <w:abstractNumId w:val="189"/>
  </w:num>
  <w:num w:numId="4" w16cid:durableId="1169174952">
    <w:abstractNumId w:val="56"/>
  </w:num>
  <w:num w:numId="5" w16cid:durableId="541212300">
    <w:abstractNumId w:val="153"/>
  </w:num>
  <w:num w:numId="6" w16cid:durableId="367029766">
    <w:abstractNumId w:val="196"/>
  </w:num>
  <w:num w:numId="7" w16cid:durableId="475102382">
    <w:abstractNumId w:val="148"/>
  </w:num>
  <w:num w:numId="8" w16cid:durableId="1657415017">
    <w:abstractNumId w:val="157"/>
  </w:num>
  <w:num w:numId="9" w16cid:durableId="1648631810">
    <w:abstractNumId w:val="175"/>
  </w:num>
  <w:num w:numId="10" w16cid:durableId="859050559">
    <w:abstractNumId w:val="95"/>
  </w:num>
  <w:num w:numId="11" w16cid:durableId="1734889097">
    <w:abstractNumId w:val="155"/>
  </w:num>
  <w:num w:numId="12" w16cid:durableId="1799909674">
    <w:abstractNumId w:val="11"/>
  </w:num>
  <w:num w:numId="13" w16cid:durableId="865600503">
    <w:abstractNumId w:val="126"/>
  </w:num>
  <w:num w:numId="14" w16cid:durableId="1921482043">
    <w:abstractNumId w:val="54"/>
  </w:num>
  <w:num w:numId="15" w16cid:durableId="145173467">
    <w:abstractNumId w:val="174"/>
  </w:num>
  <w:num w:numId="16" w16cid:durableId="682247338">
    <w:abstractNumId w:val="220"/>
  </w:num>
  <w:num w:numId="17" w16cid:durableId="1733112495">
    <w:abstractNumId w:val="176"/>
  </w:num>
  <w:num w:numId="18" w16cid:durableId="1866753057">
    <w:abstractNumId w:val="190"/>
  </w:num>
  <w:num w:numId="19" w16cid:durableId="1436637415">
    <w:abstractNumId w:val="68"/>
  </w:num>
  <w:num w:numId="20" w16cid:durableId="1749382451">
    <w:abstractNumId w:val="162"/>
  </w:num>
  <w:num w:numId="21" w16cid:durableId="1115517615">
    <w:abstractNumId w:val="89"/>
  </w:num>
  <w:num w:numId="22" w16cid:durableId="1290238626">
    <w:abstractNumId w:val="201"/>
  </w:num>
  <w:num w:numId="23" w16cid:durableId="27220015">
    <w:abstractNumId w:val="106"/>
  </w:num>
  <w:num w:numId="24" w16cid:durableId="2119255100">
    <w:abstractNumId w:val="82"/>
  </w:num>
  <w:num w:numId="25" w16cid:durableId="2128087789">
    <w:abstractNumId w:val="178"/>
  </w:num>
  <w:num w:numId="26" w16cid:durableId="557669333">
    <w:abstractNumId w:val="184"/>
  </w:num>
  <w:num w:numId="27" w16cid:durableId="1456483661">
    <w:abstractNumId w:val="180"/>
  </w:num>
  <w:num w:numId="28" w16cid:durableId="323901030">
    <w:abstractNumId w:val="0"/>
  </w:num>
  <w:num w:numId="29" w16cid:durableId="1555432511">
    <w:abstractNumId w:val="195"/>
  </w:num>
  <w:num w:numId="30" w16cid:durableId="1552301297">
    <w:abstractNumId w:val="9"/>
  </w:num>
  <w:num w:numId="31" w16cid:durableId="500240766">
    <w:abstractNumId w:val="10"/>
  </w:num>
  <w:num w:numId="32" w16cid:durableId="1582064583">
    <w:abstractNumId w:val="34"/>
  </w:num>
  <w:num w:numId="33" w16cid:durableId="1963918073">
    <w:abstractNumId w:val="104"/>
  </w:num>
  <w:num w:numId="34" w16cid:durableId="998312516">
    <w:abstractNumId w:val="28"/>
  </w:num>
  <w:num w:numId="35" w16cid:durableId="984775018">
    <w:abstractNumId w:val="225"/>
  </w:num>
  <w:num w:numId="36" w16cid:durableId="1919053297">
    <w:abstractNumId w:val="91"/>
  </w:num>
  <w:num w:numId="37" w16cid:durableId="181819693">
    <w:abstractNumId w:val="144"/>
  </w:num>
  <w:num w:numId="38" w16cid:durableId="1635524081">
    <w:abstractNumId w:val="83"/>
  </w:num>
  <w:num w:numId="39" w16cid:durableId="1311709723">
    <w:abstractNumId w:val="47"/>
  </w:num>
  <w:num w:numId="40" w16cid:durableId="1142773431">
    <w:abstractNumId w:val="182"/>
  </w:num>
  <w:num w:numId="41" w16cid:durableId="1078359685">
    <w:abstractNumId w:val="215"/>
  </w:num>
  <w:num w:numId="42" w16cid:durableId="1716542058">
    <w:abstractNumId w:val="48"/>
  </w:num>
  <w:num w:numId="43" w16cid:durableId="532113078">
    <w:abstractNumId w:val="92"/>
  </w:num>
  <w:num w:numId="44" w16cid:durableId="903610370">
    <w:abstractNumId w:val="133"/>
  </w:num>
  <w:num w:numId="45" w16cid:durableId="1940721210">
    <w:abstractNumId w:val="30"/>
  </w:num>
  <w:num w:numId="46" w16cid:durableId="856233084">
    <w:abstractNumId w:val="137"/>
  </w:num>
  <w:num w:numId="47" w16cid:durableId="31618735">
    <w:abstractNumId w:val="32"/>
  </w:num>
  <w:num w:numId="48" w16cid:durableId="1786584066">
    <w:abstractNumId w:val="105"/>
  </w:num>
  <w:num w:numId="49" w16cid:durableId="1225406819">
    <w:abstractNumId w:val="170"/>
  </w:num>
  <w:num w:numId="50" w16cid:durableId="118770928">
    <w:abstractNumId w:val="141"/>
  </w:num>
  <w:num w:numId="51" w16cid:durableId="1991402772">
    <w:abstractNumId w:val="191"/>
  </w:num>
  <w:num w:numId="52" w16cid:durableId="2004894678">
    <w:abstractNumId w:val="224"/>
  </w:num>
  <w:num w:numId="53" w16cid:durableId="1660234753">
    <w:abstractNumId w:val="81"/>
  </w:num>
  <w:num w:numId="54" w16cid:durableId="2136825054">
    <w:abstractNumId w:val="53"/>
  </w:num>
  <w:num w:numId="55" w16cid:durableId="2072537792">
    <w:abstractNumId w:val="7"/>
  </w:num>
  <w:num w:numId="56" w16cid:durableId="1933077651">
    <w:abstractNumId w:val="188"/>
  </w:num>
  <w:num w:numId="57" w16cid:durableId="39936756">
    <w:abstractNumId w:val="150"/>
  </w:num>
  <w:num w:numId="58" w16cid:durableId="420957159">
    <w:abstractNumId w:val="213"/>
  </w:num>
  <w:num w:numId="59" w16cid:durableId="1957826793">
    <w:abstractNumId w:val="199"/>
  </w:num>
  <w:num w:numId="60" w16cid:durableId="1679458095">
    <w:abstractNumId w:val="58"/>
  </w:num>
  <w:num w:numId="61" w16cid:durableId="620456696">
    <w:abstractNumId w:val="35"/>
  </w:num>
  <w:num w:numId="62" w16cid:durableId="1943104386">
    <w:abstractNumId w:val="2"/>
  </w:num>
  <w:num w:numId="63" w16cid:durableId="478964094">
    <w:abstractNumId w:val="24"/>
  </w:num>
  <w:num w:numId="64" w16cid:durableId="711729095">
    <w:abstractNumId w:val="85"/>
  </w:num>
  <w:num w:numId="65" w16cid:durableId="1554270777">
    <w:abstractNumId w:val="102"/>
  </w:num>
  <w:num w:numId="66" w16cid:durableId="995962486">
    <w:abstractNumId w:val="110"/>
  </w:num>
  <w:num w:numId="67" w16cid:durableId="379792046">
    <w:abstractNumId w:val="13"/>
  </w:num>
  <w:num w:numId="68" w16cid:durableId="1448088872">
    <w:abstractNumId w:val="192"/>
  </w:num>
  <w:num w:numId="69" w16cid:durableId="302388604">
    <w:abstractNumId w:val="204"/>
  </w:num>
  <w:num w:numId="70" w16cid:durableId="1198349968">
    <w:abstractNumId w:val="194"/>
  </w:num>
  <w:num w:numId="71" w16cid:durableId="1081441846">
    <w:abstractNumId w:val="169"/>
  </w:num>
  <w:num w:numId="72" w16cid:durableId="379598357">
    <w:abstractNumId w:val="97"/>
  </w:num>
  <w:num w:numId="73" w16cid:durableId="670374792">
    <w:abstractNumId w:val="100"/>
  </w:num>
  <w:num w:numId="74" w16cid:durableId="858011631">
    <w:abstractNumId w:val="73"/>
  </w:num>
  <w:num w:numId="75" w16cid:durableId="1137836443">
    <w:abstractNumId w:val="60"/>
  </w:num>
  <w:num w:numId="76" w16cid:durableId="671027875">
    <w:abstractNumId w:val="122"/>
  </w:num>
  <w:num w:numId="77" w16cid:durableId="778529097">
    <w:abstractNumId w:val="109"/>
  </w:num>
  <w:num w:numId="78" w16cid:durableId="1654145063">
    <w:abstractNumId w:val="42"/>
  </w:num>
  <w:num w:numId="79" w16cid:durableId="1818960076">
    <w:abstractNumId w:val="26"/>
  </w:num>
  <w:num w:numId="80" w16cid:durableId="127751532">
    <w:abstractNumId w:val="149"/>
  </w:num>
  <w:num w:numId="81" w16cid:durableId="112941406">
    <w:abstractNumId w:val="79"/>
  </w:num>
  <w:num w:numId="82" w16cid:durableId="938636840">
    <w:abstractNumId w:val="49"/>
  </w:num>
  <w:num w:numId="83" w16cid:durableId="1224177397">
    <w:abstractNumId w:val="212"/>
  </w:num>
  <w:num w:numId="84" w16cid:durableId="185753350">
    <w:abstractNumId w:val="72"/>
  </w:num>
  <w:num w:numId="85" w16cid:durableId="923732394">
    <w:abstractNumId w:val="216"/>
  </w:num>
  <w:num w:numId="86" w16cid:durableId="1848321171">
    <w:abstractNumId w:val="121"/>
  </w:num>
  <w:num w:numId="87" w16cid:durableId="261761048">
    <w:abstractNumId w:val="128"/>
  </w:num>
  <w:num w:numId="88" w16cid:durableId="157774317">
    <w:abstractNumId w:val="113"/>
  </w:num>
  <w:num w:numId="89" w16cid:durableId="1840609466">
    <w:abstractNumId w:val="130"/>
  </w:num>
  <w:num w:numId="90" w16cid:durableId="2121996436">
    <w:abstractNumId w:val="50"/>
  </w:num>
  <w:num w:numId="91" w16cid:durableId="2054619684">
    <w:abstractNumId w:val="187"/>
  </w:num>
  <w:num w:numId="92" w16cid:durableId="99423206">
    <w:abstractNumId w:val="159"/>
  </w:num>
  <w:num w:numId="93" w16cid:durableId="162203364">
    <w:abstractNumId w:val="64"/>
  </w:num>
  <w:num w:numId="94" w16cid:durableId="634263544">
    <w:abstractNumId w:val="134"/>
  </w:num>
  <w:num w:numId="95" w16cid:durableId="329910242">
    <w:abstractNumId w:val="67"/>
  </w:num>
  <w:num w:numId="96" w16cid:durableId="1602180287">
    <w:abstractNumId w:val="112"/>
  </w:num>
  <w:num w:numId="97" w16cid:durableId="1503354735">
    <w:abstractNumId w:val="168"/>
  </w:num>
  <w:num w:numId="98" w16cid:durableId="186064857">
    <w:abstractNumId w:val="219"/>
  </w:num>
  <w:num w:numId="99" w16cid:durableId="592708783">
    <w:abstractNumId w:val="142"/>
  </w:num>
  <w:num w:numId="100" w16cid:durableId="612128456">
    <w:abstractNumId w:val="25"/>
  </w:num>
  <w:num w:numId="101" w16cid:durableId="1572039026">
    <w:abstractNumId w:val="223"/>
  </w:num>
  <w:num w:numId="102" w16cid:durableId="1714958550">
    <w:abstractNumId w:val="93"/>
  </w:num>
  <w:num w:numId="103" w16cid:durableId="943077630">
    <w:abstractNumId w:val="65"/>
  </w:num>
  <w:num w:numId="104" w16cid:durableId="1330478424">
    <w:abstractNumId w:val="209"/>
  </w:num>
  <w:num w:numId="105" w16cid:durableId="1864708989">
    <w:abstractNumId w:val="118"/>
  </w:num>
  <w:num w:numId="106" w16cid:durableId="572085549">
    <w:abstractNumId w:val="12"/>
  </w:num>
  <w:num w:numId="107" w16cid:durableId="954991123">
    <w:abstractNumId w:val="127"/>
  </w:num>
  <w:num w:numId="108" w16cid:durableId="1024751219">
    <w:abstractNumId w:val="163"/>
  </w:num>
  <w:num w:numId="109" w16cid:durableId="842162999">
    <w:abstractNumId w:val="108"/>
  </w:num>
  <w:num w:numId="110" w16cid:durableId="1180923183">
    <w:abstractNumId w:val="94"/>
  </w:num>
  <w:num w:numId="111" w16cid:durableId="2070498676">
    <w:abstractNumId w:val="138"/>
  </w:num>
  <w:num w:numId="112" w16cid:durableId="1968655273">
    <w:abstractNumId w:val="120"/>
  </w:num>
  <w:num w:numId="113" w16cid:durableId="1823541804">
    <w:abstractNumId w:val="193"/>
  </w:num>
  <w:num w:numId="114" w16cid:durableId="942226905">
    <w:abstractNumId w:val="156"/>
  </w:num>
  <w:num w:numId="115" w16cid:durableId="372509472">
    <w:abstractNumId w:val="101"/>
  </w:num>
  <w:num w:numId="116" w16cid:durableId="958146805">
    <w:abstractNumId w:val="160"/>
  </w:num>
  <w:num w:numId="117" w16cid:durableId="1860120463">
    <w:abstractNumId w:val="154"/>
  </w:num>
  <w:num w:numId="118" w16cid:durableId="919368946">
    <w:abstractNumId w:val="171"/>
  </w:num>
  <w:num w:numId="119" w16cid:durableId="1916016557">
    <w:abstractNumId w:val="205"/>
  </w:num>
  <w:num w:numId="120" w16cid:durableId="343940558">
    <w:abstractNumId w:val="18"/>
  </w:num>
  <w:num w:numId="121" w16cid:durableId="1703288625">
    <w:abstractNumId w:val="139"/>
  </w:num>
  <w:num w:numId="122" w16cid:durableId="1182281873">
    <w:abstractNumId w:val="214"/>
  </w:num>
  <w:num w:numId="123" w16cid:durableId="1926455246">
    <w:abstractNumId w:val="44"/>
  </w:num>
  <w:num w:numId="124" w16cid:durableId="440413602">
    <w:abstractNumId w:val="123"/>
  </w:num>
  <w:num w:numId="125" w16cid:durableId="367265789">
    <w:abstractNumId w:val="51"/>
  </w:num>
  <w:num w:numId="126" w16cid:durableId="1211302503">
    <w:abstractNumId w:val="158"/>
  </w:num>
  <w:num w:numId="127" w16cid:durableId="844365897">
    <w:abstractNumId w:val="19"/>
  </w:num>
  <w:num w:numId="128" w16cid:durableId="1527980132">
    <w:abstractNumId w:val="147"/>
  </w:num>
  <w:num w:numId="129" w16cid:durableId="1068529926">
    <w:abstractNumId w:val="183"/>
  </w:num>
  <w:num w:numId="130" w16cid:durableId="2068607819">
    <w:abstractNumId w:val="172"/>
  </w:num>
  <w:num w:numId="131" w16cid:durableId="1865245154">
    <w:abstractNumId w:val="166"/>
  </w:num>
  <w:num w:numId="132" w16cid:durableId="233051345">
    <w:abstractNumId w:val="99"/>
  </w:num>
  <w:num w:numId="133" w16cid:durableId="2046755997">
    <w:abstractNumId w:val="57"/>
  </w:num>
  <w:num w:numId="134" w16cid:durableId="241642779">
    <w:abstractNumId w:val="146"/>
  </w:num>
  <w:num w:numId="135" w16cid:durableId="505486691">
    <w:abstractNumId w:val="38"/>
  </w:num>
  <w:num w:numId="136" w16cid:durableId="2078698984">
    <w:abstractNumId w:val="80"/>
  </w:num>
  <w:num w:numId="137" w16cid:durableId="413552742">
    <w:abstractNumId w:val="78"/>
  </w:num>
  <w:num w:numId="138" w16cid:durableId="691616609">
    <w:abstractNumId w:val="103"/>
  </w:num>
  <w:num w:numId="139" w16cid:durableId="1316762263">
    <w:abstractNumId w:val="29"/>
  </w:num>
  <w:num w:numId="140" w16cid:durableId="174194890">
    <w:abstractNumId w:val="197"/>
  </w:num>
  <w:num w:numId="141" w16cid:durableId="538203442">
    <w:abstractNumId w:val="66"/>
  </w:num>
  <w:num w:numId="142" w16cid:durableId="1816295441">
    <w:abstractNumId w:val="70"/>
  </w:num>
  <w:num w:numId="143" w16cid:durableId="590940391">
    <w:abstractNumId w:val="116"/>
  </w:num>
  <w:num w:numId="144" w16cid:durableId="1911234413">
    <w:abstractNumId w:val="152"/>
  </w:num>
  <w:num w:numId="145" w16cid:durableId="2112822176">
    <w:abstractNumId w:val="20"/>
  </w:num>
  <w:num w:numId="146" w16cid:durableId="1243947802">
    <w:abstractNumId w:val="179"/>
  </w:num>
  <w:num w:numId="147" w16cid:durableId="1186941083">
    <w:abstractNumId w:val="88"/>
  </w:num>
  <w:num w:numId="148" w16cid:durableId="300306026">
    <w:abstractNumId w:val="211"/>
  </w:num>
  <w:num w:numId="149" w16cid:durableId="278613598">
    <w:abstractNumId w:val="165"/>
  </w:num>
  <w:num w:numId="150" w16cid:durableId="1075008865">
    <w:abstractNumId w:val="59"/>
  </w:num>
  <w:num w:numId="151" w16cid:durableId="1073355156">
    <w:abstractNumId w:val="40"/>
  </w:num>
  <w:num w:numId="152" w16cid:durableId="307516882">
    <w:abstractNumId w:val="63"/>
  </w:num>
  <w:num w:numId="153" w16cid:durableId="473452521">
    <w:abstractNumId w:val="145"/>
  </w:num>
  <w:num w:numId="154" w16cid:durableId="1262494365">
    <w:abstractNumId w:val="31"/>
  </w:num>
  <w:num w:numId="155" w16cid:durableId="1176001762">
    <w:abstractNumId w:val="62"/>
  </w:num>
  <w:num w:numId="156" w16cid:durableId="1187330677">
    <w:abstractNumId w:val="181"/>
  </w:num>
  <w:num w:numId="157" w16cid:durableId="1814326244">
    <w:abstractNumId w:val="135"/>
  </w:num>
  <w:num w:numId="158" w16cid:durableId="624580443">
    <w:abstractNumId w:val="207"/>
  </w:num>
  <w:num w:numId="159" w16cid:durableId="1105272629">
    <w:abstractNumId w:val="173"/>
  </w:num>
  <w:num w:numId="160" w16cid:durableId="1518304809">
    <w:abstractNumId w:val="87"/>
  </w:num>
  <w:num w:numId="161" w16cid:durableId="1668828765">
    <w:abstractNumId w:val="23"/>
  </w:num>
  <w:num w:numId="162" w16cid:durableId="436826363">
    <w:abstractNumId w:val="15"/>
  </w:num>
  <w:num w:numId="163" w16cid:durableId="2144351485">
    <w:abstractNumId w:val="21"/>
  </w:num>
  <w:num w:numId="164" w16cid:durableId="240143464">
    <w:abstractNumId w:val="203"/>
  </w:num>
  <w:num w:numId="165" w16cid:durableId="1455322022">
    <w:abstractNumId w:val="206"/>
  </w:num>
  <w:num w:numId="166" w16cid:durableId="597373021">
    <w:abstractNumId w:val="37"/>
  </w:num>
  <w:num w:numId="167" w16cid:durableId="981692177">
    <w:abstractNumId w:val="84"/>
  </w:num>
  <w:num w:numId="168" w16cid:durableId="1555266990">
    <w:abstractNumId w:val="167"/>
  </w:num>
  <w:num w:numId="169" w16cid:durableId="848256259">
    <w:abstractNumId w:val="4"/>
  </w:num>
  <w:num w:numId="170" w16cid:durableId="286205900">
    <w:abstractNumId w:val="200"/>
  </w:num>
  <w:num w:numId="171" w16cid:durableId="1416049291">
    <w:abstractNumId w:val="114"/>
  </w:num>
  <w:num w:numId="172" w16cid:durableId="331419274">
    <w:abstractNumId w:val="221"/>
  </w:num>
  <w:num w:numId="173" w16cid:durableId="82192197">
    <w:abstractNumId w:val="75"/>
  </w:num>
  <w:num w:numId="174" w16cid:durableId="2094664053">
    <w:abstractNumId w:val="202"/>
  </w:num>
  <w:num w:numId="175" w16cid:durableId="151600183">
    <w:abstractNumId w:val="143"/>
  </w:num>
  <w:num w:numId="176" w16cid:durableId="770513437">
    <w:abstractNumId w:val="218"/>
  </w:num>
  <w:num w:numId="177" w16cid:durableId="1073117588">
    <w:abstractNumId w:val="3"/>
  </w:num>
  <w:num w:numId="178" w16cid:durableId="806095213">
    <w:abstractNumId w:val="129"/>
  </w:num>
  <w:num w:numId="179" w16cid:durableId="2060474732">
    <w:abstractNumId w:val="111"/>
  </w:num>
  <w:num w:numId="180" w16cid:durableId="150144286">
    <w:abstractNumId w:val="198"/>
  </w:num>
  <w:num w:numId="181" w16cid:durableId="1488477020">
    <w:abstractNumId w:val="71"/>
  </w:num>
  <w:num w:numId="182" w16cid:durableId="98064250">
    <w:abstractNumId w:val="76"/>
  </w:num>
  <w:num w:numId="183" w16cid:durableId="22946531">
    <w:abstractNumId w:val="27"/>
  </w:num>
  <w:num w:numId="184" w16cid:durableId="655760845">
    <w:abstractNumId w:val="6"/>
  </w:num>
  <w:num w:numId="185" w16cid:durableId="1168516604">
    <w:abstractNumId w:val="226"/>
  </w:num>
  <w:num w:numId="186" w16cid:durableId="197594146">
    <w:abstractNumId w:val="46"/>
  </w:num>
  <w:num w:numId="187" w16cid:durableId="158428858">
    <w:abstractNumId w:val="90"/>
  </w:num>
  <w:num w:numId="188" w16cid:durableId="1107239148">
    <w:abstractNumId w:val="96"/>
  </w:num>
  <w:num w:numId="189" w16cid:durableId="853573037">
    <w:abstractNumId w:val="77"/>
  </w:num>
  <w:num w:numId="190" w16cid:durableId="1282808175">
    <w:abstractNumId w:val="161"/>
  </w:num>
  <w:num w:numId="191" w16cid:durableId="22480312">
    <w:abstractNumId w:val="16"/>
  </w:num>
  <w:num w:numId="192" w16cid:durableId="107164757">
    <w:abstractNumId w:val="132"/>
  </w:num>
  <w:num w:numId="193" w16cid:durableId="804543390">
    <w:abstractNumId w:val="8"/>
  </w:num>
  <w:num w:numId="194" w16cid:durableId="464540272">
    <w:abstractNumId w:val="136"/>
  </w:num>
  <w:num w:numId="195" w16cid:durableId="662195653">
    <w:abstractNumId w:val="115"/>
  </w:num>
  <w:num w:numId="196" w16cid:durableId="320499191">
    <w:abstractNumId w:val="185"/>
  </w:num>
  <w:num w:numId="197" w16cid:durableId="44989431">
    <w:abstractNumId w:val="14"/>
  </w:num>
  <w:num w:numId="198" w16cid:durableId="1016884720">
    <w:abstractNumId w:val="164"/>
  </w:num>
  <w:num w:numId="199" w16cid:durableId="1598758393">
    <w:abstractNumId w:val="33"/>
  </w:num>
  <w:num w:numId="200" w16cid:durableId="921062977">
    <w:abstractNumId w:val="124"/>
  </w:num>
  <w:num w:numId="201" w16cid:durableId="1368485468">
    <w:abstractNumId w:val="45"/>
  </w:num>
  <w:num w:numId="202" w16cid:durableId="1528447784">
    <w:abstractNumId w:val="36"/>
  </w:num>
  <w:num w:numId="203" w16cid:durableId="1996882248">
    <w:abstractNumId w:val="119"/>
  </w:num>
  <w:num w:numId="204" w16cid:durableId="152374617">
    <w:abstractNumId w:val="125"/>
  </w:num>
  <w:num w:numId="205" w16cid:durableId="1536624927">
    <w:abstractNumId w:val="17"/>
  </w:num>
  <w:num w:numId="206" w16cid:durableId="1570966432">
    <w:abstractNumId w:val="43"/>
  </w:num>
  <w:num w:numId="207" w16cid:durableId="867764410">
    <w:abstractNumId w:val="177"/>
  </w:num>
  <w:num w:numId="208" w16cid:durableId="255721655">
    <w:abstractNumId w:val="74"/>
  </w:num>
  <w:num w:numId="209" w16cid:durableId="777797481">
    <w:abstractNumId w:val="208"/>
  </w:num>
  <w:num w:numId="210" w16cid:durableId="1502039458">
    <w:abstractNumId w:val="107"/>
  </w:num>
  <w:num w:numId="211" w16cid:durableId="1033186767">
    <w:abstractNumId w:val="86"/>
  </w:num>
  <w:num w:numId="212" w16cid:durableId="532040368">
    <w:abstractNumId w:val="217"/>
  </w:num>
  <w:num w:numId="213" w16cid:durableId="138694921">
    <w:abstractNumId w:val="5"/>
  </w:num>
  <w:num w:numId="214" w16cid:durableId="748386758">
    <w:abstractNumId w:val="210"/>
  </w:num>
  <w:num w:numId="215" w16cid:durableId="853030918">
    <w:abstractNumId w:val="1"/>
  </w:num>
  <w:num w:numId="216" w16cid:durableId="1649093207">
    <w:abstractNumId w:val="39"/>
  </w:num>
  <w:num w:numId="217" w16cid:durableId="722482641">
    <w:abstractNumId w:val="117"/>
  </w:num>
  <w:num w:numId="218" w16cid:durableId="171260668">
    <w:abstractNumId w:val="22"/>
  </w:num>
  <w:num w:numId="219" w16cid:durableId="456991079">
    <w:abstractNumId w:val="55"/>
  </w:num>
  <w:num w:numId="220" w16cid:durableId="119232866">
    <w:abstractNumId w:val="41"/>
  </w:num>
  <w:num w:numId="221" w16cid:durableId="1592474405">
    <w:abstractNumId w:val="222"/>
  </w:num>
  <w:num w:numId="222" w16cid:durableId="1304314677">
    <w:abstractNumId w:val="98"/>
  </w:num>
  <w:num w:numId="223" w16cid:durableId="1721633240">
    <w:abstractNumId w:val="151"/>
  </w:num>
  <w:num w:numId="224" w16cid:durableId="1852255525">
    <w:abstractNumId w:val="61"/>
  </w:num>
  <w:num w:numId="225" w16cid:durableId="1992101076">
    <w:abstractNumId w:val="140"/>
  </w:num>
  <w:num w:numId="226" w16cid:durableId="1964191453">
    <w:abstractNumId w:val="69"/>
  </w:num>
  <w:num w:numId="227" w16cid:durableId="1506822191">
    <w:abstractNumId w:val="186"/>
  </w:num>
  <w:numIdMacAtCleanup w:val="2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ệt Lương">
    <w15:presenceInfo w15:providerId="Windows Live" w15:userId="a7b5a3119a6a52c7"/>
  </w15:person>
  <w15:person w15:author="Kiên Lê Trung">
    <w15:presenceInfo w15:providerId="Windows Live" w15:userId="175aabc91ea22888"/>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11A0"/>
    <w:rsid w:val="0000211A"/>
    <w:rsid w:val="00002321"/>
    <w:rsid w:val="00002B9B"/>
    <w:rsid w:val="00002E66"/>
    <w:rsid w:val="000036E2"/>
    <w:rsid w:val="000038EE"/>
    <w:rsid w:val="00003A3A"/>
    <w:rsid w:val="000062F4"/>
    <w:rsid w:val="00010E07"/>
    <w:rsid w:val="000114D8"/>
    <w:rsid w:val="00011F8A"/>
    <w:rsid w:val="00012270"/>
    <w:rsid w:val="00014919"/>
    <w:rsid w:val="0001580C"/>
    <w:rsid w:val="000177F6"/>
    <w:rsid w:val="00017DD6"/>
    <w:rsid w:val="00021545"/>
    <w:rsid w:val="000225B6"/>
    <w:rsid w:val="00023490"/>
    <w:rsid w:val="00024937"/>
    <w:rsid w:val="000252E6"/>
    <w:rsid w:val="00026304"/>
    <w:rsid w:val="00026F24"/>
    <w:rsid w:val="0002743C"/>
    <w:rsid w:val="00027746"/>
    <w:rsid w:val="0003038E"/>
    <w:rsid w:val="00030B65"/>
    <w:rsid w:val="00031B5F"/>
    <w:rsid w:val="0003260D"/>
    <w:rsid w:val="0003460E"/>
    <w:rsid w:val="00034C0F"/>
    <w:rsid w:val="0003552C"/>
    <w:rsid w:val="000368EC"/>
    <w:rsid w:val="00036A44"/>
    <w:rsid w:val="00037044"/>
    <w:rsid w:val="00040790"/>
    <w:rsid w:val="00044F7F"/>
    <w:rsid w:val="000464B3"/>
    <w:rsid w:val="0004797E"/>
    <w:rsid w:val="000504CE"/>
    <w:rsid w:val="00052692"/>
    <w:rsid w:val="00052A79"/>
    <w:rsid w:val="00052D72"/>
    <w:rsid w:val="00053AC8"/>
    <w:rsid w:val="000549B8"/>
    <w:rsid w:val="000556F1"/>
    <w:rsid w:val="0005676E"/>
    <w:rsid w:val="000567E8"/>
    <w:rsid w:val="00057FDC"/>
    <w:rsid w:val="00061479"/>
    <w:rsid w:val="00061C3D"/>
    <w:rsid w:val="00062456"/>
    <w:rsid w:val="000629F4"/>
    <w:rsid w:val="00063A63"/>
    <w:rsid w:val="0006476B"/>
    <w:rsid w:val="00065318"/>
    <w:rsid w:val="000654F2"/>
    <w:rsid w:val="00070514"/>
    <w:rsid w:val="000723A8"/>
    <w:rsid w:val="00073D8B"/>
    <w:rsid w:val="000749F5"/>
    <w:rsid w:val="00075A20"/>
    <w:rsid w:val="000761E1"/>
    <w:rsid w:val="000819EA"/>
    <w:rsid w:val="00081A53"/>
    <w:rsid w:val="00082413"/>
    <w:rsid w:val="00082BAC"/>
    <w:rsid w:val="00082E98"/>
    <w:rsid w:val="00083538"/>
    <w:rsid w:val="00084D22"/>
    <w:rsid w:val="00085718"/>
    <w:rsid w:val="000857B7"/>
    <w:rsid w:val="0008785C"/>
    <w:rsid w:val="000903BC"/>
    <w:rsid w:val="00090574"/>
    <w:rsid w:val="000913BA"/>
    <w:rsid w:val="00091C84"/>
    <w:rsid w:val="00091E8B"/>
    <w:rsid w:val="00092083"/>
    <w:rsid w:val="00093A13"/>
    <w:rsid w:val="00094112"/>
    <w:rsid w:val="000943EE"/>
    <w:rsid w:val="00096067"/>
    <w:rsid w:val="000961D9"/>
    <w:rsid w:val="00096657"/>
    <w:rsid w:val="00096812"/>
    <w:rsid w:val="000A00EB"/>
    <w:rsid w:val="000A060D"/>
    <w:rsid w:val="000A06E7"/>
    <w:rsid w:val="000A0E69"/>
    <w:rsid w:val="000A1966"/>
    <w:rsid w:val="000A212A"/>
    <w:rsid w:val="000A3523"/>
    <w:rsid w:val="000A4644"/>
    <w:rsid w:val="000A58F5"/>
    <w:rsid w:val="000B0841"/>
    <w:rsid w:val="000B08E1"/>
    <w:rsid w:val="000B0BD2"/>
    <w:rsid w:val="000B10F8"/>
    <w:rsid w:val="000B1B6B"/>
    <w:rsid w:val="000B230F"/>
    <w:rsid w:val="000B2B8D"/>
    <w:rsid w:val="000B2B95"/>
    <w:rsid w:val="000B2ED3"/>
    <w:rsid w:val="000B2EF0"/>
    <w:rsid w:val="000B3897"/>
    <w:rsid w:val="000B3DE2"/>
    <w:rsid w:val="000B4CC2"/>
    <w:rsid w:val="000B60AF"/>
    <w:rsid w:val="000B67C7"/>
    <w:rsid w:val="000B6A96"/>
    <w:rsid w:val="000B705A"/>
    <w:rsid w:val="000B7BAB"/>
    <w:rsid w:val="000B7D33"/>
    <w:rsid w:val="000C072A"/>
    <w:rsid w:val="000C0987"/>
    <w:rsid w:val="000C28E4"/>
    <w:rsid w:val="000C311B"/>
    <w:rsid w:val="000C3407"/>
    <w:rsid w:val="000C368C"/>
    <w:rsid w:val="000C5B56"/>
    <w:rsid w:val="000C679A"/>
    <w:rsid w:val="000D1C9B"/>
    <w:rsid w:val="000D2E6D"/>
    <w:rsid w:val="000D3404"/>
    <w:rsid w:val="000D34E5"/>
    <w:rsid w:val="000D3FC8"/>
    <w:rsid w:val="000D5A37"/>
    <w:rsid w:val="000D5D48"/>
    <w:rsid w:val="000D7A30"/>
    <w:rsid w:val="000E05BF"/>
    <w:rsid w:val="000E0BC1"/>
    <w:rsid w:val="000E0FD7"/>
    <w:rsid w:val="000E3339"/>
    <w:rsid w:val="000E46EC"/>
    <w:rsid w:val="000E646E"/>
    <w:rsid w:val="000E6CBE"/>
    <w:rsid w:val="000E6F89"/>
    <w:rsid w:val="000E7024"/>
    <w:rsid w:val="000E70E8"/>
    <w:rsid w:val="000E73F6"/>
    <w:rsid w:val="000E780A"/>
    <w:rsid w:val="000F0D00"/>
    <w:rsid w:val="000F17DC"/>
    <w:rsid w:val="000F1D03"/>
    <w:rsid w:val="000F2FEB"/>
    <w:rsid w:val="000F3058"/>
    <w:rsid w:val="000F366E"/>
    <w:rsid w:val="000F4131"/>
    <w:rsid w:val="000F476D"/>
    <w:rsid w:val="000F4979"/>
    <w:rsid w:val="000F4BA3"/>
    <w:rsid w:val="000F50E3"/>
    <w:rsid w:val="000F5B6D"/>
    <w:rsid w:val="000F5D45"/>
    <w:rsid w:val="000F5DB8"/>
    <w:rsid w:val="000F5F55"/>
    <w:rsid w:val="000F647F"/>
    <w:rsid w:val="000F6890"/>
    <w:rsid w:val="000F6971"/>
    <w:rsid w:val="0010042F"/>
    <w:rsid w:val="0010105F"/>
    <w:rsid w:val="001018A5"/>
    <w:rsid w:val="001024C0"/>
    <w:rsid w:val="00102E63"/>
    <w:rsid w:val="00104802"/>
    <w:rsid w:val="00106C9F"/>
    <w:rsid w:val="001074D6"/>
    <w:rsid w:val="00110B1A"/>
    <w:rsid w:val="00110B78"/>
    <w:rsid w:val="00111634"/>
    <w:rsid w:val="001144D4"/>
    <w:rsid w:val="00114E41"/>
    <w:rsid w:val="0011513A"/>
    <w:rsid w:val="00115BD4"/>
    <w:rsid w:val="00115DF8"/>
    <w:rsid w:val="00116A92"/>
    <w:rsid w:val="00116F08"/>
    <w:rsid w:val="00116F94"/>
    <w:rsid w:val="001201C4"/>
    <w:rsid w:val="0012134D"/>
    <w:rsid w:val="001221CF"/>
    <w:rsid w:val="00123702"/>
    <w:rsid w:val="00123753"/>
    <w:rsid w:val="00123A30"/>
    <w:rsid w:val="00125BCC"/>
    <w:rsid w:val="00126179"/>
    <w:rsid w:val="00126DBE"/>
    <w:rsid w:val="001272FA"/>
    <w:rsid w:val="0012738A"/>
    <w:rsid w:val="001278FF"/>
    <w:rsid w:val="001279AF"/>
    <w:rsid w:val="001304A5"/>
    <w:rsid w:val="001307AF"/>
    <w:rsid w:val="001312EA"/>
    <w:rsid w:val="0013201F"/>
    <w:rsid w:val="00132ABF"/>
    <w:rsid w:val="0013365D"/>
    <w:rsid w:val="00134AC3"/>
    <w:rsid w:val="00135786"/>
    <w:rsid w:val="0013580C"/>
    <w:rsid w:val="00136D96"/>
    <w:rsid w:val="00140777"/>
    <w:rsid w:val="00142276"/>
    <w:rsid w:val="001424F7"/>
    <w:rsid w:val="001425D6"/>
    <w:rsid w:val="001425E7"/>
    <w:rsid w:val="00143164"/>
    <w:rsid w:val="0014346A"/>
    <w:rsid w:val="00144BB4"/>
    <w:rsid w:val="00146533"/>
    <w:rsid w:val="00146937"/>
    <w:rsid w:val="0014732A"/>
    <w:rsid w:val="00147978"/>
    <w:rsid w:val="00147DEB"/>
    <w:rsid w:val="00150594"/>
    <w:rsid w:val="001511A6"/>
    <w:rsid w:val="00151C77"/>
    <w:rsid w:val="00153604"/>
    <w:rsid w:val="00154210"/>
    <w:rsid w:val="001544BA"/>
    <w:rsid w:val="00154BBD"/>
    <w:rsid w:val="001565A5"/>
    <w:rsid w:val="001567CC"/>
    <w:rsid w:val="00156826"/>
    <w:rsid w:val="00156BC8"/>
    <w:rsid w:val="001571A2"/>
    <w:rsid w:val="00157CA3"/>
    <w:rsid w:val="00157FDB"/>
    <w:rsid w:val="00160079"/>
    <w:rsid w:val="001608AD"/>
    <w:rsid w:val="00160AEB"/>
    <w:rsid w:val="00160E76"/>
    <w:rsid w:val="00162357"/>
    <w:rsid w:val="00162555"/>
    <w:rsid w:val="00162573"/>
    <w:rsid w:val="00163770"/>
    <w:rsid w:val="001637DD"/>
    <w:rsid w:val="0016683A"/>
    <w:rsid w:val="00167F05"/>
    <w:rsid w:val="0017091C"/>
    <w:rsid w:val="00171C9C"/>
    <w:rsid w:val="00173A78"/>
    <w:rsid w:val="00174675"/>
    <w:rsid w:val="00177238"/>
    <w:rsid w:val="00177AA3"/>
    <w:rsid w:val="0018010D"/>
    <w:rsid w:val="00180822"/>
    <w:rsid w:val="00180EA4"/>
    <w:rsid w:val="00180F07"/>
    <w:rsid w:val="0018193D"/>
    <w:rsid w:val="00181C78"/>
    <w:rsid w:val="00181E40"/>
    <w:rsid w:val="00182382"/>
    <w:rsid w:val="0018317A"/>
    <w:rsid w:val="00184AF2"/>
    <w:rsid w:val="00184C69"/>
    <w:rsid w:val="001852E3"/>
    <w:rsid w:val="00185DB6"/>
    <w:rsid w:val="00185DD2"/>
    <w:rsid w:val="00185EA0"/>
    <w:rsid w:val="00186144"/>
    <w:rsid w:val="001869E1"/>
    <w:rsid w:val="00187170"/>
    <w:rsid w:val="00190D8F"/>
    <w:rsid w:val="00190F62"/>
    <w:rsid w:val="001911C3"/>
    <w:rsid w:val="00194CEC"/>
    <w:rsid w:val="00195F53"/>
    <w:rsid w:val="00196401"/>
    <w:rsid w:val="001A024E"/>
    <w:rsid w:val="001A10D0"/>
    <w:rsid w:val="001A1E74"/>
    <w:rsid w:val="001A1EBC"/>
    <w:rsid w:val="001A2157"/>
    <w:rsid w:val="001A22C7"/>
    <w:rsid w:val="001A2612"/>
    <w:rsid w:val="001A4464"/>
    <w:rsid w:val="001A59C7"/>
    <w:rsid w:val="001A638B"/>
    <w:rsid w:val="001A66A8"/>
    <w:rsid w:val="001B086B"/>
    <w:rsid w:val="001B08F1"/>
    <w:rsid w:val="001B094C"/>
    <w:rsid w:val="001B122D"/>
    <w:rsid w:val="001B2E71"/>
    <w:rsid w:val="001B3A5C"/>
    <w:rsid w:val="001B41C3"/>
    <w:rsid w:val="001B7F5F"/>
    <w:rsid w:val="001C228B"/>
    <w:rsid w:val="001C2E97"/>
    <w:rsid w:val="001C4510"/>
    <w:rsid w:val="001C51D5"/>
    <w:rsid w:val="001C5FD2"/>
    <w:rsid w:val="001C6E83"/>
    <w:rsid w:val="001C7668"/>
    <w:rsid w:val="001D0595"/>
    <w:rsid w:val="001D0847"/>
    <w:rsid w:val="001D0EDA"/>
    <w:rsid w:val="001D147B"/>
    <w:rsid w:val="001D1558"/>
    <w:rsid w:val="001D1973"/>
    <w:rsid w:val="001D19BE"/>
    <w:rsid w:val="001D1F6B"/>
    <w:rsid w:val="001D3F26"/>
    <w:rsid w:val="001D53B4"/>
    <w:rsid w:val="001D7247"/>
    <w:rsid w:val="001D7EDB"/>
    <w:rsid w:val="001E0C3C"/>
    <w:rsid w:val="001E3F39"/>
    <w:rsid w:val="001E477B"/>
    <w:rsid w:val="001E4AFE"/>
    <w:rsid w:val="001E4DFB"/>
    <w:rsid w:val="001E7636"/>
    <w:rsid w:val="001E768B"/>
    <w:rsid w:val="001F0512"/>
    <w:rsid w:val="001F095B"/>
    <w:rsid w:val="001F2091"/>
    <w:rsid w:val="001F2D43"/>
    <w:rsid w:val="001F30F0"/>
    <w:rsid w:val="001F3148"/>
    <w:rsid w:val="001F37E8"/>
    <w:rsid w:val="001F6DCA"/>
    <w:rsid w:val="001F6F52"/>
    <w:rsid w:val="001F7801"/>
    <w:rsid w:val="002008A9"/>
    <w:rsid w:val="00200FAB"/>
    <w:rsid w:val="002024E1"/>
    <w:rsid w:val="00203D39"/>
    <w:rsid w:val="0020528D"/>
    <w:rsid w:val="002052CF"/>
    <w:rsid w:val="00205917"/>
    <w:rsid w:val="002077C2"/>
    <w:rsid w:val="0020797E"/>
    <w:rsid w:val="0021019E"/>
    <w:rsid w:val="0021115A"/>
    <w:rsid w:val="00212611"/>
    <w:rsid w:val="00212E47"/>
    <w:rsid w:val="00214E58"/>
    <w:rsid w:val="00215024"/>
    <w:rsid w:val="002152B4"/>
    <w:rsid w:val="002158AA"/>
    <w:rsid w:val="00217DA0"/>
    <w:rsid w:val="002214F5"/>
    <w:rsid w:val="00221FC9"/>
    <w:rsid w:val="00222613"/>
    <w:rsid w:val="00222F40"/>
    <w:rsid w:val="00223146"/>
    <w:rsid w:val="002238B7"/>
    <w:rsid w:val="00224882"/>
    <w:rsid w:val="00224DE4"/>
    <w:rsid w:val="00225000"/>
    <w:rsid w:val="00225A6B"/>
    <w:rsid w:val="00226ED6"/>
    <w:rsid w:val="00226EF0"/>
    <w:rsid w:val="0022731D"/>
    <w:rsid w:val="00227A32"/>
    <w:rsid w:val="00230236"/>
    <w:rsid w:val="00230806"/>
    <w:rsid w:val="002308E1"/>
    <w:rsid w:val="002311DD"/>
    <w:rsid w:val="002313A8"/>
    <w:rsid w:val="002324DF"/>
    <w:rsid w:val="00232534"/>
    <w:rsid w:val="0023361B"/>
    <w:rsid w:val="00233CAB"/>
    <w:rsid w:val="002346B0"/>
    <w:rsid w:val="002350EA"/>
    <w:rsid w:val="0023637A"/>
    <w:rsid w:val="00236B3B"/>
    <w:rsid w:val="00237548"/>
    <w:rsid w:val="00237E4A"/>
    <w:rsid w:val="00241A37"/>
    <w:rsid w:val="002429EE"/>
    <w:rsid w:val="00243DCF"/>
    <w:rsid w:val="002447A0"/>
    <w:rsid w:val="00244F26"/>
    <w:rsid w:val="00245E80"/>
    <w:rsid w:val="0025172A"/>
    <w:rsid w:val="00251F73"/>
    <w:rsid w:val="0025205C"/>
    <w:rsid w:val="00252550"/>
    <w:rsid w:val="0025330C"/>
    <w:rsid w:val="00253454"/>
    <w:rsid w:val="002547D0"/>
    <w:rsid w:val="00254909"/>
    <w:rsid w:val="00255487"/>
    <w:rsid w:val="00257D9B"/>
    <w:rsid w:val="00257FDD"/>
    <w:rsid w:val="00260206"/>
    <w:rsid w:val="002603CF"/>
    <w:rsid w:val="0026045D"/>
    <w:rsid w:val="002614CA"/>
    <w:rsid w:val="002619D1"/>
    <w:rsid w:val="00262042"/>
    <w:rsid w:val="00262D0C"/>
    <w:rsid w:val="002638DF"/>
    <w:rsid w:val="002663BC"/>
    <w:rsid w:val="00266713"/>
    <w:rsid w:val="00266DBD"/>
    <w:rsid w:val="00267A25"/>
    <w:rsid w:val="00270229"/>
    <w:rsid w:val="00270B31"/>
    <w:rsid w:val="00271245"/>
    <w:rsid w:val="00271248"/>
    <w:rsid w:val="002712D7"/>
    <w:rsid w:val="00271E1C"/>
    <w:rsid w:val="00271EBF"/>
    <w:rsid w:val="00271F97"/>
    <w:rsid w:val="00272877"/>
    <w:rsid w:val="00273AFF"/>
    <w:rsid w:val="00274C30"/>
    <w:rsid w:val="002759F3"/>
    <w:rsid w:val="00275BFA"/>
    <w:rsid w:val="00276DB6"/>
    <w:rsid w:val="00280ED1"/>
    <w:rsid w:val="00281560"/>
    <w:rsid w:val="00283F85"/>
    <w:rsid w:val="002844E8"/>
    <w:rsid w:val="00284C9F"/>
    <w:rsid w:val="002854A5"/>
    <w:rsid w:val="00285BA9"/>
    <w:rsid w:val="00285CEC"/>
    <w:rsid w:val="00285D1D"/>
    <w:rsid w:val="00286328"/>
    <w:rsid w:val="002870D6"/>
    <w:rsid w:val="00287965"/>
    <w:rsid w:val="00290601"/>
    <w:rsid w:val="00291E33"/>
    <w:rsid w:val="0029222B"/>
    <w:rsid w:val="00292F83"/>
    <w:rsid w:val="0029457C"/>
    <w:rsid w:val="0029564D"/>
    <w:rsid w:val="00295B59"/>
    <w:rsid w:val="002962C8"/>
    <w:rsid w:val="002968B7"/>
    <w:rsid w:val="0029741B"/>
    <w:rsid w:val="00297A4C"/>
    <w:rsid w:val="00297EF3"/>
    <w:rsid w:val="002A05F8"/>
    <w:rsid w:val="002A09E2"/>
    <w:rsid w:val="002A16C1"/>
    <w:rsid w:val="002A1AB0"/>
    <w:rsid w:val="002A26FC"/>
    <w:rsid w:val="002A2D09"/>
    <w:rsid w:val="002A38BE"/>
    <w:rsid w:val="002A3906"/>
    <w:rsid w:val="002A3B27"/>
    <w:rsid w:val="002A4E4C"/>
    <w:rsid w:val="002A5298"/>
    <w:rsid w:val="002A573A"/>
    <w:rsid w:val="002A60AD"/>
    <w:rsid w:val="002A7008"/>
    <w:rsid w:val="002A75DE"/>
    <w:rsid w:val="002B10E6"/>
    <w:rsid w:val="002B2745"/>
    <w:rsid w:val="002B2780"/>
    <w:rsid w:val="002B2D19"/>
    <w:rsid w:val="002B3E79"/>
    <w:rsid w:val="002B42E0"/>
    <w:rsid w:val="002B4F5C"/>
    <w:rsid w:val="002B5D2A"/>
    <w:rsid w:val="002B60F1"/>
    <w:rsid w:val="002B72A4"/>
    <w:rsid w:val="002B79A6"/>
    <w:rsid w:val="002B7AF4"/>
    <w:rsid w:val="002B7B73"/>
    <w:rsid w:val="002B7E69"/>
    <w:rsid w:val="002C09B4"/>
    <w:rsid w:val="002C0E01"/>
    <w:rsid w:val="002C169D"/>
    <w:rsid w:val="002C2900"/>
    <w:rsid w:val="002C3294"/>
    <w:rsid w:val="002C344D"/>
    <w:rsid w:val="002C3AA3"/>
    <w:rsid w:val="002C3FD0"/>
    <w:rsid w:val="002C3FFF"/>
    <w:rsid w:val="002C40F3"/>
    <w:rsid w:val="002C461F"/>
    <w:rsid w:val="002C62B7"/>
    <w:rsid w:val="002C6B7C"/>
    <w:rsid w:val="002C6F52"/>
    <w:rsid w:val="002D1A25"/>
    <w:rsid w:val="002D3232"/>
    <w:rsid w:val="002D3261"/>
    <w:rsid w:val="002D3580"/>
    <w:rsid w:val="002D4355"/>
    <w:rsid w:val="002D4D4A"/>
    <w:rsid w:val="002D57D2"/>
    <w:rsid w:val="002D5B83"/>
    <w:rsid w:val="002E01E2"/>
    <w:rsid w:val="002E1262"/>
    <w:rsid w:val="002E157F"/>
    <w:rsid w:val="002E1752"/>
    <w:rsid w:val="002E2D21"/>
    <w:rsid w:val="002E2F35"/>
    <w:rsid w:val="002E33FC"/>
    <w:rsid w:val="002E3A5B"/>
    <w:rsid w:val="002E4588"/>
    <w:rsid w:val="002E5617"/>
    <w:rsid w:val="002E7B00"/>
    <w:rsid w:val="002E7C7F"/>
    <w:rsid w:val="002F2F9D"/>
    <w:rsid w:val="002F39B9"/>
    <w:rsid w:val="002F3EDE"/>
    <w:rsid w:val="002F4A4A"/>
    <w:rsid w:val="002F750C"/>
    <w:rsid w:val="00300311"/>
    <w:rsid w:val="00300F10"/>
    <w:rsid w:val="003029CF"/>
    <w:rsid w:val="00302E58"/>
    <w:rsid w:val="003032D9"/>
    <w:rsid w:val="00303A6E"/>
    <w:rsid w:val="00304A03"/>
    <w:rsid w:val="00304EE4"/>
    <w:rsid w:val="00305443"/>
    <w:rsid w:val="00305F08"/>
    <w:rsid w:val="00306039"/>
    <w:rsid w:val="00306423"/>
    <w:rsid w:val="00307DEF"/>
    <w:rsid w:val="00307E28"/>
    <w:rsid w:val="003119EE"/>
    <w:rsid w:val="00312FEA"/>
    <w:rsid w:val="0031334E"/>
    <w:rsid w:val="00313762"/>
    <w:rsid w:val="00313C50"/>
    <w:rsid w:val="0031495A"/>
    <w:rsid w:val="0031543B"/>
    <w:rsid w:val="0031580F"/>
    <w:rsid w:val="003166B9"/>
    <w:rsid w:val="0031704D"/>
    <w:rsid w:val="00320D8E"/>
    <w:rsid w:val="00320EDF"/>
    <w:rsid w:val="00321252"/>
    <w:rsid w:val="00321E33"/>
    <w:rsid w:val="00322EE6"/>
    <w:rsid w:val="0032407B"/>
    <w:rsid w:val="00325C25"/>
    <w:rsid w:val="003263E3"/>
    <w:rsid w:val="00326A10"/>
    <w:rsid w:val="00326C4E"/>
    <w:rsid w:val="00330C49"/>
    <w:rsid w:val="00331C6D"/>
    <w:rsid w:val="0033342B"/>
    <w:rsid w:val="003347A8"/>
    <w:rsid w:val="00334F8E"/>
    <w:rsid w:val="00335217"/>
    <w:rsid w:val="00335894"/>
    <w:rsid w:val="00336162"/>
    <w:rsid w:val="00336505"/>
    <w:rsid w:val="00340D02"/>
    <w:rsid w:val="003413C7"/>
    <w:rsid w:val="003418FB"/>
    <w:rsid w:val="0034303E"/>
    <w:rsid w:val="003450ED"/>
    <w:rsid w:val="00345582"/>
    <w:rsid w:val="00346262"/>
    <w:rsid w:val="00346716"/>
    <w:rsid w:val="00347135"/>
    <w:rsid w:val="00355D9A"/>
    <w:rsid w:val="0036048A"/>
    <w:rsid w:val="003607D2"/>
    <w:rsid w:val="0036196A"/>
    <w:rsid w:val="00361F58"/>
    <w:rsid w:val="00362332"/>
    <w:rsid w:val="00362983"/>
    <w:rsid w:val="00363D14"/>
    <w:rsid w:val="00364182"/>
    <w:rsid w:val="00364F10"/>
    <w:rsid w:val="003720D1"/>
    <w:rsid w:val="003721C6"/>
    <w:rsid w:val="00372D34"/>
    <w:rsid w:val="00373258"/>
    <w:rsid w:val="003732EC"/>
    <w:rsid w:val="00373917"/>
    <w:rsid w:val="00374122"/>
    <w:rsid w:val="00374AFA"/>
    <w:rsid w:val="00374BAE"/>
    <w:rsid w:val="00375354"/>
    <w:rsid w:val="0037560C"/>
    <w:rsid w:val="00375838"/>
    <w:rsid w:val="00375E3E"/>
    <w:rsid w:val="00377A07"/>
    <w:rsid w:val="00377DCC"/>
    <w:rsid w:val="0038087D"/>
    <w:rsid w:val="00381834"/>
    <w:rsid w:val="00382A14"/>
    <w:rsid w:val="0038525B"/>
    <w:rsid w:val="00386151"/>
    <w:rsid w:val="003864F9"/>
    <w:rsid w:val="003873D8"/>
    <w:rsid w:val="00391AD4"/>
    <w:rsid w:val="0039446A"/>
    <w:rsid w:val="00394F24"/>
    <w:rsid w:val="00397441"/>
    <w:rsid w:val="003A0622"/>
    <w:rsid w:val="003A09EF"/>
    <w:rsid w:val="003A36DA"/>
    <w:rsid w:val="003A38C0"/>
    <w:rsid w:val="003A3B05"/>
    <w:rsid w:val="003A5C9E"/>
    <w:rsid w:val="003A656E"/>
    <w:rsid w:val="003A674F"/>
    <w:rsid w:val="003A79F0"/>
    <w:rsid w:val="003B1891"/>
    <w:rsid w:val="003B1E09"/>
    <w:rsid w:val="003B1E56"/>
    <w:rsid w:val="003B2A64"/>
    <w:rsid w:val="003B3401"/>
    <w:rsid w:val="003B3A32"/>
    <w:rsid w:val="003B48FC"/>
    <w:rsid w:val="003B4BF2"/>
    <w:rsid w:val="003B5071"/>
    <w:rsid w:val="003B5E3E"/>
    <w:rsid w:val="003B6EB6"/>
    <w:rsid w:val="003B709E"/>
    <w:rsid w:val="003C0176"/>
    <w:rsid w:val="003C1758"/>
    <w:rsid w:val="003C1B83"/>
    <w:rsid w:val="003C1CB8"/>
    <w:rsid w:val="003C2642"/>
    <w:rsid w:val="003C40FA"/>
    <w:rsid w:val="003C5A96"/>
    <w:rsid w:val="003C60DA"/>
    <w:rsid w:val="003D0DFB"/>
    <w:rsid w:val="003D0E11"/>
    <w:rsid w:val="003D1C71"/>
    <w:rsid w:val="003D225A"/>
    <w:rsid w:val="003D3ADC"/>
    <w:rsid w:val="003D4004"/>
    <w:rsid w:val="003D42B9"/>
    <w:rsid w:val="003D4FF5"/>
    <w:rsid w:val="003D75E3"/>
    <w:rsid w:val="003E0F28"/>
    <w:rsid w:val="003E22E7"/>
    <w:rsid w:val="003E39FA"/>
    <w:rsid w:val="003E5B36"/>
    <w:rsid w:val="003E72D4"/>
    <w:rsid w:val="003F0703"/>
    <w:rsid w:val="003F0CE3"/>
    <w:rsid w:val="003F0E41"/>
    <w:rsid w:val="003F18AB"/>
    <w:rsid w:val="003F2F7E"/>
    <w:rsid w:val="003F3B76"/>
    <w:rsid w:val="003F4B65"/>
    <w:rsid w:val="003F77F0"/>
    <w:rsid w:val="003F7AAD"/>
    <w:rsid w:val="0040045C"/>
    <w:rsid w:val="00400C24"/>
    <w:rsid w:val="0040299D"/>
    <w:rsid w:val="00402A04"/>
    <w:rsid w:val="00402AD3"/>
    <w:rsid w:val="0040318D"/>
    <w:rsid w:val="00403A32"/>
    <w:rsid w:val="00403DBE"/>
    <w:rsid w:val="004040CC"/>
    <w:rsid w:val="00404961"/>
    <w:rsid w:val="00404AE8"/>
    <w:rsid w:val="00404CD6"/>
    <w:rsid w:val="0040561C"/>
    <w:rsid w:val="00405F3E"/>
    <w:rsid w:val="00405FD0"/>
    <w:rsid w:val="004067EA"/>
    <w:rsid w:val="00407A25"/>
    <w:rsid w:val="00407E6C"/>
    <w:rsid w:val="004104F3"/>
    <w:rsid w:val="00412F8F"/>
    <w:rsid w:val="004163A9"/>
    <w:rsid w:val="004171C4"/>
    <w:rsid w:val="00420C86"/>
    <w:rsid w:val="00421E81"/>
    <w:rsid w:val="004226EA"/>
    <w:rsid w:val="004230EB"/>
    <w:rsid w:val="004235B7"/>
    <w:rsid w:val="00424DB2"/>
    <w:rsid w:val="00424FA6"/>
    <w:rsid w:val="0042528F"/>
    <w:rsid w:val="00425AE8"/>
    <w:rsid w:val="004273E2"/>
    <w:rsid w:val="00427789"/>
    <w:rsid w:val="00431507"/>
    <w:rsid w:val="00432817"/>
    <w:rsid w:val="00432B8F"/>
    <w:rsid w:val="00432E03"/>
    <w:rsid w:val="0043328F"/>
    <w:rsid w:val="00434C34"/>
    <w:rsid w:val="0043508B"/>
    <w:rsid w:val="00435AD5"/>
    <w:rsid w:val="00435B2F"/>
    <w:rsid w:val="00435FFC"/>
    <w:rsid w:val="0043711B"/>
    <w:rsid w:val="00437980"/>
    <w:rsid w:val="00437A74"/>
    <w:rsid w:val="004407D9"/>
    <w:rsid w:val="0044160A"/>
    <w:rsid w:val="00441733"/>
    <w:rsid w:val="00441DBF"/>
    <w:rsid w:val="00444FF6"/>
    <w:rsid w:val="00445AA7"/>
    <w:rsid w:val="00446320"/>
    <w:rsid w:val="004503FA"/>
    <w:rsid w:val="00450D55"/>
    <w:rsid w:val="004512E0"/>
    <w:rsid w:val="004525E3"/>
    <w:rsid w:val="0045321A"/>
    <w:rsid w:val="004560C0"/>
    <w:rsid w:val="00456141"/>
    <w:rsid w:val="004561B3"/>
    <w:rsid w:val="004569C1"/>
    <w:rsid w:val="0045701B"/>
    <w:rsid w:val="00457566"/>
    <w:rsid w:val="00457BAC"/>
    <w:rsid w:val="00460DF7"/>
    <w:rsid w:val="0046161B"/>
    <w:rsid w:val="004622A0"/>
    <w:rsid w:val="004629B0"/>
    <w:rsid w:val="00462F88"/>
    <w:rsid w:val="00463213"/>
    <w:rsid w:val="00463341"/>
    <w:rsid w:val="004656B9"/>
    <w:rsid w:val="0046627E"/>
    <w:rsid w:val="004718B2"/>
    <w:rsid w:val="00472D2D"/>
    <w:rsid w:val="00472E80"/>
    <w:rsid w:val="004754C0"/>
    <w:rsid w:val="0047581A"/>
    <w:rsid w:val="00475E2F"/>
    <w:rsid w:val="00476848"/>
    <w:rsid w:val="00477299"/>
    <w:rsid w:val="00477334"/>
    <w:rsid w:val="004774CE"/>
    <w:rsid w:val="004807E9"/>
    <w:rsid w:val="00481EAD"/>
    <w:rsid w:val="00482472"/>
    <w:rsid w:val="00483822"/>
    <w:rsid w:val="004841B2"/>
    <w:rsid w:val="00485464"/>
    <w:rsid w:val="00485F7F"/>
    <w:rsid w:val="0048787A"/>
    <w:rsid w:val="00487F32"/>
    <w:rsid w:val="00491462"/>
    <w:rsid w:val="0049180A"/>
    <w:rsid w:val="004920DD"/>
    <w:rsid w:val="0049265B"/>
    <w:rsid w:val="00492DF5"/>
    <w:rsid w:val="004933B8"/>
    <w:rsid w:val="0049473F"/>
    <w:rsid w:val="0049480A"/>
    <w:rsid w:val="00494B5E"/>
    <w:rsid w:val="00494BA6"/>
    <w:rsid w:val="00495259"/>
    <w:rsid w:val="004959AA"/>
    <w:rsid w:val="00495FA8"/>
    <w:rsid w:val="00496F76"/>
    <w:rsid w:val="004A0490"/>
    <w:rsid w:val="004A0DCB"/>
    <w:rsid w:val="004A1BB6"/>
    <w:rsid w:val="004A271E"/>
    <w:rsid w:val="004A301F"/>
    <w:rsid w:val="004A4132"/>
    <w:rsid w:val="004A42C4"/>
    <w:rsid w:val="004A4676"/>
    <w:rsid w:val="004A4F19"/>
    <w:rsid w:val="004A5614"/>
    <w:rsid w:val="004A5A02"/>
    <w:rsid w:val="004B02F5"/>
    <w:rsid w:val="004B0A36"/>
    <w:rsid w:val="004B0BB8"/>
    <w:rsid w:val="004B0F96"/>
    <w:rsid w:val="004B1681"/>
    <w:rsid w:val="004B2D5E"/>
    <w:rsid w:val="004B3268"/>
    <w:rsid w:val="004B4D7E"/>
    <w:rsid w:val="004B505F"/>
    <w:rsid w:val="004B51E8"/>
    <w:rsid w:val="004B58B4"/>
    <w:rsid w:val="004B5902"/>
    <w:rsid w:val="004B5F81"/>
    <w:rsid w:val="004B750E"/>
    <w:rsid w:val="004B7AE4"/>
    <w:rsid w:val="004C3F56"/>
    <w:rsid w:val="004C4062"/>
    <w:rsid w:val="004C43FA"/>
    <w:rsid w:val="004C46D1"/>
    <w:rsid w:val="004C5248"/>
    <w:rsid w:val="004C61CB"/>
    <w:rsid w:val="004C79A7"/>
    <w:rsid w:val="004C7C96"/>
    <w:rsid w:val="004D1671"/>
    <w:rsid w:val="004D1E81"/>
    <w:rsid w:val="004D22E4"/>
    <w:rsid w:val="004D29B9"/>
    <w:rsid w:val="004D340B"/>
    <w:rsid w:val="004D4A42"/>
    <w:rsid w:val="004D4AFB"/>
    <w:rsid w:val="004D5156"/>
    <w:rsid w:val="004D59C4"/>
    <w:rsid w:val="004D61CC"/>
    <w:rsid w:val="004D72FF"/>
    <w:rsid w:val="004DA512"/>
    <w:rsid w:val="004E1E18"/>
    <w:rsid w:val="004E2565"/>
    <w:rsid w:val="004E2DE7"/>
    <w:rsid w:val="004E3119"/>
    <w:rsid w:val="004E3130"/>
    <w:rsid w:val="004E3984"/>
    <w:rsid w:val="004E43FC"/>
    <w:rsid w:val="004E4ECE"/>
    <w:rsid w:val="004E6C52"/>
    <w:rsid w:val="004E76B9"/>
    <w:rsid w:val="004F0C20"/>
    <w:rsid w:val="004F1248"/>
    <w:rsid w:val="004F2796"/>
    <w:rsid w:val="004F2B26"/>
    <w:rsid w:val="004F2CC0"/>
    <w:rsid w:val="004F36A6"/>
    <w:rsid w:val="004F4871"/>
    <w:rsid w:val="004F4955"/>
    <w:rsid w:val="004F54A0"/>
    <w:rsid w:val="005007CD"/>
    <w:rsid w:val="00500936"/>
    <w:rsid w:val="00501639"/>
    <w:rsid w:val="00505A94"/>
    <w:rsid w:val="00507A4B"/>
    <w:rsid w:val="00510C41"/>
    <w:rsid w:val="00510F89"/>
    <w:rsid w:val="0051145A"/>
    <w:rsid w:val="00511FD9"/>
    <w:rsid w:val="00515300"/>
    <w:rsid w:val="00517332"/>
    <w:rsid w:val="0051789C"/>
    <w:rsid w:val="005211A5"/>
    <w:rsid w:val="00521ADF"/>
    <w:rsid w:val="00523636"/>
    <w:rsid w:val="005251BF"/>
    <w:rsid w:val="005260B0"/>
    <w:rsid w:val="00526416"/>
    <w:rsid w:val="00526BE3"/>
    <w:rsid w:val="00527465"/>
    <w:rsid w:val="005278B7"/>
    <w:rsid w:val="005318B1"/>
    <w:rsid w:val="005319CB"/>
    <w:rsid w:val="00531DC2"/>
    <w:rsid w:val="005322C2"/>
    <w:rsid w:val="005323ED"/>
    <w:rsid w:val="00532BB3"/>
    <w:rsid w:val="00532CA6"/>
    <w:rsid w:val="00532D0B"/>
    <w:rsid w:val="0053380D"/>
    <w:rsid w:val="00533BCE"/>
    <w:rsid w:val="00533F53"/>
    <w:rsid w:val="00535FEF"/>
    <w:rsid w:val="00537751"/>
    <w:rsid w:val="00537915"/>
    <w:rsid w:val="00543B1E"/>
    <w:rsid w:val="0054737B"/>
    <w:rsid w:val="00547E0E"/>
    <w:rsid w:val="00552440"/>
    <w:rsid w:val="005545C3"/>
    <w:rsid w:val="00554F79"/>
    <w:rsid w:val="0055682B"/>
    <w:rsid w:val="00556903"/>
    <w:rsid w:val="005570BB"/>
    <w:rsid w:val="0055774F"/>
    <w:rsid w:val="00560672"/>
    <w:rsid w:val="00560A42"/>
    <w:rsid w:val="00563303"/>
    <w:rsid w:val="00563DC4"/>
    <w:rsid w:val="00563EA8"/>
    <w:rsid w:val="00565F3B"/>
    <w:rsid w:val="00565FB5"/>
    <w:rsid w:val="00566657"/>
    <w:rsid w:val="005669B2"/>
    <w:rsid w:val="00566BD6"/>
    <w:rsid w:val="00567EDD"/>
    <w:rsid w:val="00570DB9"/>
    <w:rsid w:val="00571705"/>
    <w:rsid w:val="00571A5F"/>
    <w:rsid w:val="005726A7"/>
    <w:rsid w:val="005734FC"/>
    <w:rsid w:val="0057353B"/>
    <w:rsid w:val="00574278"/>
    <w:rsid w:val="0057456E"/>
    <w:rsid w:val="0057493F"/>
    <w:rsid w:val="00574D45"/>
    <w:rsid w:val="00575278"/>
    <w:rsid w:val="0057633B"/>
    <w:rsid w:val="005802C0"/>
    <w:rsid w:val="0058099C"/>
    <w:rsid w:val="00581734"/>
    <w:rsid w:val="00582B8E"/>
    <w:rsid w:val="005846CB"/>
    <w:rsid w:val="00587CAD"/>
    <w:rsid w:val="00590107"/>
    <w:rsid w:val="00590221"/>
    <w:rsid w:val="00591B76"/>
    <w:rsid w:val="00593477"/>
    <w:rsid w:val="005939DE"/>
    <w:rsid w:val="00594171"/>
    <w:rsid w:val="00594D89"/>
    <w:rsid w:val="0059521E"/>
    <w:rsid w:val="00596287"/>
    <w:rsid w:val="005965B2"/>
    <w:rsid w:val="005A0D66"/>
    <w:rsid w:val="005A2040"/>
    <w:rsid w:val="005A2620"/>
    <w:rsid w:val="005A2DDD"/>
    <w:rsid w:val="005A2E7B"/>
    <w:rsid w:val="005A3B78"/>
    <w:rsid w:val="005A6024"/>
    <w:rsid w:val="005A616B"/>
    <w:rsid w:val="005A62F4"/>
    <w:rsid w:val="005A6374"/>
    <w:rsid w:val="005A678B"/>
    <w:rsid w:val="005A67CE"/>
    <w:rsid w:val="005A68FC"/>
    <w:rsid w:val="005A78EF"/>
    <w:rsid w:val="005A7E72"/>
    <w:rsid w:val="005B04FC"/>
    <w:rsid w:val="005B0937"/>
    <w:rsid w:val="005B0A15"/>
    <w:rsid w:val="005B0C0C"/>
    <w:rsid w:val="005B1EB2"/>
    <w:rsid w:val="005B396B"/>
    <w:rsid w:val="005B478E"/>
    <w:rsid w:val="005B5724"/>
    <w:rsid w:val="005B6603"/>
    <w:rsid w:val="005B66CB"/>
    <w:rsid w:val="005B6731"/>
    <w:rsid w:val="005B7724"/>
    <w:rsid w:val="005B79D2"/>
    <w:rsid w:val="005C0442"/>
    <w:rsid w:val="005C19DE"/>
    <w:rsid w:val="005C5765"/>
    <w:rsid w:val="005C5BFC"/>
    <w:rsid w:val="005C5C32"/>
    <w:rsid w:val="005C5FA3"/>
    <w:rsid w:val="005C5FA5"/>
    <w:rsid w:val="005C68C0"/>
    <w:rsid w:val="005C7068"/>
    <w:rsid w:val="005C76CE"/>
    <w:rsid w:val="005D08B5"/>
    <w:rsid w:val="005D096C"/>
    <w:rsid w:val="005D0F7D"/>
    <w:rsid w:val="005D1CED"/>
    <w:rsid w:val="005D3E7F"/>
    <w:rsid w:val="005D534B"/>
    <w:rsid w:val="005D5CFD"/>
    <w:rsid w:val="005D5E06"/>
    <w:rsid w:val="005D641E"/>
    <w:rsid w:val="005D7F70"/>
    <w:rsid w:val="005E0032"/>
    <w:rsid w:val="005E0129"/>
    <w:rsid w:val="005E0911"/>
    <w:rsid w:val="005E1231"/>
    <w:rsid w:val="005E12D3"/>
    <w:rsid w:val="005E1E6A"/>
    <w:rsid w:val="005E36D0"/>
    <w:rsid w:val="005E4FAE"/>
    <w:rsid w:val="005E6D96"/>
    <w:rsid w:val="005E727B"/>
    <w:rsid w:val="005E733A"/>
    <w:rsid w:val="005E7AC3"/>
    <w:rsid w:val="005F0204"/>
    <w:rsid w:val="005F342A"/>
    <w:rsid w:val="005F48D9"/>
    <w:rsid w:val="005F51FC"/>
    <w:rsid w:val="005F5E52"/>
    <w:rsid w:val="005F607F"/>
    <w:rsid w:val="005F6462"/>
    <w:rsid w:val="005F732B"/>
    <w:rsid w:val="005F7488"/>
    <w:rsid w:val="00600049"/>
    <w:rsid w:val="00601043"/>
    <w:rsid w:val="00606FFE"/>
    <w:rsid w:val="00607457"/>
    <w:rsid w:val="00607925"/>
    <w:rsid w:val="0061256E"/>
    <w:rsid w:val="006128DD"/>
    <w:rsid w:val="00612B5A"/>
    <w:rsid w:val="00613058"/>
    <w:rsid w:val="00613F68"/>
    <w:rsid w:val="0061423E"/>
    <w:rsid w:val="00615699"/>
    <w:rsid w:val="00615A48"/>
    <w:rsid w:val="0061636A"/>
    <w:rsid w:val="00620A3B"/>
    <w:rsid w:val="006213C8"/>
    <w:rsid w:val="00621B63"/>
    <w:rsid w:val="00622301"/>
    <w:rsid w:val="00623665"/>
    <w:rsid w:val="0062596F"/>
    <w:rsid w:val="00627DCE"/>
    <w:rsid w:val="0063242D"/>
    <w:rsid w:val="00632CA2"/>
    <w:rsid w:val="00632EDD"/>
    <w:rsid w:val="00633C64"/>
    <w:rsid w:val="00634898"/>
    <w:rsid w:val="00634EE5"/>
    <w:rsid w:val="006362A8"/>
    <w:rsid w:val="00637B11"/>
    <w:rsid w:val="00637FA0"/>
    <w:rsid w:val="006409BD"/>
    <w:rsid w:val="00641A47"/>
    <w:rsid w:val="006430FF"/>
    <w:rsid w:val="00643706"/>
    <w:rsid w:val="00644E8F"/>
    <w:rsid w:val="006451E5"/>
    <w:rsid w:val="00646ECD"/>
    <w:rsid w:val="00646F54"/>
    <w:rsid w:val="00650935"/>
    <w:rsid w:val="00652EBC"/>
    <w:rsid w:val="00653003"/>
    <w:rsid w:val="006530B6"/>
    <w:rsid w:val="00654475"/>
    <w:rsid w:val="00655BC4"/>
    <w:rsid w:val="00655C81"/>
    <w:rsid w:val="00656132"/>
    <w:rsid w:val="00656B03"/>
    <w:rsid w:val="0065710D"/>
    <w:rsid w:val="006574E6"/>
    <w:rsid w:val="0065769A"/>
    <w:rsid w:val="0065786A"/>
    <w:rsid w:val="00657BDF"/>
    <w:rsid w:val="00661002"/>
    <w:rsid w:val="00661CA1"/>
    <w:rsid w:val="00662493"/>
    <w:rsid w:val="00662DDE"/>
    <w:rsid w:val="0066321A"/>
    <w:rsid w:val="0066436D"/>
    <w:rsid w:val="0066497F"/>
    <w:rsid w:val="00664DA9"/>
    <w:rsid w:val="00664DCB"/>
    <w:rsid w:val="00664E7B"/>
    <w:rsid w:val="006656C4"/>
    <w:rsid w:val="00665B93"/>
    <w:rsid w:val="00666AD1"/>
    <w:rsid w:val="00667819"/>
    <w:rsid w:val="00670EAB"/>
    <w:rsid w:val="00672943"/>
    <w:rsid w:val="00673EBA"/>
    <w:rsid w:val="00673F78"/>
    <w:rsid w:val="00674165"/>
    <w:rsid w:val="00675B4A"/>
    <w:rsid w:val="00677107"/>
    <w:rsid w:val="006772EE"/>
    <w:rsid w:val="00677344"/>
    <w:rsid w:val="006775B6"/>
    <w:rsid w:val="00677A6C"/>
    <w:rsid w:val="00677A92"/>
    <w:rsid w:val="00680D5D"/>
    <w:rsid w:val="006823FF"/>
    <w:rsid w:val="00684390"/>
    <w:rsid w:val="00686312"/>
    <w:rsid w:val="0068779A"/>
    <w:rsid w:val="006907A9"/>
    <w:rsid w:val="00690B6C"/>
    <w:rsid w:val="00691DE9"/>
    <w:rsid w:val="0069397D"/>
    <w:rsid w:val="00694B80"/>
    <w:rsid w:val="00694F67"/>
    <w:rsid w:val="00695EE1"/>
    <w:rsid w:val="006966A7"/>
    <w:rsid w:val="00697729"/>
    <w:rsid w:val="00697D98"/>
    <w:rsid w:val="00697EBD"/>
    <w:rsid w:val="006A0AAD"/>
    <w:rsid w:val="006A0D83"/>
    <w:rsid w:val="006A138B"/>
    <w:rsid w:val="006A18E8"/>
    <w:rsid w:val="006A3C35"/>
    <w:rsid w:val="006A3D03"/>
    <w:rsid w:val="006A457B"/>
    <w:rsid w:val="006A60C0"/>
    <w:rsid w:val="006A690F"/>
    <w:rsid w:val="006A73A4"/>
    <w:rsid w:val="006A772E"/>
    <w:rsid w:val="006B0717"/>
    <w:rsid w:val="006B0A2A"/>
    <w:rsid w:val="006B2725"/>
    <w:rsid w:val="006B28AF"/>
    <w:rsid w:val="006B2DF9"/>
    <w:rsid w:val="006B42AA"/>
    <w:rsid w:val="006B4523"/>
    <w:rsid w:val="006B525D"/>
    <w:rsid w:val="006B584C"/>
    <w:rsid w:val="006B6254"/>
    <w:rsid w:val="006B6DE4"/>
    <w:rsid w:val="006B7B36"/>
    <w:rsid w:val="006C0442"/>
    <w:rsid w:val="006C057A"/>
    <w:rsid w:val="006C1BB9"/>
    <w:rsid w:val="006C23DF"/>
    <w:rsid w:val="006C2B07"/>
    <w:rsid w:val="006C3664"/>
    <w:rsid w:val="006C458E"/>
    <w:rsid w:val="006C4E95"/>
    <w:rsid w:val="006C60C2"/>
    <w:rsid w:val="006C649F"/>
    <w:rsid w:val="006C6D73"/>
    <w:rsid w:val="006D09D9"/>
    <w:rsid w:val="006D0AE5"/>
    <w:rsid w:val="006D0F70"/>
    <w:rsid w:val="006D2518"/>
    <w:rsid w:val="006D36B4"/>
    <w:rsid w:val="006D3CC3"/>
    <w:rsid w:val="006D3EEC"/>
    <w:rsid w:val="006D5309"/>
    <w:rsid w:val="006D61E4"/>
    <w:rsid w:val="006D6705"/>
    <w:rsid w:val="006D69D6"/>
    <w:rsid w:val="006D79CA"/>
    <w:rsid w:val="006D7F72"/>
    <w:rsid w:val="006E2018"/>
    <w:rsid w:val="006E207B"/>
    <w:rsid w:val="006E382F"/>
    <w:rsid w:val="006E483A"/>
    <w:rsid w:val="006E4ECC"/>
    <w:rsid w:val="006E7643"/>
    <w:rsid w:val="006F0C12"/>
    <w:rsid w:val="006F16FE"/>
    <w:rsid w:val="006F17A7"/>
    <w:rsid w:val="006F17CD"/>
    <w:rsid w:val="006F1C65"/>
    <w:rsid w:val="006F290C"/>
    <w:rsid w:val="006F2DA4"/>
    <w:rsid w:val="006F57FA"/>
    <w:rsid w:val="006F6AE7"/>
    <w:rsid w:val="006F73D5"/>
    <w:rsid w:val="0070169A"/>
    <w:rsid w:val="00702269"/>
    <w:rsid w:val="00702C42"/>
    <w:rsid w:val="007038A1"/>
    <w:rsid w:val="00704683"/>
    <w:rsid w:val="00706179"/>
    <w:rsid w:val="00707148"/>
    <w:rsid w:val="007107F9"/>
    <w:rsid w:val="00710D86"/>
    <w:rsid w:val="00711721"/>
    <w:rsid w:val="00711EBC"/>
    <w:rsid w:val="00712B1D"/>
    <w:rsid w:val="00713223"/>
    <w:rsid w:val="00713D21"/>
    <w:rsid w:val="007157C9"/>
    <w:rsid w:val="007158F7"/>
    <w:rsid w:val="007173A3"/>
    <w:rsid w:val="00717B2F"/>
    <w:rsid w:val="00717CCE"/>
    <w:rsid w:val="00720D1F"/>
    <w:rsid w:val="00721276"/>
    <w:rsid w:val="007218AB"/>
    <w:rsid w:val="007226A2"/>
    <w:rsid w:val="00724285"/>
    <w:rsid w:val="007249A1"/>
    <w:rsid w:val="00727E47"/>
    <w:rsid w:val="007302E1"/>
    <w:rsid w:val="00730D8D"/>
    <w:rsid w:val="00731D5B"/>
    <w:rsid w:val="00731F72"/>
    <w:rsid w:val="0073220D"/>
    <w:rsid w:val="00734B83"/>
    <w:rsid w:val="00735817"/>
    <w:rsid w:val="007366C1"/>
    <w:rsid w:val="00736AC3"/>
    <w:rsid w:val="007373A5"/>
    <w:rsid w:val="00737980"/>
    <w:rsid w:val="00737DAD"/>
    <w:rsid w:val="00740283"/>
    <w:rsid w:val="007409B5"/>
    <w:rsid w:val="00740A12"/>
    <w:rsid w:val="00741C11"/>
    <w:rsid w:val="00742483"/>
    <w:rsid w:val="00742A5E"/>
    <w:rsid w:val="0074349F"/>
    <w:rsid w:val="00744EC2"/>
    <w:rsid w:val="00745788"/>
    <w:rsid w:val="007460D8"/>
    <w:rsid w:val="00746754"/>
    <w:rsid w:val="007472FC"/>
    <w:rsid w:val="0074795B"/>
    <w:rsid w:val="00747962"/>
    <w:rsid w:val="00753A7D"/>
    <w:rsid w:val="00754FE0"/>
    <w:rsid w:val="00754FF0"/>
    <w:rsid w:val="00755A37"/>
    <w:rsid w:val="007569A2"/>
    <w:rsid w:val="007579D8"/>
    <w:rsid w:val="00757B98"/>
    <w:rsid w:val="007628D2"/>
    <w:rsid w:val="0076325A"/>
    <w:rsid w:val="00763DFC"/>
    <w:rsid w:val="007649DA"/>
    <w:rsid w:val="00764E43"/>
    <w:rsid w:val="00766177"/>
    <w:rsid w:val="0077101B"/>
    <w:rsid w:val="007719AD"/>
    <w:rsid w:val="00772365"/>
    <w:rsid w:val="0077271F"/>
    <w:rsid w:val="00774B2A"/>
    <w:rsid w:val="00775779"/>
    <w:rsid w:val="00777120"/>
    <w:rsid w:val="007778B4"/>
    <w:rsid w:val="00777A41"/>
    <w:rsid w:val="007801FC"/>
    <w:rsid w:val="007805D2"/>
    <w:rsid w:val="00780A4E"/>
    <w:rsid w:val="00780C3C"/>
    <w:rsid w:val="00780EA4"/>
    <w:rsid w:val="007824DF"/>
    <w:rsid w:val="00782792"/>
    <w:rsid w:val="00783802"/>
    <w:rsid w:val="00783D59"/>
    <w:rsid w:val="007847D6"/>
    <w:rsid w:val="007876AE"/>
    <w:rsid w:val="00787702"/>
    <w:rsid w:val="00787D19"/>
    <w:rsid w:val="00790607"/>
    <w:rsid w:val="00791EF4"/>
    <w:rsid w:val="00792D65"/>
    <w:rsid w:val="00793054"/>
    <w:rsid w:val="00793291"/>
    <w:rsid w:val="007939DA"/>
    <w:rsid w:val="007956F9"/>
    <w:rsid w:val="00795955"/>
    <w:rsid w:val="00795E83"/>
    <w:rsid w:val="00797B46"/>
    <w:rsid w:val="007A02B9"/>
    <w:rsid w:val="007A07EC"/>
    <w:rsid w:val="007A1B5D"/>
    <w:rsid w:val="007A1F32"/>
    <w:rsid w:val="007A2818"/>
    <w:rsid w:val="007A30E8"/>
    <w:rsid w:val="007A33E8"/>
    <w:rsid w:val="007A4F0A"/>
    <w:rsid w:val="007A5633"/>
    <w:rsid w:val="007A59A8"/>
    <w:rsid w:val="007A6981"/>
    <w:rsid w:val="007A74E5"/>
    <w:rsid w:val="007B12AC"/>
    <w:rsid w:val="007B2A65"/>
    <w:rsid w:val="007B2D2D"/>
    <w:rsid w:val="007B3364"/>
    <w:rsid w:val="007B4142"/>
    <w:rsid w:val="007B53F8"/>
    <w:rsid w:val="007B5F8D"/>
    <w:rsid w:val="007B6178"/>
    <w:rsid w:val="007B68CC"/>
    <w:rsid w:val="007B6D21"/>
    <w:rsid w:val="007B71DA"/>
    <w:rsid w:val="007B76F8"/>
    <w:rsid w:val="007B793F"/>
    <w:rsid w:val="007C00F4"/>
    <w:rsid w:val="007C011E"/>
    <w:rsid w:val="007C04FE"/>
    <w:rsid w:val="007C3225"/>
    <w:rsid w:val="007C356B"/>
    <w:rsid w:val="007C5CF3"/>
    <w:rsid w:val="007C6371"/>
    <w:rsid w:val="007C6909"/>
    <w:rsid w:val="007C7277"/>
    <w:rsid w:val="007D009B"/>
    <w:rsid w:val="007D162D"/>
    <w:rsid w:val="007D1ED0"/>
    <w:rsid w:val="007D1F48"/>
    <w:rsid w:val="007D25D6"/>
    <w:rsid w:val="007D2B3E"/>
    <w:rsid w:val="007D3270"/>
    <w:rsid w:val="007D3A12"/>
    <w:rsid w:val="007D3D37"/>
    <w:rsid w:val="007D5E79"/>
    <w:rsid w:val="007E4A5F"/>
    <w:rsid w:val="007E71D5"/>
    <w:rsid w:val="007E71EC"/>
    <w:rsid w:val="007F0C50"/>
    <w:rsid w:val="007F13F3"/>
    <w:rsid w:val="007F1573"/>
    <w:rsid w:val="007F178F"/>
    <w:rsid w:val="007F19A1"/>
    <w:rsid w:val="007F232E"/>
    <w:rsid w:val="007F2C2F"/>
    <w:rsid w:val="007F3ACD"/>
    <w:rsid w:val="007F4D77"/>
    <w:rsid w:val="007F5A24"/>
    <w:rsid w:val="007F5F08"/>
    <w:rsid w:val="007F5F53"/>
    <w:rsid w:val="007F7FA2"/>
    <w:rsid w:val="00800A7D"/>
    <w:rsid w:val="008026FE"/>
    <w:rsid w:val="00802DEB"/>
    <w:rsid w:val="00803AC9"/>
    <w:rsid w:val="00804542"/>
    <w:rsid w:val="00804BC5"/>
    <w:rsid w:val="00804DB6"/>
    <w:rsid w:val="0080516E"/>
    <w:rsid w:val="00805347"/>
    <w:rsid w:val="00805631"/>
    <w:rsid w:val="00805678"/>
    <w:rsid w:val="00805FEF"/>
    <w:rsid w:val="0080716E"/>
    <w:rsid w:val="00810DCA"/>
    <w:rsid w:val="008138D3"/>
    <w:rsid w:val="00815AF4"/>
    <w:rsid w:val="00816C17"/>
    <w:rsid w:val="008173E4"/>
    <w:rsid w:val="0081763F"/>
    <w:rsid w:val="00817C4F"/>
    <w:rsid w:val="00817D6C"/>
    <w:rsid w:val="008204D4"/>
    <w:rsid w:val="0082171F"/>
    <w:rsid w:val="00822995"/>
    <w:rsid w:val="00822EDD"/>
    <w:rsid w:val="008240A7"/>
    <w:rsid w:val="00824174"/>
    <w:rsid w:val="008261C1"/>
    <w:rsid w:val="0082683F"/>
    <w:rsid w:val="00826D33"/>
    <w:rsid w:val="00827699"/>
    <w:rsid w:val="00830ADE"/>
    <w:rsid w:val="00830DCA"/>
    <w:rsid w:val="00834C2C"/>
    <w:rsid w:val="00835014"/>
    <w:rsid w:val="0083512B"/>
    <w:rsid w:val="00836C27"/>
    <w:rsid w:val="00836FCF"/>
    <w:rsid w:val="00837C24"/>
    <w:rsid w:val="008402B6"/>
    <w:rsid w:val="00840949"/>
    <w:rsid w:val="00841569"/>
    <w:rsid w:val="00842B97"/>
    <w:rsid w:val="00843A36"/>
    <w:rsid w:val="00845626"/>
    <w:rsid w:val="00845F20"/>
    <w:rsid w:val="008462A2"/>
    <w:rsid w:val="00847702"/>
    <w:rsid w:val="008510E9"/>
    <w:rsid w:val="008512FA"/>
    <w:rsid w:val="008515A6"/>
    <w:rsid w:val="00851FD7"/>
    <w:rsid w:val="00853AB8"/>
    <w:rsid w:val="00855512"/>
    <w:rsid w:val="0085723B"/>
    <w:rsid w:val="0085739E"/>
    <w:rsid w:val="00857C8F"/>
    <w:rsid w:val="0086266A"/>
    <w:rsid w:val="00863291"/>
    <w:rsid w:val="00863608"/>
    <w:rsid w:val="00863B25"/>
    <w:rsid w:val="00864939"/>
    <w:rsid w:val="00864BC0"/>
    <w:rsid w:val="008658A4"/>
    <w:rsid w:val="008664A2"/>
    <w:rsid w:val="00866CE3"/>
    <w:rsid w:val="00867E7E"/>
    <w:rsid w:val="00870106"/>
    <w:rsid w:val="0087019A"/>
    <w:rsid w:val="00870A03"/>
    <w:rsid w:val="0087287A"/>
    <w:rsid w:val="00873634"/>
    <w:rsid w:val="00873F7B"/>
    <w:rsid w:val="0087580E"/>
    <w:rsid w:val="00875DC8"/>
    <w:rsid w:val="00876A53"/>
    <w:rsid w:val="00876F8C"/>
    <w:rsid w:val="0087760D"/>
    <w:rsid w:val="00877AA0"/>
    <w:rsid w:val="00881724"/>
    <w:rsid w:val="00881DC0"/>
    <w:rsid w:val="008824D7"/>
    <w:rsid w:val="00882EC7"/>
    <w:rsid w:val="008832C2"/>
    <w:rsid w:val="00883C59"/>
    <w:rsid w:val="008853A4"/>
    <w:rsid w:val="008853C6"/>
    <w:rsid w:val="008857F1"/>
    <w:rsid w:val="008859C7"/>
    <w:rsid w:val="00885BCD"/>
    <w:rsid w:val="008862DD"/>
    <w:rsid w:val="00886950"/>
    <w:rsid w:val="00886CDE"/>
    <w:rsid w:val="00887C32"/>
    <w:rsid w:val="0089058D"/>
    <w:rsid w:val="0089087B"/>
    <w:rsid w:val="008909F8"/>
    <w:rsid w:val="00891424"/>
    <w:rsid w:val="008918E9"/>
    <w:rsid w:val="00893EFD"/>
    <w:rsid w:val="00894FAE"/>
    <w:rsid w:val="008954BD"/>
    <w:rsid w:val="00895739"/>
    <w:rsid w:val="008A03B2"/>
    <w:rsid w:val="008A048F"/>
    <w:rsid w:val="008A04F3"/>
    <w:rsid w:val="008A126D"/>
    <w:rsid w:val="008A155B"/>
    <w:rsid w:val="008A1573"/>
    <w:rsid w:val="008A1742"/>
    <w:rsid w:val="008A1C8B"/>
    <w:rsid w:val="008A2686"/>
    <w:rsid w:val="008A2850"/>
    <w:rsid w:val="008A286D"/>
    <w:rsid w:val="008A2A71"/>
    <w:rsid w:val="008A37C7"/>
    <w:rsid w:val="008A4D6A"/>
    <w:rsid w:val="008A5AD9"/>
    <w:rsid w:val="008A5B89"/>
    <w:rsid w:val="008A607E"/>
    <w:rsid w:val="008A759F"/>
    <w:rsid w:val="008B1C6B"/>
    <w:rsid w:val="008B2334"/>
    <w:rsid w:val="008B4F3F"/>
    <w:rsid w:val="008B5276"/>
    <w:rsid w:val="008B57D4"/>
    <w:rsid w:val="008C1818"/>
    <w:rsid w:val="008C233B"/>
    <w:rsid w:val="008C27F9"/>
    <w:rsid w:val="008C584F"/>
    <w:rsid w:val="008C5F73"/>
    <w:rsid w:val="008C6395"/>
    <w:rsid w:val="008C6426"/>
    <w:rsid w:val="008C6ABF"/>
    <w:rsid w:val="008C6D71"/>
    <w:rsid w:val="008C708C"/>
    <w:rsid w:val="008D2137"/>
    <w:rsid w:val="008D3D63"/>
    <w:rsid w:val="008D6618"/>
    <w:rsid w:val="008D77B5"/>
    <w:rsid w:val="008D7821"/>
    <w:rsid w:val="008E00B7"/>
    <w:rsid w:val="008E0223"/>
    <w:rsid w:val="008E0C68"/>
    <w:rsid w:val="008E122F"/>
    <w:rsid w:val="008E258F"/>
    <w:rsid w:val="008E41E0"/>
    <w:rsid w:val="008E46EE"/>
    <w:rsid w:val="008E53B0"/>
    <w:rsid w:val="008E5836"/>
    <w:rsid w:val="008E7CB3"/>
    <w:rsid w:val="008F01FC"/>
    <w:rsid w:val="008F2FAA"/>
    <w:rsid w:val="008F5137"/>
    <w:rsid w:val="008F5DF0"/>
    <w:rsid w:val="008F6B1D"/>
    <w:rsid w:val="00901601"/>
    <w:rsid w:val="00901A88"/>
    <w:rsid w:val="00902100"/>
    <w:rsid w:val="0090313A"/>
    <w:rsid w:val="009036BA"/>
    <w:rsid w:val="009042E7"/>
    <w:rsid w:val="00904988"/>
    <w:rsid w:val="00905C14"/>
    <w:rsid w:val="00905FCF"/>
    <w:rsid w:val="00906664"/>
    <w:rsid w:val="00906FF4"/>
    <w:rsid w:val="0090708E"/>
    <w:rsid w:val="009079CB"/>
    <w:rsid w:val="009108AB"/>
    <w:rsid w:val="009117BC"/>
    <w:rsid w:val="0091538E"/>
    <w:rsid w:val="009155F8"/>
    <w:rsid w:val="00915891"/>
    <w:rsid w:val="00916257"/>
    <w:rsid w:val="009169F3"/>
    <w:rsid w:val="00917A0B"/>
    <w:rsid w:val="00917A94"/>
    <w:rsid w:val="0092396B"/>
    <w:rsid w:val="009241C3"/>
    <w:rsid w:val="009246DB"/>
    <w:rsid w:val="00924E43"/>
    <w:rsid w:val="00926C7B"/>
    <w:rsid w:val="00927792"/>
    <w:rsid w:val="00927CDD"/>
    <w:rsid w:val="00927D27"/>
    <w:rsid w:val="009302AF"/>
    <w:rsid w:val="00930453"/>
    <w:rsid w:val="009313B4"/>
    <w:rsid w:val="00931BFF"/>
    <w:rsid w:val="00931D3C"/>
    <w:rsid w:val="00932AAF"/>
    <w:rsid w:val="00933ED9"/>
    <w:rsid w:val="0093418F"/>
    <w:rsid w:val="00935D0A"/>
    <w:rsid w:val="00937993"/>
    <w:rsid w:val="00940470"/>
    <w:rsid w:val="00942906"/>
    <w:rsid w:val="009430C0"/>
    <w:rsid w:val="00943392"/>
    <w:rsid w:val="0094412A"/>
    <w:rsid w:val="00944775"/>
    <w:rsid w:val="009475DC"/>
    <w:rsid w:val="00947AE6"/>
    <w:rsid w:val="00950BC1"/>
    <w:rsid w:val="00950BDC"/>
    <w:rsid w:val="00950ED8"/>
    <w:rsid w:val="00951029"/>
    <w:rsid w:val="0095106A"/>
    <w:rsid w:val="00953A5B"/>
    <w:rsid w:val="00953C43"/>
    <w:rsid w:val="00954E33"/>
    <w:rsid w:val="00954E5E"/>
    <w:rsid w:val="009556AF"/>
    <w:rsid w:val="00956651"/>
    <w:rsid w:val="00956CE2"/>
    <w:rsid w:val="00957528"/>
    <w:rsid w:val="00960C2A"/>
    <w:rsid w:val="009622C4"/>
    <w:rsid w:val="00962A33"/>
    <w:rsid w:val="00962C0B"/>
    <w:rsid w:val="00962C45"/>
    <w:rsid w:val="00963031"/>
    <w:rsid w:val="0096379B"/>
    <w:rsid w:val="009655D1"/>
    <w:rsid w:val="0096600A"/>
    <w:rsid w:val="00966FDB"/>
    <w:rsid w:val="0096761C"/>
    <w:rsid w:val="00967DCB"/>
    <w:rsid w:val="00970395"/>
    <w:rsid w:val="00970BB8"/>
    <w:rsid w:val="00970CD3"/>
    <w:rsid w:val="00970E73"/>
    <w:rsid w:val="00971CF2"/>
    <w:rsid w:val="00971FD3"/>
    <w:rsid w:val="00972062"/>
    <w:rsid w:val="009722C1"/>
    <w:rsid w:val="00973CD2"/>
    <w:rsid w:val="00973E70"/>
    <w:rsid w:val="009746B7"/>
    <w:rsid w:val="009747D8"/>
    <w:rsid w:val="00974F13"/>
    <w:rsid w:val="00976900"/>
    <w:rsid w:val="009809BE"/>
    <w:rsid w:val="00980C1E"/>
    <w:rsid w:val="00981A75"/>
    <w:rsid w:val="00981B74"/>
    <w:rsid w:val="00981C61"/>
    <w:rsid w:val="00982624"/>
    <w:rsid w:val="0098269D"/>
    <w:rsid w:val="00982981"/>
    <w:rsid w:val="009830E0"/>
    <w:rsid w:val="00983677"/>
    <w:rsid w:val="009839F8"/>
    <w:rsid w:val="009859D3"/>
    <w:rsid w:val="00985A20"/>
    <w:rsid w:val="009865E1"/>
    <w:rsid w:val="00987196"/>
    <w:rsid w:val="00987FAD"/>
    <w:rsid w:val="00987FD0"/>
    <w:rsid w:val="00990CA3"/>
    <w:rsid w:val="00992020"/>
    <w:rsid w:val="00992516"/>
    <w:rsid w:val="0099271A"/>
    <w:rsid w:val="00992A15"/>
    <w:rsid w:val="00992F21"/>
    <w:rsid w:val="00993818"/>
    <w:rsid w:val="0099382E"/>
    <w:rsid w:val="009939AA"/>
    <w:rsid w:val="0099476B"/>
    <w:rsid w:val="009947D0"/>
    <w:rsid w:val="00994B94"/>
    <w:rsid w:val="00994D0F"/>
    <w:rsid w:val="009A0595"/>
    <w:rsid w:val="009A19DA"/>
    <w:rsid w:val="009A2608"/>
    <w:rsid w:val="009A263C"/>
    <w:rsid w:val="009A2782"/>
    <w:rsid w:val="009A281E"/>
    <w:rsid w:val="009A3030"/>
    <w:rsid w:val="009A4100"/>
    <w:rsid w:val="009A502D"/>
    <w:rsid w:val="009A693D"/>
    <w:rsid w:val="009A6D38"/>
    <w:rsid w:val="009A6FEE"/>
    <w:rsid w:val="009A7811"/>
    <w:rsid w:val="009B02AA"/>
    <w:rsid w:val="009B0ABD"/>
    <w:rsid w:val="009B3353"/>
    <w:rsid w:val="009B4FB7"/>
    <w:rsid w:val="009B51D5"/>
    <w:rsid w:val="009B5B55"/>
    <w:rsid w:val="009B6F13"/>
    <w:rsid w:val="009B7444"/>
    <w:rsid w:val="009B762F"/>
    <w:rsid w:val="009C1107"/>
    <w:rsid w:val="009C231F"/>
    <w:rsid w:val="009C476E"/>
    <w:rsid w:val="009C5706"/>
    <w:rsid w:val="009C5E5A"/>
    <w:rsid w:val="009D0BB7"/>
    <w:rsid w:val="009D155B"/>
    <w:rsid w:val="009D18A1"/>
    <w:rsid w:val="009D1A8B"/>
    <w:rsid w:val="009D215A"/>
    <w:rsid w:val="009D2417"/>
    <w:rsid w:val="009D2E7B"/>
    <w:rsid w:val="009D5975"/>
    <w:rsid w:val="009D71A1"/>
    <w:rsid w:val="009D76D9"/>
    <w:rsid w:val="009E088B"/>
    <w:rsid w:val="009E1A69"/>
    <w:rsid w:val="009E1BC3"/>
    <w:rsid w:val="009E1F98"/>
    <w:rsid w:val="009E22FE"/>
    <w:rsid w:val="009E2F96"/>
    <w:rsid w:val="009E4939"/>
    <w:rsid w:val="009E5022"/>
    <w:rsid w:val="009E58A3"/>
    <w:rsid w:val="009E59BD"/>
    <w:rsid w:val="009E5E75"/>
    <w:rsid w:val="009E628D"/>
    <w:rsid w:val="009E73A8"/>
    <w:rsid w:val="009E77E3"/>
    <w:rsid w:val="009F122F"/>
    <w:rsid w:val="009F167D"/>
    <w:rsid w:val="009F1CCE"/>
    <w:rsid w:val="009F31CD"/>
    <w:rsid w:val="009F3E32"/>
    <w:rsid w:val="009F4752"/>
    <w:rsid w:val="009F4BAF"/>
    <w:rsid w:val="009F6186"/>
    <w:rsid w:val="00A008CC"/>
    <w:rsid w:val="00A0123C"/>
    <w:rsid w:val="00A01BB1"/>
    <w:rsid w:val="00A02ADA"/>
    <w:rsid w:val="00A05B59"/>
    <w:rsid w:val="00A071C7"/>
    <w:rsid w:val="00A10B19"/>
    <w:rsid w:val="00A10D6E"/>
    <w:rsid w:val="00A11121"/>
    <w:rsid w:val="00A1147F"/>
    <w:rsid w:val="00A11DF2"/>
    <w:rsid w:val="00A1296E"/>
    <w:rsid w:val="00A12FAD"/>
    <w:rsid w:val="00A14B37"/>
    <w:rsid w:val="00A14FDE"/>
    <w:rsid w:val="00A151F2"/>
    <w:rsid w:val="00A1651D"/>
    <w:rsid w:val="00A22D5A"/>
    <w:rsid w:val="00A22F3E"/>
    <w:rsid w:val="00A249FA"/>
    <w:rsid w:val="00A24EF0"/>
    <w:rsid w:val="00A25601"/>
    <w:rsid w:val="00A26630"/>
    <w:rsid w:val="00A266DB"/>
    <w:rsid w:val="00A27647"/>
    <w:rsid w:val="00A2777B"/>
    <w:rsid w:val="00A27AD5"/>
    <w:rsid w:val="00A27CB0"/>
    <w:rsid w:val="00A31761"/>
    <w:rsid w:val="00A3195F"/>
    <w:rsid w:val="00A32377"/>
    <w:rsid w:val="00A32A6D"/>
    <w:rsid w:val="00A32B4E"/>
    <w:rsid w:val="00A3338E"/>
    <w:rsid w:val="00A336C0"/>
    <w:rsid w:val="00A33C53"/>
    <w:rsid w:val="00A340E8"/>
    <w:rsid w:val="00A341F1"/>
    <w:rsid w:val="00A34C92"/>
    <w:rsid w:val="00A35E56"/>
    <w:rsid w:val="00A3621B"/>
    <w:rsid w:val="00A36C48"/>
    <w:rsid w:val="00A4095A"/>
    <w:rsid w:val="00A4162E"/>
    <w:rsid w:val="00A425C1"/>
    <w:rsid w:val="00A4280B"/>
    <w:rsid w:val="00A42F7C"/>
    <w:rsid w:val="00A4343B"/>
    <w:rsid w:val="00A435AD"/>
    <w:rsid w:val="00A43B3B"/>
    <w:rsid w:val="00A44519"/>
    <w:rsid w:val="00A44649"/>
    <w:rsid w:val="00A44F1D"/>
    <w:rsid w:val="00A44FF7"/>
    <w:rsid w:val="00A450ED"/>
    <w:rsid w:val="00A45253"/>
    <w:rsid w:val="00A45ACB"/>
    <w:rsid w:val="00A470E5"/>
    <w:rsid w:val="00A50FE8"/>
    <w:rsid w:val="00A518AA"/>
    <w:rsid w:val="00A52092"/>
    <w:rsid w:val="00A53120"/>
    <w:rsid w:val="00A53D2A"/>
    <w:rsid w:val="00A5423A"/>
    <w:rsid w:val="00A54299"/>
    <w:rsid w:val="00A54363"/>
    <w:rsid w:val="00A54A54"/>
    <w:rsid w:val="00A54BE1"/>
    <w:rsid w:val="00A55C1C"/>
    <w:rsid w:val="00A55C95"/>
    <w:rsid w:val="00A565E1"/>
    <w:rsid w:val="00A573CE"/>
    <w:rsid w:val="00A57D48"/>
    <w:rsid w:val="00A6167B"/>
    <w:rsid w:val="00A63F5A"/>
    <w:rsid w:val="00A64745"/>
    <w:rsid w:val="00A65369"/>
    <w:rsid w:val="00A65E0A"/>
    <w:rsid w:val="00A65FE4"/>
    <w:rsid w:val="00A6784D"/>
    <w:rsid w:val="00A70578"/>
    <w:rsid w:val="00A717AA"/>
    <w:rsid w:val="00A72270"/>
    <w:rsid w:val="00A7228C"/>
    <w:rsid w:val="00A727CB"/>
    <w:rsid w:val="00A72FD7"/>
    <w:rsid w:val="00A7510C"/>
    <w:rsid w:val="00A7545F"/>
    <w:rsid w:val="00A761AF"/>
    <w:rsid w:val="00A80425"/>
    <w:rsid w:val="00A8094C"/>
    <w:rsid w:val="00A80CA2"/>
    <w:rsid w:val="00A80D7A"/>
    <w:rsid w:val="00A80DF1"/>
    <w:rsid w:val="00A81D9D"/>
    <w:rsid w:val="00A82B05"/>
    <w:rsid w:val="00A832F4"/>
    <w:rsid w:val="00A836E4"/>
    <w:rsid w:val="00A8440D"/>
    <w:rsid w:val="00A84B65"/>
    <w:rsid w:val="00A85C7C"/>
    <w:rsid w:val="00A8655E"/>
    <w:rsid w:val="00A87700"/>
    <w:rsid w:val="00A87B5C"/>
    <w:rsid w:val="00A87D72"/>
    <w:rsid w:val="00A901B4"/>
    <w:rsid w:val="00A9188C"/>
    <w:rsid w:val="00A91D2C"/>
    <w:rsid w:val="00A92DA0"/>
    <w:rsid w:val="00A9363F"/>
    <w:rsid w:val="00A956E7"/>
    <w:rsid w:val="00A969BA"/>
    <w:rsid w:val="00A96A68"/>
    <w:rsid w:val="00A96C5E"/>
    <w:rsid w:val="00AA00C3"/>
    <w:rsid w:val="00AA1E56"/>
    <w:rsid w:val="00AA246A"/>
    <w:rsid w:val="00AA27F7"/>
    <w:rsid w:val="00AA34D2"/>
    <w:rsid w:val="00AA3B48"/>
    <w:rsid w:val="00AA40A1"/>
    <w:rsid w:val="00AA436E"/>
    <w:rsid w:val="00AA524B"/>
    <w:rsid w:val="00AA575E"/>
    <w:rsid w:val="00AA5F38"/>
    <w:rsid w:val="00AA600B"/>
    <w:rsid w:val="00AB0299"/>
    <w:rsid w:val="00AB0589"/>
    <w:rsid w:val="00AB1BD8"/>
    <w:rsid w:val="00AB39DF"/>
    <w:rsid w:val="00AB4906"/>
    <w:rsid w:val="00AB5F2F"/>
    <w:rsid w:val="00AB71C0"/>
    <w:rsid w:val="00AB7319"/>
    <w:rsid w:val="00AC03D4"/>
    <w:rsid w:val="00AC0BF8"/>
    <w:rsid w:val="00AC1B99"/>
    <w:rsid w:val="00AC29A0"/>
    <w:rsid w:val="00AC3DBF"/>
    <w:rsid w:val="00AC4287"/>
    <w:rsid w:val="00AC43E9"/>
    <w:rsid w:val="00AC48D1"/>
    <w:rsid w:val="00AC4AE5"/>
    <w:rsid w:val="00AC5327"/>
    <w:rsid w:val="00AC54A5"/>
    <w:rsid w:val="00AC5E34"/>
    <w:rsid w:val="00AC688E"/>
    <w:rsid w:val="00ACFBA6"/>
    <w:rsid w:val="00AD1878"/>
    <w:rsid w:val="00AD1D5D"/>
    <w:rsid w:val="00AD26F8"/>
    <w:rsid w:val="00AD34B4"/>
    <w:rsid w:val="00AD36A4"/>
    <w:rsid w:val="00AD3AD0"/>
    <w:rsid w:val="00AD4E8E"/>
    <w:rsid w:val="00AD5632"/>
    <w:rsid w:val="00AD69E1"/>
    <w:rsid w:val="00AD6FEF"/>
    <w:rsid w:val="00AE00A7"/>
    <w:rsid w:val="00AE01BD"/>
    <w:rsid w:val="00AE1DAE"/>
    <w:rsid w:val="00AE3C63"/>
    <w:rsid w:val="00AE3F8A"/>
    <w:rsid w:val="00AE40C0"/>
    <w:rsid w:val="00AE65D4"/>
    <w:rsid w:val="00AE65F7"/>
    <w:rsid w:val="00AF01DE"/>
    <w:rsid w:val="00AF01EC"/>
    <w:rsid w:val="00AF0892"/>
    <w:rsid w:val="00AF1613"/>
    <w:rsid w:val="00AF1B0A"/>
    <w:rsid w:val="00AF1CD4"/>
    <w:rsid w:val="00AF2ACD"/>
    <w:rsid w:val="00AF3A94"/>
    <w:rsid w:val="00AF3B7B"/>
    <w:rsid w:val="00AF47C7"/>
    <w:rsid w:val="00AF5293"/>
    <w:rsid w:val="00AF5BC0"/>
    <w:rsid w:val="00AF687D"/>
    <w:rsid w:val="00AF7764"/>
    <w:rsid w:val="00AF7B4E"/>
    <w:rsid w:val="00B00DDA"/>
    <w:rsid w:val="00B01339"/>
    <w:rsid w:val="00B01585"/>
    <w:rsid w:val="00B02F4E"/>
    <w:rsid w:val="00B03358"/>
    <w:rsid w:val="00B041F8"/>
    <w:rsid w:val="00B050DB"/>
    <w:rsid w:val="00B05142"/>
    <w:rsid w:val="00B0552F"/>
    <w:rsid w:val="00B05B16"/>
    <w:rsid w:val="00B06657"/>
    <w:rsid w:val="00B06AD0"/>
    <w:rsid w:val="00B07C9B"/>
    <w:rsid w:val="00B07E3A"/>
    <w:rsid w:val="00B10503"/>
    <w:rsid w:val="00B10CA6"/>
    <w:rsid w:val="00B11A4A"/>
    <w:rsid w:val="00B14A99"/>
    <w:rsid w:val="00B15529"/>
    <w:rsid w:val="00B16215"/>
    <w:rsid w:val="00B16529"/>
    <w:rsid w:val="00B16D78"/>
    <w:rsid w:val="00B16E94"/>
    <w:rsid w:val="00B17917"/>
    <w:rsid w:val="00B229E0"/>
    <w:rsid w:val="00B22B0D"/>
    <w:rsid w:val="00B2511C"/>
    <w:rsid w:val="00B25526"/>
    <w:rsid w:val="00B259A6"/>
    <w:rsid w:val="00B26318"/>
    <w:rsid w:val="00B26455"/>
    <w:rsid w:val="00B26CAF"/>
    <w:rsid w:val="00B27D30"/>
    <w:rsid w:val="00B31A77"/>
    <w:rsid w:val="00B32271"/>
    <w:rsid w:val="00B32C12"/>
    <w:rsid w:val="00B341D4"/>
    <w:rsid w:val="00B341ED"/>
    <w:rsid w:val="00B355F0"/>
    <w:rsid w:val="00B3603C"/>
    <w:rsid w:val="00B367F2"/>
    <w:rsid w:val="00B36BCB"/>
    <w:rsid w:val="00B37BC2"/>
    <w:rsid w:val="00B407E4"/>
    <w:rsid w:val="00B416B4"/>
    <w:rsid w:val="00B416DA"/>
    <w:rsid w:val="00B418A2"/>
    <w:rsid w:val="00B435D0"/>
    <w:rsid w:val="00B448DD"/>
    <w:rsid w:val="00B44DBE"/>
    <w:rsid w:val="00B45B2A"/>
    <w:rsid w:val="00B45C3C"/>
    <w:rsid w:val="00B4690A"/>
    <w:rsid w:val="00B46EFC"/>
    <w:rsid w:val="00B50B20"/>
    <w:rsid w:val="00B513F5"/>
    <w:rsid w:val="00B51A99"/>
    <w:rsid w:val="00B51E8A"/>
    <w:rsid w:val="00B5298D"/>
    <w:rsid w:val="00B53529"/>
    <w:rsid w:val="00B53B37"/>
    <w:rsid w:val="00B54580"/>
    <w:rsid w:val="00B5465F"/>
    <w:rsid w:val="00B549C9"/>
    <w:rsid w:val="00B54AF4"/>
    <w:rsid w:val="00B5563E"/>
    <w:rsid w:val="00B55A59"/>
    <w:rsid w:val="00B562D0"/>
    <w:rsid w:val="00B56CA8"/>
    <w:rsid w:val="00B57342"/>
    <w:rsid w:val="00B5766C"/>
    <w:rsid w:val="00B603B8"/>
    <w:rsid w:val="00B6147E"/>
    <w:rsid w:val="00B614A7"/>
    <w:rsid w:val="00B62235"/>
    <w:rsid w:val="00B63493"/>
    <w:rsid w:val="00B634F3"/>
    <w:rsid w:val="00B63E3A"/>
    <w:rsid w:val="00B664BE"/>
    <w:rsid w:val="00B673EA"/>
    <w:rsid w:val="00B702B1"/>
    <w:rsid w:val="00B708EE"/>
    <w:rsid w:val="00B709AA"/>
    <w:rsid w:val="00B716A3"/>
    <w:rsid w:val="00B71741"/>
    <w:rsid w:val="00B717FE"/>
    <w:rsid w:val="00B719D7"/>
    <w:rsid w:val="00B72697"/>
    <w:rsid w:val="00B726B9"/>
    <w:rsid w:val="00B7634B"/>
    <w:rsid w:val="00B76C0F"/>
    <w:rsid w:val="00B77E9F"/>
    <w:rsid w:val="00B803CB"/>
    <w:rsid w:val="00B81758"/>
    <w:rsid w:val="00B81D4A"/>
    <w:rsid w:val="00B82C8B"/>
    <w:rsid w:val="00B84166"/>
    <w:rsid w:val="00B842E5"/>
    <w:rsid w:val="00B84D45"/>
    <w:rsid w:val="00B84D60"/>
    <w:rsid w:val="00B85C3D"/>
    <w:rsid w:val="00B85C43"/>
    <w:rsid w:val="00B85FDC"/>
    <w:rsid w:val="00B91070"/>
    <w:rsid w:val="00B91255"/>
    <w:rsid w:val="00B912F6"/>
    <w:rsid w:val="00B9186C"/>
    <w:rsid w:val="00B923F1"/>
    <w:rsid w:val="00B92851"/>
    <w:rsid w:val="00BA00EB"/>
    <w:rsid w:val="00BA03F8"/>
    <w:rsid w:val="00BA1379"/>
    <w:rsid w:val="00BA2A2C"/>
    <w:rsid w:val="00BA47EB"/>
    <w:rsid w:val="00BA48CB"/>
    <w:rsid w:val="00BA4C51"/>
    <w:rsid w:val="00BA54FD"/>
    <w:rsid w:val="00BA5BBE"/>
    <w:rsid w:val="00BA6530"/>
    <w:rsid w:val="00BA6819"/>
    <w:rsid w:val="00BB0C3D"/>
    <w:rsid w:val="00BB0E0B"/>
    <w:rsid w:val="00BB110C"/>
    <w:rsid w:val="00BB114F"/>
    <w:rsid w:val="00BB1EFB"/>
    <w:rsid w:val="00BB49EA"/>
    <w:rsid w:val="00BB657E"/>
    <w:rsid w:val="00BB7216"/>
    <w:rsid w:val="00BB7621"/>
    <w:rsid w:val="00BB78D2"/>
    <w:rsid w:val="00BC2EB3"/>
    <w:rsid w:val="00BC32B4"/>
    <w:rsid w:val="00BC3BC1"/>
    <w:rsid w:val="00BC44A6"/>
    <w:rsid w:val="00BC5A03"/>
    <w:rsid w:val="00BC679C"/>
    <w:rsid w:val="00BD06CA"/>
    <w:rsid w:val="00BD191C"/>
    <w:rsid w:val="00BD2612"/>
    <w:rsid w:val="00BD2BF4"/>
    <w:rsid w:val="00BD3A85"/>
    <w:rsid w:val="00BD4239"/>
    <w:rsid w:val="00BD59CA"/>
    <w:rsid w:val="00BD66D1"/>
    <w:rsid w:val="00BD6A19"/>
    <w:rsid w:val="00BD6C18"/>
    <w:rsid w:val="00BD75BF"/>
    <w:rsid w:val="00BE0EC0"/>
    <w:rsid w:val="00BE140D"/>
    <w:rsid w:val="00BE1496"/>
    <w:rsid w:val="00BE2151"/>
    <w:rsid w:val="00BE307F"/>
    <w:rsid w:val="00BE355E"/>
    <w:rsid w:val="00BE520B"/>
    <w:rsid w:val="00BE565F"/>
    <w:rsid w:val="00BF0318"/>
    <w:rsid w:val="00BF2A85"/>
    <w:rsid w:val="00BF39CC"/>
    <w:rsid w:val="00BF3EA6"/>
    <w:rsid w:val="00BF4649"/>
    <w:rsid w:val="00BF67F6"/>
    <w:rsid w:val="00BF6997"/>
    <w:rsid w:val="00BF6C03"/>
    <w:rsid w:val="00BF7B74"/>
    <w:rsid w:val="00C00D73"/>
    <w:rsid w:val="00C01716"/>
    <w:rsid w:val="00C04142"/>
    <w:rsid w:val="00C043ED"/>
    <w:rsid w:val="00C04B80"/>
    <w:rsid w:val="00C05820"/>
    <w:rsid w:val="00C05A0C"/>
    <w:rsid w:val="00C06347"/>
    <w:rsid w:val="00C065ED"/>
    <w:rsid w:val="00C06642"/>
    <w:rsid w:val="00C1032B"/>
    <w:rsid w:val="00C10A6B"/>
    <w:rsid w:val="00C10CA4"/>
    <w:rsid w:val="00C16BE1"/>
    <w:rsid w:val="00C17A35"/>
    <w:rsid w:val="00C207ED"/>
    <w:rsid w:val="00C2094A"/>
    <w:rsid w:val="00C20B96"/>
    <w:rsid w:val="00C2132E"/>
    <w:rsid w:val="00C2186E"/>
    <w:rsid w:val="00C222B1"/>
    <w:rsid w:val="00C23062"/>
    <w:rsid w:val="00C23571"/>
    <w:rsid w:val="00C24E24"/>
    <w:rsid w:val="00C254FE"/>
    <w:rsid w:val="00C25651"/>
    <w:rsid w:val="00C26099"/>
    <w:rsid w:val="00C26170"/>
    <w:rsid w:val="00C30BCA"/>
    <w:rsid w:val="00C31062"/>
    <w:rsid w:val="00C318E1"/>
    <w:rsid w:val="00C31CC6"/>
    <w:rsid w:val="00C32D09"/>
    <w:rsid w:val="00C3362E"/>
    <w:rsid w:val="00C34B1C"/>
    <w:rsid w:val="00C34E60"/>
    <w:rsid w:val="00C35091"/>
    <w:rsid w:val="00C361AA"/>
    <w:rsid w:val="00C36412"/>
    <w:rsid w:val="00C37C6D"/>
    <w:rsid w:val="00C40236"/>
    <w:rsid w:val="00C42A75"/>
    <w:rsid w:val="00C42EF2"/>
    <w:rsid w:val="00C431A2"/>
    <w:rsid w:val="00C43452"/>
    <w:rsid w:val="00C44AF2"/>
    <w:rsid w:val="00C4521A"/>
    <w:rsid w:val="00C45393"/>
    <w:rsid w:val="00C458E3"/>
    <w:rsid w:val="00C4610E"/>
    <w:rsid w:val="00C46367"/>
    <w:rsid w:val="00C4689B"/>
    <w:rsid w:val="00C47EBC"/>
    <w:rsid w:val="00C5030D"/>
    <w:rsid w:val="00C50676"/>
    <w:rsid w:val="00C529CD"/>
    <w:rsid w:val="00C52D61"/>
    <w:rsid w:val="00C531D4"/>
    <w:rsid w:val="00C538DA"/>
    <w:rsid w:val="00C5469A"/>
    <w:rsid w:val="00C54ADE"/>
    <w:rsid w:val="00C55799"/>
    <w:rsid w:val="00C557B8"/>
    <w:rsid w:val="00C6043D"/>
    <w:rsid w:val="00C60A20"/>
    <w:rsid w:val="00C611F9"/>
    <w:rsid w:val="00C612AB"/>
    <w:rsid w:val="00C6196A"/>
    <w:rsid w:val="00C6229D"/>
    <w:rsid w:val="00C62E02"/>
    <w:rsid w:val="00C64471"/>
    <w:rsid w:val="00C64F73"/>
    <w:rsid w:val="00C65ED6"/>
    <w:rsid w:val="00C660E6"/>
    <w:rsid w:val="00C661EE"/>
    <w:rsid w:val="00C67B9A"/>
    <w:rsid w:val="00C701B5"/>
    <w:rsid w:val="00C70313"/>
    <w:rsid w:val="00C70BAD"/>
    <w:rsid w:val="00C70DA8"/>
    <w:rsid w:val="00C73905"/>
    <w:rsid w:val="00C73D4D"/>
    <w:rsid w:val="00C74478"/>
    <w:rsid w:val="00C74605"/>
    <w:rsid w:val="00C747E8"/>
    <w:rsid w:val="00C75F0F"/>
    <w:rsid w:val="00C76EA9"/>
    <w:rsid w:val="00C77212"/>
    <w:rsid w:val="00C779DA"/>
    <w:rsid w:val="00C80BA6"/>
    <w:rsid w:val="00C82636"/>
    <w:rsid w:val="00C84265"/>
    <w:rsid w:val="00C843B7"/>
    <w:rsid w:val="00C8491E"/>
    <w:rsid w:val="00C857D9"/>
    <w:rsid w:val="00C86098"/>
    <w:rsid w:val="00C862A4"/>
    <w:rsid w:val="00C86727"/>
    <w:rsid w:val="00C8762A"/>
    <w:rsid w:val="00C87936"/>
    <w:rsid w:val="00C87A9A"/>
    <w:rsid w:val="00C87E44"/>
    <w:rsid w:val="00C90D8E"/>
    <w:rsid w:val="00C92180"/>
    <w:rsid w:val="00C9297B"/>
    <w:rsid w:val="00C93F35"/>
    <w:rsid w:val="00C9422E"/>
    <w:rsid w:val="00C956B5"/>
    <w:rsid w:val="00C96F98"/>
    <w:rsid w:val="00C9790D"/>
    <w:rsid w:val="00CA1572"/>
    <w:rsid w:val="00CA2ACE"/>
    <w:rsid w:val="00CA2E2E"/>
    <w:rsid w:val="00CA3122"/>
    <w:rsid w:val="00CA39FE"/>
    <w:rsid w:val="00CA4A97"/>
    <w:rsid w:val="00CA5764"/>
    <w:rsid w:val="00CA7833"/>
    <w:rsid w:val="00CB1868"/>
    <w:rsid w:val="00CB2932"/>
    <w:rsid w:val="00CB2A4D"/>
    <w:rsid w:val="00CB4AFA"/>
    <w:rsid w:val="00CB54D3"/>
    <w:rsid w:val="00CB7A16"/>
    <w:rsid w:val="00CB7A7A"/>
    <w:rsid w:val="00CC0335"/>
    <w:rsid w:val="00CC0E96"/>
    <w:rsid w:val="00CC176F"/>
    <w:rsid w:val="00CC7109"/>
    <w:rsid w:val="00CC72C1"/>
    <w:rsid w:val="00CD1459"/>
    <w:rsid w:val="00CD186A"/>
    <w:rsid w:val="00CD2720"/>
    <w:rsid w:val="00CD4163"/>
    <w:rsid w:val="00CD44CD"/>
    <w:rsid w:val="00CD5835"/>
    <w:rsid w:val="00CD697C"/>
    <w:rsid w:val="00CE3649"/>
    <w:rsid w:val="00CE379D"/>
    <w:rsid w:val="00CE3AAF"/>
    <w:rsid w:val="00CE3C1F"/>
    <w:rsid w:val="00CE4E75"/>
    <w:rsid w:val="00CE602E"/>
    <w:rsid w:val="00CE686F"/>
    <w:rsid w:val="00CE693E"/>
    <w:rsid w:val="00CE6D32"/>
    <w:rsid w:val="00CF0188"/>
    <w:rsid w:val="00CF1CD4"/>
    <w:rsid w:val="00CF1D49"/>
    <w:rsid w:val="00CF1E54"/>
    <w:rsid w:val="00CF2658"/>
    <w:rsid w:val="00CF41F4"/>
    <w:rsid w:val="00CF4E21"/>
    <w:rsid w:val="00CF6E4A"/>
    <w:rsid w:val="00CF7323"/>
    <w:rsid w:val="00CF7BE3"/>
    <w:rsid w:val="00CF7FF4"/>
    <w:rsid w:val="00D047A4"/>
    <w:rsid w:val="00D07ACD"/>
    <w:rsid w:val="00D101C0"/>
    <w:rsid w:val="00D11453"/>
    <w:rsid w:val="00D114FD"/>
    <w:rsid w:val="00D11952"/>
    <w:rsid w:val="00D12619"/>
    <w:rsid w:val="00D143D4"/>
    <w:rsid w:val="00D15650"/>
    <w:rsid w:val="00D15F22"/>
    <w:rsid w:val="00D169B1"/>
    <w:rsid w:val="00D16C92"/>
    <w:rsid w:val="00D17FA2"/>
    <w:rsid w:val="00D2149E"/>
    <w:rsid w:val="00D21696"/>
    <w:rsid w:val="00D217BF"/>
    <w:rsid w:val="00D225EA"/>
    <w:rsid w:val="00D2314F"/>
    <w:rsid w:val="00D24144"/>
    <w:rsid w:val="00D24340"/>
    <w:rsid w:val="00D243E9"/>
    <w:rsid w:val="00D2562E"/>
    <w:rsid w:val="00D27259"/>
    <w:rsid w:val="00D309EC"/>
    <w:rsid w:val="00D33151"/>
    <w:rsid w:val="00D33D3E"/>
    <w:rsid w:val="00D3405F"/>
    <w:rsid w:val="00D34AF4"/>
    <w:rsid w:val="00D35E01"/>
    <w:rsid w:val="00D371E9"/>
    <w:rsid w:val="00D37A33"/>
    <w:rsid w:val="00D37A69"/>
    <w:rsid w:val="00D40D99"/>
    <w:rsid w:val="00D41D3D"/>
    <w:rsid w:val="00D4250A"/>
    <w:rsid w:val="00D42FB6"/>
    <w:rsid w:val="00D43826"/>
    <w:rsid w:val="00D44442"/>
    <w:rsid w:val="00D44BC5"/>
    <w:rsid w:val="00D45212"/>
    <w:rsid w:val="00D462F2"/>
    <w:rsid w:val="00D46B74"/>
    <w:rsid w:val="00D4763D"/>
    <w:rsid w:val="00D504A4"/>
    <w:rsid w:val="00D505F6"/>
    <w:rsid w:val="00D50AE0"/>
    <w:rsid w:val="00D52446"/>
    <w:rsid w:val="00D52805"/>
    <w:rsid w:val="00D532C6"/>
    <w:rsid w:val="00D5336F"/>
    <w:rsid w:val="00D53B2D"/>
    <w:rsid w:val="00D54B83"/>
    <w:rsid w:val="00D54C1D"/>
    <w:rsid w:val="00D56EA4"/>
    <w:rsid w:val="00D617D3"/>
    <w:rsid w:val="00D629F1"/>
    <w:rsid w:val="00D639AC"/>
    <w:rsid w:val="00D63EFF"/>
    <w:rsid w:val="00D648D2"/>
    <w:rsid w:val="00D64CAA"/>
    <w:rsid w:val="00D654B3"/>
    <w:rsid w:val="00D66A6D"/>
    <w:rsid w:val="00D66B96"/>
    <w:rsid w:val="00D7121F"/>
    <w:rsid w:val="00D714DE"/>
    <w:rsid w:val="00D72363"/>
    <w:rsid w:val="00D7239C"/>
    <w:rsid w:val="00D7288B"/>
    <w:rsid w:val="00D734AF"/>
    <w:rsid w:val="00D73F13"/>
    <w:rsid w:val="00D746DA"/>
    <w:rsid w:val="00D747FF"/>
    <w:rsid w:val="00D74817"/>
    <w:rsid w:val="00D74F8E"/>
    <w:rsid w:val="00D75A6A"/>
    <w:rsid w:val="00D76480"/>
    <w:rsid w:val="00D76D9A"/>
    <w:rsid w:val="00D77800"/>
    <w:rsid w:val="00D77B53"/>
    <w:rsid w:val="00D77C98"/>
    <w:rsid w:val="00D8246B"/>
    <w:rsid w:val="00D83565"/>
    <w:rsid w:val="00D847A9"/>
    <w:rsid w:val="00D84C41"/>
    <w:rsid w:val="00D84DA9"/>
    <w:rsid w:val="00D86DDD"/>
    <w:rsid w:val="00D870EE"/>
    <w:rsid w:val="00D8727B"/>
    <w:rsid w:val="00D873E5"/>
    <w:rsid w:val="00D91939"/>
    <w:rsid w:val="00D91A6E"/>
    <w:rsid w:val="00D92124"/>
    <w:rsid w:val="00D921A8"/>
    <w:rsid w:val="00D92993"/>
    <w:rsid w:val="00D92CC0"/>
    <w:rsid w:val="00D92FCA"/>
    <w:rsid w:val="00D937E2"/>
    <w:rsid w:val="00D93CEA"/>
    <w:rsid w:val="00D94973"/>
    <w:rsid w:val="00D94B57"/>
    <w:rsid w:val="00D953D4"/>
    <w:rsid w:val="00DA0C8E"/>
    <w:rsid w:val="00DA249E"/>
    <w:rsid w:val="00DA2E8D"/>
    <w:rsid w:val="00DA415D"/>
    <w:rsid w:val="00DA4BB2"/>
    <w:rsid w:val="00DA526F"/>
    <w:rsid w:val="00DA5BFE"/>
    <w:rsid w:val="00DA64B1"/>
    <w:rsid w:val="00DA66ED"/>
    <w:rsid w:val="00DA69C2"/>
    <w:rsid w:val="00DA7658"/>
    <w:rsid w:val="00DA7D4F"/>
    <w:rsid w:val="00DB14BF"/>
    <w:rsid w:val="00DB156A"/>
    <w:rsid w:val="00DB36B4"/>
    <w:rsid w:val="00DB3940"/>
    <w:rsid w:val="00DB3E5C"/>
    <w:rsid w:val="00DB7F7C"/>
    <w:rsid w:val="00DC12AC"/>
    <w:rsid w:val="00DC1ACE"/>
    <w:rsid w:val="00DC1C70"/>
    <w:rsid w:val="00DC2145"/>
    <w:rsid w:val="00DC2A08"/>
    <w:rsid w:val="00DC40C4"/>
    <w:rsid w:val="00DC6007"/>
    <w:rsid w:val="00DC65A4"/>
    <w:rsid w:val="00DC76E3"/>
    <w:rsid w:val="00DD0859"/>
    <w:rsid w:val="00DD1A95"/>
    <w:rsid w:val="00DD379E"/>
    <w:rsid w:val="00DD4642"/>
    <w:rsid w:val="00DD553F"/>
    <w:rsid w:val="00DD7392"/>
    <w:rsid w:val="00DE18BD"/>
    <w:rsid w:val="00DE251A"/>
    <w:rsid w:val="00DE25AF"/>
    <w:rsid w:val="00DE3C98"/>
    <w:rsid w:val="00DE3DFD"/>
    <w:rsid w:val="00DE471D"/>
    <w:rsid w:val="00DE4790"/>
    <w:rsid w:val="00DE4943"/>
    <w:rsid w:val="00DE5738"/>
    <w:rsid w:val="00DF12E0"/>
    <w:rsid w:val="00DF1693"/>
    <w:rsid w:val="00DF21E7"/>
    <w:rsid w:val="00DF2EB3"/>
    <w:rsid w:val="00DF3408"/>
    <w:rsid w:val="00DF493C"/>
    <w:rsid w:val="00DF5E04"/>
    <w:rsid w:val="00DF657D"/>
    <w:rsid w:val="00DF727A"/>
    <w:rsid w:val="00DF7797"/>
    <w:rsid w:val="00DF79C5"/>
    <w:rsid w:val="00E010EA"/>
    <w:rsid w:val="00E023E2"/>
    <w:rsid w:val="00E0241C"/>
    <w:rsid w:val="00E03FF8"/>
    <w:rsid w:val="00E047DD"/>
    <w:rsid w:val="00E05C26"/>
    <w:rsid w:val="00E06584"/>
    <w:rsid w:val="00E065B4"/>
    <w:rsid w:val="00E104EC"/>
    <w:rsid w:val="00E10934"/>
    <w:rsid w:val="00E12862"/>
    <w:rsid w:val="00E12AE6"/>
    <w:rsid w:val="00E12F09"/>
    <w:rsid w:val="00E13575"/>
    <w:rsid w:val="00E159F3"/>
    <w:rsid w:val="00E16606"/>
    <w:rsid w:val="00E16BCB"/>
    <w:rsid w:val="00E17245"/>
    <w:rsid w:val="00E1788E"/>
    <w:rsid w:val="00E179DD"/>
    <w:rsid w:val="00E17AC5"/>
    <w:rsid w:val="00E21430"/>
    <w:rsid w:val="00E21977"/>
    <w:rsid w:val="00E21E38"/>
    <w:rsid w:val="00E22A40"/>
    <w:rsid w:val="00E239D2"/>
    <w:rsid w:val="00E23B91"/>
    <w:rsid w:val="00E255AF"/>
    <w:rsid w:val="00E2697A"/>
    <w:rsid w:val="00E27137"/>
    <w:rsid w:val="00E27EFD"/>
    <w:rsid w:val="00E30F2B"/>
    <w:rsid w:val="00E31255"/>
    <w:rsid w:val="00E328C0"/>
    <w:rsid w:val="00E32A8C"/>
    <w:rsid w:val="00E33CFE"/>
    <w:rsid w:val="00E34547"/>
    <w:rsid w:val="00E36E1B"/>
    <w:rsid w:val="00E4254B"/>
    <w:rsid w:val="00E425BF"/>
    <w:rsid w:val="00E42AE1"/>
    <w:rsid w:val="00E44F0B"/>
    <w:rsid w:val="00E45815"/>
    <w:rsid w:val="00E50D29"/>
    <w:rsid w:val="00E50FC4"/>
    <w:rsid w:val="00E51F61"/>
    <w:rsid w:val="00E52146"/>
    <w:rsid w:val="00E52E4B"/>
    <w:rsid w:val="00E539BE"/>
    <w:rsid w:val="00E549DF"/>
    <w:rsid w:val="00E54F6E"/>
    <w:rsid w:val="00E6019B"/>
    <w:rsid w:val="00E611FE"/>
    <w:rsid w:val="00E621AF"/>
    <w:rsid w:val="00E62376"/>
    <w:rsid w:val="00E629EF"/>
    <w:rsid w:val="00E63D00"/>
    <w:rsid w:val="00E652A8"/>
    <w:rsid w:val="00E655A6"/>
    <w:rsid w:val="00E65841"/>
    <w:rsid w:val="00E6600F"/>
    <w:rsid w:val="00E673EB"/>
    <w:rsid w:val="00E705E5"/>
    <w:rsid w:val="00E755FE"/>
    <w:rsid w:val="00E75856"/>
    <w:rsid w:val="00E762CC"/>
    <w:rsid w:val="00E76974"/>
    <w:rsid w:val="00E77577"/>
    <w:rsid w:val="00E77A38"/>
    <w:rsid w:val="00E77AB6"/>
    <w:rsid w:val="00E8019C"/>
    <w:rsid w:val="00E81EE4"/>
    <w:rsid w:val="00E82063"/>
    <w:rsid w:val="00E8288E"/>
    <w:rsid w:val="00E83F2A"/>
    <w:rsid w:val="00E83F73"/>
    <w:rsid w:val="00E862AB"/>
    <w:rsid w:val="00E865D2"/>
    <w:rsid w:val="00E86B51"/>
    <w:rsid w:val="00E86F7E"/>
    <w:rsid w:val="00E9062B"/>
    <w:rsid w:val="00E90708"/>
    <w:rsid w:val="00E91509"/>
    <w:rsid w:val="00E93848"/>
    <w:rsid w:val="00E93FF1"/>
    <w:rsid w:val="00E941A5"/>
    <w:rsid w:val="00E94346"/>
    <w:rsid w:val="00E9477A"/>
    <w:rsid w:val="00E95DD5"/>
    <w:rsid w:val="00E964D0"/>
    <w:rsid w:val="00E96A0B"/>
    <w:rsid w:val="00E96B13"/>
    <w:rsid w:val="00E972F1"/>
    <w:rsid w:val="00EA07BE"/>
    <w:rsid w:val="00EA2DD8"/>
    <w:rsid w:val="00EA307B"/>
    <w:rsid w:val="00EA32D6"/>
    <w:rsid w:val="00EA3BB0"/>
    <w:rsid w:val="00EA3BFA"/>
    <w:rsid w:val="00EA49DD"/>
    <w:rsid w:val="00EA4A86"/>
    <w:rsid w:val="00EA5316"/>
    <w:rsid w:val="00EA69F9"/>
    <w:rsid w:val="00EA72A6"/>
    <w:rsid w:val="00EB026B"/>
    <w:rsid w:val="00EB1083"/>
    <w:rsid w:val="00EB14AC"/>
    <w:rsid w:val="00EB283D"/>
    <w:rsid w:val="00EB2917"/>
    <w:rsid w:val="00EB497E"/>
    <w:rsid w:val="00EB5287"/>
    <w:rsid w:val="00EB5D3C"/>
    <w:rsid w:val="00EC1AA0"/>
    <w:rsid w:val="00EC1C28"/>
    <w:rsid w:val="00EC2297"/>
    <w:rsid w:val="00EC34BA"/>
    <w:rsid w:val="00EC3785"/>
    <w:rsid w:val="00EC4DCC"/>
    <w:rsid w:val="00EC4EDF"/>
    <w:rsid w:val="00EC61D2"/>
    <w:rsid w:val="00EC64FD"/>
    <w:rsid w:val="00EC72CA"/>
    <w:rsid w:val="00EC7797"/>
    <w:rsid w:val="00EC7DDC"/>
    <w:rsid w:val="00ED10BC"/>
    <w:rsid w:val="00ED185D"/>
    <w:rsid w:val="00ED2000"/>
    <w:rsid w:val="00ED2174"/>
    <w:rsid w:val="00ED3C15"/>
    <w:rsid w:val="00ED4565"/>
    <w:rsid w:val="00ED4B1B"/>
    <w:rsid w:val="00ED5696"/>
    <w:rsid w:val="00ED5CFD"/>
    <w:rsid w:val="00ED5E47"/>
    <w:rsid w:val="00ED66C5"/>
    <w:rsid w:val="00ED6814"/>
    <w:rsid w:val="00ED7CFD"/>
    <w:rsid w:val="00EE00A5"/>
    <w:rsid w:val="00EE0481"/>
    <w:rsid w:val="00EE2134"/>
    <w:rsid w:val="00EE2526"/>
    <w:rsid w:val="00EE2874"/>
    <w:rsid w:val="00EE297D"/>
    <w:rsid w:val="00EE436A"/>
    <w:rsid w:val="00EE52FB"/>
    <w:rsid w:val="00EE65B6"/>
    <w:rsid w:val="00EE6D17"/>
    <w:rsid w:val="00EE7201"/>
    <w:rsid w:val="00EE788E"/>
    <w:rsid w:val="00EF01CF"/>
    <w:rsid w:val="00EF0F57"/>
    <w:rsid w:val="00EF2343"/>
    <w:rsid w:val="00EF2CAC"/>
    <w:rsid w:val="00EF2FDA"/>
    <w:rsid w:val="00EF326E"/>
    <w:rsid w:val="00EF3489"/>
    <w:rsid w:val="00EF5800"/>
    <w:rsid w:val="00EF5A54"/>
    <w:rsid w:val="00EF5E2F"/>
    <w:rsid w:val="00EF5FE3"/>
    <w:rsid w:val="00EF7EBA"/>
    <w:rsid w:val="00F00EA6"/>
    <w:rsid w:val="00F00FCE"/>
    <w:rsid w:val="00F01381"/>
    <w:rsid w:val="00F01684"/>
    <w:rsid w:val="00F01CDA"/>
    <w:rsid w:val="00F03B0B"/>
    <w:rsid w:val="00F03EFF"/>
    <w:rsid w:val="00F05267"/>
    <w:rsid w:val="00F05E10"/>
    <w:rsid w:val="00F06098"/>
    <w:rsid w:val="00F06D9B"/>
    <w:rsid w:val="00F07107"/>
    <w:rsid w:val="00F0745D"/>
    <w:rsid w:val="00F07C4F"/>
    <w:rsid w:val="00F100DC"/>
    <w:rsid w:val="00F11340"/>
    <w:rsid w:val="00F1193A"/>
    <w:rsid w:val="00F122B1"/>
    <w:rsid w:val="00F13330"/>
    <w:rsid w:val="00F1382D"/>
    <w:rsid w:val="00F13DB5"/>
    <w:rsid w:val="00F14059"/>
    <w:rsid w:val="00F1619E"/>
    <w:rsid w:val="00F17463"/>
    <w:rsid w:val="00F22083"/>
    <w:rsid w:val="00F23909"/>
    <w:rsid w:val="00F23A72"/>
    <w:rsid w:val="00F240A5"/>
    <w:rsid w:val="00F24664"/>
    <w:rsid w:val="00F24A84"/>
    <w:rsid w:val="00F25160"/>
    <w:rsid w:val="00F25817"/>
    <w:rsid w:val="00F260F8"/>
    <w:rsid w:val="00F27343"/>
    <w:rsid w:val="00F277CB"/>
    <w:rsid w:val="00F3054E"/>
    <w:rsid w:val="00F3185E"/>
    <w:rsid w:val="00F3268D"/>
    <w:rsid w:val="00F34D33"/>
    <w:rsid w:val="00F36103"/>
    <w:rsid w:val="00F3691B"/>
    <w:rsid w:val="00F369D6"/>
    <w:rsid w:val="00F41643"/>
    <w:rsid w:val="00F4267E"/>
    <w:rsid w:val="00F436D9"/>
    <w:rsid w:val="00F43E84"/>
    <w:rsid w:val="00F46B7A"/>
    <w:rsid w:val="00F46C09"/>
    <w:rsid w:val="00F50126"/>
    <w:rsid w:val="00F50933"/>
    <w:rsid w:val="00F50B8F"/>
    <w:rsid w:val="00F51664"/>
    <w:rsid w:val="00F51725"/>
    <w:rsid w:val="00F51E59"/>
    <w:rsid w:val="00F528FE"/>
    <w:rsid w:val="00F53525"/>
    <w:rsid w:val="00F54DAE"/>
    <w:rsid w:val="00F5508E"/>
    <w:rsid w:val="00F5552F"/>
    <w:rsid w:val="00F555AE"/>
    <w:rsid w:val="00F55B0D"/>
    <w:rsid w:val="00F55E43"/>
    <w:rsid w:val="00F60409"/>
    <w:rsid w:val="00F606CF"/>
    <w:rsid w:val="00F61257"/>
    <w:rsid w:val="00F6162F"/>
    <w:rsid w:val="00F617C6"/>
    <w:rsid w:val="00F618C3"/>
    <w:rsid w:val="00F623F3"/>
    <w:rsid w:val="00F627C8"/>
    <w:rsid w:val="00F62A5B"/>
    <w:rsid w:val="00F63115"/>
    <w:rsid w:val="00F64DD3"/>
    <w:rsid w:val="00F65333"/>
    <w:rsid w:val="00F659D6"/>
    <w:rsid w:val="00F65C11"/>
    <w:rsid w:val="00F65C97"/>
    <w:rsid w:val="00F66A71"/>
    <w:rsid w:val="00F6735F"/>
    <w:rsid w:val="00F7046F"/>
    <w:rsid w:val="00F70E0E"/>
    <w:rsid w:val="00F7289E"/>
    <w:rsid w:val="00F72A9B"/>
    <w:rsid w:val="00F72E4F"/>
    <w:rsid w:val="00F748EB"/>
    <w:rsid w:val="00F75719"/>
    <w:rsid w:val="00F75FB6"/>
    <w:rsid w:val="00F76A9A"/>
    <w:rsid w:val="00F76DD5"/>
    <w:rsid w:val="00F77D9B"/>
    <w:rsid w:val="00F81F19"/>
    <w:rsid w:val="00F82D00"/>
    <w:rsid w:val="00F84430"/>
    <w:rsid w:val="00F84575"/>
    <w:rsid w:val="00F86912"/>
    <w:rsid w:val="00F872A9"/>
    <w:rsid w:val="00F87F36"/>
    <w:rsid w:val="00F91627"/>
    <w:rsid w:val="00F93068"/>
    <w:rsid w:val="00F93660"/>
    <w:rsid w:val="00F93A67"/>
    <w:rsid w:val="00F94ADF"/>
    <w:rsid w:val="00F9573A"/>
    <w:rsid w:val="00F965B3"/>
    <w:rsid w:val="00F969F6"/>
    <w:rsid w:val="00F97698"/>
    <w:rsid w:val="00F97F17"/>
    <w:rsid w:val="00FA1932"/>
    <w:rsid w:val="00FA22CA"/>
    <w:rsid w:val="00FA2766"/>
    <w:rsid w:val="00FA3392"/>
    <w:rsid w:val="00FA3DED"/>
    <w:rsid w:val="00FA4122"/>
    <w:rsid w:val="00FA41AF"/>
    <w:rsid w:val="00FA5249"/>
    <w:rsid w:val="00FA558A"/>
    <w:rsid w:val="00FA58C2"/>
    <w:rsid w:val="00FA5D99"/>
    <w:rsid w:val="00FA621B"/>
    <w:rsid w:val="00FA75B1"/>
    <w:rsid w:val="00FA7B36"/>
    <w:rsid w:val="00FA7E72"/>
    <w:rsid w:val="00FA7F89"/>
    <w:rsid w:val="00FB021A"/>
    <w:rsid w:val="00FB0BC9"/>
    <w:rsid w:val="00FB0CD0"/>
    <w:rsid w:val="00FB15AE"/>
    <w:rsid w:val="00FB3883"/>
    <w:rsid w:val="00FB3B0B"/>
    <w:rsid w:val="00FB501B"/>
    <w:rsid w:val="00FB553E"/>
    <w:rsid w:val="00FB5A72"/>
    <w:rsid w:val="00FB5F7C"/>
    <w:rsid w:val="00FB632B"/>
    <w:rsid w:val="00FB6C34"/>
    <w:rsid w:val="00FB6CB6"/>
    <w:rsid w:val="00FB6E60"/>
    <w:rsid w:val="00FC0122"/>
    <w:rsid w:val="00FC10EF"/>
    <w:rsid w:val="00FC1ABF"/>
    <w:rsid w:val="00FC1B30"/>
    <w:rsid w:val="00FC245F"/>
    <w:rsid w:val="00FC28B4"/>
    <w:rsid w:val="00FC297D"/>
    <w:rsid w:val="00FC30DB"/>
    <w:rsid w:val="00FC3EB6"/>
    <w:rsid w:val="00FC411A"/>
    <w:rsid w:val="00FC52DB"/>
    <w:rsid w:val="00FC5A30"/>
    <w:rsid w:val="00FC779B"/>
    <w:rsid w:val="00FD1BF5"/>
    <w:rsid w:val="00FD2C4A"/>
    <w:rsid w:val="00FD609F"/>
    <w:rsid w:val="00FD613F"/>
    <w:rsid w:val="00FD65AA"/>
    <w:rsid w:val="00FD6A41"/>
    <w:rsid w:val="00FD6A79"/>
    <w:rsid w:val="00FE003F"/>
    <w:rsid w:val="00FE0326"/>
    <w:rsid w:val="00FE0AAA"/>
    <w:rsid w:val="00FE1211"/>
    <w:rsid w:val="00FE216E"/>
    <w:rsid w:val="00FE2702"/>
    <w:rsid w:val="00FE3047"/>
    <w:rsid w:val="00FE3966"/>
    <w:rsid w:val="00FE4624"/>
    <w:rsid w:val="00FE46F8"/>
    <w:rsid w:val="00FE4BD8"/>
    <w:rsid w:val="00FE4F27"/>
    <w:rsid w:val="00FE5097"/>
    <w:rsid w:val="00FF24F1"/>
    <w:rsid w:val="00FF2E9B"/>
    <w:rsid w:val="00FF3B28"/>
    <w:rsid w:val="00FF4E56"/>
    <w:rsid w:val="00FF6386"/>
    <w:rsid w:val="00FF6F99"/>
    <w:rsid w:val="00FF795C"/>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3A1E0588-2CD6-469B-89AD-44D383FDE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5B478E"/>
    <w:pPr>
      <w:spacing w:after="200" w:line="240" w:lineRule="auto"/>
      <w:jc w:val="center"/>
    </w:pPr>
    <w:rPr>
      <w:rFonts w:ascii="Times New Roman" w:hAnsi="Times New Roman"/>
      <w:iCs/>
      <w:color w:val="000000" w:themeColor="text1"/>
      <w:sz w:val="24"/>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1176311147">
      <w:bodyDiv w:val="1"/>
      <w:marLeft w:val="0"/>
      <w:marRight w:val="0"/>
      <w:marTop w:val="0"/>
      <w:marBottom w:val="0"/>
      <w:divBdr>
        <w:top w:val="none" w:sz="0" w:space="0" w:color="auto"/>
        <w:left w:val="none" w:sz="0" w:space="0" w:color="auto"/>
        <w:bottom w:val="none" w:sz="0" w:space="0" w:color="auto"/>
        <w:right w:val="none" w:sz="0" w:space="0" w:color="auto"/>
      </w:divBdr>
      <w:divsChild>
        <w:div w:id="1336345153">
          <w:marLeft w:val="0"/>
          <w:marRight w:val="0"/>
          <w:marTop w:val="0"/>
          <w:marBottom w:val="0"/>
          <w:divBdr>
            <w:top w:val="none" w:sz="0" w:space="0" w:color="auto"/>
            <w:left w:val="none" w:sz="0" w:space="0" w:color="auto"/>
            <w:bottom w:val="none" w:sz="0" w:space="0" w:color="auto"/>
            <w:right w:val="none" w:sz="0" w:space="0" w:color="auto"/>
          </w:divBdr>
        </w:div>
        <w:div w:id="1339503565">
          <w:marLeft w:val="0"/>
          <w:marRight w:val="0"/>
          <w:marTop w:val="0"/>
          <w:marBottom w:val="0"/>
          <w:divBdr>
            <w:top w:val="none" w:sz="0" w:space="0" w:color="auto"/>
            <w:left w:val="none" w:sz="0" w:space="0" w:color="auto"/>
            <w:bottom w:val="none" w:sz="0" w:space="0" w:color="auto"/>
            <w:right w:val="none" w:sz="0" w:space="0" w:color="auto"/>
          </w:divBdr>
        </w:div>
        <w:div w:id="1612589354">
          <w:marLeft w:val="0"/>
          <w:marRight w:val="0"/>
          <w:marTop w:val="0"/>
          <w:marBottom w:val="0"/>
          <w:divBdr>
            <w:top w:val="none" w:sz="0" w:space="0" w:color="auto"/>
            <w:left w:val="none" w:sz="0" w:space="0" w:color="auto"/>
            <w:bottom w:val="none" w:sz="0" w:space="0" w:color="auto"/>
            <w:right w:val="none" w:sz="0" w:space="0" w:color="auto"/>
          </w:divBdr>
        </w:div>
        <w:div w:id="1982690424">
          <w:marLeft w:val="0"/>
          <w:marRight w:val="0"/>
          <w:marTop w:val="0"/>
          <w:marBottom w:val="0"/>
          <w:divBdr>
            <w:top w:val="none" w:sz="0" w:space="0" w:color="auto"/>
            <w:left w:val="none" w:sz="0" w:space="0" w:color="auto"/>
            <w:bottom w:val="none" w:sz="0" w:space="0" w:color="auto"/>
            <w:right w:val="none" w:sz="0" w:space="0" w:color="auto"/>
          </w:divBdr>
        </w:div>
      </w:divsChild>
    </w:div>
    <w:div w:id="1345936715">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697004914">
      <w:bodyDiv w:val="1"/>
      <w:marLeft w:val="0"/>
      <w:marRight w:val="0"/>
      <w:marTop w:val="0"/>
      <w:marBottom w:val="0"/>
      <w:divBdr>
        <w:top w:val="none" w:sz="0" w:space="0" w:color="auto"/>
        <w:left w:val="none" w:sz="0" w:space="0" w:color="auto"/>
        <w:bottom w:val="none" w:sz="0" w:space="0" w:color="auto"/>
        <w:right w:val="none" w:sz="0" w:space="0" w:color="auto"/>
      </w:divBdr>
    </w:div>
    <w:div w:id="1859344599">
      <w:bodyDiv w:val="1"/>
      <w:marLeft w:val="0"/>
      <w:marRight w:val="0"/>
      <w:marTop w:val="0"/>
      <w:marBottom w:val="0"/>
      <w:divBdr>
        <w:top w:val="none" w:sz="0" w:space="0" w:color="auto"/>
        <w:left w:val="none" w:sz="0" w:space="0" w:color="auto"/>
        <w:bottom w:val="none" w:sz="0" w:space="0" w:color="auto"/>
        <w:right w:val="none" w:sz="0" w:space="0" w:color="auto"/>
      </w:divBdr>
    </w:div>
    <w:div w:id="1893345594">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 w:id="2055275682">
      <w:bodyDiv w:val="1"/>
      <w:marLeft w:val="0"/>
      <w:marRight w:val="0"/>
      <w:marTop w:val="0"/>
      <w:marBottom w:val="0"/>
      <w:divBdr>
        <w:top w:val="none" w:sz="0" w:space="0" w:color="auto"/>
        <w:left w:val="none" w:sz="0" w:space="0" w:color="auto"/>
        <w:bottom w:val="none" w:sz="0" w:space="0" w:color="auto"/>
        <w:right w:val="none" w:sz="0" w:space="0" w:color="auto"/>
      </w:divBdr>
      <w:divsChild>
        <w:div w:id="738599673">
          <w:marLeft w:val="0"/>
          <w:marRight w:val="0"/>
          <w:marTop w:val="0"/>
          <w:marBottom w:val="0"/>
          <w:divBdr>
            <w:top w:val="none" w:sz="0" w:space="0" w:color="auto"/>
            <w:left w:val="none" w:sz="0" w:space="0" w:color="auto"/>
            <w:bottom w:val="none" w:sz="0" w:space="0" w:color="auto"/>
            <w:right w:val="none" w:sz="0" w:space="0" w:color="auto"/>
          </w:divBdr>
        </w:div>
        <w:div w:id="842546964">
          <w:marLeft w:val="0"/>
          <w:marRight w:val="0"/>
          <w:marTop w:val="0"/>
          <w:marBottom w:val="0"/>
          <w:divBdr>
            <w:top w:val="none" w:sz="0" w:space="0" w:color="auto"/>
            <w:left w:val="none" w:sz="0" w:space="0" w:color="auto"/>
            <w:bottom w:val="none" w:sz="0" w:space="0" w:color="auto"/>
            <w:right w:val="none" w:sz="0" w:space="0" w:color="auto"/>
          </w:divBdr>
        </w:div>
        <w:div w:id="881290569">
          <w:marLeft w:val="0"/>
          <w:marRight w:val="0"/>
          <w:marTop w:val="0"/>
          <w:marBottom w:val="0"/>
          <w:divBdr>
            <w:top w:val="none" w:sz="0" w:space="0" w:color="auto"/>
            <w:left w:val="none" w:sz="0" w:space="0" w:color="auto"/>
            <w:bottom w:val="none" w:sz="0" w:space="0" w:color="auto"/>
            <w:right w:val="none" w:sz="0" w:space="0" w:color="auto"/>
          </w:divBdr>
        </w:div>
        <w:div w:id="98339119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microsoft.com/office/2011/relationships/people" Target="people.xml"/><Relationship Id="rId16" Type="http://schemas.microsoft.com/office/2011/relationships/commentsExtended" Target="commentsExtended.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3.xml"/><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microsoft.com/office/2018/08/relationships/commentsExtensible" Target="commentsExtensible.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mailto:kinltrung72@gmail.com"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5686</TotalTime>
  <Pages>1</Pages>
  <Words>14470</Words>
  <Characters>82479</Characters>
  <Application>Microsoft Office Word</Application>
  <DocSecurity>4</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96756</CharactersWithSpaces>
  <SharedDoc>false</SharedDoc>
  <HLinks>
    <vt:vector size="864" baseType="variant">
      <vt:variant>
        <vt:i4>5701729</vt:i4>
      </vt:variant>
      <vt:variant>
        <vt:i4>1491</vt:i4>
      </vt:variant>
      <vt:variant>
        <vt:i4>0</vt:i4>
      </vt:variant>
      <vt:variant>
        <vt:i4>5</vt:i4>
      </vt:variant>
      <vt:variant>
        <vt:lpwstr>mailto:kinltrung72@gmail.com</vt:lpwstr>
      </vt:variant>
      <vt:variant>
        <vt:lpwstr/>
      </vt:variant>
      <vt:variant>
        <vt:i4>8126514</vt:i4>
      </vt:variant>
      <vt:variant>
        <vt:i4>1350</vt:i4>
      </vt:variant>
      <vt:variant>
        <vt:i4>0</vt:i4>
      </vt:variant>
      <vt:variant>
        <vt:i4>5</vt:i4>
      </vt:variant>
      <vt:variant>
        <vt:lpwstr>https://fptshop.com.vn/</vt:lpwstr>
      </vt:variant>
      <vt:variant>
        <vt:lpwstr/>
      </vt:variant>
      <vt:variant>
        <vt:i4>3801140</vt:i4>
      </vt:variant>
      <vt:variant>
        <vt:i4>1347</vt:i4>
      </vt:variant>
      <vt:variant>
        <vt:i4>0</vt:i4>
      </vt:variant>
      <vt:variant>
        <vt:i4>5</vt:i4>
      </vt:variant>
      <vt:variant>
        <vt:lpwstr>https://cellphones.com.vn/</vt:lpwstr>
      </vt:variant>
      <vt:variant>
        <vt:lpwstr/>
      </vt:variant>
      <vt:variant>
        <vt:i4>2621502</vt:i4>
      </vt:variant>
      <vt:variant>
        <vt:i4>1344</vt:i4>
      </vt:variant>
      <vt:variant>
        <vt:i4>0</vt:i4>
      </vt:variant>
      <vt:variant>
        <vt:i4>5</vt:i4>
      </vt:variant>
      <vt:variant>
        <vt:lpwstr>https://www.thegioididong.com/</vt:lpwstr>
      </vt:variant>
      <vt:variant>
        <vt:lpwstr/>
      </vt:variant>
      <vt:variant>
        <vt:i4>5636180</vt:i4>
      </vt:variant>
      <vt:variant>
        <vt:i4>1341</vt:i4>
      </vt:variant>
      <vt:variant>
        <vt:i4>0</vt:i4>
      </vt:variant>
      <vt:variant>
        <vt:i4>5</vt:i4>
      </vt:variant>
      <vt:variant>
        <vt:lpwstr>http://webtailieu.net/thuong-mai/</vt:lpwstr>
      </vt:variant>
      <vt:variant>
        <vt:lpwstr/>
      </vt:variant>
      <vt:variant>
        <vt:i4>720914</vt:i4>
      </vt:variant>
      <vt:variant>
        <vt:i4>1338</vt:i4>
      </vt:variant>
      <vt:variant>
        <vt:i4>0</vt:i4>
      </vt:variant>
      <vt:variant>
        <vt:i4>5</vt:i4>
      </vt:variant>
      <vt:variant>
        <vt:lpwstr>http://webtailieu.net/dau-tu/</vt:lpwstr>
      </vt:variant>
      <vt:variant>
        <vt:lpwstr/>
      </vt:variant>
      <vt:variant>
        <vt:i4>3539046</vt:i4>
      </vt:variant>
      <vt:variant>
        <vt:i4>1335</vt:i4>
      </vt:variant>
      <vt:variant>
        <vt:i4>0</vt:i4>
      </vt:variant>
      <vt:variant>
        <vt:i4>5</vt:i4>
      </vt:variant>
      <vt:variant>
        <vt:lpwstr>http://webtailieu.net/tin-hoc/</vt:lpwstr>
      </vt:variant>
      <vt:variant>
        <vt:lpwstr/>
      </vt:variant>
      <vt:variant>
        <vt:i4>7078012</vt:i4>
      </vt:variant>
      <vt:variant>
        <vt:i4>1332</vt:i4>
      </vt:variant>
      <vt:variant>
        <vt:i4>0</vt:i4>
      </vt:variant>
      <vt:variant>
        <vt:i4>5</vt:i4>
      </vt:variant>
      <vt:variant>
        <vt:lpwstr>http://webtailieu.net/xay-dung/</vt:lpwstr>
      </vt:variant>
      <vt:variant>
        <vt:lpwstr/>
      </vt:variant>
      <vt:variant>
        <vt:i4>7077928</vt:i4>
      </vt:variant>
      <vt:variant>
        <vt:i4>1329</vt:i4>
      </vt:variant>
      <vt:variant>
        <vt:i4>0</vt:i4>
      </vt:variant>
      <vt:variant>
        <vt:i4>5</vt:i4>
      </vt:variant>
      <vt:variant>
        <vt:lpwstr>http://webtailieu.net/dien-dien-tu/</vt:lpwstr>
      </vt:variant>
      <vt:variant>
        <vt:lpwstr/>
      </vt:variant>
      <vt:variant>
        <vt:i4>1835068</vt:i4>
      </vt:variant>
      <vt:variant>
        <vt:i4>1013</vt:i4>
      </vt:variant>
      <vt:variant>
        <vt:i4>0</vt:i4>
      </vt:variant>
      <vt:variant>
        <vt:i4>5</vt:i4>
      </vt:variant>
      <vt:variant>
        <vt:lpwstr/>
      </vt:variant>
      <vt:variant>
        <vt:lpwstr>_Toc186130821</vt:lpwstr>
      </vt:variant>
      <vt:variant>
        <vt:i4>1835068</vt:i4>
      </vt:variant>
      <vt:variant>
        <vt:i4>1007</vt:i4>
      </vt:variant>
      <vt:variant>
        <vt:i4>0</vt:i4>
      </vt:variant>
      <vt:variant>
        <vt:i4>5</vt:i4>
      </vt:variant>
      <vt:variant>
        <vt:lpwstr/>
      </vt:variant>
      <vt:variant>
        <vt:lpwstr>_Toc186130820</vt:lpwstr>
      </vt:variant>
      <vt:variant>
        <vt:i4>2031676</vt:i4>
      </vt:variant>
      <vt:variant>
        <vt:i4>1001</vt:i4>
      </vt:variant>
      <vt:variant>
        <vt:i4>0</vt:i4>
      </vt:variant>
      <vt:variant>
        <vt:i4>5</vt:i4>
      </vt:variant>
      <vt:variant>
        <vt:lpwstr/>
      </vt:variant>
      <vt:variant>
        <vt:lpwstr>_Toc186130819</vt:lpwstr>
      </vt:variant>
      <vt:variant>
        <vt:i4>2031676</vt:i4>
      </vt:variant>
      <vt:variant>
        <vt:i4>995</vt:i4>
      </vt:variant>
      <vt:variant>
        <vt:i4>0</vt:i4>
      </vt:variant>
      <vt:variant>
        <vt:i4>5</vt:i4>
      </vt:variant>
      <vt:variant>
        <vt:lpwstr/>
      </vt:variant>
      <vt:variant>
        <vt:lpwstr>_Toc186130818</vt:lpwstr>
      </vt:variant>
      <vt:variant>
        <vt:i4>2031676</vt:i4>
      </vt:variant>
      <vt:variant>
        <vt:i4>989</vt:i4>
      </vt:variant>
      <vt:variant>
        <vt:i4>0</vt:i4>
      </vt:variant>
      <vt:variant>
        <vt:i4>5</vt:i4>
      </vt:variant>
      <vt:variant>
        <vt:lpwstr/>
      </vt:variant>
      <vt:variant>
        <vt:lpwstr>_Toc186130817</vt:lpwstr>
      </vt:variant>
      <vt:variant>
        <vt:i4>2031676</vt:i4>
      </vt:variant>
      <vt:variant>
        <vt:i4>983</vt:i4>
      </vt:variant>
      <vt:variant>
        <vt:i4>0</vt:i4>
      </vt:variant>
      <vt:variant>
        <vt:i4>5</vt:i4>
      </vt:variant>
      <vt:variant>
        <vt:lpwstr/>
      </vt:variant>
      <vt:variant>
        <vt:lpwstr>_Toc186130816</vt:lpwstr>
      </vt:variant>
      <vt:variant>
        <vt:i4>2031676</vt:i4>
      </vt:variant>
      <vt:variant>
        <vt:i4>977</vt:i4>
      </vt:variant>
      <vt:variant>
        <vt:i4>0</vt:i4>
      </vt:variant>
      <vt:variant>
        <vt:i4>5</vt:i4>
      </vt:variant>
      <vt:variant>
        <vt:lpwstr/>
      </vt:variant>
      <vt:variant>
        <vt:lpwstr>_Toc186130815</vt:lpwstr>
      </vt:variant>
      <vt:variant>
        <vt:i4>2031676</vt:i4>
      </vt:variant>
      <vt:variant>
        <vt:i4>971</vt:i4>
      </vt:variant>
      <vt:variant>
        <vt:i4>0</vt:i4>
      </vt:variant>
      <vt:variant>
        <vt:i4>5</vt:i4>
      </vt:variant>
      <vt:variant>
        <vt:lpwstr/>
      </vt:variant>
      <vt:variant>
        <vt:lpwstr>_Toc186130814</vt:lpwstr>
      </vt:variant>
      <vt:variant>
        <vt:i4>2031676</vt:i4>
      </vt:variant>
      <vt:variant>
        <vt:i4>965</vt:i4>
      </vt:variant>
      <vt:variant>
        <vt:i4>0</vt:i4>
      </vt:variant>
      <vt:variant>
        <vt:i4>5</vt:i4>
      </vt:variant>
      <vt:variant>
        <vt:lpwstr/>
      </vt:variant>
      <vt:variant>
        <vt:lpwstr>_Toc186130813</vt:lpwstr>
      </vt:variant>
      <vt:variant>
        <vt:i4>2031676</vt:i4>
      </vt:variant>
      <vt:variant>
        <vt:i4>959</vt:i4>
      </vt:variant>
      <vt:variant>
        <vt:i4>0</vt:i4>
      </vt:variant>
      <vt:variant>
        <vt:i4>5</vt:i4>
      </vt:variant>
      <vt:variant>
        <vt:lpwstr/>
      </vt:variant>
      <vt:variant>
        <vt:lpwstr>_Toc186130812</vt:lpwstr>
      </vt:variant>
      <vt:variant>
        <vt:i4>2031676</vt:i4>
      </vt:variant>
      <vt:variant>
        <vt:i4>953</vt:i4>
      </vt:variant>
      <vt:variant>
        <vt:i4>0</vt:i4>
      </vt:variant>
      <vt:variant>
        <vt:i4>5</vt:i4>
      </vt:variant>
      <vt:variant>
        <vt:lpwstr/>
      </vt:variant>
      <vt:variant>
        <vt:lpwstr>_Toc186130811</vt:lpwstr>
      </vt:variant>
      <vt:variant>
        <vt:i4>2031676</vt:i4>
      </vt:variant>
      <vt:variant>
        <vt:i4>947</vt:i4>
      </vt:variant>
      <vt:variant>
        <vt:i4>0</vt:i4>
      </vt:variant>
      <vt:variant>
        <vt:i4>5</vt:i4>
      </vt:variant>
      <vt:variant>
        <vt:lpwstr/>
      </vt:variant>
      <vt:variant>
        <vt:lpwstr>_Toc186130810</vt:lpwstr>
      </vt:variant>
      <vt:variant>
        <vt:i4>1966140</vt:i4>
      </vt:variant>
      <vt:variant>
        <vt:i4>941</vt:i4>
      </vt:variant>
      <vt:variant>
        <vt:i4>0</vt:i4>
      </vt:variant>
      <vt:variant>
        <vt:i4>5</vt:i4>
      </vt:variant>
      <vt:variant>
        <vt:lpwstr/>
      </vt:variant>
      <vt:variant>
        <vt:lpwstr>_Toc186130809</vt:lpwstr>
      </vt:variant>
      <vt:variant>
        <vt:i4>1966140</vt:i4>
      </vt:variant>
      <vt:variant>
        <vt:i4>935</vt:i4>
      </vt:variant>
      <vt:variant>
        <vt:i4>0</vt:i4>
      </vt:variant>
      <vt:variant>
        <vt:i4>5</vt:i4>
      </vt:variant>
      <vt:variant>
        <vt:lpwstr/>
      </vt:variant>
      <vt:variant>
        <vt:lpwstr>_Toc186130808</vt:lpwstr>
      </vt:variant>
      <vt:variant>
        <vt:i4>1966140</vt:i4>
      </vt:variant>
      <vt:variant>
        <vt:i4>929</vt:i4>
      </vt:variant>
      <vt:variant>
        <vt:i4>0</vt:i4>
      </vt:variant>
      <vt:variant>
        <vt:i4>5</vt:i4>
      </vt:variant>
      <vt:variant>
        <vt:lpwstr/>
      </vt:variant>
      <vt:variant>
        <vt:lpwstr>_Toc186130807</vt:lpwstr>
      </vt:variant>
      <vt:variant>
        <vt:i4>1966140</vt:i4>
      </vt:variant>
      <vt:variant>
        <vt:i4>923</vt:i4>
      </vt:variant>
      <vt:variant>
        <vt:i4>0</vt:i4>
      </vt:variant>
      <vt:variant>
        <vt:i4>5</vt:i4>
      </vt:variant>
      <vt:variant>
        <vt:lpwstr/>
      </vt:variant>
      <vt:variant>
        <vt:lpwstr>_Toc186130806</vt:lpwstr>
      </vt:variant>
      <vt:variant>
        <vt:i4>1966140</vt:i4>
      </vt:variant>
      <vt:variant>
        <vt:i4>917</vt:i4>
      </vt:variant>
      <vt:variant>
        <vt:i4>0</vt:i4>
      </vt:variant>
      <vt:variant>
        <vt:i4>5</vt:i4>
      </vt:variant>
      <vt:variant>
        <vt:lpwstr/>
      </vt:variant>
      <vt:variant>
        <vt:lpwstr>_Toc186130805</vt:lpwstr>
      </vt:variant>
      <vt:variant>
        <vt:i4>1966140</vt:i4>
      </vt:variant>
      <vt:variant>
        <vt:i4>911</vt:i4>
      </vt:variant>
      <vt:variant>
        <vt:i4>0</vt:i4>
      </vt:variant>
      <vt:variant>
        <vt:i4>5</vt:i4>
      </vt:variant>
      <vt:variant>
        <vt:lpwstr/>
      </vt:variant>
      <vt:variant>
        <vt:lpwstr>_Toc186130804</vt:lpwstr>
      </vt:variant>
      <vt:variant>
        <vt:i4>1966140</vt:i4>
      </vt:variant>
      <vt:variant>
        <vt:i4>905</vt:i4>
      </vt:variant>
      <vt:variant>
        <vt:i4>0</vt:i4>
      </vt:variant>
      <vt:variant>
        <vt:i4>5</vt:i4>
      </vt:variant>
      <vt:variant>
        <vt:lpwstr/>
      </vt:variant>
      <vt:variant>
        <vt:lpwstr>_Toc186130803</vt:lpwstr>
      </vt:variant>
      <vt:variant>
        <vt:i4>1966140</vt:i4>
      </vt:variant>
      <vt:variant>
        <vt:i4>899</vt:i4>
      </vt:variant>
      <vt:variant>
        <vt:i4>0</vt:i4>
      </vt:variant>
      <vt:variant>
        <vt:i4>5</vt:i4>
      </vt:variant>
      <vt:variant>
        <vt:lpwstr/>
      </vt:variant>
      <vt:variant>
        <vt:lpwstr>_Toc186130802</vt:lpwstr>
      </vt:variant>
      <vt:variant>
        <vt:i4>1966140</vt:i4>
      </vt:variant>
      <vt:variant>
        <vt:i4>893</vt:i4>
      </vt:variant>
      <vt:variant>
        <vt:i4>0</vt:i4>
      </vt:variant>
      <vt:variant>
        <vt:i4>5</vt:i4>
      </vt:variant>
      <vt:variant>
        <vt:lpwstr/>
      </vt:variant>
      <vt:variant>
        <vt:lpwstr>_Toc186130801</vt:lpwstr>
      </vt:variant>
      <vt:variant>
        <vt:i4>1966140</vt:i4>
      </vt:variant>
      <vt:variant>
        <vt:i4>887</vt:i4>
      </vt:variant>
      <vt:variant>
        <vt:i4>0</vt:i4>
      </vt:variant>
      <vt:variant>
        <vt:i4>5</vt:i4>
      </vt:variant>
      <vt:variant>
        <vt:lpwstr/>
      </vt:variant>
      <vt:variant>
        <vt:lpwstr>_Toc186130800</vt:lpwstr>
      </vt:variant>
      <vt:variant>
        <vt:i4>1507379</vt:i4>
      </vt:variant>
      <vt:variant>
        <vt:i4>881</vt:i4>
      </vt:variant>
      <vt:variant>
        <vt:i4>0</vt:i4>
      </vt:variant>
      <vt:variant>
        <vt:i4>5</vt:i4>
      </vt:variant>
      <vt:variant>
        <vt:lpwstr/>
      </vt:variant>
      <vt:variant>
        <vt:lpwstr>_Toc186130799</vt:lpwstr>
      </vt:variant>
      <vt:variant>
        <vt:i4>1507379</vt:i4>
      </vt:variant>
      <vt:variant>
        <vt:i4>875</vt:i4>
      </vt:variant>
      <vt:variant>
        <vt:i4>0</vt:i4>
      </vt:variant>
      <vt:variant>
        <vt:i4>5</vt:i4>
      </vt:variant>
      <vt:variant>
        <vt:lpwstr/>
      </vt:variant>
      <vt:variant>
        <vt:lpwstr>_Toc186130798</vt:lpwstr>
      </vt:variant>
      <vt:variant>
        <vt:i4>1507379</vt:i4>
      </vt:variant>
      <vt:variant>
        <vt:i4>869</vt:i4>
      </vt:variant>
      <vt:variant>
        <vt:i4>0</vt:i4>
      </vt:variant>
      <vt:variant>
        <vt:i4>5</vt:i4>
      </vt:variant>
      <vt:variant>
        <vt:lpwstr/>
      </vt:variant>
      <vt:variant>
        <vt:lpwstr>_Toc186130797</vt:lpwstr>
      </vt:variant>
      <vt:variant>
        <vt:i4>1507379</vt:i4>
      </vt:variant>
      <vt:variant>
        <vt:i4>863</vt:i4>
      </vt:variant>
      <vt:variant>
        <vt:i4>0</vt:i4>
      </vt:variant>
      <vt:variant>
        <vt:i4>5</vt:i4>
      </vt:variant>
      <vt:variant>
        <vt:lpwstr/>
      </vt:variant>
      <vt:variant>
        <vt:lpwstr>_Toc186130796</vt:lpwstr>
      </vt:variant>
      <vt:variant>
        <vt:i4>1507379</vt:i4>
      </vt:variant>
      <vt:variant>
        <vt:i4>857</vt:i4>
      </vt:variant>
      <vt:variant>
        <vt:i4>0</vt:i4>
      </vt:variant>
      <vt:variant>
        <vt:i4>5</vt:i4>
      </vt:variant>
      <vt:variant>
        <vt:lpwstr/>
      </vt:variant>
      <vt:variant>
        <vt:lpwstr>_Toc186130795</vt:lpwstr>
      </vt:variant>
      <vt:variant>
        <vt:i4>1507379</vt:i4>
      </vt:variant>
      <vt:variant>
        <vt:i4>851</vt:i4>
      </vt:variant>
      <vt:variant>
        <vt:i4>0</vt:i4>
      </vt:variant>
      <vt:variant>
        <vt:i4>5</vt:i4>
      </vt:variant>
      <vt:variant>
        <vt:lpwstr/>
      </vt:variant>
      <vt:variant>
        <vt:lpwstr>_Toc186130794</vt:lpwstr>
      </vt:variant>
      <vt:variant>
        <vt:i4>1507379</vt:i4>
      </vt:variant>
      <vt:variant>
        <vt:i4>845</vt:i4>
      </vt:variant>
      <vt:variant>
        <vt:i4>0</vt:i4>
      </vt:variant>
      <vt:variant>
        <vt:i4>5</vt:i4>
      </vt:variant>
      <vt:variant>
        <vt:lpwstr/>
      </vt:variant>
      <vt:variant>
        <vt:lpwstr>_Toc186130793</vt:lpwstr>
      </vt:variant>
      <vt:variant>
        <vt:i4>1507379</vt:i4>
      </vt:variant>
      <vt:variant>
        <vt:i4>839</vt:i4>
      </vt:variant>
      <vt:variant>
        <vt:i4>0</vt:i4>
      </vt:variant>
      <vt:variant>
        <vt:i4>5</vt:i4>
      </vt:variant>
      <vt:variant>
        <vt:lpwstr/>
      </vt:variant>
      <vt:variant>
        <vt:lpwstr>_Toc186130792</vt:lpwstr>
      </vt:variant>
      <vt:variant>
        <vt:i4>1507379</vt:i4>
      </vt:variant>
      <vt:variant>
        <vt:i4>833</vt:i4>
      </vt:variant>
      <vt:variant>
        <vt:i4>0</vt:i4>
      </vt:variant>
      <vt:variant>
        <vt:i4>5</vt:i4>
      </vt:variant>
      <vt:variant>
        <vt:lpwstr/>
      </vt:variant>
      <vt:variant>
        <vt:lpwstr>_Toc186130791</vt:lpwstr>
      </vt:variant>
      <vt:variant>
        <vt:i4>1507379</vt:i4>
      </vt:variant>
      <vt:variant>
        <vt:i4>827</vt:i4>
      </vt:variant>
      <vt:variant>
        <vt:i4>0</vt:i4>
      </vt:variant>
      <vt:variant>
        <vt:i4>5</vt:i4>
      </vt:variant>
      <vt:variant>
        <vt:lpwstr/>
      </vt:variant>
      <vt:variant>
        <vt:lpwstr>_Toc186130790</vt:lpwstr>
      </vt:variant>
      <vt:variant>
        <vt:i4>1441843</vt:i4>
      </vt:variant>
      <vt:variant>
        <vt:i4>821</vt:i4>
      </vt:variant>
      <vt:variant>
        <vt:i4>0</vt:i4>
      </vt:variant>
      <vt:variant>
        <vt:i4>5</vt:i4>
      </vt:variant>
      <vt:variant>
        <vt:lpwstr/>
      </vt:variant>
      <vt:variant>
        <vt:lpwstr>_Toc186130789</vt:lpwstr>
      </vt:variant>
      <vt:variant>
        <vt:i4>1441843</vt:i4>
      </vt:variant>
      <vt:variant>
        <vt:i4>815</vt:i4>
      </vt:variant>
      <vt:variant>
        <vt:i4>0</vt:i4>
      </vt:variant>
      <vt:variant>
        <vt:i4>5</vt:i4>
      </vt:variant>
      <vt:variant>
        <vt:lpwstr/>
      </vt:variant>
      <vt:variant>
        <vt:lpwstr>_Toc186130788</vt:lpwstr>
      </vt:variant>
      <vt:variant>
        <vt:i4>1441843</vt:i4>
      </vt:variant>
      <vt:variant>
        <vt:i4>809</vt:i4>
      </vt:variant>
      <vt:variant>
        <vt:i4>0</vt:i4>
      </vt:variant>
      <vt:variant>
        <vt:i4>5</vt:i4>
      </vt:variant>
      <vt:variant>
        <vt:lpwstr/>
      </vt:variant>
      <vt:variant>
        <vt:lpwstr>_Toc186130787</vt:lpwstr>
      </vt:variant>
      <vt:variant>
        <vt:i4>1441843</vt:i4>
      </vt:variant>
      <vt:variant>
        <vt:i4>803</vt:i4>
      </vt:variant>
      <vt:variant>
        <vt:i4>0</vt:i4>
      </vt:variant>
      <vt:variant>
        <vt:i4>5</vt:i4>
      </vt:variant>
      <vt:variant>
        <vt:lpwstr/>
      </vt:variant>
      <vt:variant>
        <vt:lpwstr>_Toc186130786</vt:lpwstr>
      </vt:variant>
      <vt:variant>
        <vt:i4>1441843</vt:i4>
      </vt:variant>
      <vt:variant>
        <vt:i4>797</vt:i4>
      </vt:variant>
      <vt:variant>
        <vt:i4>0</vt:i4>
      </vt:variant>
      <vt:variant>
        <vt:i4>5</vt:i4>
      </vt:variant>
      <vt:variant>
        <vt:lpwstr/>
      </vt:variant>
      <vt:variant>
        <vt:lpwstr>_Toc186130785</vt:lpwstr>
      </vt:variant>
      <vt:variant>
        <vt:i4>1441843</vt:i4>
      </vt:variant>
      <vt:variant>
        <vt:i4>791</vt:i4>
      </vt:variant>
      <vt:variant>
        <vt:i4>0</vt:i4>
      </vt:variant>
      <vt:variant>
        <vt:i4>5</vt:i4>
      </vt:variant>
      <vt:variant>
        <vt:lpwstr/>
      </vt:variant>
      <vt:variant>
        <vt:lpwstr>_Toc186130784</vt:lpwstr>
      </vt:variant>
      <vt:variant>
        <vt:i4>1441843</vt:i4>
      </vt:variant>
      <vt:variant>
        <vt:i4>785</vt:i4>
      </vt:variant>
      <vt:variant>
        <vt:i4>0</vt:i4>
      </vt:variant>
      <vt:variant>
        <vt:i4>5</vt:i4>
      </vt:variant>
      <vt:variant>
        <vt:lpwstr/>
      </vt:variant>
      <vt:variant>
        <vt:lpwstr>_Toc186130783</vt:lpwstr>
      </vt:variant>
      <vt:variant>
        <vt:i4>1441843</vt:i4>
      </vt:variant>
      <vt:variant>
        <vt:i4>779</vt:i4>
      </vt:variant>
      <vt:variant>
        <vt:i4>0</vt:i4>
      </vt:variant>
      <vt:variant>
        <vt:i4>5</vt:i4>
      </vt:variant>
      <vt:variant>
        <vt:lpwstr/>
      </vt:variant>
      <vt:variant>
        <vt:lpwstr>_Toc186130782</vt:lpwstr>
      </vt:variant>
      <vt:variant>
        <vt:i4>1441843</vt:i4>
      </vt:variant>
      <vt:variant>
        <vt:i4>773</vt:i4>
      </vt:variant>
      <vt:variant>
        <vt:i4>0</vt:i4>
      </vt:variant>
      <vt:variant>
        <vt:i4>5</vt:i4>
      </vt:variant>
      <vt:variant>
        <vt:lpwstr/>
      </vt:variant>
      <vt:variant>
        <vt:lpwstr>_Toc186130781</vt:lpwstr>
      </vt:variant>
      <vt:variant>
        <vt:i4>1441843</vt:i4>
      </vt:variant>
      <vt:variant>
        <vt:i4>767</vt:i4>
      </vt:variant>
      <vt:variant>
        <vt:i4>0</vt:i4>
      </vt:variant>
      <vt:variant>
        <vt:i4>5</vt:i4>
      </vt:variant>
      <vt:variant>
        <vt:lpwstr/>
      </vt:variant>
      <vt:variant>
        <vt:lpwstr>_Toc186130780</vt:lpwstr>
      </vt:variant>
      <vt:variant>
        <vt:i4>1638451</vt:i4>
      </vt:variant>
      <vt:variant>
        <vt:i4>761</vt:i4>
      </vt:variant>
      <vt:variant>
        <vt:i4>0</vt:i4>
      </vt:variant>
      <vt:variant>
        <vt:i4>5</vt:i4>
      </vt:variant>
      <vt:variant>
        <vt:lpwstr/>
      </vt:variant>
      <vt:variant>
        <vt:lpwstr>_Toc186130779</vt:lpwstr>
      </vt:variant>
      <vt:variant>
        <vt:i4>1638451</vt:i4>
      </vt:variant>
      <vt:variant>
        <vt:i4>755</vt:i4>
      </vt:variant>
      <vt:variant>
        <vt:i4>0</vt:i4>
      </vt:variant>
      <vt:variant>
        <vt:i4>5</vt:i4>
      </vt:variant>
      <vt:variant>
        <vt:lpwstr/>
      </vt:variant>
      <vt:variant>
        <vt:lpwstr>_Toc186130778</vt:lpwstr>
      </vt:variant>
      <vt:variant>
        <vt:i4>1638451</vt:i4>
      </vt:variant>
      <vt:variant>
        <vt:i4>749</vt:i4>
      </vt:variant>
      <vt:variant>
        <vt:i4>0</vt:i4>
      </vt:variant>
      <vt:variant>
        <vt:i4>5</vt:i4>
      </vt:variant>
      <vt:variant>
        <vt:lpwstr/>
      </vt:variant>
      <vt:variant>
        <vt:lpwstr>_Toc186130777</vt:lpwstr>
      </vt:variant>
      <vt:variant>
        <vt:i4>1638451</vt:i4>
      </vt:variant>
      <vt:variant>
        <vt:i4>743</vt:i4>
      </vt:variant>
      <vt:variant>
        <vt:i4>0</vt:i4>
      </vt:variant>
      <vt:variant>
        <vt:i4>5</vt:i4>
      </vt:variant>
      <vt:variant>
        <vt:lpwstr/>
      </vt:variant>
      <vt:variant>
        <vt:lpwstr>_Toc186130776</vt:lpwstr>
      </vt:variant>
      <vt:variant>
        <vt:i4>1638451</vt:i4>
      </vt:variant>
      <vt:variant>
        <vt:i4>737</vt:i4>
      </vt:variant>
      <vt:variant>
        <vt:i4>0</vt:i4>
      </vt:variant>
      <vt:variant>
        <vt:i4>5</vt:i4>
      </vt:variant>
      <vt:variant>
        <vt:lpwstr/>
      </vt:variant>
      <vt:variant>
        <vt:lpwstr>_Toc186130775</vt:lpwstr>
      </vt:variant>
      <vt:variant>
        <vt:i4>1638451</vt:i4>
      </vt:variant>
      <vt:variant>
        <vt:i4>731</vt:i4>
      </vt:variant>
      <vt:variant>
        <vt:i4>0</vt:i4>
      </vt:variant>
      <vt:variant>
        <vt:i4>5</vt:i4>
      </vt:variant>
      <vt:variant>
        <vt:lpwstr/>
      </vt:variant>
      <vt:variant>
        <vt:lpwstr>_Toc186130774</vt:lpwstr>
      </vt:variant>
      <vt:variant>
        <vt:i4>1638451</vt:i4>
      </vt:variant>
      <vt:variant>
        <vt:i4>725</vt:i4>
      </vt:variant>
      <vt:variant>
        <vt:i4>0</vt:i4>
      </vt:variant>
      <vt:variant>
        <vt:i4>5</vt:i4>
      </vt:variant>
      <vt:variant>
        <vt:lpwstr/>
      </vt:variant>
      <vt:variant>
        <vt:lpwstr>_Toc186130773</vt:lpwstr>
      </vt:variant>
      <vt:variant>
        <vt:i4>1638451</vt:i4>
      </vt:variant>
      <vt:variant>
        <vt:i4>719</vt:i4>
      </vt:variant>
      <vt:variant>
        <vt:i4>0</vt:i4>
      </vt:variant>
      <vt:variant>
        <vt:i4>5</vt:i4>
      </vt:variant>
      <vt:variant>
        <vt:lpwstr/>
      </vt:variant>
      <vt:variant>
        <vt:lpwstr>_Toc186130772</vt:lpwstr>
      </vt:variant>
      <vt:variant>
        <vt:i4>1638451</vt:i4>
      </vt:variant>
      <vt:variant>
        <vt:i4>713</vt:i4>
      </vt:variant>
      <vt:variant>
        <vt:i4>0</vt:i4>
      </vt:variant>
      <vt:variant>
        <vt:i4>5</vt:i4>
      </vt:variant>
      <vt:variant>
        <vt:lpwstr/>
      </vt:variant>
      <vt:variant>
        <vt:lpwstr>_Toc186130771</vt:lpwstr>
      </vt:variant>
      <vt:variant>
        <vt:i4>1638451</vt:i4>
      </vt:variant>
      <vt:variant>
        <vt:i4>707</vt:i4>
      </vt:variant>
      <vt:variant>
        <vt:i4>0</vt:i4>
      </vt:variant>
      <vt:variant>
        <vt:i4>5</vt:i4>
      </vt:variant>
      <vt:variant>
        <vt:lpwstr/>
      </vt:variant>
      <vt:variant>
        <vt:lpwstr>_Toc186130770</vt:lpwstr>
      </vt:variant>
      <vt:variant>
        <vt:i4>1572915</vt:i4>
      </vt:variant>
      <vt:variant>
        <vt:i4>701</vt:i4>
      </vt:variant>
      <vt:variant>
        <vt:i4>0</vt:i4>
      </vt:variant>
      <vt:variant>
        <vt:i4>5</vt:i4>
      </vt:variant>
      <vt:variant>
        <vt:lpwstr/>
      </vt:variant>
      <vt:variant>
        <vt:lpwstr>_Toc186130769</vt:lpwstr>
      </vt:variant>
      <vt:variant>
        <vt:i4>1572915</vt:i4>
      </vt:variant>
      <vt:variant>
        <vt:i4>695</vt:i4>
      </vt:variant>
      <vt:variant>
        <vt:i4>0</vt:i4>
      </vt:variant>
      <vt:variant>
        <vt:i4>5</vt:i4>
      </vt:variant>
      <vt:variant>
        <vt:lpwstr/>
      </vt:variant>
      <vt:variant>
        <vt:lpwstr>_Toc186130768</vt:lpwstr>
      </vt:variant>
      <vt:variant>
        <vt:i4>1572915</vt:i4>
      </vt:variant>
      <vt:variant>
        <vt:i4>689</vt:i4>
      </vt:variant>
      <vt:variant>
        <vt:i4>0</vt:i4>
      </vt:variant>
      <vt:variant>
        <vt:i4>5</vt:i4>
      </vt:variant>
      <vt:variant>
        <vt:lpwstr/>
      </vt:variant>
      <vt:variant>
        <vt:lpwstr>_Toc186130767</vt:lpwstr>
      </vt:variant>
      <vt:variant>
        <vt:i4>1572915</vt:i4>
      </vt:variant>
      <vt:variant>
        <vt:i4>683</vt:i4>
      </vt:variant>
      <vt:variant>
        <vt:i4>0</vt:i4>
      </vt:variant>
      <vt:variant>
        <vt:i4>5</vt:i4>
      </vt:variant>
      <vt:variant>
        <vt:lpwstr/>
      </vt:variant>
      <vt:variant>
        <vt:lpwstr>_Toc186130766</vt:lpwstr>
      </vt:variant>
      <vt:variant>
        <vt:i4>1572915</vt:i4>
      </vt:variant>
      <vt:variant>
        <vt:i4>677</vt:i4>
      </vt:variant>
      <vt:variant>
        <vt:i4>0</vt:i4>
      </vt:variant>
      <vt:variant>
        <vt:i4>5</vt:i4>
      </vt:variant>
      <vt:variant>
        <vt:lpwstr/>
      </vt:variant>
      <vt:variant>
        <vt:lpwstr>_Toc186130765</vt:lpwstr>
      </vt:variant>
      <vt:variant>
        <vt:i4>1572915</vt:i4>
      </vt:variant>
      <vt:variant>
        <vt:i4>671</vt:i4>
      </vt:variant>
      <vt:variant>
        <vt:i4>0</vt:i4>
      </vt:variant>
      <vt:variant>
        <vt:i4>5</vt:i4>
      </vt:variant>
      <vt:variant>
        <vt:lpwstr/>
      </vt:variant>
      <vt:variant>
        <vt:lpwstr>_Toc186130764</vt:lpwstr>
      </vt:variant>
      <vt:variant>
        <vt:i4>1572915</vt:i4>
      </vt:variant>
      <vt:variant>
        <vt:i4>665</vt:i4>
      </vt:variant>
      <vt:variant>
        <vt:i4>0</vt:i4>
      </vt:variant>
      <vt:variant>
        <vt:i4>5</vt:i4>
      </vt:variant>
      <vt:variant>
        <vt:lpwstr/>
      </vt:variant>
      <vt:variant>
        <vt:lpwstr>_Toc186130763</vt:lpwstr>
      </vt:variant>
      <vt:variant>
        <vt:i4>1572915</vt:i4>
      </vt:variant>
      <vt:variant>
        <vt:i4>659</vt:i4>
      </vt:variant>
      <vt:variant>
        <vt:i4>0</vt:i4>
      </vt:variant>
      <vt:variant>
        <vt:i4>5</vt:i4>
      </vt:variant>
      <vt:variant>
        <vt:lpwstr/>
      </vt:variant>
      <vt:variant>
        <vt:lpwstr>_Toc186130762</vt:lpwstr>
      </vt:variant>
      <vt:variant>
        <vt:i4>1572915</vt:i4>
      </vt:variant>
      <vt:variant>
        <vt:i4>653</vt:i4>
      </vt:variant>
      <vt:variant>
        <vt:i4>0</vt:i4>
      </vt:variant>
      <vt:variant>
        <vt:i4>5</vt:i4>
      </vt:variant>
      <vt:variant>
        <vt:lpwstr/>
      </vt:variant>
      <vt:variant>
        <vt:lpwstr>_Toc186130761</vt:lpwstr>
      </vt:variant>
      <vt:variant>
        <vt:i4>1572915</vt:i4>
      </vt:variant>
      <vt:variant>
        <vt:i4>647</vt:i4>
      </vt:variant>
      <vt:variant>
        <vt:i4>0</vt:i4>
      </vt:variant>
      <vt:variant>
        <vt:i4>5</vt:i4>
      </vt:variant>
      <vt:variant>
        <vt:lpwstr/>
      </vt:variant>
      <vt:variant>
        <vt:lpwstr>_Toc186130760</vt:lpwstr>
      </vt:variant>
      <vt:variant>
        <vt:i4>1441841</vt:i4>
      </vt:variant>
      <vt:variant>
        <vt:i4>437</vt:i4>
      </vt:variant>
      <vt:variant>
        <vt:i4>0</vt:i4>
      </vt:variant>
      <vt:variant>
        <vt:i4>5</vt:i4>
      </vt:variant>
      <vt:variant>
        <vt:lpwstr/>
      </vt:variant>
      <vt:variant>
        <vt:lpwstr>_Toc186130586</vt:lpwstr>
      </vt:variant>
      <vt:variant>
        <vt:i4>1441841</vt:i4>
      </vt:variant>
      <vt:variant>
        <vt:i4>431</vt:i4>
      </vt:variant>
      <vt:variant>
        <vt:i4>0</vt:i4>
      </vt:variant>
      <vt:variant>
        <vt:i4>5</vt:i4>
      </vt:variant>
      <vt:variant>
        <vt:lpwstr/>
      </vt:variant>
      <vt:variant>
        <vt:lpwstr>_Toc186130585</vt:lpwstr>
      </vt:variant>
      <vt:variant>
        <vt:i4>1441841</vt:i4>
      </vt:variant>
      <vt:variant>
        <vt:i4>425</vt:i4>
      </vt:variant>
      <vt:variant>
        <vt:i4>0</vt:i4>
      </vt:variant>
      <vt:variant>
        <vt:i4>5</vt:i4>
      </vt:variant>
      <vt:variant>
        <vt:lpwstr/>
      </vt:variant>
      <vt:variant>
        <vt:lpwstr>_Toc186130584</vt:lpwstr>
      </vt:variant>
      <vt:variant>
        <vt:i4>1441841</vt:i4>
      </vt:variant>
      <vt:variant>
        <vt:i4>419</vt:i4>
      </vt:variant>
      <vt:variant>
        <vt:i4>0</vt:i4>
      </vt:variant>
      <vt:variant>
        <vt:i4>5</vt:i4>
      </vt:variant>
      <vt:variant>
        <vt:lpwstr/>
      </vt:variant>
      <vt:variant>
        <vt:lpwstr>_Toc186130583</vt:lpwstr>
      </vt:variant>
      <vt:variant>
        <vt:i4>1441841</vt:i4>
      </vt:variant>
      <vt:variant>
        <vt:i4>413</vt:i4>
      </vt:variant>
      <vt:variant>
        <vt:i4>0</vt:i4>
      </vt:variant>
      <vt:variant>
        <vt:i4>5</vt:i4>
      </vt:variant>
      <vt:variant>
        <vt:lpwstr/>
      </vt:variant>
      <vt:variant>
        <vt:lpwstr>_Toc186130582</vt:lpwstr>
      </vt:variant>
      <vt:variant>
        <vt:i4>1441841</vt:i4>
      </vt:variant>
      <vt:variant>
        <vt:i4>407</vt:i4>
      </vt:variant>
      <vt:variant>
        <vt:i4>0</vt:i4>
      </vt:variant>
      <vt:variant>
        <vt:i4>5</vt:i4>
      </vt:variant>
      <vt:variant>
        <vt:lpwstr/>
      </vt:variant>
      <vt:variant>
        <vt:lpwstr>_Toc186130581</vt:lpwstr>
      </vt:variant>
      <vt:variant>
        <vt:i4>1441841</vt:i4>
      </vt:variant>
      <vt:variant>
        <vt:i4>401</vt:i4>
      </vt:variant>
      <vt:variant>
        <vt:i4>0</vt:i4>
      </vt:variant>
      <vt:variant>
        <vt:i4>5</vt:i4>
      </vt:variant>
      <vt:variant>
        <vt:lpwstr/>
      </vt:variant>
      <vt:variant>
        <vt:lpwstr>_Toc186130580</vt:lpwstr>
      </vt:variant>
      <vt:variant>
        <vt:i4>1638449</vt:i4>
      </vt:variant>
      <vt:variant>
        <vt:i4>395</vt:i4>
      </vt:variant>
      <vt:variant>
        <vt:i4>0</vt:i4>
      </vt:variant>
      <vt:variant>
        <vt:i4>5</vt:i4>
      </vt:variant>
      <vt:variant>
        <vt:lpwstr/>
      </vt:variant>
      <vt:variant>
        <vt:lpwstr>_Toc186130579</vt:lpwstr>
      </vt:variant>
      <vt:variant>
        <vt:i4>1638449</vt:i4>
      </vt:variant>
      <vt:variant>
        <vt:i4>389</vt:i4>
      </vt:variant>
      <vt:variant>
        <vt:i4>0</vt:i4>
      </vt:variant>
      <vt:variant>
        <vt:i4>5</vt:i4>
      </vt:variant>
      <vt:variant>
        <vt:lpwstr/>
      </vt:variant>
      <vt:variant>
        <vt:lpwstr>_Toc186130578</vt:lpwstr>
      </vt:variant>
      <vt:variant>
        <vt:i4>1638449</vt:i4>
      </vt:variant>
      <vt:variant>
        <vt:i4>383</vt:i4>
      </vt:variant>
      <vt:variant>
        <vt:i4>0</vt:i4>
      </vt:variant>
      <vt:variant>
        <vt:i4>5</vt:i4>
      </vt:variant>
      <vt:variant>
        <vt:lpwstr/>
      </vt:variant>
      <vt:variant>
        <vt:lpwstr>_Toc186130577</vt:lpwstr>
      </vt:variant>
      <vt:variant>
        <vt:i4>1638449</vt:i4>
      </vt:variant>
      <vt:variant>
        <vt:i4>377</vt:i4>
      </vt:variant>
      <vt:variant>
        <vt:i4>0</vt:i4>
      </vt:variant>
      <vt:variant>
        <vt:i4>5</vt:i4>
      </vt:variant>
      <vt:variant>
        <vt:lpwstr/>
      </vt:variant>
      <vt:variant>
        <vt:lpwstr>_Toc186130576</vt:lpwstr>
      </vt:variant>
      <vt:variant>
        <vt:i4>1638449</vt:i4>
      </vt:variant>
      <vt:variant>
        <vt:i4>371</vt:i4>
      </vt:variant>
      <vt:variant>
        <vt:i4>0</vt:i4>
      </vt:variant>
      <vt:variant>
        <vt:i4>5</vt:i4>
      </vt:variant>
      <vt:variant>
        <vt:lpwstr/>
      </vt:variant>
      <vt:variant>
        <vt:lpwstr>_Toc186130575</vt:lpwstr>
      </vt:variant>
      <vt:variant>
        <vt:i4>1638449</vt:i4>
      </vt:variant>
      <vt:variant>
        <vt:i4>365</vt:i4>
      </vt:variant>
      <vt:variant>
        <vt:i4>0</vt:i4>
      </vt:variant>
      <vt:variant>
        <vt:i4>5</vt:i4>
      </vt:variant>
      <vt:variant>
        <vt:lpwstr/>
      </vt:variant>
      <vt:variant>
        <vt:lpwstr>_Toc186130574</vt:lpwstr>
      </vt:variant>
      <vt:variant>
        <vt:i4>1638449</vt:i4>
      </vt:variant>
      <vt:variant>
        <vt:i4>359</vt:i4>
      </vt:variant>
      <vt:variant>
        <vt:i4>0</vt:i4>
      </vt:variant>
      <vt:variant>
        <vt:i4>5</vt:i4>
      </vt:variant>
      <vt:variant>
        <vt:lpwstr/>
      </vt:variant>
      <vt:variant>
        <vt:lpwstr>_Toc186130573</vt:lpwstr>
      </vt:variant>
      <vt:variant>
        <vt:i4>1638449</vt:i4>
      </vt:variant>
      <vt:variant>
        <vt:i4>353</vt:i4>
      </vt:variant>
      <vt:variant>
        <vt:i4>0</vt:i4>
      </vt:variant>
      <vt:variant>
        <vt:i4>5</vt:i4>
      </vt:variant>
      <vt:variant>
        <vt:lpwstr/>
      </vt:variant>
      <vt:variant>
        <vt:lpwstr>_Toc186130572</vt:lpwstr>
      </vt:variant>
      <vt:variant>
        <vt:i4>1638449</vt:i4>
      </vt:variant>
      <vt:variant>
        <vt:i4>347</vt:i4>
      </vt:variant>
      <vt:variant>
        <vt:i4>0</vt:i4>
      </vt:variant>
      <vt:variant>
        <vt:i4>5</vt:i4>
      </vt:variant>
      <vt:variant>
        <vt:lpwstr/>
      </vt:variant>
      <vt:variant>
        <vt:lpwstr>_Toc186130571</vt:lpwstr>
      </vt:variant>
      <vt:variant>
        <vt:i4>1638449</vt:i4>
      </vt:variant>
      <vt:variant>
        <vt:i4>341</vt:i4>
      </vt:variant>
      <vt:variant>
        <vt:i4>0</vt:i4>
      </vt:variant>
      <vt:variant>
        <vt:i4>5</vt:i4>
      </vt:variant>
      <vt:variant>
        <vt:lpwstr/>
      </vt:variant>
      <vt:variant>
        <vt:lpwstr>_Toc186130570</vt:lpwstr>
      </vt:variant>
      <vt:variant>
        <vt:i4>1572913</vt:i4>
      </vt:variant>
      <vt:variant>
        <vt:i4>335</vt:i4>
      </vt:variant>
      <vt:variant>
        <vt:i4>0</vt:i4>
      </vt:variant>
      <vt:variant>
        <vt:i4>5</vt:i4>
      </vt:variant>
      <vt:variant>
        <vt:lpwstr/>
      </vt:variant>
      <vt:variant>
        <vt:lpwstr>_Toc186130569</vt:lpwstr>
      </vt:variant>
      <vt:variant>
        <vt:i4>1572913</vt:i4>
      </vt:variant>
      <vt:variant>
        <vt:i4>329</vt:i4>
      </vt:variant>
      <vt:variant>
        <vt:i4>0</vt:i4>
      </vt:variant>
      <vt:variant>
        <vt:i4>5</vt:i4>
      </vt:variant>
      <vt:variant>
        <vt:lpwstr/>
      </vt:variant>
      <vt:variant>
        <vt:lpwstr>_Toc186130568</vt:lpwstr>
      </vt:variant>
      <vt:variant>
        <vt:i4>1572913</vt:i4>
      </vt:variant>
      <vt:variant>
        <vt:i4>323</vt:i4>
      </vt:variant>
      <vt:variant>
        <vt:i4>0</vt:i4>
      </vt:variant>
      <vt:variant>
        <vt:i4>5</vt:i4>
      </vt:variant>
      <vt:variant>
        <vt:lpwstr/>
      </vt:variant>
      <vt:variant>
        <vt:lpwstr>_Toc186130567</vt:lpwstr>
      </vt:variant>
      <vt:variant>
        <vt:i4>1572913</vt:i4>
      </vt:variant>
      <vt:variant>
        <vt:i4>317</vt:i4>
      </vt:variant>
      <vt:variant>
        <vt:i4>0</vt:i4>
      </vt:variant>
      <vt:variant>
        <vt:i4>5</vt:i4>
      </vt:variant>
      <vt:variant>
        <vt:lpwstr/>
      </vt:variant>
      <vt:variant>
        <vt:lpwstr>_Toc186130566</vt:lpwstr>
      </vt:variant>
      <vt:variant>
        <vt:i4>1572913</vt:i4>
      </vt:variant>
      <vt:variant>
        <vt:i4>311</vt:i4>
      </vt:variant>
      <vt:variant>
        <vt:i4>0</vt:i4>
      </vt:variant>
      <vt:variant>
        <vt:i4>5</vt:i4>
      </vt:variant>
      <vt:variant>
        <vt:lpwstr/>
      </vt:variant>
      <vt:variant>
        <vt:lpwstr>_Toc186130565</vt:lpwstr>
      </vt:variant>
      <vt:variant>
        <vt:i4>1572913</vt:i4>
      </vt:variant>
      <vt:variant>
        <vt:i4>305</vt:i4>
      </vt:variant>
      <vt:variant>
        <vt:i4>0</vt:i4>
      </vt:variant>
      <vt:variant>
        <vt:i4>5</vt:i4>
      </vt:variant>
      <vt:variant>
        <vt:lpwstr/>
      </vt:variant>
      <vt:variant>
        <vt:lpwstr>_Toc186130564</vt:lpwstr>
      </vt:variant>
      <vt:variant>
        <vt:i4>1572913</vt:i4>
      </vt:variant>
      <vt:variant>
        <vt:i4>299</vt:i4>
      </vt:variant>
      <vt:variant>
        <vt:i4>0</vt:i4>
      </vt:variant>
      <vt:variant>
        <vt:i4>5</vt:i4>
      </vt:variant>
      <vt:variant>
        <vt:lpwstr/>
      </vt:variant>
      <vt:variant>
        <vt:lpwstr>_Toc186130563</vt:lpwstr>
      </vt:variant>
      <vt:variant>
        <vt:i4>1572913</vt:i4>
      </vt:variant>
      <vt:variant>
        <vt:i4>293</vt:i4>
      </vt:variant>
      <vt:variant>
        <vt:i4>0</vt:i4>
      </vt:variant>
      <vt:variant>
        <vt:i4>5</vt:i4>
      </vt:variant>
      <vt:variant>
        <vt:lpwstr/>
      </vt:variant>
      <vt:variant>
        <vt:lpwstr>_Toc186130562</vt:lpwstr>
      </vt:variant>
      <vt:variant>
        <vt:i4>1572913</vt:i4>
      </vt:variant>
      <vt:variant>
        <vt:i4>287</vt:i4>
      </vt:variant>
      <vt:variant>
        <vt:i4>0</vt:i4>
      </vt:variant>
      <vt:variant>
        <vt:i4>5</vt:i4>
      </vt:variant>
      <vt:variant>
        <vt:lpwstr/>
      </vt:variant>
      <vt:variant>
        <vt:lpwstr>_Toc186130561</vt:lpwstr>
      </vt:variant>
      <vt:variant>
        <vt:i4>1572913</vt:i4>
      </vt:variant>
      <vt:variant>
        <vt:i4>281</vt:i4>
      </vt:variant>
      <vt:variant>
        <vt:i4>0</vt:i4>
      </vt:variant>
      <vt:variant>
        <vt:i4>5</vt:i4>
      </vt:variant>
      <vt:variant>
        <vt:lpwstr/>
      </vt:variant>
      <vt:variant>
        <vt:lpwstr>_Toc186130560</vt:lpwstr>
      </vt:variant>
      <vt:variant>
        <vt:i4>1769521</vt:i4>
      </vt:variant>
      <vt:variant>
        <vt:i4>275</vt:i4>
      </vt:variant>
      <vt:variant>
        <vt:i4>0</vt:i4>
      </vt:variant>
      <vt:variant>
        <vt:i4>5</vt:i4>
      </vt:variant>
      <vt:variant>
        <vt:lpwstr/>
      </vt:variant>
      <vt:variant>
        <vt:lpwstr>_Toc186130559</vt:lpwstr>
      </vt:variant>
      <vt:variant>
        <vt:i4>1769521</vt:i4>
      </vt:variant>
      <vt:variant>
        <vt:i4>269</vt:i4>
      </vt:variant>
      <vt:variant>
        <vt:i4>0</vt:i4>
      </vt:variant>
      <vt:variant>
        <vt:i4>5</vt:i4>
      </vt:variant>
      <vt:variant>
        <vt:lpwstr/>
      </vt:variant>
      <vt:variant>
        <vt:lpwstr>_Toc186130558</vt:lpwstr>
      </vt:variant>
      <vt:variant>
        <vt:i4>1769521</vt:i4>
      </vt:variant>
      <vt:variant>
        <vt:i4>263</vt:i4>
      </vt:variant>
      <vt:variant>
        <vt:i4>0</vt:i4>
      </vt:variant>
      <vt:variant>
        <vt:i4>5</vt:i4>
      </vt:variant>
      <vt:variant>
        <vt:lpwstr/>
      </vt:variant>
      <vt:variant>
        <vt:lpwstr>_Toc186130557</vt:lpwstr>
      </vt:variant>
      <vt:variant>
        <vt:i4>1769521</vt:i4>
      </vt:variant>
      <vt:variant>
        <vt:i4>257</vt:i4>
      </vt:variant>
      <vt:variant>
        <vt:i4>0</vt:i4>
      </vt:variant>
      <vt:variant>
        <vt:i4>5</vt:i4>
      </vt:variant>
      <vt:variant>
        <vt:lpwstr/>
      </vt:variant>
      <vt:variant>
        <vt:lpwstr>_Toc186130556</vt:lpwstr>
      </vt:variant>
      <vt:variant>
        <vt:i4>1769521</vt:i4>
      </vt:variant>
      <vt:variant>
        <vt:i4>251</vt:i4>
      </vt:variant>
      <vt:variant>
        <vt:i4>0</vt:i4>
      </vt:variant>
      <vt:variant>
        <vt:i4>5</vt:i4>
      </vt:variant>
      <vt:variant>
        <vt:lpwstr/>
      </vt:variant>
      <vt:variant>
        <vt:lpwstr>_Toc186130555</vt:lpwstr>
      </vt:variant>
      <vt:variant>
        <vt:i4>1769521</vt:i4>
      </vt:variant>
      <vt:variant>
        <vt:i4>245</vt:i4>
      </vt:variant>
      <vt:variant>
        <vt:i4>0</vt:i4>
      </vt:variant>
      <vt:variant>
        <vt:i4>5</vt:i4>
      </vt:variant>
      <vt:variant>
        <vt:lpwstr/>
      </vt:variant>
      <vt:variant>
        <vt:lpwstr>_Toc186130554</vt:lpwstr>
      </vt:variant>
      <vt:variant>
        <vt:i4>1769521</vt:i4>
      </vt:variant>
      <vt:variant>
        <vt:i4>239</vt:i4>
      </vt:variant>
      <vt:variant>
        <vt:i4>0</vt:i4>
      </vt:variant>
      <vt:variant>
        <vt:i4>5</vt:i4>
      </vt:variant>
      <vt:variant>
        <vt:lpwstr/>
      </vt:variant>
      <vt:variant>
        <vt:lpwstr>_Toc186130553</vt:lpwstr>
      </vt:variant>
      <vt:variant>
        <vt:i4>1769521</vt:i4>
      </vt:variant>
      <vt:variant>
        <vt:i4>233</vt:i4>
      </vt:variant>
      <vt:variant>
        <vt:i4>0</vt:i4>
      </vt:variant>
      <vt:variant>
        <vt:i4>5</vt:i4>
      </vt:variant>
      <vt:variant>
        <vt:lpwstr/>
      </vt:variant>
      <vt:variant>
        <vt:lpwstr>_Toc186130552</vt:lpwstr>
      </vt:variant>
      <vt:variant>
        <vt:i4>1769521</vt:i4>
      </vt:variant>
      <vt:variant>
        <vt:i4>227</vt:i4>
      </vt:variant>
      <vt:variant>
        <vt:i4>0</vt:i4>
      </vt:variant>
      <vt:variant>
        <vt:i4>5</vt:i4>
      </vt:variant>
      <vt:variant>
        <vt:lpwstr/>
      </vt:variant>
      <vt:variant>
        <vt:lpwstr>_Toc186130551</vt:lpwstr>
      </vt:variant>
      <vt:variant>
        <vt:i4>1835063</vt:i4>
      </vt:variant>
      <vt:variant>
        <vt:i4>218</vt:i4>
      </vt:variant>
      <vt:variant>
        <vt:i4>0</vt:i4>
      </vt:variant>
      <vt:variant>
        <vt:i4>5</vt:i4>
      </vt:variant>
      <vt:variant>
        <vt:lpwstr/>
      </vt:variant>
      <vt:variant>
        <vt:lpwstr>_Toc186130323</vt:lpwstr>
      </vt:variant>
      <vt:variant>
        <vt:i4>1835063</vt:i4>
      </vt:variant>
      <vt:variant>
        <vt:i4>212</vt:i4>
      </vt:variant>
      <vt:variant>
        <vt:i4>0</vt:i4>
      </vt:variant>
      <vt:variant>
        <vt:i4>5</vt:i4>
      </vt:variant>
      <vt:variant>
        <vt:lpwstr/>
      </vt:variant>
      <vt:variant>
        <vt:lpwstr>_Toc186130322</vt:lpwstr>
      </vt:variant>
      <vt:variant>
        <vt:i4>1835063</vt:i4>
      </vt:variant>
      <vt:variant>
        <vt:i4>206</vt:i4>
      </vt:variant>
      <vt:variant>
        <vt:i4>0</vt:i4>
      </vt:variant>
      <vt:variant>
        <vt:i4>5</vt:i4>
      </vt:variant>
      <vt:variant>
        <vt:lpwstr/>
      </vt:variant>
      <vt:variant>
        <vt:lpwstr>_Toc186130321</vt:lpwstr>
      </vt:variant>
      <vt:variant>
        <vt:i4>1835063</vt:i4>
      </vt:variant>
      <vt:variant>
        <vt:i4>200</vt:i4>
      </vt:variant>
      <vt:variant>
        <vt:i4>0</vt:i4>
      </vt:variant>
      <vt:variant>
        <vt:i4>5</vt:i4>
      </vt:variant>
      <vt:variant>
        <vt:lpwstr/>
      </vt:variant>
      <vt:variant>
        <vt:lpwstr>_Toc186130320</vt:lpwstr>
      </vt:variant>
      <vt:variant>
        <vt:i4>2031671</vt:i4>
      </vt:variant>
      <vt:variant>
        <vt:i4>194</vt:i4>
      </vt:variant>
      <vt:variant>
        <vt:i4>0</vt:i4>
      </vt:variant>
      <vt:variant>
        <vt:i4>5</vt:i4>
      </vt:variant>
      <vt:variant>
        <vt:lpwstr/>
      </vt:variant>
      <vt:variant>
        <vt:lpwstr>_Toc186130319</vt:lpwstr>
      </vt:variant>
      <vt:variant>
        <vt:i4>2031671</vt:i4>
      </vt:variant>
      <vt:variant>
        <vt:i4>188</vt:i4>
      </vt:variant>
      <vt:variant>
        <vt:i4>0</vt:i4>
      </vt:variant>
      <vt:variant>
        <vt:i4>5</vt:i4>
      </vt:variant>
      <vt:variant>
        <vt:lpwstr/>
      </vt:variant>
      <vt:variant>
        <vt:lpwstr>_Toc186130318</vt:lpwstr>
      </vt:variant>
      <vt:variant>
        <vt:i4>2031671</vt:i4>
      </vt:variant>
      <vt:variant>
        <vt:i4>182</vt:i4>
      </vt:variant>
      <vt:variant>
        <vt:i4>0</vt:i4>
      </vt:variant>
      <vt:variant>
        <vt:i4>5</vt:i4>
      </vt:variant>
      <vt:variant>
        <vt:lpwstr/>
      </vt:variant>
      <vt:variant>
        <vt:lpwstr>_Toc186130317</vt:lpwstr>
      </vt:variant>
      <vt:variant>
        <vt:i4>2031671</vt:i4>
      </vt:variant>
      <vt:variant>
        <vt:i4>176</vt:i4>
      </vt:variant>
      <vt:variant>
        <vt:i4>0</vt:i4>
      </vt:variant>
      <vt:variant>
        <vt:i4>5</vt:i4>
      </vt:variant>
      <vt:variant>
        <vt:lpwstr/>
      </vt:variant>
      <vt:variant>
        <vt:lpwstr>_Toc186130316</vt:lpwstr>
      </vt:variant>
      <vt:variant>
        <vt:i4>2031671</vt:i4>
      </vt:variant>
      <vt:variant>
        <vt:i4>170</vt:i4>
      </vt:variant>
      <vt:variant>
        <vt:i4>0</vt:i4>
      </vt:variant>
      <vt:variant>
        <vt:i4>5</vt:i4>
      </vt:variant>
      <vt:variant>
        <vt:lpwstr/>
      </vt:variant>
      <vt:variant>
        <vt:lpwstr>_Toc186130315</vt:lpwstr>
      </vt:variant>
      <vt:variant>
        <vt:i4>2031671</vt:i4>
      </vt:variant>
      <vt:variant>
        <vt:i4>164</vt:i4>
      </vt:variant>
      <vt:variant>
        <vt:i4>0</vt:i4>
      </vt:variant>
      <vt:variant>
        <vt:i4>5</vt:i4>
      </vt:variant>
      <vt:variant>
        <vt:lpwstr/>
      </vt:variant>
      <vt:variant>
        <vt:lpwstr>_Toc186130314</vt:lpwstr>
      </vt:variant>
      <vt:variant>
        <vt:i4>2031671</vt:i4>
      </vt:variant>
      <vt:variant>
        <vt:i4>158</vt:i4>
      </vt:variant>
      <vt:variant>
        <vt:i4>0</vt:i4>
      </vt:variant>
      <vt:variant>
        <vt:i4>5</vt:i4>
      </vt:variant>
      <vt:variant>
        <vt:lpwstr/>
      </vt:variant>
      <vt:variant>
        <vt:lpwstr>_Toc186130313</vt:lpwstr>
      </vt:variant>
      <vt:variant>
        <vt:i4>2031671</vt:i4>
      </vt:variant>
      <vt:variant>
        <vt:i4>152</vt:i4>
      </vt:variant>
      <vt:variant>
        <vt:i4>0</vt:i4>
      </vt:variant>
      <vt:variant>
        <vt:i4>5</vt:i4>
      </vt:variant>
      <vt:variant>
        <vt:lpwstr/>
      </vt:variant>
      <vt:variant>
        <vt:lpwstr>_Toc186130312</vt:lpwstr>
      </vt:variant>
      <vt:variant>
        <vt:i4>2031671</vt:i4>
      </vt:variant>
      <vt:variant>
        <vt:i4>146</vt:i4>
      </vt:variant>
      <vt:variant>
        <vt:i4>0</vt:i4>
      </vt:variant>
      <vt:variant>
        <vt:i4>5</vt:i4>
      </vt:variant>
      <vt:variant>
        <vt:lpwstr/>
      </vt:variant>
      <vt:variant>
        <vt:lpwstr>_Toc186130311</vt:lpwstr>
      </vt:variant>
      <vt:variant>
        <vt:i4>2031671</vt:i4>
      </vt:variant>
      <vt:variant>
        <vt:i4>140</vt:i4>
      </vt:variant>
      <vt:variant>
        <vt:i4>0</vt:i4>
      </vt:variant>
      <vt:variant>
        <vt:i4>5</vt:i4>
      </vt:variant>
      <vt:variant>
        <vt:lpwstr/>
      </vt:variant>
      <vt:variant>
        <vt:lpwstr>_Toc186130310</vt:lpwstr>
      </vt:variant>
      <vt:variant>
        <vt:i4>1966135</vt:i4>
      </vt:variant>
      <vt:variant>
        <vt:i4>134</vt:i4>
      </vt:variant>
      <vt:variant>
        <vt:i4>0</vt:i4>
      </vt:variant>
      <vt:variant>
        <vt:i4>5</vt:i4>
      </vt:variant>
      <vt:variant>
        <vt:lpwstr/>
      </vt:variant>
      <vt:variant>
        <vt:lpwstr>_Toc186130309</vt:lpwstr>
      </vt:variant>
      <vt:variant>
        <vt:i4>1966135</vt:i4>
      </vt:variant>
      <vt:variant>
        <vt:i4>128</vt:i4>
      </vt:variant>
      <vt:variant>
        <vt:i4>0</vt:i4>
      </vt:variant>
      <vt:variant>
        <vt:i4>5</vt:i4>
      </vt:variant>
      <vt:variant>
        <vt:lpwstr/>
      </vt:variant>
      <vt:variant>
        <vt:lpwstr>_Toc186130308</vt:lpwstr>
      </vt:variant>
      <vt:variant>
        <vt:i4>1966135</vt:i4>
      </vt:variant>
      <vt:variant>
        <vt:i4>122</vt:i4>
      </vt:variant>
      <vt:variant>
        <vt:i4>0</vt:i4>
      </vt:variant>
      <vt:variant>
        <vt:i4>5</vt:i4>
      </vt:variant>
      <vt:variant>
        <vt:lpwstr/>
      </vt:variant>
      <vt:variant>
        <vt:lpwstr>_Toc186130307</vt:lpwstr>
      </vt:variant>
      <vt:variant>
        <vt:i4>1966135</vt:i4>
      </vt:variant>
      <vt:variant>
        <vt:i4>116</vt:i4>
      </vt:variant>
      <vt:variant>
        <vt:i4>0</vt:i4>
      </vt:variant>
      <vt:variant>
        <vt:i4>5</vt:i4>
      </vt:variant>
      <vt:variant>
        <vt:lpwstr/>
      </vt:variant>
      <vt:variant>
        <vt:lpwstr>_Toc186130306</vt:lpwstr>
      </vt:variant>
      <vt:variant>
        <vt:i4>1966135</vt:i4>
      </vt:variant>
      <vt:variant>
        <vt:i4>110</vt:i4>
      </vt:variant>
      <vt:variant>
        <vt:i4>0</vt:i4>
      </vt:variant>
      <vt:variant>
        <vt:i4>5</vt:i4>
      </vt:variant>
      <vt:variant>
        <vt:lpwstr/>
      </vt:variant>
      <vt:variant>
        <vt:lpwstr>_Toc186130305</vt:lpwstr>
      </vt:variant>
      <vt:variant>
        <vt:i4>1966135</vt:i4>
      </vt:variant>
      <vt:variant>
        <vt:i4>104</vt:i4>
      </vt:variant>
      <vt:variant>
        <vt:i4>0</vt:i4>
      </vt:variant>
      <vt:variant>
        <vt:i4>5</vt:i4>
      </vt:variant>
      <vt:variant>
        <vt:lpwstr/>
      </vt:variant>
      <vt:variant>
        <vt:lpwstr>_Toc186130304</vt:lpwstr>
      </vt:variant>
      <vt:variant>
        <vt:i4>1966135</vt:i4>
      </vt:variant>
      <vt:variant>
        <vt:i4>98</vt:i4>
      </vt:variant>
      <vt:variant>
        <vt:i4>0</vt:i4>
      </vt:variant>
      <vt:variant>
        <vt:i4>5</vt:i4>
      </vt:variant>
      <vt:variant>
        <vt:lpwstr/>
      </vt:variant>
      <vt:variant>
        <vt:lpwstr>_Toc186130303</vt:lpwstr>
      </vt:variant>
      <vt:variant>
        <vt:i4>1966135</vt:i4>
      </vt:variant>
      <vt:variant>
        <vt:i4>92</vt:i4>
      </vt:variant>
      <vt:variant>
        <vt:i4>0</vt:i4>
      </vt:variant>
      <vt:variant>
        <vt:i4>5</vt:i4>
      </vt:variant>
      <vt:variant>
        <vt:lpwstr/>
      </vt:variant>
      <vt:variant>
        <vt:lpwstr>_Toc186130302</vt:lpwstr>
      </vt:variant>
      <vt:variant>
        <vt:i4>1966135</vt:i4>
      </vt:variant>
      <vt:variant>
        <vt:i4>86</vt:i4>
      </vt:variant>
      <vt:variant>
        <vt:i4>0</vt:i4>
      </vt:variant>
      <vt:variant>
        <vt:i4>5</vt:i4>
      </vt:variant>
      <vt:variant>
        <vt:lpwstr/>
      </vt:variant>
      <vt:variant>
        <vt:lpwstr>_Toc186130301</vt:lpwstr>
      </vt:variant>
      <vt:variant>
        <vt:i4>1966135</vt:i4>
      </vt:variant>
      <vt:variant>
        <vt:i4>80</vt:i4>
      </vt:variant>
      <vt:variant>
        <vt:i4>0</vt:i4>
      </vt:variant>
      <vt:variant>
        <vt:i4>5</vt:i4>
      </vt:variant>
      <vt:variant>
        <vt:lpwstr/>
      </vt:variant>
      <vt:variant>
        <vt:lpwstr>_Toc186130300</vt:lpwstr>
      </vt:variant>
      <vt:variant>
        <vt:i4>1507382</vt:i4>
      </vt:variant>
      <vt:variant>
        <vt:i4>74</vt:i4>
      </vt:variant>
      <vt:variant>
        <vt:i4>0</vt:i4>
      </vt:variant>
      <vt:variant>
        <vt:i4>5</vt:i4>
      </vt:variant>
      <vt:variant>
        <vt:lpwstr/>
      </vt:variant>
      <vt:variant>
        <vt:lpwstr>_Toc186130299</vt:lpwstr>
      </vt:variant>
      <vt:variant>
        <vt:i4>1507382</vt:i4>
      </vt:variant>
      <vt:variant>
        <vt:i4>68</vt:i4>
      </vt:variant>
      <vt:variant>
        <vt:i4>0</vt:i4>
      </vt:variant>
      <vt:variant>
        <vt:i4>5</vt:i4>
      </vt:variant>
      <vt:variant>
        <vt:lpwstr/>
      </vt:variant>
      <vt:variant>
        <vt:lpwstr>_Toc186130298</vt:lpwstr>
      </vt:variant>
      <vt:variant>
        <vt:i4>1507382</vt:i4>
      </vt:variant>
      <vt:variant>
        <vt:i4>62</vt:i4>
      </vt:variant>
      <vt:variant>
        <vt:i4>0</vt:i4>
      </vt:variant>
      <vt:variant>
        <vt:i4>5</vt:i4>
      </vt:variant>
      <vt:variant>
        <vt:lpwstr/>
      </vt:variant>
      <vt:variant>
        <vt:lpwstr>_Toc186130297</vt:lpwstr>
      </vt:variant>
      <vt:variant>
        <vt:i4>1507382</vt:i4>
      </vt:variant>
      <vt:variant>
        <vt:i4>56</vt:i4>
      </vt:variant>
      <vt:variant>
        <vt:i4>0</vt:i4>
      </vt:variant>
      <vt:variant>
        <vt:i4>5</vt:i4>
      </vt:variant>
      <vt:variant>
        <vt:lpwstr/>
      </vt:variant>
      <vt:variant>
        <vt:lpwstr>_Toc186130296</vt:lpwstr>
      </vt:variant>
      <vt:variant>
        <vt:i4>1507382</vt:i4>
      </vt:variant>
      <vt:variant>
        <vt:i4>50</vt:i4>
      </vt:variant>
      <vt:variant>
        <vt:i4>0</vt:i4>
      </vt:variant>
      <vt:variant>
        <vt:i4>5</vt:i4>
      </vt:variant>
      <vt:variant>
        <vt:lpwstr/>
      </vt:variant>
      <vt:variant>
        <vt:lpwstr>_Toc186130295</vt:lpwstr>
      </vt:variant>
      <vt:variant>
        <vt:i4>1507382</vt:i4>
      </vt:variant>
      <vt:variant>
        <vt:i4>44</vt:i4>
      </vt:variant>
      <vt:variant>
        <vt:i4>0</vt:i4>
      </vt:variant>
      <vt:variant>
        <vt:i4>5</vt:i4>
      </vt:variant>
      <vt:variant>
        <vt:lpwstr/>
      </vt:variant>
      <vt:variant>
        <vt:lpwstr>_Toc186130294</vt:lpwstr>
      </vt:variant>
      <vt:variant>
        <vt:i4>1507382</vt:i4>
      </vt:variant>
      <vt:variant>
        <vt:i4>38</vt:i4>
      </vt:variant>
      <vt:variant>
        <vt:i4>0</vt:i4>
      </vt:variant>
      <vt:variant>
        <vt:i4>5</vt:i4>
      </vt:variant>
      <vt:variant>
        <vt:lpwstr/>
      </vt:variant>
      <vt:variant>
        <vt:lpwstr>_Toc186130293</vt:lpwstr>
      </vt:variant>
      <vt:variant>
        <vt:i4>1507382</vt:i4>
      </vt:variant>
      <vt:variant>
        <vt:i4>32</vt:i4>
      </vt:variant>
      <vt:variant>
        <vt:i4>0</vt:i4>
      </vt:variant>
      <vt:variant>
        <vt:i4>5</vt:i4>
      </vt:variant>
      <vt:variant>
        <vt:lpwstr/>
      </vt:variant>
      <vt:variant>
        <vt:lpwstr>_Toc186130292</vt:lpwstr>
      </vt:variant>
      <vt:variant>
        <vt:i4>1507382</vt:i4>
      </vt:variant>
      <vt:variant>
        <vt:i4>26</vt:i4>
      </vt:variant>
      <vt:variant>
        <vt:i4>0</vt:i4>
      </vt:variant>
      <vt:variant>
        <vt:i4>5</vt:i4>
      </vt:variant>
      <vt:variant>
        <vt:lpwstr/>
      </vt:variant>
      <vt:variant>
        <vt:lpwstr>_Toc186130291</vt:lpwstr>
      </vt:variant>
      <vt:variant>
        <vt:i4>1507382</vt:i4>
      </vt:variant>
      <vt:variant>
        <vt:i4>20</vt:i4>
      </vt:variant>
      <vt:variant>
        <vt:i4>0</vt:i4>
      </vt:variant>
      <vt:variant>
        <vt:i4>5</vt:i4>
      </vt:variant>
      <vt:variant>
        <vt:lpwstr/>
      </vt:variant>
      <vt:variant>
        <vt:lpwstr>_Toc186130290</vt:lpwstr>
      </vt:variant>
      <vt:variant>
        <vt:i4>1441846</vt:i4>
      </vt:variant>
      <vt:variant>
        <vt:i4>14</vt:i4>
      </vt:variant>
      <vt:variant>
        <vt:i4>0</vt:i4>
      </vt:variant>
      <vt:variant>
        <vt:i4>5</vt:i4>
      </vt:variant>
      <vt:variant>
        <vt:lpwstr/>
      </vt:variant>
      <vt:variant>
        <vt:lpwstr>_Toc186130289</vt:lpwstr>
      </vt:variant>
      <vt:variant>
        <vt:i4>1441846</vt:i4>
      </vt:variant>
      <vt:variant>
        <vt:i4>8</vt:i4>
      </vt:variant>
      <vt:variant>
        <vt:i4>0</vt:i4>
      </vt:variant>
      <vt:variant>
        <vt:i4>5</vt:i4>
      </vt:variant>
      <vt:variant>
        <vt:lpwstr/>
      </vt:variant>
      <vt:variant>
        <vt:lpwstr>_Toc186130288</vt:lpwstr>
      </vt:variant>
      <vt:variant>
        <vt:i4>1441846</vt:i4>
      </vt:variant>
      <vt:variant>
        <vt:i4>2</vt:i4>
      </vt:variant>
      <vt:variant>
        <vt:i4>0</vt:i4>
      </vt:variant>
      <vt:variant>
        <vt:i4>5</vt:i4>
      </vt:variant>
      <vt:variant>
        <vt:lpwstr/>
      </vt:variant>
      <vt:variant>
        <vt:lpwstr>_Toc186130287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Việt Lương</cp:lastModifiedBy>
  <cp:revision>1050</cp:revision>
  <dcterms:created xsi:type="dcterms:W3CDTF">2024-12-23T13:57:00Z</dcterms:created>
  <dcterms:modified xsi:type="dcterms:W3CDTF">2024-12-26T19:38:00Z</dcterms:modified>
</cp:coreProperties>
</file>