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pPr>
        <w:spacing w:after="160" w:line="259"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30F4BB25" wp14:editId="07777777">
            <wp:simplePos x="0" y="0"/>
            <wp:positionH relativeFrom="column">
              <wp:posOffset>-304799</wp:posOffset>
            </wp:positionH>
            <wp:positionV relativeFrom="paragraph">
              <wp:posOffset>0</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1"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14="http://schemas.microsoft.com/office/drawing/2010/main"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29D6B04F"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A6959E7" w14:textId="77777777" w:rsidR="007569A2" w:rsidRDefault="00CE686F">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05A809"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5A39BBE3"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8F396"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DCBAE" w14:textId="77777777" w:rsidR="007569A2" w:rsidRDefault="00CE686F">
      <w:pPr>
        <w:spacing w:after="160"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2024</w:t>
      </w:r>
    </w:p>
    <w:p w14:paraId="4D558513" w14:textId="77777777" w:rsidR="008F2FAA" w:rsidRDefault="008F2FAA">
      <w:pPr>
        <w:rPr>
          <w:rFonts w:ascii="Times New Roman" w:eastAsia="Times New Roman" w:hAnsi="Times New Roman" w:cs="Times New Roman"/>
          <w:color w:val="FF0000"/>
          <w:sz w:val="24"/>
          <w:szCs w:val="24"/>
          <w:highlight w:val="lightGray"/>
        </w:rPr>
      </w:pPr>
      <w:r>
        <w:rPr>
          <w:rFonts w:ascii="Times New Roman" w:eastAsia="Times New Roman" w:hAnsi="Times New Roman" w:cs="Times New Roman"/>
          <w:color w:val="FF0000"/>
          <w:sz w:val="24"/>
          <w:szCs w:val="24"/>
          <w:highlight w:val="lightGray"/>
        </w:rPr>
        <w:br w:type="page"/>
      </w:r>
    </w:p>
    <w:p w14:paraId="08ACFAEA" w14:textId="63C83B09" w:rsidR="007569A2" w:rsidDel="00A425C1" w:rsidRDefault="00CE686F" w:rsidP="008F2FAA">
      <w:pPr>
        <w:spacing w:before="240"/>
        <w:ind w:left="360"/>
        <w:rPr>
          <w:del w:id="0" w:author="Việt Lương" w:date="2024-12-20T18:43:00Z" w16du:dateUtc="2024-12-20T11:43:00Z"/>
          <w:rFonts w:ascii="Times New Roman" w:eastAsia="Times New Roman" w:hAnsi="Times New Roman" w:cs="Times New Roman"/>
          <w:b/>
          <w:color w:val="FF0000"/>
          <w:sz w:val="24"/>
          <w:szCs w:val="24"/>
        </w:rPr>
      </w:pPr>
      <w:del w:id="1" w:author="Việt Lương" w:date="2024-12-20T18:43:00Z" w16du:dateUtc="2024-12-20T11:43:00Z">
        <w:r w:rsidDel="00A425C1">
          <w:rPr>
            <w:rFonts w:ascii="Times New Roman" w:eastAsia="Times New Roman" w:hAnsi="Times New Roman" w:cs="Times New Roman"/>
            <w:b/>
            <w:color w:val="FF0000"/>
            <w:sz w:val="24"/>
            <w:szCs w:val="24"/>
          </w:rPr>
          <w:delText xml:space="preserve">Đánh 2 kiểu số trang </w:delText>
        </w:r>
      </w:del>
    </w:p>
    <w:p w14:paraId="0093C581" w14:textId="3D0C4CC6" w:rsidR="007569A2" w:rsidDel="00A425C1" w:rsidRDefault="00CE686F" w:rsidP="00DE18BD">
      <w:pPr>
        <w:numPr>
          <w:ilvl w:val="0"/>
          <w:numId w:val="68"/>
        </w:numPr>
        <w:rPr>
          <w:del w:id="2" w:author="Việt Lương" w:date="2024-12-20T18:43:00Z" w16du:dateUtc="2024-12-20T11:43:00Z"/>
          <w:rFonts w:ascii="Times New Roman" w:eastAsia="Times New Roman" w:hAnsi="Times New Roman" w:cs="Times New Roman"/>
          <w:b/>
          <w:color w:val="FF0000"/>
          <w:sz w:val="24"/>
          <w:szCs w:val="24"/>
        </w:rPr>
      </w:pPr>
      <w:del w:id="3" w:author="Việt Lương" w:date="2024-12-20T18:43:00Z" w16du:dateUtc="2024-12-20T11:43:00Z">
        <w:r w:rsidDel="00A425C1">
          <w:rPr>
            <w:rFonts w:ascii="Times New Roman" w:eastAsia="Times New Roman" w:hAnsi="Times New Roman" w:cs="Times New Roman"/>
            <w:b/>
            <w:color w:val="FF0000"/>
            <w:sz w:val="24"/>
            <w:szCs w:val="24"/>
          </w:rPr>
          <w:delText>Format lại lề, định dạng</w:delText>
        </w:r>
      </w:del>
    </w:p>
    <w:p w14:paraId="1091E94A" w14:textId="7F04A0E9" w:rsidR="007569A2" w:rsidDel="00A425C1" w:rsidRDefault="00CE686F" w:rsidP="00DE18BD">
      <w:pPr>
        <w:numPr>
          <w:ilvl w:val="0"/>
          <w:numId w:val="68"/>
        </w:numPr>
        <w:rPr>
          <w:del w:id="4" w:author="Việt Lương" w:date="2024-12-20T18:43:00Z" w16du:dateUtc="2024-12-20T11:43:00Z"/>
          <w:rFonts w:ascii="Times New Roman" w:eastAsia="Times New Roman" w:hAnsi="Times New Roman" w:cs="Times New Roman"/>
          <w:b/>
          <w:color w:val="FF0000"/>
          <w:sz w:val="24"/>
          <w:szCs w:val="24"/>
        </w:rPr>
      </w:pPr>
      <w:del w:id="5" w:author="Việt Lương" w:date="2024-12-20T18:43:00Z" w16du:dateUtc="2024-12-20T11:43:00Z">
        <w:r w:rsidDel="00A425C1">
          <w:rPr>
            <w:rFonts w:ascii="Times New Roman" w:eastAsia="Times New Roman" w:hAnsi="Times New Roman" w:cs="Times New Roman"/>
            <w:b/>
            <w:color w:val="FF0000"/>
            <w:sz w:val="24"/>
            <w:szCs w:val="24"/>
          </w:rPr>
          <w:delText>Đề mục cho ảnh để tạo mục lục</w:delText>
        </w:r>
      </w:del>
    </w:p>
    <w:p w14:paraId="4B42D6A0" w14:textId="1A4A18A7" w:rsidR="007569A2" w:rsidDel="00A425C1" w:rsidRDefault="00CE686F" w:rsidP="00DE18BD">
      <w:pPr>
        <w:numPr>
          <w:ilvl w:val="0"/>
          <w:numId w:val="68"/>
        </w:numPr>
        <w:spacing w:after="240"/>
        <w:rPr>
          <w:del w:id="6" w:author="Việt Lương" w:date="2024-12-20T18:43:00Z" w16du:dateUtc="2024-12-20T11:43:00Z"/>
          <w:rFonts w:ascii="Times New Roman" w:eastAsia="Times New Roman" w:hAnsi="Times New Roman" w:cs="Times New Roman"/>
          <w:b/>
          <w:color w:val="FF0000"/>
          <w:sz w:val="24"/>
          <w:szCs w:val="24"/>
        </w:rPr>
      </w:pPr>
      <w:del w:id="7" w:author="Việt Lương" w:date="2024-12-20T18:43:00Z" w16du:dateUtc="2024-12-20T11:43:00Z">
        <w:r w:rsidDel="00A425C1">
          <w:rPr>
            <w:rFonts w:ascii="Times New Roman" w:eastAsia="Times New Roman" w:hAnsi="Times New Roman" w:cs="Times New Roman"/>
            <w:b/>
            <w:color w:val="FF0000"/>
            <w:sz w:val="24"/>
            <w:szCs w:val="24"/>
          </w:rPr>
          <w:delText>Tối ưu hoá lại mục lục</w:delText>
        </w:r>
      </w:del>
    </w:p>
    <w:p w14:paraId="6446D41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7972BC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25FFB5D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81FF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B6958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5831B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8D89B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7F205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16582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D29BD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5AD062"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7078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8BFFF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AF0B6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69670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44E27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3FD80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5A542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4D1DC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9037A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3FFE5CA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3EBAC0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2B8478A0"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0117BF4" w14:textId="77777777" w:rsidR="007569A2" w:rsidRDefault="00CE686F">
      <w:pPr>
        <w:ind w:left="4320"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(ký, họ tên) </w:t>
      </w:r>
    </w:p>
    <w:p w14:paraId="72A3D3EC" w14:textId="77777777" w:rsidR="007569A2" w:rsidRDefault="007569A2">
      <w:pPr>
        <w:rPr>
          <w:rFonts w:ascii="Times New Roman" w:eastAsia="Times New Roman" w:hAnsi="Times New Roman" w:cs="Times New Roman"/>
          <w:sz w:val="28"/>
          <w:szCs w:val="28"/>
        </w:rPr>
      </w:pPr>
    </w:p>
    <w:p w14:paraId="0D0B940D" w14:textId="77777777" w:rsidR="007569A2" w:rsidRDefault="007569A2">
      <w:pPr>
        <w:rPr>
          <w:rFonts w:ascii="Times New Roman" w:eastAsia="Times New Roman" w:hAnsi="Times New Roman" w:cs="Times New Roman"/>
          <w:sz w:val="28"/>
          <w:szCs w:val="28"/>
        </w:rPr>
      </w:pPr>
    </w:p>
    <w:p w14:paraId="5F325D7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0E27B00A" w14:textId="77777777" w:rsidR="007569A2" w:rsidRDefault="007569A2">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ins w:id="8" w:author="Kiên Lê Trung" w:date="2024-12-20T08:12:00Z" w16du:dateUtc="2024-12-20T08:12:14Z"/>
          <w:rFonts w:ascii="Times New Roman" w:eastAsia="Times New Roman" w:hAnsi="Times New Roman" w:cs="Times New Roman"/>
          <w:sz w:val="28"/>
          <w:szCs w:val="28"/>
        </w:rPr>
      </w:pPr>
    </w:p>
    <w:p w14:paraId="2A21A3DD" w14:textId="77777777" w:rsidR="007569A2" w:rsidRDefault="00CE686F">
      <w:pPr>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Default="007569A2">
      <w:pPr>
        <w:rPr>
          <w:rFonts w:ascii="Times New Roman" w:eastAsia="Times New Roman" w:hAnsi="Times New Roman" w:cs="Times New Roman"/>
          <w:sz w:val="28"/>
          <w:szCs w:val="28"/>
        </w:rPr>
      </w:pPr>
    </w:p>
    <w:p w14:paraId="6CEEE426"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Default="007569A2">
      <w:pPr>
        <w:rPr>
          <w:rFonts w:ascii="Times New Roman" w:eastAsia="Times New Roman" w:hAnsi="Times New Roman" w:cs="Times New Roman"/>
          <w:sz w:val="28"/>
          <w:szCs w:val="28"/>
        </w:rPr>
      </w:pPr>
    </w:p>
    <w:p w14:paraId="391CF975"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Default="007569A2">
      <w:pPr>
        <w:rPr>
          <w:rFonts w:ascii="Times New Roman" w:eastAsia="Times New Roman" w:hAnsi="Times New Roman" w:cs="Times New Roman"/>
          <w:sz w:val="28"/>
          <w:szCs w:val="28"/>
        </w:rPr>
      </w:pPr>
    </w:p>
    <w:p w14:paraId="52913DB3"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lần nữa em xin chân thành cảm ơn !</w:t>
      </w:r>
    </w:p>
    <w:p w14:paraId="45FB0818" w14:textId="77777777" w:rsidR="007569A2" w:rsidRDefault="007569A2">
      <w:pPr>
        <w:rPr>
          <w:rFonts w:ascii="Times New Roman" w:eastAsia="Times New Roman" w:hAnsi="Times New Roman" w:cs="Times New Roman"/>
          <w:sz w:val="28"/>
          <w:szCs w:val="28"/>
        </w:rPr>
      </w:pPr>
    </w:p>
    <w:p w14:paraId="77FBEEB6"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 Nội, tháng 12 năm 2024 </w:t>
      </w:r>
    </w:p>
    <w:p w14:paraId="2BCB6D6F"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p>
    <w:p w14:paraId="1AB17329"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Quốc Khánh</w:t>
      </w:r>
    </w:p>
    <w:p w14:paraId="1876CE7A"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Lê Trung Kiên</w:t>
      </w:r>
    </w:p>
    <w:p w14:paraId="06AE9B91"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77777777" w:rsidR="007569A2" w:rsidRDefault="007569A2">
      <w:pPr>
        <w:rPr>
          <w:rFonts w:ascii="Times New Roman" w:eastAsia="Times New Roman" w:hAnsi="Times New Roman" w:cs="Times New Roman"/>
          <w:sz w:val="28"/>
          <w:szCs w:val="28"/>
        </w:rPr>
      </w:pPr>
    </w:p>
    <w:p w14:paraId="4B99056E" w14:textId="77777777" w:rsidR="007569A2" w:rsidRDefault="007569A2">
      <w:pPr>
        <w:rPr>
          <w:rFonts w:ascii="Times New Roman" w:eastAsia="Times New Roman" w:hAnsi="Times New Roman" w:cs="Times New Roman"/>
          <w:sz w:val="28"/>
          <w:szCs w:val="28"/>
        </w:rPr>
      </w:pPr>
    </w:p>
    <w:p w14:paraId="1299C43A" w14:textId="77777777" w:rsidR="007569A2" w:rsidRDefault="007569A2">
      <w:pPr>
        <w:rPr>
          <w:rFonts w:ascii="Times New Roman" w:eastAsia="Times New Roman" w:hAnsi="Times New Roman" w:cs="Times New Roman"/>
          <w:sz w:val="28"/>
          <w:szCs w:val="28"/>
        </w:rPr>
      </w:pPr>
    </w:p>
    <w:p w14:paraId="4DDBEF00" w14:textId="77777777" w:rsidR="007569A2" w:rsidRDefault="007569A2">
      <w:pPr>
        <w:rPr>
          <w:rFonts w:ascii="Times New Roman" w:eastAsia="Times New Roman" w:hAnsi="Times New Roman" w:cs="Times New Roman"/>
          <w:sz w:val="28"/>
          <w:szCs w:val="28"/>
        </w:rPr>
      </w:pPr>
    </w:p>
    <w:p w14:paraId="3461D779" w14:textId="77777777" w:rsidR="007569A2" w:rsidRDefault="007569A2">
      <w:pPr>
        <w:rPr>
          <w:rFonts w:ascii="Times New Roman" w:eastAsia="Times New Roman" w:hAnsi="Times New Roman" w:cs="Times New Roman"/>
          <w:sz w:val="28"/>
          <w:szCs w:val="28"/>
        </w:rPr>
      </w:pPr>
    </w:p>
    <w:p w14:paraId="3CF2D8B6" w14:textId="77777777" w:rsidR="007569A2" w:rsidRDefault="007569A2">
      <w:pPr>
        <w:rPr>
          <w:rFonts w:ascii="Times New Roman" w:eastAsia="Times New Roman" w:hAnsi="Times New Roman" w:cs="Times New Roman"/>
          <w:sz w:val="28"/>
          <w:szCs w:val="28"/>
        </w:rPr>
      </w:pPr>
    </w:p>
    <w:p w14:paraId="0FB78278" w14:textId="77777777" w:rsidR="007569A2" w:rsidRDefault="007569A2">
      <w:pPr>
        <w:rPr>
          <w:rFonts w:ascii="Times New Roman" w:eastAsia="Times New Roman" w:hAnsi="Times New Roman" w:cs="Times New Roman"/>
          <w:sz w:val="28"/>
          <w:szCs w:val="28"/>
        </w:rPr>
      </w:pPr>
    </w:p>
    <w:p w14:paraId="1FC39945" w14:textId="77777777" w:rsidR="007569A2" w:rsidRDefault="007569A2">
      <w:pPr>
        <w:rPr>
          <w:rFonts w:ascii="Times New Roman" w:eastAsia="Times New Roman" w:hAnsi="Times New Roman" w:cs="Times New Roman"/>
          <w:sz w:val="28"/>
          <w:szCs w:val="28"/>
        </w:rPr>
      </w:pPr>
    </w:p>
    <w:p w14:paraId="028D163F"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54"/>
          <w:szCs w:val="54"/>
        </w:rPr>
        <w:t xml:space="preserve">Mục lục </w:t>
      </w:r>
    </w:p>
    <w:p w14:paraId="0562CB0E" w14:textId="77777777" w:rsidR="007569A2" w:rsidRDefault="007569A2">
      <w:pPr>
        <w:rPr>
          <w:rFonts w:ascii="Times New Roman" w:eastAsia="Times New Roman" w:hAnsi="Times New Roman" w:cs="Times New Roman"/>
          <w:sz w:val="28"/>
          <w:szCs w:val="28"/>
        </w:rPr>
      </w:pPr>
    </w:p>
    <w:sdt>
      <w:sdtPr>
        <w:id w:val="-34275069"/>
        <w:docPartObj>
          <w:docPartGallery w:val="Table of Contents"/>
          <w:docPartUnique/>
        </w:docPartObj>
      </w:sdtPr>
      <w:sdtContent>
        <w:p w14:paraId="5666DF9E" w14:textId="77777777" w:rsidR="007569A2" w:rsidRDefault="00CE686F">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h2g4o6urujg">
            <w:r>
              <w:rPr>
                <w:b/>
                <w:color w:val="000000"/>
              </w:rPr>
              <w:t>CHƯƠNG 1: GIỚI THIỆU BÀI TOÁN VÀ CÔNG NGHỆ LIÊN QUAN</w:t>
            </w:r>
            <w:r>
              <w:rPr>
                <w:b/>
                <w:color w:val="000000"/>
              </w:rPr>
              <w:tab/>
              <w:t>12</w:t>
            </w:r>
          </w:hyperlink>
        </w:p>
        <w:p w14:paraId="4B19BBFF" w14:textId="77777777" w:rsidR="007569A2" w:rsidRDefault="00CE686F">
          <w:pPr>
            <w:widowControl w:val="0"/>
            <w:tabs>
              <w:tab w:val="right" w:pos="12000"/>
            </w:tabs>
            <w:spacing w:before="60" w:line="240" w:lineRule="auto"/>
            <w:ind w:left="360"/>
            <w:rPr>
              <w:color w:val="000000"/>
            </w:rPr>
          </w:pPr>
          <w:hyperlink w:anchor="_nfbe6pejquao">
            <w:r>
              <w:rPr>
                <w:color w:val="000000"/>
              </w:rPr>
              <w:t>1.1 Tổng quan về hệ thống website bán đồ điện tử</w:t>
            </w:r>
            <w:r>
              <w:rPr>
                <w:color w:val="000000"/>
              </w:rPr>
              <w:tab/>
              <w:t>12</w:t>
            </w:r>
          </w:hyperlink>
        </w:p>
        <w:p w14:paraId="3B0E7879" w14:textId="77777777" w:rsidR="007569A2" w:rsidRDefault="00CE686F">
          <w:pPr>
            <w:widowControl w:val="0"/>
            <w:tabs>
              <w:tab w:val="right" w:pos="12000"/>
            </w:tabs>
            <w:spacing w:before="60" w:line="240" w:lineRule="auto"/>
            <w:ind w:left="720"/>
            <w:rPr>
              <w:color w:val="000000"/>
            </w:rPr>
          </w:pPr>
          <w:hyperlink w:anchor="_gyw6gjiaxwja">
            <w:r>
              <w:rPr>
                <w:color w:val="000000"/>
              </w:rPr>
              <w:t>1.1.1 Giới thiệu hệ thống</w:t>
            </w:r>
            <w:r>
              <w:rPr>
                <w:color w:val="000000"/>
              </w:rPr>
              <w:tab/>
              <w:t>12</w:t>
            </w:r>
          </w:hyperlink>
        </w:p>
        <w:p w14:paraId="63662384" w14:textId="77777777" w:rsidR="007569A2" w:rsidRDefault="00CE686F">
          <w:pPr>
            <w:widowControl w:val="0"/>
            <w:tabs>
              <w:tab w:val="right" w:pos="12000"/>
            </w:tabs>
            <w:spacing w:before="60" w:line="240" w:lineRule="auto"/>
            <w:ind w:left="720"/>
            <w:rPr>
              <w:color w:val="000000"/>
            </w:rPr>
          </w:pPr>
          <w:hyperlink w:anchor="_6s6neq53oxwv">
            <w:r>
              <w:rPr>
                <w:color w:val="000000"/>
              </w:rPr>
              <w:t>1.1.2 Khảo sát các sản phẩm tương tự</w:t>
            </w:r>
            <w:r>
              <w:rPr>
                <w:color w:val="000000"/>
              </w:rPr>
              <w:tab/>
              <w:t>13</w:t>
            </w:r>
          </w:hyperlink>
        </w:p>
        <w:p w14:paraId="1BB06DF6" w14:textId="77777777" w:rsidR="007569A2" w:rsidRDefault="00CE686F">
          <w:pPr>
            <w:widowControl w:val="0"/>
            <w:tabs>
              <w:tab w:val="right" w:pos="12000"/>
            </w:tabs>
            <w:spacing w:before="60" w:line="240" w:lineRule="auto"/>
            <w:ind w:left="720"/>
            <w:rPr>
              <w:color w:val="000000"/>
            </w:rPr>
          </w:pPr>
          <w:hyperlink w:anchor="_6dg82zj25fgf">
            <w:r>
              <w:rPr>
                <w:color w:val="000000"/>
              </w:rPr>
              <w:t>1.1.3 Tìm hiểu yêu cầu hệ thống</w:t>
            </w:r>
            <w:r>
              <w:rPr>
                <w:color w:val="000000"/>
              </w:rPr>
              <w:tab/>
              <w:t>13</w:t>
            </w:r>
          </w:hyperlink>
        </w:p>
        <w:p w14:paraId="035BBAE6" w14:textId="77777777" w:rsidR="007569A2" w:rsidRDefault="00CE686F">
          <w:pPr>
            <w:widowControl w:val="0"/>
            <w:tabs>
              <w:tab w:val="right" w:pos="12000"/>
            </w:tabs>
            <w:spacing w:before="60" w:line="240" w:lineRule="auto"/>
            <w:ind w:left="720"/>
            <w:rPr>
              <w:color w:val="000000"/>
            </w:rPr>
          </w:pPr>
          <w:hyperlink w:anchor="_jqmxh0ugqi9h">
            <w:r>
              <w:rPr>
                <w:color w:val="000000"/>
              </w:rPr>
              <w:t>1.1.4 Xác định yêu cầu nghiệp vụ</w:t>
            </w:r>
            <w:r>
              <w:rPr>
                <w:color w:val="000000"/>
              </w:rPr>
              <w:tab/>
              <w:t>14</w:t>
            </w:r>
          </w:hyperlink>
        </w:p>
        <w:p w14:paraId="09154733" w14:textId="77777777" w:rsidR="007569A2" w:rsidRDefault="00CE686F">
          <w:pPr>
            <w:widowControl w:val="0"/>
            <w:tabs>
              <w:tab w:val="right" w:pos="12000"/>
            </w:tabs>
            <w:spacing w:before="60" w:line="240" w:lineRule="auto"/>
            <w:ind w:left="360"/>
            <w:rPr>
              <w:color w:val="000000"/>
            </w:rPr>
          </w:pPr>
          <w:hyperlink w:anchor="_4rshltj1hjl8">
            <w:r>
              <w:rPr>
                <w:color w:val="000000"/>
              </w:rPr>
              <w:t>1.2 Tìm hiểu một số công nghệ liên quan</w:t>
            </w:r>
            <w:r>
              <w:rPr>
                <w:color w:val="000000"/>
              </w:rPr>
              <w:tab/>
              <w:t>14</w:t>
            </w:r>
          </w:hyperlink>
        </w:p>
        <w:p w14:paraId="648A3FDD" w14:textId="77777777" w:rsidR="007569A2" w:rsidRDefault="00CE686F">
          <w:pPr>
            <w:widowControl w:val="0"/>
            <w:tabs>
              <w:tab w:val="right" w:pos="12000"/>
            </w:tabs>
            <w:spacing w:before="60" w:line="240" w:lineRule="auto"/>
            <w:ind w:left="720"/>
            <w:rPr>
              <w:color w:val="000000"/>
            </w:rPr>
          </w:pPr>
          <w:hyperlink w:anchor="_r1argakw84yf">
            <w:r>
              <w:rPr>
                <w:color w:val="000000"/>
              </w:rPr>
              <w:t>1.2.1 Front-End</w:t>
            </w:r>
            <w:r>
              <w:rPr>
                <w:color w:val="000000"/>
              </w:rPr>
              <w:tab/>
              <w:t>14</w:t>
            </w:r>
          </w:hyperlink>
        </w:p>
        <w:p w14:paraId="46CCBB29" w14:textId="77777777" w:rsidR="007569A2" w:rsidRDefault="00CE686F">
          <w:pPr>
            <w:widowControl w:val="0"/>
            <w:tabs>
              <w:tab w:val="right" w:pos="12000"/>
            </w:tabs>
            <w:spacing w:before="60" w:line="240" w:lineRule="auto"/>
            <w:ind w:left="720"/>
            <w:rPr>
              <w:color w:val="000000"/>
            </w:rPr>
          </w:pPr>
          <w:hyperlink w:anchor="_1819t43wk31s">
            <w:r>
              <w:rPr>
                <w:color w:val="000000"/>
              </w:rPr>
              <w:t>1.2.2 Back-End</w:t>
            </w:r>
            <w:r>
              <w:rPr>
                <w:color w:val="000000"/>
              </w:rPr>
              <w:tab/>
              <w:t>15</w:t>
            </w:r>
          </w:hyperlink>
        </w:p>
        <w:p w14:paraId="5A6431D9" w14:textId="77777777" w:rsidR="007569A2" w:rsidRDefault="00CE686F">
          <w:pPr>
            <w:widowControl w:val="0"/>
            <w:tabs>
              <w:tab w:val="right" w:pos="12000"/>
            </w:tabs>
            <w:spacing w:before="60" w:line="240" w:lineRule="auto"/>
            <w:ind w:left="360"/>
            <w:rPr>
              <w:color w:val="000000"/>
            </w:rPr>
          </w:pPr>
          <w:hyperlink w:anchor="_jl1cin19ldod">
            <w:r>
              <w:rPr>
                <w:color w:val="000000"/>
              </w:rPr>
              <w:t>1.3  Kết luận chương</w:t>
            </w:r>
            <w:r>
              <w:rPr>
                <w:color w:val="000000"/>
              </w:rPr>
              <w:tab/>
              <w:t>16</w:t>
            </w:r>
          </w:hyperlink>
        </w:p>
        <w:p w14:paraId="12CDE8E3" w14:textId="77777777" w:rsidR="007569A2" w:rsidRDefault="00CE686F">
          <w:pPr>
            <w:widowControl w:val="0"/>
            <w:tabs>
              <w:tab w:val="right" w:pos="12000"/>
            </w:tabs>
            <w:spacing w:before="60" w:line="240" w:lineRule="auto"/>
            <w:rPr>
              <w:b/>
              <w:color w:val="000000"/>
            </w:rPr>
          </w:pPr>
          <w:hyperlink w:anchor="_e3luw64n0s9q">
            <w:r>
              <w:rPr>
                <w:b/>
                <w:color w:val="000000"/>
              </w:rPr>
              <w:t>Chương 2: Phân tích và thiết kế hệ thống</w:t>
            </w:r>
            <w:r>
              <w:rPr>
                <w:b/>
                <w:color w:val="000000"/>
              </w:rPr>
              <w:tab/>
              <w:t>17</w:t>
            </w:r>
          </w:hyperlink>
        </w:p>
        <w:p w14:paraId="07B42105" w14:textId="77777777" w:rsidR="007569A2" w:rsidRDefault="00CE686F">
          <w:pPr>
            <w:widowControl w:val="0"/>
            <w:tabs>
              <w:tab w:val="right" w:pos="12000"/>
            </w:tabs>
            <w:spacing w:before="60" w:line="240" w:lineRule="auto"/>
            <w:ind w:left="360"/>
            <w:rPr>
              <w:color w:val="000000"/>
            </w:rPr>
          </w:pPr>
          <w:hyperlink w:anchor="_tdpm3tcbcc3d">
            <w:r>
              <w:rPr>
                <w:color w:val="000000"/>
              </w:rPr>
              <w:t>2.1 Phân tích hệ thống</w:t>
            </w:r>
            <w:r>
              <w:rPr>
                <w:color w:val="000000"/>
              </w:rPr>
              <w:tab/>
              <w:t>17</w:t>
            </w:r>
          </w:hyperlink>
        </w:p>
        <w:p w14:paraId="13F2CE2F" w14:textId="77777777" w:rsidR="007569A2" w:rsidRDefault="00CE686F">
          <w:pPr>
            <w:widowControl w:val="0"/>
            <w:tabs>
              <w:tab w:val="right" w:pos="12000"/>
            </w:tabs>
            <w:spacing w:before="60" w:line="240" w:lineRule="auto"/>
            <w:ind w:left="720"/>
            <w:rPr>
              <w:color w:val="000000"/>
            </w:rPr>
          </w:pPr>
          <w:hyperlink w:anchor="_5hgl0lbehl6a">
            <w:r>
              <w:rPr>
                <w:color w:val="000000"/>
              </w:rPr>
              <w:t>2.1.1 Xác định và mô tả các tác nhân</w:t>
            </w:r>
            <w:r>
              <w:rPr>
                <w:color w:val="000000"/>
              </w:rPr>
              <w:tab/>
              <w:t>17</w:t>
            </w:r>
          </w:hyperlink>
        </w:p>
        <w:p w14:paraId="628D163D" w14:textId="77777777" w:rsidR="007569A2" w:rsidRDefault="00CE686F">
          <w:pPr>
            <w:widowControl w:val="0"/>
            <w:tabs>
              <w:tab w:val="right" w:pos="12000"/>
            </w:tabs>
            <w:spacing w:before="60" w:line="240" w:lineRule="auto"/>
            <w:ind w:left="720"/>
            <w:rPr>
              <w:color w:val="000000"/>
            </w:rPr>
          </w:pPr>
          <w:hyperlink w:anchor="_493omig4f4t4">
            <w:r>
              <w:rPr>
                <w:color w:val="000000"/>
              </w:rPr>
              <w:t>2.1.2 Xác định và mô tả các ca sử dụng</w:t>
            </w:r>
            <w:r>
              <w:rPr>
                <w:color w:val="000000"/>
              </w:rPr>
              <w:tab/>
              <w:t>17</w:t>
            </w:r>
          </w:hyperlink>
        </w:p>
        <w:p w14:paraId="53D9D123" w14:textId="77777777" w:rsidR="007569A2" w:rsidRDefault="00CE686F">
          <w:pPr>
            <w:widowControl w:val="0"/>
            <w:tabs>
              <w:tab w:val="right" w:pos="12000"/>
            </w:tabs>
            <w:spacing w:before="60" w:line="240" w:lineRule="auto"/>
            <w:ind w:left="1080"/>
            <w:rPr>
              <w:color w:val="000000"/>
            </w:rPr>
          </w:pPr>
          <w:hyperlink w:anchor="_uttrrqcu6b6r">
            <w:r>
              <w:rPr>
                <w:color w:val="000000"/>
              </w:rPr>
              <w:t>2.1.2.a.   Danh sách các usecase cho Người dùng (User)</w:t>
            </w:r>
            <w:r>
              <w:rPr>
                <w:color w:val="000000"/>
              </w:rPr>
              <w:tab/>
              <w:t>17</w:t>
            </w:r>
          </w:hyperlink>
        </w:p>
        <w:p w14:paraId="2DED4DF9" w14:textId="77777777" w:rsidR="007569A2" w:rsidRDefault="00CE686F">
          <w:pPr>
            <w:widowControl w:val="0"/>
            <w:tabs>
              <w:tab w:val="right" w:pos="12000"/>
            </w:tabs>
            <w:spacing w:before="60" w:line="240" w:lineRule="auto"/>
            <w:ind w:left="1080"/>
            <w:rPr>
              <w:color w:val="000000"/>
            </w:rPr>
          </w:pPr>
          <w:hyperlink w:anchor="_jjwsbc7ersd6">
            <w:r>
              <w:rPr>
                <w:color w:val="000000"/>
              </w:rPr>
              <w:t>2.1.2.b.   Danh sách các usecase cho Người quản trị (</w:t>
            </w:r>
          </w:hyperlink>
          <w:hyperlink w:anchor="_jjwsbc7ersd6">
            <w:r>
              <w:t xml:space="preserve">Người quản trị </w:t>
            </w:r>
          </w:hyperlink>
          <w:hyperlink w:anchor="_jjwsbc7ersd6">
            <w:r>
              <w:rPr>
                <w:color w:val="000000"/>
              </w:rPr>
              <w:t>)</w:t>
            </w:r>
            <w:r>
              <w:rPr>
                <w:color w:val="000000"/>
              </w:rPr>
              <w:tab/>
              <w:t>18</w:t>
            </w:r>
          </w:hyperlink>
        </w:p>
        <w:p w14:paraId="333C5590" w14:textId="77777777" w:rsidR="007569A2" w:rsidRDefault="00CE686F">
          <w:pPr>
            <w:widowControl w:val="0"/>
            <w:tabs>
              <w:tab w:val="right" w:pos="12000"/>
            </w:tabs>
            <w:spacing w:before="60" w:line="240" w:lineRule="auto"/>
            <w:ind w:left="1080"/>
            <w:rPr>
              <w:color w:val="000000"/>
            </w:rPr>
          </w:pPr>
          <w:hyperlink w:anchor="_4ec1bamqjji1">
            <w:r>
              <w:rPr>
                <w:color w:val="000000"/>
              </w:rPr>
              <w:t>2.1.2.c.   Danh sách các usecase cho Người bán hàng (</w:t>
            </w:r>
          </w:hyperlink>
          <w:hyperlink w:anchor="_4ec1bamqjji1">
            <w:r>
              <w:t>Người bán</w:t>
            </w:r>
          </w:hyperlink>
          <w:hyperlink w:anchor="_4ec1bamqjji1">
            <w:r>
              <w:rPr>
                <w:color w:val="000000"/>
              </w:rPr>
              <w:t>)</w:t>
            </w:r>
            <w:r>
              <w:rPr>
                <w:color w:val="000000"/>
              </w:rPr>
              <w:tab/>
              <w:t>18</w:t>
            </w:r>
          </w:hyperlink>
        </w:p>
        <w:p w14:paraId="576E25FF" w14:textId="77777777" w:rsidR="007569A2" w:rsidRDefault="00CE686F">
          <w:pPr>
            <w:widowControl w:val="0"/>
            <w:tabs>
              <w:tab w:val="right" w:pos="12000"/>
            </w:tabs>
            <w:spacing w:before="60" w:line="240" w:lineRule="auto"/>
            <w:ind w:left="720"/>
            <w:rPr>
              <w:color w:val="000000"/>
            </w:rPr>
          </w:pPr>
          <w:hyperlink w:anchor="_jrliwnu153mr">
            <w:r>
              <w:rPr>
                <w:color w:val="000000"/>
              </w:rPr>
              <w:t>2.1.3     Biểu đồ usecase</w:t>
            </w:r>
            <w:r>
              <w:rPr>
                <w:color w:val="000000"/>
              </w:rPr>
              <w:tab/>
              <w:t>19</w:t>
            </w:r>
          </w:hyperlink>
        </w:p>
        <w:p w14:paraId="06B5A74F" w14:textId="77777777" w:rsidR="007569A2" w:rsidRDefault="00CE686F">
          <w:pPr>
            <w:widowControl w:val="0"/>
            <w:tabs>
              <w:tab w:val="right" w:pos="12000"/>
            </w:tabs>
            <w:spacing w:before="60" w:line="240" w:lineRule="auto"/>
            <w:ind w:left="1080"/>
            <w:rPr>
              <w:color w:val="000000"/>
            </w:rPr>
          </w:pPr>
          <w:hyperlink w:anchor="_7rfqv294lt2h">
            <w:r>
              <w:rPr>
                <w:color w:val="000000"/>
              </w:rPr>
              <w:t>2.1.3a  Biểu đồ usecase tổng quát</w:t>
            </w:r>
            <w:r>
              <w:rPr>
                <w:color w:val="000000"/>
              </w:rPr>
              <w:tab/>
              <w:t>19</w:t>
            </w:r>
          </w:hyperlink>
        </w:p>
        <w:p w14:paraId="6C6568A6" w14:textId="77777777" w:rsidR="007569A2" w:rsidRDefault="00CE686F">
          <w:pPr>
            <w:widowControl w:val="0"/>
            <w:tabs>
              <w:tab w:val="right" w:pos="12000"/>
            </w:tabs>
            <w:spacing w:before="60" w:line="240" w:lineRule="auto"/>
            <w:ind w:left="1080"/>
            <w:rPr>
              <w:color w:val="000000"/>
            </w:rPr>
          </w:pPr>
          <w:hyperlink w:anchor="_4eh5untpt02a">
            <w:r>
              <w:rPr>
                <w:color w:val="000000"/>
              </w:rPr>
              <w:t xml:space="preserve">2.1.3b Biểu đồ use case phân rã - </w:t>
            </w:r>
          </w:hyperlink>
          <w:hyperlink w:anchor="_4eh5untpt02a">
            <w:r>
              <w:t>Khách hàng</w:t>
            </w:r>
          </w:hyperlink>
          <w:hyperlink w:anchor="_4eh5untpt02a">
            <w:r>
              <w:rPr>
                <w:color w:val="000000"/>
              </w:rPr>
              <w:tab/>
              <w:t>19</w:t>
            </w:r>
          </w:hyperlink>
        </w:p>
        <w:p w14:paraId="4126CB1D" w14:textId="77777777" w:rsidR="007569A2" w:rsidRDefault="00CE686F">
          <w:pPr>
            <w:widowControl w:val="0"/>
            <w:tabs>
              <w:tab w:val="right" w:pos="12000"/>
            </w:tabs>
            <w:spacing w:before="60" w:line="240" w:lineRule="auto"/>
            <w:ind w:left="1440"/>
            <w:rPr>
              <w:color w:val="000000"/>
            </w:rPr>
          </w:pPr>
          <w:hyperlink w:anchor="_aqr4cm9lin5v">
            <w:r>
              <w:rPr>
                <w:color w:val="000000"/>
              </w:rPr>
              <w:t>-  Phân rã use case “Đăng ký ”</w:t>
            </w:r>
            <w:r>
              <w:rPr>
                <w:color w:val="000000"/>
              </w:rPr>
              <w:tab/>
              <w:t>19</w:t>
            </w:r>
          </w:hyperlink>
        </w:p>
        <w:p w14:paraId="778C9D44" w14:textId="77777777" w:rsidR="007569A2" w:rsidRDefault="00CE686F">
          <w:pPr>
            <w:widowControl w:val="0"/>
            <w:tabs>
              <w:tab w:val="right" w:pos="12000"/>
            </w:tabs>
            <w:spacing w:before="60" w:line="240" w:lineRule="auto"/>
            <w:ind w:left="1440"/>
            <w:rPr>
              <w:color w:val="000000"/>
            </w:rPr>
          </w:pPr>
          <w:hyperlink w:anchor="_ulz0uv2zy0zk">
            <w:r>
              <w:rPr>
                <w:color w:val="000000"/>
              </w:rPr>
              <w:t>-Phân rã use case “Tìm kiếm sản phẩm”</w:t>
            </w:r>
            <w:r>
              <w:rPr>
                <w:color w:val="000000"/>
              </w:rPr>
              <w:tab/>
              <w:t>20</w:t>
            </w:r>
          </w:hyperlink>
        </w:p>
        <w:p w14:paraId="026CCF0B" w14:textId="77777777" w:rsidR="007569A2" w:rsidRDefault="00CE686F">
          <w:pPr>
            <w:widowControl w:val="0"/>
            <w:tabs>
              <w:tab w:val="right" w:pos="12000"/>
            </w:tabs>
            <w:spacing w:before="60" w:line="240" w:lineRule="auto"/>
            <w:ind w:left="1440"/>
            <w:rPr>
              <w:color w:val="000000"/>
            </w:rPr>
          </w:pPr>
          <w:hyperlink w:anchor="_az2k15k9apwh">
            <w:r>
              <w:rPr>
                <w:color w:val="000000"/>
              </w:rPr>
              <w:t>-  Phân rã use case “Thêm sản phẩm vào giỏ hàng ”</w:t>
            </w:r>
            <w:r>
              <w:rPr>
                <w:color w:val="000000"/>
              </w:rPr>
              <w:tab/>
              <w:t>20</w:t>
            </w:r>
          </w:hyperlink>
        </w:p>
        <w:p w14:paraId="0C884C4B" w14:textId="77777777" w:rsidR="007569A2" w:rsidRDefault="00CE686F">
          <w:pPr>
            <w:widowControl w:val="0"/>
            <w:tabs>
              <w:tab w:val="right" w:pos="12000"/>
            </w:tabs>
            <w:spacing w:before="60" w:line="240" w:lineRule="auto"/>
            <w:ind w:left="1440"/>
            <w:rPr>
              <w:color w:val="000000"/>
            </w:rPr>
          </w:pPr>
          <w:hyperlink w:anchor="_e4irpp5645hm">
            <w:r>
              <w:rPr>
                <w:color w:val="000000"/>
              </w:rPr>
              <w:t>-Phân rã use case “Thanh toán đơn hàng ”</w:t>
            </w:r>
            <w:r>
              <w:rPr>
                <w:color w:val="000000"/>
              </w:rPr>
              <w:tab/>
              <w:t>21</w:t>
            </w:r>
          </w:hyperlink>
        </w:p>
        <w:p w14:paraId="078FF5CE" w14:textId="77777777" w:rsidR="007569A2" w:rsidRDefault="00CE686F">
          <w:pPr>
            <w:widowControl w:val="0"/>
            <w:tabs>
              <w:tab w:val="right" w:pos="12000"/>
            </w:tabs>
            <w:spacing w:before="60" w:line="240" w:lineRule="auto"/>
            <w:ind w:left="1440"/>
            <w:rPr>
              <w:color w:val="000000"/>
            </w:rPr>
          </w:pPr>
          <w:hyperlink w:anchor="_j8p1ppz3ajny">
            <w:r>
              <w:rPr>
                <w:color w:val="000000"/>
              </w:rPr>
              <w:t>-  Phân rã use case “Đánh giá và bình luận ”</w:t>
            </w:r>
            <w:r>
              <w:rPr>
                <w:color w:val="000000"/>
              </w:rPr>
              <w:tab/>
              <w:t>22</w:t>
            </w:r>
          </w:hyperlink>
        </w:p>
        <w:p w14:paraId="393617F9" w14:textId="77777777" w:rsidR="007569A2" w:rsidRDefault="00CE686F">
          <w:pPr>
            <w:widowControl w:val="0"/>
            <w:tabs>
              <w:tab w:val="right" w:pos="12000"/>
            </w:tabs>
            <w:spacing w:before="60" w:line="240" w:lineRule="auto"/>
            <w:ind w:left="1080"/>
            <w:rPr>
              <w:color w:val="000000"/>
            </w:rPr>
          </w:pPr>
          <w:hyperlink w:anchor="_76atsf5ezdpe">
            <w:r>
              <w:rPr>
                <w:color w:val="000000"/>
              </w:rPr>
              <w:t xml:space="preserve">2.1.3c  Biểu đồ use case phân rã - </w:t>
            </w:r>
          </w:hyperlink>
          <w:hyperlink w:anchor="_76atsf5ezdpe">
            <w:r>
              <w:t>Người bán</w:t>
            </w:r>
          </w:hyperlink>
          <w:hyperlink w:anchor="_76atsf5ezdpe">
            <w:r>
              <w:rPr>
                <w:color w:val="000000"/>
              </w:rPr>
              <w:tab/>
              <w:t>23</w:t>
            </w:r>
          </w:hyperlink>
        </w:p>
        <w:p w14:paraId="1CCCFD2B" w14:textId="77777777" w:rsidR="007569A2" w:rsidRDefault="00CE686F">
          <w:pPr>
            <w:widowControl w:val="0"/>
            <w:tabs>
              <w:tab w:val="right" w:pos="12000"/>
            </w:tabs>
            <w:spacing w:before="60" w:line="240" w:lineRule="auto"/>
            <w:ind w:left="1440"/>
            <w:rPr>
              <w:color w:val="000000"/>
            </w:rPr>
          </w:pPr>
          <w:hyperlink w:anchor="_x8d3cmljogu">
            <w:r>
              <w:rPr>
                <w:color w:val="000000"/>
              </w:rPr>
              <w:t>-Phân rã use case “Đăng ký và quản lý tài khoản người bán”</w:t>
            </w:r>
            <w:r>
              <w:rPr>
                <w:color w:val="000000"/>
              </w:rPr>
              <w:tab/>
              <w:t>23</w:t>
            </w:r>
          </w:hyperlink>
        </w:p>
        <w:p w14:paraId="79833D7A" w14:textId="77777777" w:rsidR="007569A2" w:rsidRDefault="00CE686F">
          <w:pPr>
            <w:widowControl w:val="0"/>
            <w:tabs>
              <w:tab w:val="right" w:pos="12000"/>
            </w:tabs>
            <w:spacing w:before="60" w:line="240" w:lineRule="auto"/>
            <w:ind w:left="1440"/>
            <w:rPr>
              <w:color w:val="000000"/>
            </w:rPr>
          </w:pPr>
          <w:hyperlink w:anchor="_wb7obkvvmdf8">
            <w:r>
              <w:rPr>
                <w:color w:val="000000"/>
              </w:rPr>
              <w:t>- Phân rã use case “Quản lý sản phẩm”</w:t>
            </w:r>
            <w:r>
              <w:rPr>
                <w:color w:val="000000"/>
              </w:rPr>
              <w:tab/>
              <w:t>24</w:t>
            </w:r>
          </w:hyperlink>
        </w:p>
        <w:p w14:paraId="74C0DB38" w14:textId="77777777" w:rsidR="007569A2" w:rsidRDefault="00CE686F">
          <w:pPr>
            <w:widowControl w:val="0"/>
            <w:tabs>
              <w:tab w:val="right" w:pos="12000"/>
            </w:tabs>
            <w:spacing w:before="60" w:line="240" w:lineRule="auto"/>
            <w:ind w:left="1440"/>
            <w:rPr>
              <w:color w:val="000000"/>
            </w:rPr>
          </w:pPr>
          <w:hyperlink w:anchor="_bdjqxmm2u6m0">
            <w:r>
              <w:rPr>
                <w:color w:val="000000"/>
              </w:rPr>
              <w:t>- Phân rã use case “Quản lý kho hàng, tồn kho sản phẩm, khách hàng ”</w:t>
            </w:r>
            <w:r>
              <w:rPr>
                <w:color w:val="000000"/>
              </w:rPr>
              <w:tab/>
              <w:t>24</w:t>
            </w:r>
          </w:hyperlink>
        </w:p>
        <w:p w14:paraId="7C34F3D9" w14:textId="77777777" w:rsidR="007569A2" w:rsidRDefault="00CE686F">
          <w:pPr>
            <w:widowControl w:val="0"/>
            <w:tabs>
              <w:tab w:val="right" w:pos="12000"/>
            </w:tabs>
            <w:spacing w:before="60" w:line="240" w:lineRule="auto"/>
            <w:ind w:left="1440"/>
            <w:rPr>
              <w:color w:val="000000"/>
            </w:rPr>
          </w:pPr>
          <w:hyperlink w:anchor="_wqzif6kxyz3q">
            <w:r>
              <w:rPr>
                <w:color w:val="000000"/>
              </w:rPr>
              <w:t>-Phân rã use case “ Quản lý đơn hàng, giao hàng”</w:t>
            </w:r>
            <w:r>
              <w:rPr>
                <w:color w:val="000000"/>
              </w:rPr>
              <w:tab/>
              <w:t>25</w:t>
            </w:r>
          </w:hyperlink>
        </w:p>
        <w:p w14:paraId="2A20A90B" w14:textId="77777777" w:rsidR="007569A2" w:rsidRDefault="00CE686F">
          <w:pPr>
            <w:widowControl w:val="0"/>
            <w:tabs>
              <w:tab w:val="right" w:pos="12000"/>
            </w:tabs>
            <w:spacing w:before="60" w:line="240" w:lineRule="auto"/>
            <w:ind w:left="1440"/>
            <w:rPr>
              <w:color w:val="000000"/>
            </w:rPr>
          </w:pPr>
          <w:hyperlink w:anchor="_1c30096u22g">
            <w:r>
              <w:rPr>
                <w:color w:val="000000"/>
              </w:rPr>
              <w:t>-Phân rã use case “Báo cáo thống kê các chỉ số: hàng bán, hàng tồn, doanh thu, lợi nhuận.</w:t>
            </w:r>
            <w:r>
              <w:rPr>
                <w:color w:val="000000"/>
              </w:rPr>
              <w:tab/>
              <w:t>26</w:t>
            </w:r>
          </w:hyperlink>
        </w:p>
        <w:p w14:paraId="7C462C54" w14:textId="77777777" w:rsidR="007569A2" w:rsidRDefault="00CE686F">
          <w:pPr>
            <w:widowControl w:val="0"/>
            <w:tabs>
              <w:tab w:val="right" w:pos="12000"/>
            </w:tabs>
            <w:spacing w:before="60" w:line="240" w:lineRule="auto"/>
            <w:ind w:left="1440"/>
            <w:rPr>
              <w:color w:val="000000"/>
            </w:rPr>
          </w:pPr>
          <w:hyperlink w:anchor="_800iiabq7uk0">
            <w:r>
              <w:rPr>
                <w:color w:val="000000"/>
              </w:rPr>
              <w:t>-Quản lý và áp dụng các chương trình khuyến mại</w:t>
            </w:r>
            <w:r>
              <w:rPr>
                <w:color w:val="000000"/>
              </w:rPr>
              <w:tab/>
              <w:t>26</w:t>
            </w:r>
          </w:hyperlink>
        </w:p>
        <w:p w14:paraId="73E7008D" w14:textId="77777777" w:rsidR="007569A2" w:rsidRDefault="00CE686F">
          <w:pPr>
            <w:widowControl w:val="0"/>
            <w:tabs>
              <w:tab w:val="right" w:pos="12000"/>
            </w:tabs>
            <w:spacing w:before="60" w:line="240" w:lineRule="auto"/>
            <w:ind w:left="1080"/>
            <w:rPr>
              <w:color w:val="000000"/>
            </w:rPr>
          </w:pPr>
          <w:hyperlink w:anchor="_97u39k7uqgaa">
            <w:r>
              <w:rPr>
                <w:color w:val="000000"/>
              </w:rPr>
              <w:t xml:space="preserve">2.1.3d Biểu đồ use case phân rã - </w:t>
            </w:r>
          </w:hyperlink>
          <w:hyperlink w:anchor="_97u39k7uqgaa">
            <w:r>
              <w:t xml:space="preserve">Người quản trị </w:t>
            </w:r>
          </w:hyperlink>
          <w:hyperlink w:anchor="_97u39k7uqgaa">
            <w:r>
              <w:rPr>
                <w:color w:val="000000"/>
              </w:rPr>
              <w:tab/>
              <w:t>26</w:t>
            </w:r>
          </w:hyperlink>
        </w:p>
        <w:p w14:paraId="21B18C21" w14:textId="77777777" w:rsidR="007569A2" w:rsidRDefault="00CE686F">
          <w:pPr>
            <w:widowControl w:val="0"/>
            <w:tabs>
              <w:tab w:val="right" w:pos="12000"/>
            </w:tabs>
            <w:spacing w:before="60" w:line="240" w:lineRule="auto"/>
            <w:ind w:left="1440"/>
            <w:rPr>
              <w:color w:val="000000"/>
            </w:rPr>
          </w:pPr>
          <w:hyperlink w:anchor="_qqurgvvsdse1">
            <w:r>
              <w:rPr>
                <w:color w:val="000000"/>
              </w:rPr>
              <w:t>-Phân rã use case “Quản lý tài khoản khách hàng”</w:t>
            </w:r>
            <w:r>
              <w:rPr>
                <w:color w:val="000000"/>
              </w:rPr>
              <w:tab/>
              <w:t>26</w:t>
            </w:r>
          </w:hyperlink>
        </w:p>
        <w:p w14:paraId="2C552F3A" w14:textId="77777777" w:rsidR="007569A2" w:rsidRDefault="00CE686F">
          <w:pPr>
            <w:widowControl w:val="0"/>
            <w:tabs>
              <w:tab w:val="right" w:pos="12000"/>
            </w:tabs>
            <w:spacing w:before="60" w:line="240" w:lineRule="auto"/>
            <w:ind w:left="1440"/>
            <w:rPr>
              <w:color w:val="000000"/>
            </w:rPr>
          </w:pPr>
          <w:hyperlink w:anchor="_mlstfqolenuu">
            <w:r>
              <w:rPr>
                <w:color w:val="000000"/>
              </w:rPr>
              <w:t>-Phân rã use case “Quản lý tài khoản người bán”</w:t>
            </w:r>
            <w:r>
              <w:rPr>
                <w:color w:val="000000"/>
              </w:rPr>
              <w:tab/>
              <w:t>27</w:t>
            </w:r>
          </w:hyperlink>
        </w:p>
        <w:p w14:paraId="0CEDF4B2" w14:textId="77777777" w:rsidR="007569A2" w:rsidRDefault="00CE686F">
          <w:pPr>
            <w:widowControl w:val="0"/>
            <w:tabs>
              <w:tab w:val="right" w:pos="12000"/>
            </w:tabs>
            <w:spacing w:before="60" w:line="240" w:lineRule="auto"/>
            <w:ind w:left="1440"/>
            <w:rPr>
              <w:color w:val="000000"/>
            </w:rPr>
          </w:pPr>
          <w:hyperlink w:anchor="_sji1h2rxagu8">
            <w:r>
              <w:rPr>
                <w:color w:val="000000"/>
              </w:rPr>
              <w:t>-Phân rã use case “Quản lý đơn hàng”</w:t>
            </w:r>
            <w:r>
              <w:rPr>
                <w:color w:val="000000"/>
              </w:rPr>
              <w:tab/>
              <w:t>28</w:t>
            </w:r>
          </w:hyperlink>
        </w:p>
        <w:p w14:paraId="1A50A543" w14:textId="77777777" w:rsidR="007569A2" w:rsidRDefault="00CE686F">
          <w:pPr>
            <w:widowControl w:val="0"/>
            <w:tabs>
              <w:tab w:val="right" w:pos="12000"/>
            </w:tabs>
            <w:spacing w:before="60" w:line="240" w:lineRule="auto"/>
            <w:ind w:left="1440"/>
            <w:rPr>
              <w:color w:val="000000"/>
            </w:rPr>
          </w:pPr>
          <w:hyperlink w:anchor="_oymtypdyzt4t">
            <w:r>
              <w:rPr>
                <w:color w:val="000000"/>
              </w:rPr>
              <w:t>-Phân rã use case “Quản lý báo cáo và số liệu kinh doanh người dùng, sản phẩm”</w:t>
            </w:r>
            <w:r>
              <w:rPr>
                <w:color w:val="000000"/>
              </w:rPr>
              <w:tab/>
              <w:t>28</w:t>
            </w:r>
          </w:hyperlink>
        </w:p>
        <w:p w14:paraId="3C42E4BE" w14:textId="77777777" w:rsidR="007569A2" w:rsidRDefault="00CE686F">
          <w:pPr>
            <w:widowControl w:val="0"/>
            <w:tabs>
              <w:tab w:val="right" w:pos="12000"/>
            </w:tabs>
            <w:spacing w:before="60" w:line="240" w:lineRule="auto"/>
            <w:ind w:left="1440"/>
            <w:rPr>
              <w:color w:val="000000"/>
            </w:rPr>
          </w:pPr>
          <w:hyperlink w:anchor="_o5rodo632ov4">
            <w:r>
              <w:rPr>
                <w:color w:val="000000"/>
              </w:rPr>
              <w:t>-Phân rã use case “Quản lý danh mục sản phẩm”</w:t>
            </w:r>
            <w:r>
              <w:rPr>
                <w:color w:val="000000"/>
              </w:rPr>
              <w:tab/>
              <w:t>28</w:t>
            </w:r>
          </w:hyperlink>
        </w:p>
        <w:p w14:paraId="4BEA2236" w14:textId="77777777" w:rsidR="007569A2" w:rsidRDefault="00CE686F">
          <w:pPr>
            <w:widowControl w:val="0"/>
            <w:tabs>
              <w:tab w:val="right" w:pos="12000"/>
            </w:tabs>
            <w:spacing w:before="60" w:line="240" w:lineRule="auto"/>
            <w:ind w:left="720"/>
            <w:rPr>
              <w:color w:val="000000"/>
            </w:rPr>
          </w:pPr>
          <w:hyperlink w:anchor="_cm55ejwmftzk">
            <w:r>
              <w:rPr>
                <w:color w:val="000000"/>
              </w:rPr>
              <w:t>2.1.4 Xây dựng kịch bản</w:t>
            </w:r>
            <w:r>
              <w:rPr>
                <w:color w:val="000000"/>
              </w:rPr>
              <w:tab/>
              <w:t>29</w:t>
            </w:r>
          </w:hyperlink>
        </w:p>
        <w:p w14:paraId="43E8F069" w14:textId="77777777" w:rsidR="007569A2" w:rsidRDefault="00CE686F">
          <w:pPr>
            <w:widowControl w:val="0"/>
            <w:tabs>
              <w:tab w:val="right" w:pos="12000"/>
            </w:tabs>
            <w:spacing w:before="60" w:line="240" w:lineRule="auto"/>
            <w:ind w:left="1080"/>
            <w:rPr>
              <w:color w:val="000000"/>
            </w:rPr>
          </w:pPr>
          <w:hyperlink w:anchor="_wod1x3nct7my">
            <w:r>
              <w:rPr>
                <w:color w:val="000000"/>
              </w:rPr>
              <w:t>2.1.4.a. Kịch bản cho các chức năng của người dùng</w:t>
            </w:r>
            <w:r>
              <w:rPr>
                <w:color w:val="000000"/>
              </w:rPr>
              <w:tab/>
              <w:t>29</w:t>
            </w:r>
          </w:hyperlink>
        </w:p>
        <w:p w14:paraId="02AE9AF5" w14:textId="77777777" w:rsidR="007569A2" w:rsidRDefault="00CE686F">
          <w:pPr>
            <w:widowControl w:val="0"/>
            <w:tabs>
              <w:tab w:val="right" w:pos="12000"/>
            </w:tabs>
            <w:spacing w:before="60" w:line="240" w:lineRule="auto"/>
            <w:ind w:left="1440"/>
            <w:rPr>
              <w:color w:val="000000"/>
            </w:rPr>
          </w:pPr>
          <w:hyperlink w:anchor="_v7oat768qojt">
            <w:r>
              <w:rPr>
                <w:color w:val="000000"/>
              </w:rPr>
              <w:t>- Login</w:t>
            </w:r>
            <w:r>
              <w:rPr>
                <w:color w:val="000000"/>
              </w:rPr>
              <w:tab/>
              <w:t>29</w:t>
            </w:r>
          </w:hyperlink>
        </w:p>
        <w:p w14:paraId="7161A397" w14:textId="77777777" w:rsidR="007569A2" w:rsidRDefault="00CE686F">
          <w:pPr>
            <w:widowControl w:val="0"/>
            <w:tabs>
              <w:tab w:val="right" w:pos="12000"/>
            </w:tabs>
            <w:spacing w:before="60" w:line="240" w:lineRule="auto"/>
            <w:ind w:left="1440"/>
            <w:rPr>
              <w:color w:val="000000"/>
            </w:rPr>
          </w:pPr>
          <w:hyperlink w:anchor="_s4xrue3dbihm">
            <w:r>
              <w:rPr>
                <w:color w:val="000000"/>
              </w:rPr>
              <w:t xml:space="preserve">- </w:t>
            </w:r>
          </w:hyperlink>
          <w:hyperlink w:anchor="_s4xrue3dbihm">
            <w:r>
              <w:t>Khách hàng</w:t>
            </w:r>
          </w:hyperlink>
          <w:hyperlink w:anchor="_s4xrue3dbihm">
            <w:r>
              <w:rPr>
                <w:color w:val="000000"/>
              </w:rPr>
              <w:t xml:space="preserve"> add product to cart</w:t>
            </w:r>
            <w:r>
              <w:rPr>
                <w:color w:val="000000"/>
              </w:rPr>
              <w:tab/>
              <w:t>30</w:t>
            </w:r>
          </w:hyperlink>
        </w:p>
        <w:p w14:paraId="5ECC12EB" w14:textId="77777777" w:rsidR="007569A2" w:rsidRDefault="00CE686F">
          <w:pPr>
            <w:widowControl w:val="0"/>
            <w:tabs>
              <w:tab w:val="right" w:pos="12000"/>
            </w:tabs>
            <w:spacing w:before="60" w:line="240" w:lineRule="auto"/>
            <w:ind w:left="1440"/>
            <w:rPr>
              <w:color w:val="000000"/>
            </w:rPr>
          </w:pPr>
          <w:hyperlink w:anchor="_6m0isxz9rvl5">
            <w:r>
              <w:rPr>
                <w:color w:val="000000"/>
              </w:rPr>
              <w:t>- Manage order</w:t>
            </w:r>
            <w:r>
              <w:rPr>
                <w:color w:val="000000"/>
              </w:rPr>
              <w:tab/>
              <w:t>31</w:t>
            </w:r>
          </w:hyperlink>
        </w:p>
        <w:p w14:paraId="11C37974" w14:textId="77777777" w:rsidR="007569A2" w:rsidRDefault="00CE686F">
          <w:pPr>
            <w:widowControl w:val="0"/>
            <w:tabs>
              <w:tab w:val="right" w:pos="12000"/>
            </w:tabs>
            <w:spacing w:before="60" w:line="240" w:lineRule="auto"/>
            <w:ind w:left="1440"/>
            <w:rPr>
              <w:color w:val="000000"/>
            </w:rPr>
          </w:pPr>
          <w:hyperlink w:anchor="_gko9ldgesuqt">
            <w:r>
              <w:rPr>
                <w:color w:val="000000"/>
              </w:rPr>
              <w:t>- Manage user account</w:t>
            </w:r>
            <w:r>
              <w:rPr>
                <w:color w:val="000000"/>
              </w:rPr>
              <w:tab/>
              <w:t>33</w:t>
            </w:r>
          </w:hyperlink>
        </w:p>
        <w:p w14:paraId="087E88AE" w14:textId="77777777" w:rsidR="007569A2" w:rsidRDefault="00CE686F">
          <w:pPr>
            <w:widowControl w:val="0"/>
            <w:tabs>
              <w:tab w:val="right" w:pos="12000"/>
            </w:tabs>
            <w:spacing w:before="60" w:line="240" w:lineRule="auto"/>
            <w:ind w:left="1440"/>
            <w:rPr>
              <w:color w:val="000000"/>
            </w:rPr>
          </w:pPr>
          <w:hyperlink w:anchor="_b4mum4enzlhh">
            <w:r>
              <w:rPr>
                <w:color w:val="000000"/>
              </w:rPr>
              <w:t>- Edit customer information</w:t>
            </w:r>
            <w:r>
              <w:rPr>
                <w:color w:val="000000"/>
              </w:rPr>
              <w:tab/>
              <w:t>36</w:t>
            </w:r>
          </w:hyperlink>
        </w:p>
        <w:p w14:paraId="5132FC74" w14:textId="77777777" w:rsidR="007569A2" w:rsidRDefault="00CE686F">
          <w:pPr>
            <w:widowControl w:val="0"/>
            <w:tabs>
              <w:tab w:val="right" w:pos="12000"/>
            </w:tabs>
            <w:spacing w:before="60" w:line="240" w:lineRule="auto"/>
            <w:ind w:left="1440"/>
            <w:rPr>
              <w:color w:val="000000"/>
            </w:rPr>
          </w:pPr>
          <w:hyperlink w:anchor="_jhlv7t4rexkq">
            <w:r>
              <w:rPr>
                <w:color w:val="000000"/>
              </w:rPr>
              <w:t>- Rating product</w:t>
            </w:r>
            <w:r>
              <w:rPr>
                <w:color w:val="000000"/>
              </w:rPr>
              <w:tab/>
              <w:t>37</w:t>
            </w:r>
          </w:hyperlink>
        </w:p>
        <w:p w14:paraId="55CCF6C5" w14:textId="77777777" w:rsidR="007569A2" w:rsidRDefault="00CE686F">
          <w:pPr>
            <w:widowControl w:val="0"/>
            <w:tabs>
              <w:tab w:val="right" w:pos="12000"/>
            </w:tabs>
            <w:spacing w:before="60" w:line="240" w:lineRule="auto"/>
            <w:ind w:left="1440"/>
            <w:rPr>
              <w:color w:val="000000"/>
            </w:rPr>
          </w:pPr>
          <w:hyperlink w:anchor="_a8f0cyxkt4bu">
            <w:r>
              <w:rPr>
                <w:color w:val="000000"/>
              </w:rPr>
              <w:t>-   Manage profile</w:t>
            </w:r>
            <w:r>
              <w:rPr>
                <w:color w:val="000000"/>
              </w:rPr>
              <w:tab/>
              <w:t>38</w:t>
            </w:r>
          </w:hyperlink>
        </w:p>
        <w:p w14:paraId="05866A6C" w14:textId="77777777" w:rsidR="007569A2" w:rsidRDefault="00CE686F">
          <w:pPr>
            <w:widowControl w:val="0"/>
            <w:tabs>
              <w:tab w:val="right" w:pos="12000"/>
            </w:tabs>
            <w:spacing w:before="60" w:line="240" w:lineRule="auto"/>
            <w:ind w:left="1440"/>
            <w:rPr>
              <w:color w:val="000000"/>
            </w:rPr>
          </w:pPr>
          <w:hyperlink w:anchor="_jtwf0j6bddv6">
            <w:r>
              <w:rPr>
                <w:color w:val="000000"/>
              </w:rPr>
              <w:t>- Search product</w:t>
            </w:r>
            <w:r>
              <w:rPr>
                <w:color w:val="000000"/>
              </w:rPr>
              <w:tab/>
              <w:t>38</w:t>
            </w:r>
          </w:hyperlink>
        </w:p>
        <w:p w14:paraId="4D7907E6" w14:textId="77777777" w:rsidR="007569A2" w:rsidRDefault="00CE686F">
          <w:pPr>
            <w:widowControl w:val="0"/>
            <w:tabs>
              <w:tab w:val="right" w:pos="12000"/>
            </w:tabs>
            <w:spacing w:before="60" w:line="240" w:lineRule="auto"/>
            <w:ind w:left="1440"/>
            <w:rPr>
              <w:color w:val="000000"/>
            </w:rPr>
          </w:pPr>
          <w:hyperlink w:anchor="_gtwhsoo88jjn">
            <w:r>
              <w:rPr>
                <w:color w:val="000000"/>
              </w:rPr>
              <w:t>- View detail product</w:t>
            </w:r>
            <w:r>
              <w:rPr>
                <w:color w:val="000000"/>
              </w:rPr>
              <w:tab/>
              <w:t>39</w:t>
            </w:r>
          </w:hyperlink>
        </w:p>
        <w:p w14:paraId="7E9BA25B" w14:textId="77777777" w:rsidR="007569A2" w:rsidRDefault="00CE686F">
          <w:pPr>
            <w:widowControl w:val="0"/>
            <w:tabs>
              <w:tab w:val="right" w:pos="12000"/>
            </w:tabs>
            <w:spacing w:before="60" w:line="240" w:lineRule="auto"/>
            <w:ind w:left="1440"/>
            <w:rPr>
              <w:color w:val="000000"/>
            </w:rPr>
          </w:pPr>
          <w:hyperlink w:anchor="_lunqtufw3gcu">
            <w:r>
              <w:rPr>
                <w:color w:val="000000"/>
              </w:rPr>
              <w:t>-  Register account</w:t>
            </w:r>
            <w:r>
              <w:rPr>
                <w:color w:val="000000"/>
              </w:rPr>
              <w:tab/>
              <w:t>40</w:t>
            </w:r>
          </w:hyperlink>
        </w:p>
        <w:p w14:paraId="4FEC5B9B" w14:textId="77777777" w:rsidR="007569A2" w:rsidRDefault="00CE686F">
          <w:pPr>
            <w:widowControl w:val="0"/>
            <w:tabs>
              <w:tab w:val="right" w:pos="12000"/>
            </w:tabs>
            <w:spacing w:before="60" w:line="240" w:lineRule="auto"/>
            <w:ind w:left="1440"/>
            <w:rPr>
              <w:color w:val="000000"/>
            </w:rPr>
          </w:pPr>
          <w:hyperlink w:anchor="_kfczdth0zr1f">
            <w:r>
              <w:rPr>
                <w:color w:val="000000"/>
              </w:rPr>
              <w:t>- Add promotion</w:t>
            </w:r>
            <w:r>
              <w:rPr>
                <w:color w:val="000000"/>
              </w:rPr>
              <w:tab/>
              <w:t>41</w:t>
            </w:r>
          </w:hyperlink>
        </w:p>
        <w:p w14:paraId="076EF0F9" w14:textId="77777777" w:rsidR="007569A2" w:rsidRDefault="00CE686F">
          <w:pPr>
            <w:widowControl w:val="0"/>
            <w:tabs>
              <w:tab w:val="right" w:pos="12000"/>
            </w:tabs>
            <w:spacing w:before="60" w:line="240" w:lineRule="auto"/>
            <w:ind w:left="1440"/>
            <w:rPr>
              <w:color w:val="000000"/>
            </w:rPr>
          </w:pPr>
          <w:hyperlink w:anchor="_lkzwsj4jy13v">
            <w:r>
              <w:rPr>
                <w:color w:val="000000"/>
              </w:rPr>
              <w:t>- Manage Cart</w:t>
            </w:r>
            <w:r>
              <w:rPr>
                <w:color w:val="000000"/>
              </w:rPr>
              <w:tab/>
              <w:t>41</w:t>
            </w:r>
          </w:hyperlink>
        </w:p>
        <w:p w14:paraId="41DFBF62" w14:textId="77777777" w:rsidR="007569A2" w:rsidRDefault="00CE686F">
          <w:pPr>
            <w:widowControl w:val="0"/>
            <w:tabs>
              <w:tab w:val="right" w:pos="12000"/>
            </w:tabs>
            <w:spacing w:before="60" w:line="240" w:lineRule="auto"/>
            <w:ind w:left="1440"/>
            <w:rPr>
              <w:color w:val="000000"/>
            </w:rPr>
          </w:pPr>
          <w:hyperlink w:anchor="_afpzh2cpe8f2">
            <w:r>
              <w:rPr>
                <w:color w:val="000000"/>
              </w:rPr>
              <w:t>- View list of featured products</w:t>
            </w:r>
            <w:r>
              <w:rPr>
                <w:color w:val="000000"/>
              </w:rPr>
              <w:tab/>
              <w:t>42</w:t>
            </w:r>
          </w:hyperlink>
        </w:p>
        <w:p w14:paraId="06E4382E" w14:textId="77777777" w:rsidR="007569A2" w:rsidRDefault="00CE686F">
          <w:pPr>
            <w:widowControl w:val="0"/>
            <w:tabs>
              <w:tab w:val="right" w:pos="12000"/>
            </w:tabs>
            <w:spacing w:before="60" w:line="240" w:lineRule="auto"/>
            <w:ind w:left="1440"/>
            <w:rPr>
              <w:color w:val="000000"/>
            </w:rPr>
          </w:pPr>
          <w:hyperlink w:anchor="_751vqavess9x">
            <w:r>
              <w:rPr>
                <w:color w:val="000000"/>
              </w:rPr>
              <w:t xml:space="preserve">- </w:t>
            </w:r>
          </w:hyperlink>
          <w:hyperlink w:anchor="_751vqavess9x">
            <w:r>
              <w:t>Khách hàng</w:t>
            </w:r>
          </w:hyperlink>
          <w:hyperlink w:anchor="_751vqavess9x">
            <w:r>
              <w:rPr>
                <w:color w:val="000000"/>
              </w:rPr>
              <w:t xml:space="preserve"> add product to cart</w:t>
            </w:r>
            <w:r>
              <w:rPr>
                <w:color w:val="000000"/>
              </w:rPr>
              <w:tab/>
              <w:t>42</w:t>
            </w:r>
          </w:hyperlink>
        </w:p>
        <w:p w14:paraId="1FCC2EFC" w14:textId="77777777" w:rsidR="007569A2" w:rsidRDefault="00CE686F">
          <w:pPr>
            <w:widowControl w:val="0"/>
            <w:tabs>
              <w:tab w:val="right" w:pos="12000"/>
            </w:tabs>
            <w:spacing w:before="60" w:line="240" w:lineRule="auto"/>
            <w:ind w:left="1440"/>
            <w:rPr>
              <w:color w:val="000000"/>
            </w:rPr>
          </w:pPr>
          <w:hyperlink w:anchor="_m3yuiichrbvb">
            <w:r>
              <w:rPr>
                <w:color w:val="000000"/>
              </w:rPr>
              <w:t xml:space="preserve">- </w:t>
            </w:r>
          </w:hyperlink>
          <w:hyperlink w:anchor="_m3yuiichrbvb">
            <w:r>
              <w:t>Khách hàng</w:t>
            </w:r>
          </w:hyperlink>
          <w:hyperlink w:anchor="_m3yuiichrbvb">
            <w:r>
              <w:rPr>
                <w:color w:val="000000"/>
              </w:rPr>
              <w:t xml:space="preserve"> delete item in cart</w:t>
            </w:r>
            <w:r>
              <w:rPr>
                <w:color w:val="000000"/>
              </w:rPr>
              <w:tab/>
              <w:t>43</w:t>
            </w:r>
          </w:hyperlink>
        </w:p>
        <w:p w14:paraId="2A4DC8A2" w14:textId="77777777" w:rsidR="007569A2" w:rsidRDefault="00CE686F">
          <w:pPr>
            <w:widowControl w:val="0"/>
            <w:tabs>
              <w:tab w:val="right" w:pos="12000"/>
            </w:tabs>
            <w:spacing w:before="60" w:line="240" w:lineRule="auto"/>
            <w:ind w:left="1440"/>
            <w:rPr>
              <w:color w:val="000000"/>
            </w:rPr>
          </w:pPr>
          <w:hyperlink w:anchor="_upeejsjvfbf1">
            <w:r>
              <w:rPr>
                <w:color w:val="000000"/>
              </w:rPr>
              <w:t>- Add new voucher</w:t>
            </w:r>
            <w:r>
              <w:rPr>
                <w:color w:val="000000"/>
              </w:rPr>
              <w:tab/>
              <w:t>44</w:t>
            </w:r>
          </w:hyperlink>
        </w:p>
        <w:p w14:paraId="347A32C5" w14:textId="77777777" w:rsidR="007569A2" w:rsidRDefault="00CE686F">
          <w:pPr>
            <w:widowControl w:val="0"/>
            <w:tabs>
              <w:tab w:val="right" w:pos="12000"/>
            </w:tabs>
            <w:spacing w:before="60" w:line="240" w:lineRule="auto"/>
            <w:ind w:left="1440"/>
            <w:rPr>
              <w:color w:val="000000"/>
            </w:rPr>
          </w:pPr>
          <w:hyperlink w:anchor="_3jfy5y9solt">
            <w:r>
              <w:rPr>
                <w:color w:val="000000"/>
              </w:rPr>
              <w:t>- Update voucher</w:t>
            </w:r>
            <w:r>
              <w:rPr>
                <w:color w:val="000000"/>
              </w:rPr>
              <w:tab/>
              <w:t>45</w:t>
            </w:r>
          </w:hyperlink>
        </w:p>
        <w:p w14:paraId="786595CA" w14:textId="77777777" w:rsidR="007569A2" w:rsidRDefault="00CE686F">
          <w:pPr>
            <w:widowControl w:val="0"/>
            <w:tabs>
              <w:tab w:val="right" w:pos="12000"/>
            </w:tabs>
            <w:spacing w:before="60" w:line="240" w:lineRule="auto"/>
            <w:ind w:left="1440"/>
            <w:rPr>
              <w:color w:val="000000"/>
            </w:rPr>
          </w:pPr>
          <w:hyperlink w:anchor="_pgkkhfcwz5pf">
            <w:r>
              <w:rPr>
                <w:color w:val="000000"/>
              </w:rPr>
              <w:t>- Delete voucher</w:t>
            </w:r>
            <w:r>
              <w:rPr>
                <w:color w:val="000000"/>
              </w:rPr>
              <w:tab/>
              <w:t>47</w:t>
            </w:r>
          </w:hyperlink>
        </w:p>
        <w:p w14:paraId="7A0DED4D" w14:textId="77777777" w:rsidR="007569A2" w:rsidRDefault="00CE686F">
          <w:pPr>
            <w:widowControl w:val="0"/>
            <w:tabs>
              <w:tab w:val="right" w:pos="12000"/>
            </w:tabs>
            <w:spacing w:before="60" w:line="240" w:lineRule="auto"/>
            <w:ind w:left="1440"/>
            <w:rPr>
              <w:color w:val="000000"/>
            </w:rPr>
          </w:pPr>
          <w:hyperlink w:anchor="_h7ursu89zxwm">
            <w:r>
              <w:rPr>
                <w:color w:val="000000"/>
              </w:rPr>
              <w:t xml:space="preserve">- </w:t>
            </w:r>
          </w:hyperlink>
          <w:hyperlink w:anchor="_h7ursu89zxwm">
            <w:r>
              <w:t>Người bán</w:t>
            </w:r>
          </w:hyperlink>
          <w:hyperlink w:anchor="_h7ursu89zxwm">
            <w:r>
              <w:rPr>
                <w:color w:val="000000"/>
              </w:rPr>
              <w:t xml:space="preserve">  report</w:t>
            </w:r>
            <w:r>
              <w:rPr>
                <w:color w:val="000000"/>
              </w:rPr>
              <w:tab/>
              <w:t>49</w:t>
            </w:r>
          </w:hyperlink>
        </w:p>
        <w:p w14:paraId="732F62B8" w14:textId="77777777" w:rsidR="007569A2" w:rsidRDefault="00CE686F">
          <w:pPr>
            <w:widowControl w:val="0"/>
            <w:tabs>
              <w:tab w:val="right" w:pos="12000"/>
            </w:tabs>
            <w:spacing w:before="60" w:line="240" w:lineRule="auto"/>
            <w:ind w:left="1440"/>
            <w:rPr>
              <w:color w:val="000000"/>
            </w:rPr>
          </w:pPr>
          <w:hyperlink w:anchor="_uwmdxf4zzi3w">
            <w:r>
              <w:rPr>
                <w:color w:val="000000"/>
              </w:rPr>
              <w:t>- Import inventory</w:t>
            </w:r>
            <w:r>
              <w:rPr>
                <w:color w:val="000000"/>
              </w:rPr>
              <w:tab/>
              <w:t>50</w:t>
            </w:r>
          </w:hyperlink>
        </w:p>
        <w:p w14:paraId="3DA1F9F9" w14:textId="77777777" w:rsidR="007569A2" w:rsidRDefault="00CE686F">
          <w:pPr>
            <w:widowControl w:val="0"/>
            <w:tabs>
              <w:tab w:val="right" w:pos="12000"/>
            </w:tabs>
            <w:spacing w:before="60" w:line="240" w:lineRule="auto"/>
            <w:ind w:left="1440"/>
            <w:rPr>
              <w:color w:val="000000"/>
            </w:rPr>
          </w:pPr>
          <w:hyperlink w:anchor="_7wdzhbhxrh7w">
            <w:r>
              <w:rPr>
                <w:color w:val="000000"/>
              </w:rPr>
              <w:t>- Add new product</w:t>
            </w:r>
            <w:r>
              <w:rPr>
                <w:color w:val="000000"/>
              </w:rPr>
              <w:tab/>
              <w:t>51</w:t>
            </w:r>
          </w:hyperlink>
        </w:p>
        <w:p w14:paraId="1FC84796" w14:textId="77777777" w:rsidR="007569A2" w:rsidRDefault="00CE686F">
          <w:pPr>
            <w:widowControl w:val="0"/>
            <w:tabs>
              <w:tab w:val="right" w:pos="12000"/>
            </w:tabs>
            <w:spacing w:before="60" w:line="240" w:lineRule="auto"/>
            <w:ind w:left="1440"/>
            <w:rPr>
              <w:color w:val="000000"/>
            </w:rPr>
          </w:pPr>
          <w:hyperlink w:anchor="_sml1a8npy9ao">
            <w:r>
              <w:rPr>
                <w:color w:val="000000"/>
              </w:rPr>
              <w:t>- Update product</w:t>
            </w:r>
            <w:r>
              <w:rPr>
                <w:color w:val="000000"/>
              </w:rPr>
              <w:tab/>
              <w:t>52</w:t>
            </w:r>
          </w:hyperlink>
        </w:p>
        <w:p w14:paraId="6FDE429B" w14:textId="77777777" w:rsidR="007569A2" w:rsidRDefault="00CE686F">
          <w:pPr>
            <w:widowControl w:val="0"/>
            <w:tabs>
              <w:tab w:val="right" w:pos="12000"/>
            </w:tabs>
            <w:spacing w:before="60" w:line="240" w:lineRule="auto"/>
            <w:ind w:left="1440"/>
            <w:rPr>
              <w:color w:val="000000"/>
            </w:rPr>
          </w:pPr>
          <w:hyperlink w:anchor="_bjanzixku1xh">
            <w:r>
              <w:rPr>
                <w:color w:val="000000"/>
              </w:rPr>
              <w:t>- Delete product</w:t>
            </w:r>
            <w:r>
              <w:rPr>
                <w:color w:val="000000"/>
              </w:rPr>
              <w:tab/>
              <w:t>54</w:t>
            </w:r>
          </w:hyperlink>
        </w:p>
        <w:p w14:paraId="1945DCDC" w14:textId="77777777" w:rsidR="007569A2" w:rsidRDefault="00CE686F">
          <w:pPr>
            <w:widowControl w:val="0"/>
            <w:tabs>
              <w:tab w:val="right" w:pos="12000"/>
            </w:tabs>
            <w:spacing w:before="60" w:line="240" w:lineRule="auto"/>
            <w:ind w:left="720"/>
            <w:rPr>
              <w:color w:val="000000"/>
            </w:rPr>
          </w:pPr>
          <w:hyperlink w:anchor="_idnae3oi311j">
            <w:r>
              <w:rPr>
                <w:color w:val="000000"/>
              </w:rPr>
              <w:t>2.1.5 Xây dựng biểu đồ lớp phân tích</w:t>
            </w:r>
            <w:r>
              <w:rPr>
                <w:color w:val="000000"/>
              </w:rPr>
              <w:tab/>
              <w:t>55</w:t>
            </w:r>
          </w:hyperlink>
        </w:p>
        <w:p w14:paraId="7321068F" w14:textId="77777777" w:rsidR="007569A2" w:rsidRDefault="00CE686F">
          <w:pPr>
            <w:widowControl w:val="0"/>
            <w:tabs>
              <w:tab w:val="right" w:pos="12000"/>
            </w:tabs>
            <w:spacing w:before="60" w:line="240" w:lineRule="auto"/>
            <w:ind w:left="360"/>
            <w:rPr>
              <w:color w:val="000000"/>
            </w:rPr>
          </w:pPr>
          <w:hyperlink w:anchor="_5yz0r57d46lf">
            <w:r>
              <w:rPr>
                <w:color w:val="000000"/>
              </w:rPr>
              <w:t>2.2 Thiết kế hệ thống</w:t>
            </w:r>
            <w:r>
              <w:rPr>
                <w:color w:val="000000"/>
              </w:rPr>
              <w:tab/>
              <w:t>57</w:t>
            </w:r>
          </w:hyperlink>
        </w:p>
        <w:p w14:paraId="5E096EF4" w14:textId="77777777" w:rsidR="007569A2" w:rsidRDefault="00CE686F">
          <w:pPr>
            <w:widowControl w:val="0"/>
            <w:tabs>
              <w:tab w:val="right" w:pos="12000"/>
            </w:tabs>
            <w:spacing w:before="60" w:line="240" w:lineRule="auto"/>
            <w:ind w:left="720"/>
            <w:rPr>
              <w:color w:val="000000"/>
            </w:rPr>
          </w:pPr>
          <w:hyperlink w:anchor="_6a8m8frysuur">
            <w:r>
              <w:rPr>
                <w:color w:val="000000"/>
              </w:rPr>
              <w:t>2.2.1 Thiết kế các mô hình thông tin tuần tự của hệ thống</w:t>
            </w:r>
            <w:r>
              <w:rPr>
                <w:color w:val="000000"/>
              </w:rPr>
              <w:tab/>
              <w:t>57</w:t>
            </w:r>
          </w:hyperlink>
        </w:p>
        <w:p w14:paraId="5B09C67F" w14:textId="77777777" w:rsidR="007569A2" w:rsidRDefault="00CE686F">
          <w:pPr>
            <w:widowControl w:val="0"/>
            <w:tabs>
              <w:tab w:val="right" w:pos="12000"/>
            </w:tabs>
            <w:spacing w:before="60" w:line="240" w:lineRule="auto"/>
            <w:ind w:left="1080"/>
            <w:rPr>
              <w:color w:val="000000"/>
            </w:rPr>
          </w:pPr>
          <w:hyperlink w:anchor="_f3mxrasmvt7e">
            <w:r>
              <w:rPr>
                <w:color w:val="000000"/>
              </w:rPr>
              <w:t>- Search product</w:t>
            </w:r>
            <w:r>
              <w:rPr>
                <w:color w:val="000000"/>
              </w:rPr>
              <w:tab/>
              <w:t>57</w:t>
            </w:r>
          </w:hyperlink>
        </w:p>
        <w:p w14:paraId="3C4129DB" w14:textId="77777777" w:rsidR="007569A2" w:rsidRDefault="00CE686F">
          <w:pPr>
            <w:widowControl w:val="0"/>
            <w:tabs>
              <w:tab w:val="right" w:pos="12000"/>
            </w:tabs>
            <w:spacing w:before="60" w:line="240" w:lineRule="auto"/>
            <w:ind w:left="1080"/>
            <w:rPr>
              <w:color w:val="000000"/>
            </w:rPr>
          </w:pPr>
          <w:hyperlink w:anchor="_ctn61fu3yl75">
            <w:r>
              <w:rPr>
                <w:color w:val="000000"/>
              </w:rPr>
              <w:t>- Login</w:t>
            </w:r>
            <w:r>
              <w:rPr>
                <w:color w:val="000000"/>
              </w:rPr>
              <w:tab/>
              <w:t>57</w:t>
            </w:r>
          </w:hyperlink>
        </w:p>
        <w:p w14:paraId="182E10CA" w14:textId="77777777" w:rsidR="007569A2" w:rsidRDefault="00CE686F">
          <w:pPr>
            <w:widowControl w:val="0"/>
            <w:tabs>
              <w:tab w:val="right" w:pos="12000"/>
            </w:tabs>
            <w:spacing w:before="60" w:line="240" w:lineRule="auto"/>
            <w:ind w:left="1080"/>
            <w:rPr>
              <w:color w:val="000000"/>
            </w:rPr>
          </w:pPr>
          <w:hyperlink w:anchor="_mlakko6nke6l">
            <w:r>
              <w:rPr>
                <w:color w:val="000000"/>
              </w:rPr>
              <w:t>- Register</w:t>
            </w:r>
            <w:r>
              <w:rPr>
                <w:color w:val="000000"/>
              </w:rPr>
              <w:tab/>
              <w:t>58</w:t>
            </w:r>
          </w:hyperlink>
        </w:p>
        <w:p w14:paraId="0E17399D" w14:textId="77777777" w:rsidR="007569A2" w:rsidRDefault="00CE686F">
          <w:pPr>
            <w:widowControl w:val="0"/>
            <w:tabs>
              <w:tab w:val="right" w:pos="12000"/>
            </w:tabs>
            <w:spacing w:before="60" w:line="240" w:lineRule="auto"/>
            <w:ind w:left="1080"/>
            <w:rPr>
              <w:color w:val="000000"/>
            </w:rPr>
          </w:pPr>
          <w:hyperlink w:anchor="_pid6g0z1d3vo">
            <w:r>
              <w:rPr>
                <w:color w:val="000000"/>
              </w:rPr>
              <w:t>- Manage profile</w:t>
            </w:r>
            <w:r>
              <w:rPr>
                <w:color w:val="000000"/>
              </w:rPr>
              <w:tab/>
              <w:t>58</w:t>
            </w:r>
          </w:hyperlink>
        </w:p>
        <w:p w14:paraId="7EBD273D" w14:textId="77777777" w:rsidR="007569A2" w:rsidRDefault="00CE686F">
          <w:pPr>
            <w:widowControl w:val="0"/>
            <w:tabs>
              <w:tab w:val="right" w:pos="12000"/>
            </w:tabs>
            <w:spacing w:before="60" w:line="240" w:lineRule="auto"/>
            <w:ind w:left="1080"/>
            <w:rPr>
              <w:color w:val="000000"/>
            </w:rPr>
          </w:pPr>
          <w:hyperlink w:anchor="_x2yf6andhb3i">
            <w:r>
              <w:rPr>
                <w:color w:val="000000"/>
              </w:rPr>
              <w:t>- Manage account</w:t>
            </w:r>
            <w:r>
              <w:rPr>
                <w:color w:val="000000"/>
              </w:rPr>
              <w:tab/>
              <w:t>59</w:t>
            </w:r>
          </w:hyperlink>
        </w:p>
        <w:p w14:paraId="5CE755C6" w14:textId="77777777" w:rsidR="007569A2" w:rsidRDefault="00CE686F">
          <w:pPr>
            <w:widowControl w:val="0"/>
            <w:tabs>
              <w:tab w:val="right" w:pos="12000"/>
            </w:tabs>
            <w:spacing w:before="60" w:line="240" w:lineRule="auto"/>
            <w:ind w:left="1080"/>
            <w:rPr>
              <w:color w:val="000000"/>
            </w:rPr>
          </w:pPr>
          <w:hyperlink w:anchor="_rjtl29xtv46a">
            <w:r>
              <w:rPr>
                <w:color w:val="000000"/>
              </w:rPr>
              <w:t>- Manage order</w:t>
            </w:r>
            <w:r>
              <w:rPr>
                <w:color w:val="000000"/>
              </w:rPr>
              <w:tab/>
              <w:t>61</w:t>
            </w:r>
          </w:hyperlink>
        </w:p>
        <w:p w14:paraId="39366155" w14:textId="77777777" w:rsidR="007569A2" w:rsidRDefault="00CE686F">
          <w:pPr>
            <w:widowControl w:val="0"/>
            <w:tabs>
              <w:tab w:val="right" w:pos="12000"/>
            </w:tabs>
            <w:spacing w:before="60" w:line="240" w:lineRule="auto"/>
            <w:ind w:left="1080"/>
            <w:rPr>
              <w:color w:val="000000"/>
            </w:rPr>
          </w:pPr>
          <w:hyperlink w:anchor="_vje7gedg80ou">
            <w:r>
              <w:rPr>
                <w:color w:val="000000"/>
              </w:rPr>
              <w:t>- View detail product</w:t>
            </w:r>
            <w:r>
              <w:rPr>
                <w:color w:val="000000"/>
              </w:rPr>
              <w:tab/>
              <w:t>63</w:t>
            </w:r>
          </w:hyperlink>
        </w:p>
        <w:p w14:paraId="26EDD912" w14:textId="77777777" w:rsidR="007569A2" w:rsidRDefault="00CE686F">
          <w:pPr>
            <w:widowControl w:val="0"/>
            <w:tabs>
              <w:tab w:val="right" w:pos="12000"/>
            </w:tabs>
            <w:spacing w:before="60" w:line="240" w:lineRule="auto"/>
            <w:ind w:left="1080"/>
            <w:rPr>
              <w:color w:val="000000"/>
            </w:rPr>
          </w:pPr>
          <w:hyperlink w:anchor="_9bvm94mj3bec">
            <w:r>
              <w:rPr>
                <w:color w:val="000000"/>
              </w:rPr>
              <w:t>- Add promotion</w:t>
            </w:r>
            <w:r>
              <w:rPr>
                <w:color w:val="000000"/>
              </w:rPr>
              <w:tab/>
              <w:t>63</w:t>
            </w:r>
          </w:hyperlink>
        </w:p>
        <w:p w14:paraId="618A4E64" w14:textId="77777777" w:rsidR="007569A2" w:rsidRDefault="00CE686F">
          <w:pPr>
            <w:widowControl w:val="0"/>
            <w:tabs>
              <w:tab w:val="right" w:pos="12000"/>
            </w:tabs>
            <w:spacing w:before="60" w:line="240" w:lineRule="auto"/>
            <w:ind w:left="1080"/>
            <w:rPr>
              <w:color w:val="000000"/>
            </w:rPr>
          </w:pPr>
          <w:hyperlink w:anchor="_dxqiaa2pxko3">
            <w:r>
              <w:rPr>
                <w:color w:val="000000"/>
              </w:rPr>
              <w:t>- Add product to cart</w:t>
            </w:r>
            <w:r>
              <w:rPr>
                <w:color w:val="000000"/>
              </w:rPr>
              <w:tab/>
              <w:t>64</w:t>
            </w:r>
          </w:hyperlink>
        </w:p>
        <w:p w14:paraId="58905350" w14:textId="77777777" w:rsidR="007569A2" w:rsidRDefault="00CE686F">
          <w:pPr>
            <w:widowControl w:val="0"/>
            <w:tabs>
              <w:tab w:val="right" w:pos="12000"/>
            </w:tabs>
            <w:spacing w:before="60" w:line="240" w:lineRule="auto"/>
            <w:ind w:left="1080"/>
            <w:rPr>
              <w:color w:val="000000"/>
            </w:rPr>
          </w:pPr>
          <w:hyperlink w:anchor="_skfoti9jxhaa">
            <w:r>
              <w:rPr>
                <w:color w:val="000000"/>
              </w:rPr>
              <w:t>- Rating product</w:t>
            </w:r>
            <w:r>
              <w:rPr>
                <w:color w:val="000000"/>
              </w:rPr>
              <w:tab/>
              <w:t>65</w:t>
            </w:r>
          </w:hyperlink>
        </w:p>
        <w:p w14:paraId="3FD773DA" w14:textId="77777777" w:rsidR="007569A2" w:rsidRDefault="00CE686F">
          <w:pPr>
            <w:widowControl w:val="0"/>
            <w:tabs>
              <w:tab w:val="right" w:pos="12000"/>
            </w:tabs>
            <w:spacing w:before="60" w:line="240" w:lineRule="auto"/>
            <w:ind w:left="1080"/>
            <w:rPr>
              <w:color w:val="000000"/>
            </w:rPr>
          </w:pPr>
          <w:hyperlink w:anchor="_c3rs1sro0vrw">
            <w:r>
              <w:rPr>
                <w:color w:val="000000"/>
              </w:rPr>
              <w:t>- View list of featured products</w:t>
            </w:r>
            <w:r>
              <w:rPr>
                <w:color w:val="000000"/>
              </w:rPr>
              <w:tab/>
              <w:t>66</w:t>
            </w:r>
          </w:hyperlink>
        </w:p>
        <w:p w14:paraId="6F904802" w14:textId="77777777" w:rsidR="007569A2" w:rsidRDefault="00CE686F">
          <w:pPr>
            <w:widowControl w:val="0"/>
            <w:tabs>
              <w:tab w:val="right" w:pos="12000"/>
            </w:tabs>
            <w:spacing w:before="60" w:line="240" w:lineRule="auto"/>
            <w:ind w:left="1080"/>
            <w:rPr>
              <w:color w:val="000000"/>
            </w:rPr>
          </w:pPr>
          <w:hyperlink w:anchor="_2cfk07sboam5">
            <w:r>
              <w:rPr>
                <w:color w:val="000000"/>
              </w:rPr>
              <w:t xml:space="preserve">- </w:t>
            </w:r>
          </w:hyperlink>
          <w:hyperlink w:anchor="_2cfk07sboam5">
            <w:r>
              <w:t>Khách hàng</w:t>
            </w:r>
          </w:hyperlink>
          <w:hyperlink w:anchor="_2cfk07sboam5">
            <w:r>
              <w:rPr>
                <w:color w:val="000000"/>
              </w:rPr>
              <w:t xml:space="preserve"> add product to cart</w:t>
            </w:r>
            <w:r>
              <w:rPr>
                <w:color w:val="000000"/>
              </w:rPr>
              <w:tab/>
              <w:t>66</w:t>
            </w:r>
          </w:hyperlink>
        </w:p>
        <w:p w14:paraId="3CA51B71" w14:textId="77777777" w:rsidR="007569A2" w:rsidRDefault="00CE686F">
          <w:pPr>
            <w:widowControl w:val="0"/>
            <w:tabs>
              <w:tab w:val="right" w:pos="12000"/>
            </w:tabs>
            <w:spacing w:before="60" w:line="240" w:lineRule="auto"/>
            <w:ind w:left="1080"/>
            <w:rPr>
              <w:color w:val="000000"/>
            </w:rPr>
          </w:pPr>
          <w:hyperlink w:anchor="_ol76ynkwlbi0">
            <w:r>
              <w:rPr>
                <w:color w:val="000000"/>
              </w:rPr>
              <w:t>- Delete Product In Cart</w:t>
            </w:r>
            <w:r>
              <w:rPr>
                <w:color w:val="000000"/>
              </w:rPr>
              <w:tab/>
              <w:t>67</w:t>
            </w:r>
          </w:hyperlink>
        </w:p>
        <w:p w14:paraId="4956CCB5" w14:textId="77777777" w:rsidR="007569A2" w:rsidRDefault="00CE686F">
          <w:pPr>
            <w:widowControl w:val="0"/>
            <w:tabs>
              <w:tab w:val="right" w:pos="12000"/>
            </w:tabs>
            <w:spacing w:before="60" w:line="240" w:lineRule="auto"/>
            <w:ind w:left="1080"/>
            <w:rPr>
              <w:color w:val="000000"/>
            </w:rPr>
          </w:pPr>
          <w:hyperlink w:anchor="_qrcppga4jt6f">
            <w:r>
              <w:rPr>
                <w:color w:val="000000"/>
              </w:rPr>
              <w:t>- Add new voucher</w:t>
            </w:r>
            <w:r>
              <w:rPr>
                <w:color w:val="000000"/>
              </w:rPr>
              <w:tab/>
              <w:t>67</w:t>
            </w:r>
          </w:hyperlink>
        </w:p>
        <w:p w14:paraId="17FDA3C4" w14:textId="77777777" w:rsidR="007569A2" w:rsidRDefault="00CE686F">
          <w:pPr>
            <w:widowControl w:val="0"/>
            <w:tabs>
              <w:tab w:val="right" w:pos="12000"/>
            </w:tabs>
            <w:spacing w:before="60" w:line="240" w:lineRule="auto"/>
            <w:ind w:left="1080"/>
            <w:rPr>
              <w:color w:val="000000"/>
            </w:rPr>
          </w:pPr>
          <w:hyperlink w:anchor="_yobsu7chxvzj">
            <w:r>
              <w:rPr>
                <w:color w:val="000000"/>
              </w:rPr>
              <w:t>- Update voucher</w:t>
            </w:r>
            <w:r>
              <w:rPr>
                <w:color w:val="000000"/>
              </w:rPr>
              <w:tab/>
              <w:t>68</w:t>
            </w:r>
          </w:hyperlink>
        </w:p>
        <w:p w14:paraId="30FFD143" w14:textId="77777777" w:rsidR="007569A2" w:rsidRDefault="00CE686F">
          <w:pPr>
            <w:widowControl w:val="0"/>
            <w:tabs>
              <w:tab w:val="right" w:pos="12000"/>
            </w:tabs>
            <w:spacing w:before="60" w:line="240" w:lineRule="auto"/>
            <w:ind w:left="1080"/>
            <w:rPr>
              <w:color w:val="000000"/>
            </w:rPr>
          </w:pPr>
          <w:hyperlink w:anchor="_wb18vq12v6e5">
            <w:r>
              <w:rPr>
                <w:color w:val="000000"/>
              </w:rPr>
              <w:t>- Delete voucher</w:t>
            </w:r>
            <w:r>
              <w:rPr>
                <w:color w:val="000000"/>
              </w:rPr>
              <w:tab/>
              <w:t>69</w:t>
            </w:r>
          </w:hyperlink>
        </w:p>
        <w:p w14:paraId="2B8072E8" w14:textId="77777777" w:rsidR="007569A2" w:rsidRDefault="00CE686F">
          <w:pPr>
            <w:widowControl w:val="0"/>
            <w:tabs>
              <w:tab w:val="right" w:pos="12000"/>
            </w:tabs>
            <w:spacing w:before="60" w:line="240" w:lineRule="auto"/>
            <w:ind w:left="1080"/>
            <w:rPr>
              <w:color w:val="000000"/>
            </w:rPr>
          </w:pPr>
          <w:hyperlink w:anchor="_kmh6jx8gifa0">
            <w:r>
              <w:rPr>
                <w:color w:val="000000"/>
              </w:rPr>
              <w:t>- Biểu đồ tuần tự Add new product</w:t>
            </w:r>
            <w:r>
              <w:rPr>
                <w:color w:val="000000"/>
              </w:rPr>
              <w:tab/>
              <w:t>69</w:t>
            </w:r>
          </w:hyperlink>
        </w:p>
        <w:p w14:paraId="761C2F69" w14:textId="77777777" w:rsidR="007569A2" w:rsidRDefault="00CE686F">
          <w:pPr>
            <w:widowControl w:val="0"/>
            <w:tabs>
              <w:tab w:val="right" w:pos="12000"/>
            </w:tabs>
            <w:spacing w:before="60" w:line="240" w:lineRule="auto"/>
            <w:ind w:left="1080"/>
            <w:rPr>
              <w:color w:val="000000"/>
            </w:rPr>
          </w:pPr>
          <w:hyperlink w:anchor="_s9bmj3q9lv3">
            <w:r>
              <w:rPr>
                <w:color w:val="000000"/>
              </w:rPr>
              <w:t>- Biểu đồ tuần tự Update Product</w:t>
            </w:r>
            <w:r>
              <w:rPr>
                <w:color w:val="000000"/>
              </w:rPr>
              <w:tab/>
              <w:t>70</w:t>
            </w:r>
          </w:hyperlink>
        </w:p>
        <w:p w14:paraId="3E2F9FB6" w14:textId="77777777" w:rsidR="007569A2" w:rsidRDefault="00CE686F">
          <w:pPr>
            <w:widowControl w:val="0"/>
            <w:tabs>
              <w:tab w:val="right" w:pos="12000"/>
            </w:tabs>
            <w:spacing w:before="60" w:line="240" w:lineRule="auto"/>
            <w:ind w:left="1080"/>
            <w:rPr>
              <w:color w:val="000000"/>
            </w:rPr>
          </w:pPr>
          <w:hyperlink w:anchor="_674k528yjink">
            <w:r>
              <w:rPr>
                <w:color w:val="000000"/>
              </w:rPr>
              <w:t>- Biểu đồ tuần tự Delete Product</w:t>
            </w:r>
            <w:r>
              <w:rPr>
                <w:color w:val="000000"/>
              </w:rPr>
              <w:tab/>
              <w:t>70</w:t>
            </w:r>
          </w:hyperlink>
        </w:p>
        <w:p w14:paraId="2DCA0C1C" w14:textId="77777777" w:rsidR="007569A2" w:rsidRDefault="00CE686F">
          <w:pPr>
            <w:widowControl w:val="0"/>
            <w:tabs>
              <w:tab w:val="right" w:pos="12000"/>
            </w:tabs>
            <w:spacing w:before="60" w:line="240" w:lineRule="auto"/>
            <w:ind w:left="1080"/>
            <w:rPr>
              <w:color w:val="000000"/>
            </w:rPr>
          </w:pPr>
          <w:hyperlink w:anchor="_u8e7tbkmw3x5">
            <w:r>
              <w:rPr>
                <w:color w:val="000000"/>
              </w:rPr>
              <w:t>- Import inventory</w:t>
            </w:r>
            <w:r>
              <w:rPr>
                <w:color w:val="000000"/>
              </w:rPr>
              <w:tab/>
              <w:t>71</w:t>
            </w:r>
          </w:hyperlink>
        </w:p>
        <w:p w14:paraId="53940E3D" w14:textId="77777777" w:rsidR="007569A2" w:rsidRDefault="00CE686F">
          <w:pPr>
            <w:widowControl w:val="0"/>
            <w:tabs>
              <w:tab w:val="right" w:pos="12000"/>
            </w:tabs>
            <w:spacing w:before="60" w:line="240" w:lineRule="auto"/>
            <w:ind w:left="720"/>
            <w:rPr>
              <w:color w:val="000000"/>
            </w:rPr>
          </w:pPr>
          <w:hyperlink w:anchor="_svropd9tkwx3">
            <w:r>
              <w:rPr>
                <w:color w:val="000000"/>
              </w:rPr>
              <w:t>2.2.2 Biểu đồ lớp thiết kế</w:t>
            </w:r>
            <w:r>
              <w:rPr>
                <w:color w:val="000000"/>
              </w:rPr>
              <w:tab/>
              <w:t>72</w:t>
            </w:r>
          </w:hyperlink>
        </w:p>
        <w:p w14:paraId="60545F52" w14:textId="77777777" w:rsidR="007569A2" w:rsidRDefault="00CE686F">
          <w:pPr>
            <w:widowControl w:val="0"/>
            <w:tabs>
              <w:tab w:val="right" w:pos="12000"/>
            </w:tabs>
            <w:spacing w:before="60" w:line="240" w:lineRule="auto"/>
            <w:ind w:left="720"/>
            <w:rPr>
              <w:color w:val="000000"/>
            </w:rPr>
          </w:pPr>
          <w:hyperlink w:anchor="_8wntmp7birli">
            <w:r>
              <w:rPr>
                <w:color w:val="000000"/>
              </w:rPr>
              <w:t>2.2.3 Thiết kế cơ sở dữ liệu</w:t>
            </w:r>
            <w:r>
              <w:rPr>
                <w:color w:val="000000"/>
              </w:rPr>
              <w:tab/>
              <w:t>72</w:t>
            </w:r>
          </w:hyperlink>
        </w:p>
        <w:p w14:paraId="3F0D56AD" w14:textId="77777777" w:rsidR="007569A2" w:rsidRDefault="00CE686F">
          <w:pPr>
            <w:widowControl w:val="0"/>
            <w:tabs>
              <w:tab w:val="right" w:pos="12000"/>
            </w:tabs>
            <w:spacing w:before="60" w:line="240" w:lineRule="auto"/>
            <w:ind w:left="360"/>
            <w:rPr>
              <w:color w:val="000000"/>
            </w:rPr>
          </w:pPr>
          <w:hyperlink w:anchor="_7ppo9s362h9x">
            <w:r>
              <w:rPr>
                <w:color w:val="000000"/>
              </w:rPr>
              <w:t>2.3 Kết luận chương</w:t>
            </w:r>
            <w:r>
              <w:rPr>
                <w:color w:val="000000"/>
              </w:rPr>
              <w:tab/>
              <w:t>72</w:t>
            </w:r>
          </w:hyperlink>
        </w:p>
        <w:p w14:paraId="507B84C8" w14:textId="77777777" w:rsidR="007569A2" w:rsidRDefault="00CE686F">
          <w:pPr>
            <w:widowControl w:val="0"/>
            <w:tabs>
              <w:tab w:val="right" w:pos="12000"/>
            </w:tabs>
            <w:spacing w:before="60" w:line="240" w:lineRule="auto"/>
            <w:rPr>
              <w:b/>
              <w:color w:val="000000"/>
            </w:rPr>
          </w:pPr>
          <w:hyperlink w:anchor="_gmzq8qxrnrs5">
            <w:r>
              <w:rPr>
                <w:b/>
                <w:color w:val="000000"/>
              </w:rPr>
              <w:t>CHƯƠNG 3: CÀI ĐẶT VÀ THỬ NGHIỆM HỆ THỐNG</w:t>
            </w:r>
            <w:r>
              <w:rPr>
                <w:b/>
                <w:color w:val="000000"/>
              </w:rPr>
              <w:tab/>
              <w:t>72</w:t>
            </w:r>
          </w:hyperlink>
        </w:p>
        <w:p w14:paraId="1020235B" w14:textId="77777777" w:rsidR="007569A2" w:rsidRDefault="00CE686F">
          <w:pPr>
            <w:widowControl w:val="0"/>
            <w:tabs>
              <w:tab w:val="right" w:pos="12000"/>
            </w:tabs>
            <w:spacing w:before="60" w:line="240" w:lineRule="auto"/>
            <w:ind w:left="360"/>
            <w:rPr>
              <w:color w:val="000000"/>
            </w:rPr>
          </w:pPr>
          <w:hyperlink w:anchor="_kbod34nnynol">
            <w:r>
              <w:rPr>
                <w:color w:val="000000"/>
              </w:rPr>
              <w:t>3.1 Kiến trúc hệ thống</w:t>
            </w:r>
            <w:r>
              <w:rPr>
                <w:color w:val="000000"/>
              </w:rPr>
              <w:tab/>
              <w:t>72</w:t>
            </w:r>
          </w:hyperlink>
        </w:p>
        <w:p w14:paraId="65504EEC" w14:textId="77777777" w:rsidR="007569A2" w:rsidRDefault="00CE686F">
          <w:pPr>
            <w:widowControl w:val="0"/>
            <w:tabs>
              <w:tab w:val="right" w:pos="12000"/>
            </w:tabs>
            <w:spacing w:before="60" w:line="240" w:lineRule="auto"/>
            <w:ind w:left="360"/>
            <w:rPr>
              <w:color w:val="000000"/>
            </w:rPr>
          </w:pPr>
          <w:hyperlink w:anchor="_lm9cptqovybl">
            <w:r>
              <w:rPr>
                <w:color w:val="000000"/>
              </w:rPr>
              <w:t>3.2 Một số hình ảnh về giao diện hệ thống</w:t>
            </w:r>
            <w:r>
              <w:rPr>
                <w:color w:val="000000"/>
              </w:rPr>
              <w:tab/>
              <w:t>72</w:t>
            </w:r>
          </w:hyperlink>
        </w:p>
        <w:p w14:paraId="378EF369" w14:textId="77777777" w:rsidR="007569A2" w:rsidRDefault="00CE686F">
          <w:pPr>
            <w:widowControl w:val="0"/>
            <w:tabs>
              <w:tab w:val="right" w:pos="12000"/>
            </w:tabs>
            <w:spacing w:before="60" w:line="240" w:lineRule="auto"/>
            <w:ind w:left="720"/>
            <w:rPr>
              <w:color w:val="000000"/>
            </w:rPr>
          </w:pPr>
          <w:hyperlink w:anchor="_w9cghsm14zk4">
            <w:r>
              <w:rPr>
                <w:color w:val="000000"/>
              </w:rPr>
              <w:t>3.2.1 Một số giao diện cho người dùng hệ thống</w:t>
            </w:r>
            <w:r>
              <w:rPr>
                <w:color w:val="000000"/>
              </w:rPr>
              <w:tab/>
              <w:t>72</w:t>
            </w:r>
          </w:hyperlink>
        </w:p>
        <w:p w14:paraId="61A12BC0" w14:textId="77777777" w:rsidR="007569A2" w:rsidRDefault="00CE686F">
          <w:pPr>
            <w:widowControl w:val="0"/>
            <w:tabs>
              <w:tab w:val="right" w:pos="12000"/>
            </w:tabs>
            <w:spacing w:before="60" w:line="240" w:lineRule="auto"/>
            <w:ind w:left="720"/>
            <w:rPr>
              <w:color w:val="000000"/>
            </w:rPr>
          </w:pPr>
          <w:hyperlink w:anchor="_3b07z2u31pr4">
            <w:r>
              <w:rPr>
                <w:color w:val="000000"/>
              </w:rPr>
              <w:t>3.2.2 Một số giao diện cho người quản trị</w:t>
            </w:r>
            <w:r>
              <w:rPr>
                <w:color w:val="000000"/>
              </w:rPr>
              <w:tab/>
              <w:t>72</w:t>
            </w:r>
          </w:hyperlink>
        </w:p>
        <w:p w14:paraId="047A8C01" w14:textId="77777777" w:rsidR="007569A2" w:rsidRDefault="00CE686F">
          <w:pPr>
            <w:widowControl w:val="0"/>
            <w:tabs>
              <w:tab w:val="right" w:pos="12000"/>
            </w:tabs>
            <w:spacing w:before="60" w:line="240" w:lineRule="auto"/>
            <w:ind w:left="720"/>
            <w:rPr>
              <w:color w:val="000000"/>
            </w:rPr>
          </w:pPr>
          <w:hyperlink w:anchor="_l44gohizyy8f">
            <w:r>
              <w:rPr>
                <w:color w:val="000000"/>
              </w:rPr>
              <w:t>3.2.3 Một số giao diện cho người bán hàng</w:t>
            </w:r>
            <w:r>
              <w:rPr>
                <w:color w:val="000000"/>
              </w:rPr>
              <w:tab/>
              <w:t>73</w:t>
            </w:r>
          </w:hyperlink>
        </w:p>
        <w:p w14:paraId="3975C247" w14:textId="77777777" w:rsidR="007569A2" w:rsidRDefault="00CE686F">
          <w:pPr>
            <w:widowControl w:val="0"/>
            <w:tabs>
              <w:tab w:val="right" w:pos="12000"/>
            </w:tabs>
            <w:spacing w:before="60" w:line="240" w:lineRule="auto"/>
            <w:ind w:left="360"/>
            <w:rPr>
              <w:color w:val="000000"/>
            </w:rPr>
          </w:pPr>
          <w:hyperlink w:anchor="_8l20w2si8m2s">
            <w:r>
              <w:rPr>
                <w:color w:val="000000"/>
              </w:rPr>
              <w:t>3.3 Kết luận chương</w:t>
            </w:r>
            <w:r>
              <w:rPr>
                <w:color w:val="000000"/>
              </w:rPr>
              <w:tab/>
              <w:t>73</w:t>
            </w:r>
          </w:hyperlink>
        </w:p>
        <w:p w14:paraId="4FCC2B2F" w14:textId="77777777" w:rsidR="007569A2" w:rsidRDefault="00CE686F">
          <w:pPr>
            <w:widowControl w:val="0"/>
            <w:tabs>
              <w:tab w:val="right" w:pos="12000"/>
            </w:tabs>
            <w:spacing w:before="60" w:line="240" w:lineRule="auto"/>
            <w:rPr>
              <w:b/>
              <w:color w:val="000000"/>
            </w:rPr>
          </w:pPr>
          <w:hyperlink w:anchor="_5ws0dqrfo78m">
            <w:r>
              <w:rPr>
                <w:b/>
                <w:color w:val="000000"/>
              </w:rPr>
              <w:t>KẾT LUẬN</w:t>
            </w:r>
            <w:r>
              <w:rPr>
                <w:b/>
                <w:color w:val="000000"/>
              </w:rPr>
              <w:tab/>
              <w:t>73</w:t>
            </w:r>
          </w:hyperlink>
        </w:p>
        <w:p w14:paraId="3179EC90" w14:textId="77777777" w:rsidR="007569A2" w:rsidRDefault="00CE686F">
          <w:pPr>
            <w:widowControl w:val="0"/>
            <w:tabs>
              <w:tab w:val="right" w:pos="12000"/>
            </w:tabs>
            <w:spacing w:before="60" w:line="240" w:lineRule="auto"/>
            <w:rPr>
              <w:b/>
              <w:color w:val="000000"/>
            </w:rPr>
          </w:pPr>
          <w:hyperlink w:anchor="_e25bnduhi3ze">
            <w:r>
              <w:rPr>
                <w:b/>
                <w:color w:val="000000"/>
              </w:rPr>
              <w:t>DANH MỤC TÀI LIỆU THAM KHẢO</w:t>
            </w:r>
            <w:r>
              <w:rPr>
                <w:b/>
                <w:color w:val="000000"/>
              </w:rPr>
              <w:tab/>
              <w:t>73</w:t>
            </w:r>
          </w:hyperlink>
          <w:r>
            <w:fldChar w:fldCharType="end"/>
          </w:r>
        </w:p>
      </w:sdtContent>
    </w:sdt>
    <w:p w14:paraId="34CE0A41" w14:textId="77777777" w:rsidR="007569A2" w:rsidRDefault="007569A2">
      <w:pPr>
        <w:rPr>
          <w:rFonts w:ascii="Times New Roman" w:eastAsia="Times New Roman" w:hAnsi="Times New Roman" w:cs="Times New Roman"/>
          <w:sz w:val="28"/>
          <w:szCs w:val="28"/>
        </w:rPr>
      </w:pPr>
    </w:p>
    <w:p w14:paraId="62EBF3C5" w14:textId="77777777" w:rsidR="007569A2" w:rsidRDefault="00CE686F">
      <w:pPr>
        <w:rPr>
          <w:rFonts w:ascii="Times New Roman" w:eastAsia="Times New Roman" w:hAnsi="Times New Roman" w:cs="Times New Roman"/>
          <w:sz w:val="28"/>
          <w:szCs w:val="28"/>
        </w:rPr>
      </w:pPr>
      <w:r>
        <w:br w:type="page"/>
      </w:r>
    </w:p>
    <w:p w14:paraId="11292823"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Bảng biểu </w:t>
      </w:r>
    </w:p>
    <w:p w14:paraId="6D98A12B" w14:textId="77777777" w:rsidR="007569A2" w:rsidRDefault="007569A2">
      <w:pPr>
        <w:rPr>
          <w:rFonts w:ascii="Times New Roman" w:eastAsia="Times New Roman" w:hAnsi="Times New Roman" w:cs="Times New Roman"/>
          <w:sz w:val="28"/>
          <w:szCs w:val="28"/>
        </w:rPr>
      </w:pPr>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RDefault="007569A2">
      <w:pPr>
        <w:rPr>
          <w:rFonts w:ascii="Times New Roman" w:eastAsia="Times New Roman" w:hAnsi="Times New Roman" w:cs="Times New Roman"/>
          <w:sz w:val="28"/>
          <w:szCs w:val="28"/>
        </w:rPr>
      </w:pPr>
    </w:p>
    <w:p w14:paraId="52E56223" w14:textId="77777777" w:rsidR="007569A2" w:rsidRDefault="007569A2">
      <w:pPr>
        <w:rPr>
          <w:rFonts w:ascii="Times New Roman" w:eastAsia="Times New Roman" w:hAnsi="Times New Roman" w:cs="Times New Roman"/>
          <w:sz w:val="28"/>
          <w:szCs w:val="28"/>
        </w:rPr>
      </w:pPr>
    </w:p>
    <w:p w14:paraId="07547A01" w14:textId="77777777" w:rsidR="007569A2" w:rsidRDefault="007569A2">
      <w:pPr>
        <w:rPr>
          <w:rFonts w:ascii="Times New Roman" w:eastAsia="Times New Roman" w:hAnsi="Times New Roman" w:cs="Times New Roman"/>
          <w:sz w:val="28"/>
          <w:szCs w:val="28"/>
        </w:rPr>
      </w:pPr>
    </w:p>
    <w:p w14:paraId="5043CB0F" w14:textId="77777777" w:rsidR="007569A2" w:rsidRDefault="007569A2">
      <w:pPr>
        <w:rPr>
          <w:rFonts w:ascii="Times New Roman" w:eastAsia="Times New Roman" w:hAnsi="Times New Roman" w:cs="Times New Roman"/>
          <w:sz w:val="28"/>
          <w:szCs w:val="28"/>
        </w:rPr>
      </w:pPr>
    </w:p>
    <w:p w14:paraId="07459315" w14:textId="77777777" w:rsidR="007569A2" w:rsidRDefault="007569A2">
      <w:pPr>
        <w:rPr>
          <w:rFonts w:ascii="Times New Roman" w:eastAsia="Times New Roman" w:hAnsi="Times New Roman" w:cs="Times New Roman"/>
          <w:sz w:val="28"/>
          <w:szCs w:val="28"/>
        </w:rPr>
      </w:pPr>
    </w:p>
    <w:p w14:paraId="6537F28F" w14:textId="77777777" w:rsidR="007569A2" w:rsidRDefault="007569A2">
      <w:pPr>
        <w:rPr>
          <w:rFonts w:ascii="Times New Roman" w:eastAsia="Times New Roman" w:hAnsi="Times New Roman" w:cs="Times New Roman"/>
          <w:sz w:val="28"/>
          <w:szCs w:val="28"/>
        </w:rPr>
      </w:pPr>
    </w:p>
    <w:p w14:paraId="6DFB9E20" w14:textId="77777777" w:rsidR="007569A2" w:rsidRDefault="007569A2">
      <w:pPr>
        <w:rPr>
          <w:rFonts w:ascii="Times New Roman" w:eastAsia="Times New Roman" w:hAnsi="Times New Roman" w:cs="Times New Roman"/>
          <w:sz w:val="28"/>
          <w:szCs w:val="28"/>
        </w:rPr>
      </w:pPr>
    </w:p>
    <w:p w14:paraId="70DF9E56" w14:textId="77777777" w:rsidR="007569A2" w:rsidRDefault="007569A2">
      <w:pPr>
        <w:rPr>
          <w:rFonts w:ascii="Times New Roman" w:eastAsia="Times New Roman" w:hAnsi="Times New Roman" w:cs="Times New Roman"/>
          <w:sz w:val="28"/>
          <w:szCs w:val="28"/>
        </w:rPr>
      </w:pPr>
    </w:p>
    <w:p w14:paraId="44E871BC" w14:textId="77777777" w:rsidR="007569A2" w:rsidRDefault="007569A2">
      <w:pPr>
        <w:rPr>
          <w:rFonts w:ascii="Times New Roman" w:eastAsia="Times New Roman" w:hAnsi="Times New Roman" w:cs="Times New Roman"/>
          <w:sz w:val="28"/>
          <w:szCs w:val="28"/>
        </w:rPr>
      </w:pPr>
    </w:p>
    <w:p w14:paraId="144A5D23" w14:textId="77777777" w:rsidR="007569A2" w:rsidRDefault="007569A2">
      <w:pPr>
        <w:rPr>
          <w:rFonts w:ascii="Times New Roman" w:eastAsia="Times New Roman" w:hAnsi="Times New Roman" w:cs="Times New Roman"/>
          <w:sz w:val="28"/>
          <w:szCs w:val="28"/>
        </w:rPr>
      </w:pPr>
    </w:p>
    <w:p w14:paraId="738610EB" w14:textId="77777777" w:rsidR="007569A2" w:rsidRDefault="007569A2">
      <w:pPr>
        <w:rPr>
          <w:rFonts w:ascii="Times New Roman" w:eastAsia="Times New Roman" w:hAnsi="Times New Roman" w:cs="Times New Roman"/>
          <w:sz w:val="28"/>
          <w:szCs w:val="28"/>
        </w:rPr>
      </w:pPr>
    </w:p>
    <w:p w14:paraId="637805D2" w14:textId="77777777" w:rsidR="007569A2" w:rsidRDefault="007569A2">
      <w:pPr>
        <w:rPr>
          <w:rFonts w:ascii="Times New Roman" w:eastAsia="Times New Roman" w:hAnsi="Times New Roman" w:cs="Times New Roman"/>
          <w:sz w:val="28"/>
          <w:szCs w:val="28"/>
        </w:rPr>
      </w:pPr>
    </w:p>
    <w:p w14:paraId="463F29E8" w14:textId="77777777" w:rsidR="007569A2" w:rsidRDefault="007569A2">
      <w:pPr>
        <w:rPr>
          <w:rFonts w:ascii="Times New Roman" w:eastAsia="Times New Roman" w:hAnsi="Times New Roman" w:cs="Times New Roman"/>
          <w:sz w:val="28"/>
          <w:szCs w:val="28"/>
        </w:rPr>
      </w:pPr>
    </w:p>
    <w:p w14:paraId="3B7B4B86" w14:textId="77777777" w:rsidR="007569A2" w:rsidRDefault="007569A2">
      <w:pPr>
        <w:rPr>
          <w:rFonts w:ascii="Times New Roman" w:eastAsia="Times New Roman" w:hAnsi="Times New Roman" w:cs="Times New Roman"/>
          <w:sz w:val="28"/>
          <w:szCs w:val="28"/>
        </w:rPr>
      </w:pPr>
    </w:p>
    <w:p w14:paraId="3A0FF5F2" w14:textId="77777777" w:rsidR="007569A2" w:rsidRDefault="007569A2">
      <w:pPr>
        <w:rPr>
          <w:rFonts w:ascii="Times New Roman" w:eastAsia="Times New Roman" w:hAnsi="Times New Roman" w:cs="Times New Roman"/>
          <w:sz w:val="28"/>
          <w:szCs w:val="28"/>
        </w:rPr>
      </w:pPr>
    </w:p>
    <w:p w14:paraId="5630AD66" w14:textId="77777777" w:rsidR="007569A2" w:rsidRDefault="007569A2">
      <w:pPr>
        <w:rPr>
          <w:rFonts w:ascii="Times New Roman" w:eastAsia="Times New Roman" w:hAnsi="Times New Roman" w:cs="Times New Roman"/>
          <w:sz w:val="28"/>
          <w:szCs w:val="28"/>
        </w:rPr>
      </w:pPr>
    </w:p>
    <w:p w14:paraId="61829076" w14:textId="77777777" w:rsidR="007569A2" w:rsidRDefault="007569A2">
      <w:pPr>
        <w:rPr>
          <w:rFonts w:ascii="Times New Roman" w:eastAsia="Times New Roman" w:hAnsi="Times New Roman" w:cs="Times New Roman"/>
          <w:sz w:val="28"/>
          <w:szCs w:val="28"/>
        </w:rPr>
      </w:pPr>
    </w:p>
    <w:p w14:paraId="2BA226A1" w14:textId="77777777" w:rsidR="007569A2" w:rsidRDefault="007569A2">
      <w:pPr>
        <w:rPr>
          <w:rFonts w:ascii="Times New Roman" w:eastAsia="Times New Roman" w:hAnsi="Times New Roman" w:cs="Times New Roman"/>
          <w:sz w:val="28"/>
          <w:szCs w:val="28"/>
        </w:rPr>
      </w:pPr>
    </w:p>
    <w:p w14:paraId="17AD93B2" w14:textId="77777777" w:rsidR="007569A2" w:rsidRDefault="007569A2">
      <w:pPr>
        <w:rPr>
          <w:rFonts w:ascii="Times New Roman" w:eastAsia="Times New Roman" w:hAnsi="Times New Roman" w:cs="Times New Roman"/>
          <w:sz w:val="28"/>
          <w:szCs w:val="28"/>
        </w:rPr>
      </w:pPr>
    </w:p>
    <w:p w14:paraId="0DE4B5B7" w14:textId="77777777" w:rsidR="007569A2" w:rsidRDefault="007569A2">
      <w:pPr>
        <w:rPr>
          <w:rFonts w:ascii="Times New Roman" w:eastAsia="Times New Roman" w:hAnsi="Times New Roman" w:cs="Times New Roman"/>
          <w:sz w:val="28"/>
          <w:szCs w:val="28"/>
        </w:rPr>
      </w:pPr>
    </w:p>
    <w:p w14:paraId="66204FF1" w14:textId="77777777" w:rsidR="007569A2" w:rsidRDefault="007569A2">
      <w:pPr>
        <w:rPr>
          <w:rFonts w:ascii="Times New Roman" w:eastAsia="Times New Roman" w:hAnsi="Times New Roman" w:cs="Times New Roman"/>
          <w:sz w:val="28"/>
          <w:szCs w:val="28"/>
        </w:rPr>
      </w:pPr>
    </w:p>
    <w:p w14:paraId="2DBF0D7D" w14:textId="77777777" w:rsidR="007569A2" w:rsidRDefault="007569A2">
      <w:pPr>
        <w:rPr>
          <w:rFonts w:ascii="Times New Roman" w:eastAsia="Times New Roman" w:hAnsi="Times New Roman" w:cs="Times New Roman"/>
          <w:sz w:val="28"/>
          <w:szCs w:val="28"/>
        </w:rPr>
      </w:pPr>
    </w:p>
    <w:p w14:paraId="6B62F1B3" w14:textId="77777777" w:rsidR="007569A2" w:rsidRDefault="007569A2">
      <w:pPr>
        <w:rPr>
          <w:rFonts w:ascii="Times New Roman" w:eastAsia="Times New Roman" w:hAnsi="Times New Roman" w:cs="Times New Roman"/>
          <w:sz w:val="28"/>
          <w:szCs w:val="28"/>
        </w:rPr>
      </w:pPr>
    </w:p>
    <w:p w14:paraId="02F2C34E" w14:textId="77777777" w:rsidR="007569A2" w:rsidRDefault="007569A2">
      <w:pPr>
        <w:rPr>
          <w:rFonts w:ascii="Times New Roman" w:eastAsia="Times New Roman" w:hAnsi="Times New Roman" w:cs="Times New Roman"/>
          <w:sz w:val="28"/>
          <w:szCs w:val="28"/>
        </w:rPr>
      </w:pPr>
    </w:p>
    <w:p w14:paraId="680A4E5D" w14:textId="77777777" w:rsidR="007569A2" w:rsidRDefault="007569A2">
      <w:pPr>
        <w:rPr>
          <w:rFonts w:ascii="Times New Roman" w:eastAsia="Times New Roman" w:hAnsi="Times New Roman" w:cs="Times New Roman"/>
          <w:sz w:val="28"/>
          <w:szCs w:val="28"/>
        </w:rPr>
      </w:pPr>
    </w:p>
    <w:p w14:paraId="19219836" w14:textId="77777777" w:rsidR="007569A2" w:rsidRDefault="007569A2">
      <w:pPr>
        <w:rPr>
          <w:rFonts w:ascii="Times New Roman" w:eastAsia="Times New Roman" w:hAnsi="Times New Roman" w:cs="Times New Roman"/>
          <w:sz w:val="28"/>
          <w:szCs w:val="28"/>
        </w:rPr>
      </w:pPr>
    </w:p>
    <w:p w14:paraId="1EE7A70C"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các hình vẽ </w:t>
      </w:r>
    </w:p>
    <w:p w14:paraId="296FEF7D" w14:textId="77777777" w:rsidR="007569A2" w:rsidRDefault="007569A2">
      <w:pPr>
        <w:rPr>
          <w:rFonts w:ascii="Times New Roman" w:eastAsia="Times New Roman" w:hAnsi="Times New Roman" w:cs="Times New Roman"/>
          <w:sz w:val="28"/>
          <w:szCs w:val="28"/>
        </w:rPr>
      </w:pPr>
    </w:p>
    <w:p w14:paraId="7194DBDC" w14:textId="77777777" w:rsidR="007569A2" w:rsidRDefault="007569A2">
      <w:pPr>
        <w:rPr>
          <w:rFonts w:ascii="Times New Roman" w:eastAsia="Times New Roman" w:hAnsi="Times New Roman" w:cs="Times New Roman"/>
          <w:sz w:val="28"/>
          <w:szCs w:val="28"/>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RDefault="007569A2">
      <w:pPr>
        <w:rPr>
          <w:rFonts w:ascii="Times New Roman" w:eastAsia="Times New Roman" w:hAnsi="Times New Roman" w:cs="Times New Roman"/>
          <w:sz w:val="28"/>
          <w:szCs w:val="28"/>
        </w:rPr>
      </w:pPr>
    </w:p>
    <w:p w14:paraId="3041E394" w14:textId="77777777" w:rsidR="007569A2" w:rsidRDefault="007569A2">
      <w:pPr>
        <w:rPr>
          <w:rFonts w:ascii="Times New Roman" w:eastAsia="Times New Roman" w:hAnsi="Times New Roman" w:cs="Times New Roman"/>
          <w:sz w:val="28"/>
          <w:szCs w:val="28"/>
        </w:rPr>
      </w:pPr>
    </w:p>
    <w:p w14:paraId="722B00AE" w14:textId="77777777" w:rsidR="007569A2" w:rsidRDefault="007569A2">
      <w:pPr>
        <w:rPr>
          <w:rFonts w:ascii="Times New Roman" w:eastAsia="Times New Roman" w:hAnsi="Times New Roman" w:cs="Times New Roman"/>
          <w:sz w:val="28"/>
          <w:szCs w:val="28"/>
        </w:rPr>
      </w:pPr>
    </w:p>
    <w:p w14:paraId="42C6D796" w14:textId="77777777" w:rsidR="007569A2" w:rsidRDefault="007569A2">
      <w:pPr>
        <w:rPr>
          <w:rFonts w:ascii="Times New Roman" w:eastAsia="Times New Roman" w:hAnsi="Times New Roman" w:cs="Times New Roman"/>
          <w:sz w:val="28"/>
          <w:szCs w:val="28"/>
        </w:rPr>
      </w:pPr>
    </w:p>
    <w:p w14:paraId="6E1831B3" w14:textId="77777777" w:rsidR="007569A2" w:rsidRDefault="007569A2">
      <w:pPr>
        <w:rPr>
          <w:rFonts w:ascii="Times New Roman" w:eastAsia="Times New Roman" w:hAnsi="Times New Roman" w:cs="Times New Roman"/>
          <w:sz w:val="28"/>
          <w:szCs w:val="28"/>
        </w:rPr>
      </w:pPr>
    </w:p>
    <w:p w14:paraId="54E11D2A" w14:textId="77777777" w:rsidR="007569A2" w:rsidRDefault="007569A2">
      <w:pPr>
        <w:rPr>
          <w:rFonts w:ascii="Times New Roman" w:eastAsia="Times New Roman" w:hAnsi="Times New Roman" w:cs="Times New Roman"/>
          <w:sz w:val="28"/>
          <w:szCs w:val="28"/>
        </w:rPr>
      </w:pPr>
    </w:p>
    <w:p w14:paraId="31126E5D" w14:textId="77777777" w:rsidR="007569A2" w:rsidRDefault="007569A2">
      <w:pPr>
        <w:rPr>
          <w:rFonts w:ascii="Times New Roman" w:eastAsia="Times New Roman" w:hAnsi="Times New Roman" w:cs="Times New Roman"/>
          <w:sz w:val="28"/>
          <w:szCs w:val="28"/>
        </w:rPr>
      </w:pPr>
    </w:p>
    <w:p w14:paraId="2DE403A5" w14:textId="77777777" w:rsidR="007569A2" w:rsidRDefault="007569A2">
      <w:pPr>
        <w:rPr>
          <w:rFonts w:ascii="Times New Roman" w:eastAsia="Times New Roman" w:hAnsi="Times New Roman" w:cs="Times New Roman"/>
          <w:sz w:val="28"/>
          <w:szCs w:val="28"/>
        </w:rPr>
      </w:pPr>
    </w:p>
    <w:p w14:paraId="62431CDC" w14:textId="77777777" w:rsidR="007569A2" w:rsidRDefault="007569A2">
      <w:pPr>
        <w:rPr>
          <w:rFonts w:ascii="Times New Roman" w:eastAsia="Times New Roman" w:hAnsi="Times New Roman" w:cs="Times New Roman"/>
          <w:sz w:val="28"/>
          <w:szCs w:val="28"/>
        </w:rPr>
      </w:pPr>
    </w:p>
    <w:p w14:paraId="49E398E2" w14:textId="77777777" w:rsidR="007569A2" w:rsidRDefault="007569A2">
      <w:pPr>
        <w:rPr>
          <w:rFonts w:ascii="Times New Roman" w:eastAsia="Times New Roman" w:hAnsi="Times New Roman" w:cs="Times New Roman"/>
          <w:sz w:val="28"/>
          <w:szCs w:val="28"/>
        </w:rPr>
      </w:pPr>
    </w:p>
    <w:p w14:paraId="0E06F0BB" w14:textId="77777777" w:rsidR="007569A2" w:rsidRDefault="00CE686F">
      <w:pPr>
        <w:spacing w:before="240" w:after="240"/>
        <w:ind w:left="360"/>
        <w:rPr>
          <w:rFonts w:ascii="Times New Roman" w:eastAsia="Times New Roman" w:hAnsi="Times New Roman" w:cs="Times New Roman"/>
          <w:b/>
          <w:sz w:val="34"/>
          <w:szCs w:val="34"/>
        </w:rPr>
      </w:pPr>
      <w:r>
        <w:rPr>
          <w:rFonts w:ascii="Times New Roman" w:eastAsia="Times New Roman" w:hAnsi="Times New Roman" w:cs="Times New Roman"/>
          <w:b/>
          <w:sz w:val="24"/>
          <w:szCs w:val="24"/>
        </w:rPr>
        <w:tab/>
      </w:r>
      <w:r>
        <w:rPr>
          <w:rFonts w:ascii="Times New Roman" w:eastAsia="Times New Roman" w:hAnsi="Times New Roman" w:cs="Times New Roman"/>
          <w:b/>
          <w:sz w:val="34"/>
          <w:szCs w:val="34"/>
        </w:rPr>
        <w:t>Danh mục các từ + thuật ngữ viết tắt</w:t>
      </w:r>
    </w:p>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RDefault="007569A2">
      <w:pPr>
        <w:rPr>
          <w:rFonts w:ascii="Times New Roman" w:eastAsia="Times New Roman" w:hAnsi="Times New Roman" w:cs="Times New Roman"/>
          <w:sz w:val="28"/>
          <w:szCs w:val="28"/>
        </w:rPr>
      </w:pPr>
    </w:p>
    <w:p w14:paraId="56EE48EE" w14:textId="77777777" w:rsidR="007569A2" w:rsidRDefault="007569A2">
      <w:pPr>
        <w:rPr>
          <w:rFonts w:ascii="Times New Roman" w:eastAsia="Times New Roman" w:hAnsi="Times New Roman" w:cs="Times New Roman"/>
          <w:sz w:val="28"/>
          <w:szCs w:val="28"/>
        </w:rPr>
      </w:pPr>
    </w:p>
    <w:p w14:paraId="2908EB2C" w14:textId="77777777" w:rsidR="007569A2" w:rsidRDefault="007569A2">
      <w:pPr>
        <w:rPr>
          <w:rFonts w:ascii="Times New Roman" w:eastAsia="Times New Roman" w:hAnsi="Times New Roman" w:cs="Times New Roman"/>
          <w:sz w:val="28"/>
          <w:szCs w:val="28"/>
        </w:rPr>
      </w:pPr>
    </w:p>
    <w:p w14:paraId="121FD38A" w14:textId="77777777" w:rsidR="007569A2" w:rsidRDefault="007569A2">
      <w:pPr>
        <w:rPr>
          <w:rFonts w:ascii="Times New Roman" w:eastAsia="Times New Roman" w:hAnsi="Times New Roman" w:cs="Times New Roman"/>
          <w:sz w:val="28"/>
          <w:szCs w:val="28"/>
        </w:rPr>
      </w:pPr>
    </w:p>
    <w:p w14:paraId="1FE2DD96" w14:textId="77777777" w:rsidR="007569A2" w:rsidRDefault="007569A2">
      <w:pPr>
        <w:rPr>
          <w:rFonts w:ascii="Times New Roman" w:eastAsia="Times New Roman" w:hAnsi="Times New Roman" w:cs="Times New Roman"/>
          <w:sz w:val="28"/>
          <w:szCs w:val="28"/>
        </w:rPr>
      </w:pPr>
    </w:p>
    <w:p w14:paraId="27357532" w14:textId="77777777" w:rsidR="007569A2" w:rsidRDefault="007569A2">
      <w:pPr>
        <w:rPr>
          <w:rFonts w:ascii="Times New Roman" w:eastAsia="Times New Roman" w:hAnsi="Times New Roman" w:cs="Times New Roman"/>
          <w:sz w:val="28"/>
          <w:szCs w:val="28"/>
        </w:rPr>
      </w:pPr>
    </w:p>
    <w:p w14:paraId="07F023C8" w14:textId="77777777" w:rsidR="007569A2" w:rsidRDefault="007569A2">
      <w:pPr>
        <w:rPr>
          <w:rFonts w:ascii="Times New Roman" w:eastAsia="Times New Roman" w:hAnsi="Times New Roman" w:cs="Times New Roman"/>
          <w:sz w:val="28"/>
          <w:szCs w:val="28"/>
        </w:rPr>
      </w:pPr>
    </w:p>
    <w:p w14:paraId="4BDB5498" w14:textId="77777777" w:rsidR="007569A2" w:rsidRDefault="007569A2">
      <w:pPr>
        <w:rPr>
          <w:rFonts w:ascii="Times New Roman" w:eastAsia="Times New Roman" w:hAnsi="Times New Roman" w:cs="Times New Roman"/>
          <w:sz w:val="28"/>
          <w:szCs w:val="28"/>
        </w:rPr>
      </w:pPr>
    </w:p>
    <w:p w14:paraId="2916C19D" w14:textId="77777777" w:rsidR="007569A2" w:rsidRDefault="007569A2">
      <w:pPr>
        <w:rPr>
          <w:rFonts w:ascii="Times New Roman" w:eastAsia="Times New Roman" w:hAnsi="Times New Roman" w:cs="Times New Roman"/>
          <w:sz w:val="28"/>
          <w:szCs w:val="28"/>
        </w:rPr>
      </w:pPr>
    </w:p>
    <w:p w14:paraId="7D7639C9" w14:textId="77777777" w:rsidR="007569A2" w:rsidRDefault="00CE686F">
      <w:pPr>
        <w:spacing w:before="240" w:after="240"/>
        <w:ind w:left="360"/>
        <w:jc w:val="center"/>
        <w:rPr>
          <w:rFonts w:ascii="Times New Roman" w:eastAsia="Times New Roman" w:hAnsi="Times New Roman" w:cs="Times New Roman"/>
          <w:b/>
          <w:sz w:val="38"/>
          <w:szCs w:val="38"/>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38"/>
          <w:szCs w:val="38"/>
        </w:rPr>
        <w:t>Lời mở đầu</w:t>
      </w:r>
    </w:p>
    <w:p w14:paraId="74869460" w14:textId="77777777" w:rsidR="007569A2" w:rsidRDefault="007569A2">
      <w:pPr>
        <w:rPr>
          <w:rFonts w:ascii="Times New Roman" w:eastAsia="Times New Roman" w:hAnsi="Times New Roman" w:cs="Times New Roman"/>
          <w:sz w:val="28"/>
          <w:szCs w:val="28"/>
        </w:rPr>
      </w:pPr>
    </w:p>
    <w:p w14:paraId="47D93E8B"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công nghệ thông tin đã có những bước phát triển mạnh mẽ theo cả chiều rộng và sâu. Máy tính</w:t>
      </w:r>
      <w:hyperlink r:id="rId11">
        <w:r>
          <w:rPr>
            <w:rFonts w:ascii="Times New Roman" w:eastAsia="Times New Roman" w:hAnsi="Times New Roman" w:cs="Times New Roman"/>
            <w:sz w:val="28"/>
            <w:szCs w:val="28"/>
          </w:rPr>
          <w:t xml:space="preserve"> điện</w:t>
        </w:r>
      </w:hyperlink>
      <w:r>
        <w:rPr>
          <w:rFonts w:ascii="Times New Roman" w:eastAsia="Times New Roman" w:hAnsi="Times New Roman" w:cs="Times New Roman"/>
          <w:sz w:val="28"/>
          <w:szCs w:val="28"/>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Đứng trước vai trò của thông tin hoạt động cạnh tranh gay gắt, các tổ chức và các doanh nghiệp đều tìm mọi biện pháp để</w:t>
      </w:r>
      <w:hyperlink r:id="rId12">
        <w:r>
          <w:rPr>
            <w:rFonts w:ascii="Times New Roman" w:eastAsia="Times New Roman" w:hAnsi="Times New Roman" w:cs="Times New Roman"/>
            <w:sz w:val="28"/>
            <w:szCs w:val="28"/>
          </w:rPr>
          <w:t xml:space="preserve"> xây dựng</w:t>
        </w:r>
      </w:hyperlink>
      <w:r>
        <w:rPr>
          <w:rFonts w:ascii="Times New Roman" w:eastAsia="Times New Roman" w:hAnsi="Times New Roman" w:cs="Times New Roman"/>
          <w:sz w:val="28"/>
          <w:szCs w:val="28"/>
        </w:rPr>
        <w:t xml:space="preserve"> hoàn thiện hệ thống thông tin của mình nhằm</w:t>
      </w:r>
      <w:hyperlink r:id="rId13">
        <w:r>
          <w:rPr>
            <w:rFonts w:ascii="Times New Roman" w:eastAsia="Times New Roman" w:hAnsi="Times New Roman" w:cs="Times New Roman"/>
            <w:sz w:val="28"/>
            <w:szCs w:val="28"/>
          </w:rPr>
          <w:t xml:space="preserve"> tin học</w:t>
        </w:r>
      </w:hyperlink>
      <w:r>
        <w:rPr>
          <w:rFonts w:ascii="Times New Roman" w:eastAsia="Times New Roman" w:hAnsi="Times New Roman" w:cs="Times New Roman"/>
          <w:sz w:val="28"/>
          <w:szCs w:val="28"/>
        </w:rPr>
        <w:t xml:space="preserve"> hóa các hoạt động tác nghiệp của đơn vị.</w:t>
      </w:r>
    </w:p>
    <w:p w14:paraId="5F79CCCC"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các công ty tin học hàng đầu thế giới không ngừng</w:t>
      </w:r>
      <w:hyperlink r:id="rId14">
        <w:r>
          <w:rPr>
            <w:rFonts w:ascii="Times New Roman" w:eastAsia="Times New Roman" w:hAnsi="Times New Roman" w:cs="Times New Roman"/>
            <w:sz w:val="28"/>
            <w:szCs w:val="28"/>
          </w:rPr>
          <w:t xml:space="preserve"> đầu tư</w:t>
        </w:r>
      </w:hyperlink>
      <w:r>
        <w:rPr>
          <w:rFonts w:ascii="Times New Roman" w:eastAsia="Times New Roman" w:hAnsi="Times New Roman" w:cs="Times New Roman"/>
          <w:sz w:val="28"/>
          <w:szCs w:val="28"/>
        </w:rPr>
        <w:t xml:space="preserve"> và cải thiện các giải pháp cũng như các sản phẩm nhằm cho phép tiến hành</w:t>
      </w:r>
      <w:hyperlink r:id="rId15">
        <w:r>
          <w:rPr>
            <w:rFonts w:ascii="Times New Roman" w:eastAsia="Times New Roman" w:hAnsi="Times New Roman" w:cs="Times New Roman"/>
            <w:sz w:val="28"/>
            <w:szCs w:val="28"/>
          </w:rPr>
          <w:t xml:space="preserve"> thương mại</w:t>
        </w:r>
      </w:hyperlink>
      <w:r>
        <w:rPr>
          <w:rFonts w:ascii="Times New Roman" w:eastAsia="Times New Roman" w:hAnsi="Times New Roman" w:cs="Times New Roman"/>
          <w:sz w:val="28"/>
          <w:szCs w:val="28"/>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tiếp cận và góp phần đẩy mạnh sự phổ biến ở Việt Nam, nhóm em đã quyết định thực hiện đề tài “</w:t>
      </w:r>
      <w:r>
        <w:rPr>
          <w:rFonts w:ascii="Times New Roman" w:eastAsia="Times New Roman" w:hAnsi="Times New Roman" w:cs="Times New Roman"/>
          <w:sz w:val="30"/>
          <w:szCs w:val="30"/>
          <w:highlight w:val="white"/>
        </w:rPr>
        <w:t xml:space="preserve"> Xây dựng website bán đồ điện tử</w:t>
      </w:r>
      <w:r>
        <w:rPr>
          <w:rFonts w:ascii="Times New Roman" w:eastAsia="Times New Roman" w:hAnsi="Times New Roman" w:cs="Times New Roman"/>
          <w:sz w:val="28"/>
          <w:szCs w:val="28"/>
        </w:rPr>
        <w:t>”.</w:t>
      </w:r>
    </w:p>
    <w:p w14:paraId="0F698610" w14:textId="77777777" w:rsidR="007569A2" w:rsidRDefault="00CE686F">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Nội dung đồ án gồm chương sau : </w:t>
      </w:r>
      <w:r>
        <w:rPr>
          <w:rFonts w:ascii="Times New Roman" w:eastAsia="Times New Roman" w:hAnsi="Times New Roman" w:cs="Times New Roman"/>
          <w:sz w:val="28"/>
          <w:szCs w:val="28"/>
        </w:rPr>
        <w:br/>
        <w:t xml:space="preserve">1 </w:t>
      </w:r>
    </w:p>
    <w:p w14:paraId="18F999B5"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5FCD5EC4"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2598DEE6" w14:textId="77777777" w:rsidR="007569A2" w:rsidRDefault="00CE686F">
      <w:pPr>
        <w:spacing w:before="240" w:after="240"/>
        <w:jc w:val="both"/>
        <w:rPr>
          <w:del w:id="9" w:author="Kiên Lê Trung" w:date="2024-12-20T09:30:00Z" w16du:dateUtc="2024-12-20T09:30:38Z"/>
          <w:rFonts w:ascii="Times New Roman" w:eastAsia="Times New Roman" w:hAnsi="Times New Roman" w:cs="Times New Roman"/>
          <w:sz w:val="28"/>
          <w:szCs w:val="28"/>
        </w:rPr>
      </w:pPr>
      <w:del w:id="10" w:author="Kiên Lê Trung" w:date="2024-12-20T09:30:00Z">
        <w:r w:rsidRPr="2895571A" w:rsidDel="630CF71F">
          <w:rPr>
            <w:rFonts w:ascii="Times New Roman" w:eastAsia="Times New Roman" w:hAnsi="Times New Roman" w:cs="Times New Roman"/>
            <w:sz w:val="28"/>
            <w:szCs w:val="28"/>
          </w:rPr>
          <w:delText>4</w:delText>
        </w:r>
      </w:del>
    </w:p>
    <w:p w14:paraId="4319D8C8" w14:textId="4C6245A7" w:rsidR="007569A2" w:rsidRDefault="00CE686F">
      <w:pPr>
        <w:spacing w:before="240" w:after="240"/>
        <w:jc w:val="both"/>
        <w:rPr>
          <w:rFonts w:ascii="Times New Roman" w:eastAsia="Times New Roman" w:hAnsi="Times New Roman" w:cs="Times New Roman"/>
          <w:sz w:val="28"/>
          <w:szCs w:val="28"/>
        </w:rPr>
      </w:pPr>
      <w:del w:id="11" w:author="Kiên Lê Trung" w:date="2024-12-20T09:30:00Z">
        <w:r w:rsidRPr="2895571A" w:rsidDel="630CF71F">
          <w:rPr>
            <w:rFonts w:ascii="Times New Roman" w:eastAsia="Times New Roman" w:hAnsi="Times New Roman" w:cs="Times New Roman"/>
            <w:sz w:val="28"/>
            <w:szCs w:val="28"/>
          </w:rPr>
          <w:delText>5</w:delText>
        </w:r>
      </w:del>
    </w:p>
    <w:p w14:paraId="187F57B8" w14:textId="77777777" w:rsidR="007569A2" w:rsidRDefault="007569A2">
      <w:pPr>
        <w:rPr>
          <w:rFonts w:ascii="Times New Roman" w:eastAsia="Times New Roman" w:hAnsi="Times New Roman" w:cs="Times New Roman"/>
          <w:sz w:val="28"/>
          <w:szCs w:val="28"/>
        </w:rPr>
      </w:pPr>
    </w:p>
    <w:p w14:paraId="2ECEE504" w14:textId="77777777" w:rsidR="007569A2" w:rsidRDefault="00CE686F">
      <w:pPr>
        <w:pStyle w:val="Heading1"/>
        <w:rPr>
          <w:rFonts w:ascii="Times New Roman" w:eastAsia="Times New Roman" w:hAnsi="Times New Roman" w:cs="Times New Roman"/>
          <w:sz w:val="24"/>
          <w:szCs w:val="24"/>
        </w:rPr>
      </w:pPr>
      <w:bookmarkStart w:id="12" w:name="_6h2g4o6urujg" w:colFirst="0" w:colLast="0"/>
      <w:bookmarkEnd w:id="12"/>
      <w:r>
        <w:t xml:space="preserve">CHƯƠNG 1: GIỚI THIỆU BÀI TOÁN VÀ CÔNG NGHỆ LIÊN QUAN </w:t>
      </w:r>
    </w:p>
    <w:p w14:paraId="03DC71B3" w14:textId="77777777" w:rsidR="007569A2" w:rsidRDefault="00CE686F">
      <w:pPr>
        <w:pStyle w:val="Heading2"/>
      </w:pPr>
      <w:bookmarkStart w:id="13" w:name="_nfbe6pejquao" w:colFirst="0" w:colLast="0"/>
      <w:bookmarkEnd w:id="13"/>
      <w:r>
        <w:t>1.1 Tổng quan về hệ thống website bán đồ điện tử</w:t>
      </w:r>
    </w:p>
    <w:p w14:paraId="45E8112F" w14:textId="77777777" w:rsidR="007569A2" w:rsidRDefault="00CE686F">
      <w:pPr>
        <w:pStyle w:val="Heading3"/>
      </w:pPr>
      <w:bookmarkStart w:id="14" w:name="_gyw6gjiaxwja" w:colFirst="0" w:colLast="0"/>
      <w:bookmarkEnd w:id="14"/>
      <w:r>
        <w:t xml:space="preserve">1.1.1 Giới thiệu hệ thống </w:t>
      </w:r>
    </w:p>
    <w:p w14:paraId="06BBA33E" w14:textId="77777777" w:rsidR="007569A2" w:rsidRDefault="007569A2">
      <w:pPr>
        <w:rPr>
          <w:rFonts w:ascii="Times New Roman" w:eastAsia="Times New Roman" w:hAnsi="Times New Roman" w:cs="Times New Roman"/>
          <w:sz w:val="24"/>
          <w:szCs w:val="24"/>
        </w:rPr>
      </w:pPr>
    </w:p>
    <w:p w14:paraId="326C4BF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thương mại điện tử gồm ba phần chính: khách hàng,</w:t>
      </w:r>
    </w:p>
    <w:p w14:paraId="7EB5A64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464FCBC1" w14:textId="77777777" w:rsidR="007569A2" w:rsidRDefault="007569A2">
      <w:pPr>
        <w:rPr>
          <w:rFonts w:ascii="Times New Roman" w:eastAsia="Times New Roman" w:hAnsi="Times New Roman" w:cs="Times New Roman"/>
          <w:sz w:val="26"/>
          <w:szCs w:val="26"/>
        </w:rPr>
      </w:pPr>
    </w:p>
    <w:p w14:paraId="6217F0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Default="007569A2">
      <w:pPr>
        <w:rPr>
          <w:rFonts w:ascii="Times New Roman" w:eastAsia="Times New Roman" w:hAnsi="Times New Roman" w:cs="Times New Roman"/>
          <w:sz w:val="26"/>
          <w:szCs w:val="26"/>
        </w:rPr>
      </w:pPr>
    </w:p>
    <w:p w14:paraId="5F8F4D6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e-commerce cần một máy chủ web để cung cấp giao diện</w:t>
      </w:r>
    </w:p>
    <w:p w14:paraId="0F92FA0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RDefault="007569A2">
      <w:pPr>
        <w:rPr>
          <w:rFonts w:ascii="Times New Roman" w:eastAsia="Times New Roman" w:hAnsi="Times New Roman" w:cs="Times New Roman"/>
          <w:sz w:val="26"/>
          <w:szCs w:val="26"/>
        </w:rPr>
      </w:pPr>
    </w:p>
    <w:p w14:paraId="3B65121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77777777" w:rsidR="007569A2" w:rsidRDefault="007569A2">
      <w:pPr>
        <w:rPr>
          <w:rFonts w:ascii="Times New Roman" w:eastAsia="Times New Roman" w:hAnsi="Times New Roman" w:cs="Times New Roman"/>
          <w:sz w:val="26"/>
          <w:szCs w:val="26"/>
        </w:rPr>
      </w:pPr>
    </w:p>
    <w:p w14:paraId="62199465" w14:textId="77777777" w:rsidR="007569A2" w:rsidRDefault="007569A2">
      <w:pPr>
        <w:rPr>
          <w:rFonts w:ascii="Times New Roman" w:eastAsia="Times New Roman" w:hAnsi="Times New Roman" w:cs="Times New Roman"/>
          <w:sz w:val="24"/>
          <w:szCs w:val="24"/>
        </w:rPr>
      </w:pPr>
    </w:p>
    <w:p w14:paraId="0DA123B1" w14:textId="77777777" w:rsidR="007569A2" w:rsidRDefault="007569A2">
      <w:pPr>
        <w:rPr>
          <w:rFonts w:ascii="Times New Roman" w:eastAsia="Times New Roman" w:hAnsi="Times New Roman" w:cs="Times New Roman"/>
          <w:sz w:val="24"/>
          <w:szCs w:val="24"/>
        </w:rPr>
      </w:pPr>
    </w:p>
    <w:p w14:paraId="4C4CEA3D" w14:textId="77777777" w:rsidR="007569A2" w:rsidRDefault="007569A2">
      <w:pPr>
        <w:rPr>
          <w:rFonts w:ascii="Times New Roman" w:eastAsia="Times New Roman" w:hAnsi="Times New Roman" w:cs="Times New Roman"/>
          <w:sz w:val="24"/>
          <w:szCs w:val="24"/>
        </w:rPr>
      </w:pPr>
    </w:p>
    <w:p w14:paraId="50895670" w14:textId="77777777" w:rsidR="007569A2" w:rsidRDefault="007569A2">
      <w:pPr>
        <w:rPr>
          <w:rFonts w:ascii="Times New Roman" w:eastAsia="Times New Roman" w:hAnsi="Times New Roman" w:cs="Times New Roman"/>
          <w:sz w:val="28"/>
          <w:szCs w:val="28"/>
        </w:rPr>
      </w:pPr>
    </w:p>
    <w:p w14:paraId="38C1F859" w14:textId="77777777" w:rsidR="007569A2" w:rsidRDefault="007569A2">
      <w:pPr>
        <w:rPr>
          <w:rFonts w:ascii="Times New Roman" w:eastAsia="Times New Roman" w:hAnsi="Times New Roman" w:cs="Times New Roman"/>
          <w:sz w:val="28"/>
          <w:szCs w:val="28"/>
        </w:rPr>
      </w:pPr>
    </w:p>
    <w:p w14:paraId="0C8FE7CE" w14:textId="77777777" w:rsidR="007569A2" w:rsidRDefault="007569A2">
      <w:pPr>
        <w:rPr>
          <w:rFonts w:ascii="Times New Roman" w:eastAsia="Times New Roman" w:hAnsi="Times New Roman" w:cs="Times New Roman"/>
          <w:sz w:val="28"/>
          <w:szCs w:val="28"/>
        </w:rPr>
      </w:pPr>
    </w:p>
    <w:p w14:paraId="041EBB25" w14:textId="77777777" w:rsidR="007569A2" w:rsidRDefault="00CE686F">
      <w:pPr>
        <w:pStyle w:val="Heading3"/>
      </w:pPr>
      <w:bookmarkStart w:id="15" w:name="_6s6neq53oxwv" w:colFirst="0" w:colLast="0"/>
      <w:bookmarkEnd w:id="15"/>
      <w:r>
        <w:t xml:space="preserve">1.1.2 Khảo sát các sản phẩm tương tự </w:t>
      </w:r>
    </w:p>
    <w:p w14:paraId="320128E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8"/>
          <w:szCs w:val="28"/>
        </w:rPr>
        <w:t>Hiện nay</w:t>
      </w:r>
      <w:r>
        <w:rPr>
          <w:rFonts w:ascii="Times New Roman" w:eastAsia="Times New Roman" w:hAnsi="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Default="007569A2">
      <w:pPr>
        <w:rPr>
          <w:rFonts w:ascii="Times New Roman" w:eastAsia="Times New Roman" w:hAnsi="Times New Roman" w:cs="Times New Roman"/>
          <w:sz w:val="26"/>
          <w:szCs w:val="26"/>
        </w:rPr>
      </w:pPr>
    </w:p>
    <w:p w14:paraId="67D53A3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1. Thế Giới Di Động (</w:t>
      </w:r>
      <w:hyperlink r:id="rId16">
        <w:r>
          <w:rPr>
            <w:rFonts w:ascii="Times New Roman" w:eastAsia="Times New Roman" w:hAnsi="Times New Roman" w:cs="Times New Roman"/>
            <w:color w:val="1155CC"/>
            <w:sz w:val="26"/>
            <w:szCs w:val="26"/>
            <w:u w:val="single"/>
          </w:rPr>
          <w:t>https://www.thegioididong.com</w:t>
        </w:r>
      </w:hyperlink>
      <w:r>
        <w:rPr>
          <w:rFonts w:ascii="Times New Roman" w:eastAsia="Times New Roman" w:hAnsi="Times New Roman" w:cs="Times New Roman"/>
          <w:sz w:val="26"/>
          <w:szCs w:val="26"/>
        </w:rPr>
        <w:t>/ )</w:t>
      </w:r>
    </w:p>
    <w:p w14:paraId="155268D3"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77777777" w:rsidR="007569A2" w:rsidRDefault="007569A2">
      <w:pPr>
        <w:rPr>
          <w:rFonts w:ascii="Times New Roman" w:eastAsia="Times New Roman" w:hAnsi="Times New Roman" w:cs="Times New Roman"/>
          <w:sz w:val="26"/>
          <w:szCs w:val="26"/>
        </w:rPr>
      </w:pPr>
    </w:p>
    <w:p w14:paraId="058A10B0"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CellphoneS ( </w:t>
      </w:r>
      <w:hyperlink r:id="rId17">
        <w:r>
          <w:rPr>
            <w:rFonts w:ascii="Times New Roman" w:eastAsia="Times New Roman" w:hAnsi="Times New Roman" w:cs="Times New Roman"/>
            <w:color w:val="1155CC"/>
            <w:sz w:val="26"/>
            <w:szCs w:val="26"/>
            <w:u w:val="single"/>
          </w:rPr>
          <w:t>https://cellphones.com.vn/</w:t>
        </w:r>
      </w:hyperlink>
      <w:r>
        <w:rPr>
          <w:rFonts w:ascii="Times New Roman" w:eastAsia="Times New Roman" w:hAnsi="Times New Roman" w:cs="Times New Roman"/>
          <w:sz w:val="26"/>
          <w:szCs w:val="26"/>
        </w:rPr>
        <w:t xml:space="preserve"> )</w:t>
      </w:r>
    </w:p>
    <w:p w14:paraId="289CB6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Default="007569A2">
      <w:pPr>
        <w:rPr>
          <w:rFonts w:ascii="Times New Roman" w:eastAsia="Times New Roman" w:hAnsi="Times New Roman" w:cs="Times New Roman"/>
          <w:sz w:val="26"/>
          <w:szCs w:val="26"/>
        </w:rPr>
      </w:pPr>
    </w:p>
    <w:p w14:paraId="75C10F6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FPT Shop ( </w:t>
      </w:r>
      <w:hyperlink r:id="rId18">
        <w:r>
          <w:rPr>
            <w:rFonts w:ascii="Times New Roman" w:eastAsia="Times New Roman" w:hAnsi="Times New Roman" w:cs="Times New Roman"/>
            <w:color w:val="1155CC"/>
            <w:sz w:val="26"/>
            <w:szCs w:val="26"/>
            <w:u w:val="single"/>
          </w:rPr>
          <w:t>https://fptshop.com.vn/</w:t>
        </w:r>
      </w:hyperlink>
      <w:r>
        <w:rPr>
          <w:rFonts w:ascii="Times New Roman" w:eastAsia="Times New Roman" w:hAnsi="Times New Roman" w:cs="Times New Roman"/>
          <w:sz w:val="26"/>
          <w:szCs w:val="26"/>
        </w:rPr>
        <w:t xml:space="preserve"> )</w:t>
      </w:r>
    </w:p>
    <w:p w14:paraId="5E0D185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797E50C6" w14:textId="77777777" w:rsidR="007569A2" w:rsidRDefault="007569A2">
      <w:pPr>
        <w:rPr>
          <w:rFonts w:ascii="Times New Roman" w:eastAsia="Times New Roman" w:hAnsi="Times New Roman" w:cs="Times New Roman"/>
          <w:sz w:val="26"/>
          <w:szCs w:val="26"/>
        </w:rPr>
      </w:pPr>
    </w:p>
    <w:p w14:paraId="3D958A8B" w14:textId="77777777" w:rsidR="007569A2" w:rsidRDefault="00CE686F">
      <w:pPr>
        <w:pStyle w:val="Heading3"/>
      </w:pPr>
      <w:bookmarkStart w:id="16" w:name="_6dg82zj25fgf" w:colFirst="0" w:colLast="0"/>
      <w:bookmarkEnd w:id="16"/>
      <w:r>
        <w:t xml:space="preserve">1.1.3 Tìm hiểu yêu cầu hệ thống </w:t>
      </w:r>
    </w:p>
    <w:p w14:paraId="7B04FA47" w14:textId="77777777" w:rsidR="007569A2" w:rsidRDefault="007569A2"/>
    <w:p w14:paraId="4AC22267" w14:textId="77777777" w:rsidR="007569A2" w:rsidRDefault="00CE686F" w:rsidP="00DE18BD">
      <w:pPr>
        <w:numPr>
          <w:ilvl w:val="0"/>
          <w:numId w:val="59"/>
        </w:numPr>
      </w:pPr>
      <w:r>
        <w:t xml:space="preserve">Yêu cầu chức năng </w:t>
      </w:r>
    </w:p>
    <w:p w14:paraId="568C698B" w14:textId="77777777" w:rsidR="007569A2" w:rsidRDefault="007569A2">
      <w:pPr>
        <w:ind w:left="720"/>
      </w:pPr>
    </w:p>
    <w:p w14:paraId="3A3EA772" w14:textId="77777777" w:rsidR="007569A2" w:rsidRDefault="00CE686F" w:rsidP="00DE18BD">
      <w:pPr>
        <w:numPr>
          <w:ilvl w:val="0"/>
          <w:numId w:val="59"/>
        </w:numPr>
      </w:pPr>
      <w:r>
        <w:t>Yêu cầu phi chức năng</w:t>
      </w:r>
    </w:p>
    <w:p w14:paraId="1F20C7C2" w14:textId="77777777" w:rsidR="007569A2" w:rsidRDefault="00CE686F">
      <w:pPr>
        <w:pStyle w:val="Heading3"/>
      </w:pPr>
      <w:bookmarkStart w:id="17" w:name="_jqmxh0ugqi9h" w:colFirst="0" w:colLast="0"/>
      <w:bookmarkEnd w:id="17"/>
      <w:r>
        <w:t xml:space="preserve">1.1.4 Xác định yêu cầu nghiệp vụ </w:t>
      </w:r>
    </w:p>
    <w:p w14:paraId="1A939487" w14:textId="77777777" w:rsidR="007569A2" w:rsidRDefault="007569A2">
      <w:pPr>
        <w:rPr>
          <w:rFonts w:ascii="Times New Roman" w:eastAsia="Times New Roman" w:hAnsi="Times New Roman" w:cs="Times New Roman"/>
          <w:sz w:val="24"/>
          <w:szCs w:val="24"/>
        </w:rPr>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Default="00CE686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được thực hiện bởi Người quản trị </w:t>
      </w:r>
    </w:p>
    <w:p w14:paraId="04B16B97" w14:textId="77777777" w:rsidR="007569A2" w:rsidRDefault="630CF71F">
      <w:pPr>
        <w:rPr>
          <w:ins w:id="18" w:author="Kiên Lê Trung" w:date="2024-12-20T10:37:00Z" w16du:dateUtc="2024-12-20T10:37:33Z"/>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Người quản trị </w:t>
      </w:r>
      <w:del w:id="19" w:author="Kiên Lê Trung" w:date="2024-12-20T10:37:00Z">
        <w:r w:rsidR="00CE686F" w:rsidRPr="2895571A" w:rsidDel="630CF71F">
          <w:rPr>
            <w:rFonts w:ascii="Times New Roman" w:eastAsia="Times New Roman" w:hAnsi="Times New Roman" w:cs="Times New Roman"/>
            <w:sz w:val="26"/>
            <w:szCs w:val="26"/>
          </w:rPr>
          <w:delText xml:space="preserve"> </w:delText>
        </w:r>
      </w:del>
      <w:r w:rsidRPr="2895571A">
        <w:rPr>
          <w:rFonts w:ascii="Times New Roman" w:eastAsia="Times New Roman" w:hAnsi="Times New Roman" w:cs="Times New Roman"/>
          <w:sz w:val="26"/>
          <w:szCs w:val="26"/>
        </w:rPr>
        <w:t>đăng nhập</w:t>
      </w:r>
    </w:p>
    <w:p w14:paraId="5C510A89" w14:textId="6A28FEA0" w:rsidR="494F852C" w:rsidRDefault="494F852C" w:rsidP="2895571A">
      <w:pPr>
        <w:rPr>
          <w:ins w:id="20" w:author="Kiên Lê Trung" w:date="2024-12-20T10:37:00Z" w16du:dateUtc="2024-12-20T10:37:52Z"/>
          <w:rFonts w:ascii="Times New Roman" w:eastAsia="Times New Roman" w:hAnsi="Times New Roman" w:cs="Times New Roman"/>
          <w:sz w:val="26"/>
          <w:szCs w:val="26"/>
        </w:rPr>
      </w:pPr>
      <w:ins w:id="21" w:author="Kiên Lê Trung" w:date="2024-12-20T10:37:00Z">
        <w:r w:rsidRPr="2895571A">
          <w:rPr>
            <w:rFonts w:ascii="Times New Roman" w:eastAsia="Times New Roman" w:hAnsi="Times New Roman" w:cs="Times New Roman"/>
            <w:sz w:val="26"/>
            <w:szCs w:val="26"/>
          </w:rPr>
          <w:t xml:space="preserve">- </w:t>
        </w:r>
      </w:ins>
      <w:ins w:id="22" w:author="Kiên Lê Trung" w:date="2024-12-20T10:39:00Z">
        <w:r w:rsidR="6F24697A" w:rsidRPr="2895571A">
          <w:rPr>
            <w:rFonts w:ascii="Times New Roman" w:eastAsia="Times New Roman" w:hAnsi="Times New Roman" w:cs="Times New Roman"/>
            <w:sz w:val="26"/>
            <w:szCs w:val="26"/>
          </w:rPr>
          <w:t>Quản lý</w:t>
        </w:r>
      </w:ins>
      <w:ins w:id="23" w:author="Kiên Lê Trung" w:date="2024-12-20T10:37:00Z">
        <w:r w:rsidRPr="2895571A">
          <w:rPr>
            <w:rFonts w:ascii="Times New Roman" w:eastAsia="Times New Roman" w:hAnsi="Times New Roman" w:cs="Times New Roman"/>
            <w:sz w:val="26"/>
            <w:szCs w:val="26"/>
          </w:rPr>
          <w:t xml:space="preserve"> danh mục </w:t>
        </w:r>
      </w:ins>
    </w:p>
    <w:p w14:paraId="773B644E" w14:textId="38624C3D" w:rsidR="494F852C" w:rsidRDefault="494F852C" w:rsidP="2895571A">
      <w:pPr>
        <w:rPr>
          <w:rFonts w:ascii="Times New Roman" w:eastAsia="Times New Roman" w:hAnsi="Times New Roman" w:cs="Times New Roman"/>
          <w:sz w:val="26"/>
          <w:szCs w:val="26"/>
        </w:rPr>
      </w:pPr>
      <w:ins w:id="24" w:author="Kiên Lê Trung" w:date="2024-12-20T10:37:00Z">
        <w:r w:rsidRPr="2895571A">
          <w:rPr>
            <w:rFonts w:ascii="Times New Roman" w:eastAsia="Times New Roman" w:hAnsi="Times New Roman" w:cs="Times New Roman"/>
            <w:sz w:val="26"/>
            <w:szCs w:val="26"/>
          </w:rPr>
          <w:t xml:space="preserve">- </w:t>
        </w:r>
      </w:ins>
      <w:ins w:id="25" w:author="Kiên Lê Trung" w:date="2024-12-20T10:39:00Z">
        <w:r w:rsidR="13765967" w:rsidRPr="2895571A">
          <w:rPr>
            <w:rFonts w:ascii="Times New Roman" w:eastAsia="Times New Roman" w:hAnsi="Times New Roman" w:cs="Times New Roman"/>
            <w:sz w:val="26"/>
            <w:szCs w:val="26"/>
          </w:rPr>
          <w:t>Quản lý</w:t>
        </w:r>
      </w:ins>
      <w:ins w:id="26" w:author="Kiên Lê Trung" w:date="2024-12-20T10:37:00Z">
        <w:r w:rsidRPr="2895571A">
          <w:rPr>
            <w:rFonts w:ascii="Times New Roman" w:eastAsia="Times New Roman" w:hAnsi="Times New Roman" w:cs="Times New Roman"/>
            <w:sz w:val="26"/>
            <w:szCs w:val="26"/>
          </w:rPr>
          <w:t xml:space="preserve"> </w:t>
        </w:r>
      </w:ins>
      <w:ins w:id="27" w:author="Kiên Lê Trung" w:date="2024-12-20T10:38:00Z">
        <w:r w:rsidRPr="2895571A">
          <w:rPr>
            <w:rFonts w:ascii="Times New Roman" w:eastAsia="Times New Roman" w:hAnsi="Times New Roman" w:cs="Times New Roman"/>
            <w:sz w:val="26"/>
            <w:szCs w:val="26"/>
          </w:rPr>
          <w:t>nhãn hiệu</w:t>
        </w:r>
      </w:ins>
    </w:p>
    <w:p w14:paraId="4BC63E6A" w14:textId="77777777" w:rsidR="007569A2" w:rsidRDefault="00CE686F">
      <w:pPr>
        <w:rPr>
          <w:del w:id="28" w:author="Kiên Lê Trung" w:date="2024-12-20T10:37:00Z" w16du:dateUtc="2024-12-20T10:37:24Z"/>
          <w:rFonts w:ascii="Times New Roman" w:eastAsia="Times New Roman" w:hAnsi="Times New Roman" w:cs="Times New Roman"/>
          <w:sz w:val="26"/>
          <w:szCs w:val="26"/>
        </w:rPr>
      </w:pPr>
      <w:del w:id="29" w:author="Kiên Lê Trung" w:date="2024-12-20T10:37:00Z">
        <w:r w:rsidRPr="2895571A" w:rsidDel="630CF71F">
          <w:rPr>
            <w:rFonts w:ascii="Times New Roman" w:eastAsia="Times New Roman" w:hAnsi="Times New Roman" w:cs="Times New Roman"/>
            <w:sz w:val="26"/>
            <w:szCs w:val="26"/>
          </w:rPr>
          <w:delText>- Chỉnh sửa thông tin cá nhân</w:delText>
        </w:r>
      </w:del>
    </w:p>
    <w:p w14:paraId="7DD23447" w14:textId="77777777" w:rsidR="007569A2" w:rsidRDefault="00CE686F">
      <w:pPr>
        <w:rPr>
          <w:del w:id="30" w:author="Kiên Lê Trung" w:date="2024-12-20T10:37:00Z" w16du:dateUtc="2024-12-20T10:37:30Z"/>
          <w:rFonts w:ascii="Times New Roman" w:eastAsia="Times New Roman" w:hAnsi="Times New Roman" w:cs="Times New Roman"/>
          <w:sz w:val="26"/>
          <w:szCs w:val="26"/>
        </w:rPr>
      </w:pPr>
      <w:del w:id="31" w:author="Kiên Lê Trung" w:date="2024-12-20T10:37:00Z">
        <w:r w:rsidRPr="2895571A" w:rsidDel="630CF71F">
          <w:rPr>
            <w:rFonts w:ascii="Times New Roman" w:eastAsia="Times New Roman" w:hAnsi="Times New Roman" w:cs="Times New Roman"/>
            <w:sz w:val="26"/>
            <w:szCs w:val="26"/>
          </w:rPr>
          <w:delText xml:space="preserve">- Đổi, quên mật khẩu Người quản trị </w:delText>
        </w:r>
      </w:del>
    </w:p>
    <w:p w14:paraId="5E1EC5C6" w14:textId="77777777" w:rsidR="007569A2" w:rsidRDefault="00CE686F">
      <w:pPr>
        <w:rPr>
          <w:rFonts w:ascii="Times New Roman" w:eastAsia="Times New Roman" w:hAnsi="Times New Roman" w:cs="Times New Roman"/>
          <w:sz w:val="26"/>
          <w:szCs w:val="26"/>
        </w:rPr>
      </w:pPr>
      <w:del w:id="32" w:author="Kiên Lê Trung" w:date="2024-12-20T10:39:00Z">
        <w:r w:rsidRPr="2895571A" w:rsidDel="630CF71F">
          <w:rPr>
            <w:rFonts w:ascii="Times New Roman" w:eastAsia="Times New Roman" w:hAnsi="Times New Roman" w:cs="Times New Roman"/>
            <w:sz w:val="26"/>
            <w:szCs w:val="26"/>
          </w:rPr>
          <w:delText>- Dashboard cho admin</w:delText>
        </w:r>
      </w:del>
    </w:p>
    <w:p w14:paraId="5B16643A" w14:textId="173455B1"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Quản lý </w:t>
      </w:r>
      <w:ins w:id="33" w:author="Kiên Lê Trung" w:date="2024-12-20T10:39:00Z">
        <w:r w:rsidR="7D70DA3D" w:rsidRPr="2895571A">
          <w:rPr>
            <w:rFonts w:ascii="Times New Roman" w:eastAsia="Times New Roman" w:hAnsi="Times New Roman" w:cs="Times New Roman"/>
            <w:sz w:val="26"/>
            <w:szCs w:val="26"/>
          </w:rPr>
          <w:t>người dùng</w:t>
        </w:r>
      </w:ins>
      <w:del w:id="34" w:author="Kiên Lê Trung" w:date="2024-12-20T10:39:00Z">
        <w:r w:rsidR="00CE686F" w:rsidRPr="2895571A" w:rsidDel="630CF71F">
          <w:rPr>
            <w:rFonts w:ascii="Times New Roman" w:eastAsia="Times New Roman" w:hAnsi="Times New Roman" w:cs="Times New Roman"/>
            <w:sz w:val="26"/>
            <w:szCs w:val="26"/>
          </w:rPr>
          <w:delText>khách hàng</w:delText>
        </w:r>
      </w:del>
    </w:p>
    <w:p w14:paraId="16626D95" w14:textId="77777777" w:rsidR="007569A2" w:rsidRDefault="00CE686F">
      <w:pPr>
        <w:ind w:left="720"/>
        <w:rPr>
          <w:del w:id="35" w:author="Kiên Lê Trung" w:date="2024-12-20T10:38:00Z" w16du:dateUtc="2024-12-20T10:38:18Z"/>
          <w:rFonts w:ascii="Times New Roman" w:eastAsia="Times New Roman" w:hAnsi="Times New Roman" w:cs="Times New Roman"/>
          <w:sz w:val="26"/>
          <w:szCs w:val="26"/>
        </w:rPr>
      </w:pPr>
      <w:del w:id="36" w:author="Kiên Lê Trung" w:date="2024-12-20T10:38:00Z">
        <w:r w:rsidRPr="2895571A" w:rsidDel="630CF71F">
          <w:rPr>
            <w:rFonts w:ascii="Times New Roman" w:eastAsia="Times New Roman" w:hAnsi="Times New Roman" w:cs="Times New Roman"/>
            <w:sz w:val="26"/>
            <w:szCs w:val="26"/>
          </w:rPr>
          <w:delText>+ Sửa khách hàng</w:delText>
        </w:r>
      </w:del>
    </w:p>
    <w:p w14:paraId="1BC077A8" w14:textId="4BA10C71"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Xem thông tin chi tiết của</w:t>
      </w:r>
      <w:ins w:id="37" w:author="Kiên Lê Trung" w:date="2024-12-20T10:39:00Z">
        <w:r w:rsidR="5F1929B4" w:rsidRPr="2895571A">
          <w:rPr>
            <w:rFonts w:ascii="Times New Roman" w:eastAsia="Times New Roman" w:hAnsi="Times New Roman" w:cs="Times New Roman"/>
            <w:sz w:val="26"/>
            <w:szCs w:val="26"/>
          </w:rPr>
          <w:t xml:space="preserve"> người dùng</w:t>
        </w:r>
      </w:ins>
      <w:del w:id="38" w:author="Kiên Lê Trung" w:date="2024-12-20T10:39:00Z">
        <w:r w:rsidR="00CE686F" w:rsidRPr="2895571A" w:rsidDel="630CF71F">
          <w:rPr>
            <w:rFonts w:ascii="Times New Roman" w:eastAsia="Times New Roman" w:hAnsi="Times New Roman" w:cs="Times New Roman"/>
            <w:sz w:val="26"/>
            <w:szCs w:val="26"/>
          </w:rPr>
          <w:delText xml:space="preserve"> khách hàng</w:delText>
        </w:r>
      </w:del>
    </w:p>
    <w:p w14:paraId="79C0471D" w14:textId="2E04F64B"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Danh sách </w:t>
      </w:r>
      <w:ins w:id="39" w:author="Kiên Lê Trung" w:date="2024-12-20T10:39:00Z">
        <w:r w:rsidR="18EE6B7E" w:rsidRPr="2895571A">
          <w:rPr>
            <w:rFonts w:ascii="Times New Roman" w:eastAsia="Times New Roman" w:hAnsi="Times New Roman" w:cs="Times New Roman"/>
            <w:sz w:val="26"/>
            <w:szCs w:val="26"/>
          </w:rPr>
          <w:t>người dùng</w:t>
        </w:r>
      </w:ins>
      <w:del w:id="40" w:author="Kiên Lê Trung" w:date="2024-12-20T10:39:00Z">
        <w:r w:rsidR="00CE686F" w:rsidRPr="2895571A" w:rsidDel="630CF71F">
          <w:rPr>
            <w:rFonts w:ascii="Times New Roman" w:eastAsia="Times New Roman" w:hAnsi="Times New Roman" w:cs="Times New Roman"/>
            <w:sz w:val="26"/>
            <w:szCs w:val="26"/>
          </w:rPr>
          <w:delText>khách hàng</w:delText>
        </w:r>
      </w:del>
      <w:r w:rsidRPr="2895571A">
        <w:rPr>
          <w:rFonts w:ascii="Times New Roman" w:eastAsia="Times New Roman" w:hAnsi="Times New Roman" w:cs="Times New Roman"/>
          <w:sz w:val="26"/>
          <w:szCs w:val="26"/>
        </w:rPr>
        <w:t xml:space="preserve"> sử dụng hệ thống</w:t>
      </w:r>
    </w:p>
    <w:p w14:paraId="6FFBD3EC" w14:textId="77777777" w:rsidR="007569A2" w:rsidRDefault="007569A2">
      <w:pPr>
        <w:rPr>
          <w:del w:id="41" w:author="Kiên Lê Trung" w:date="2024-12-20T10:37:00Z" w16du:dateUtc="2024-12-20T10:37:14Z"/>
          <w:rFonts w:ascii="Times New Roman" w:eastAsia="Times New Roman" w:hAnsi="Times New Roman" w:cs="Times New Roman"/>
          <w:sz w:val="26"/>
          <w:szCs w:val="26"/>
        </w:rPr>
      </w:pPr>
    </w:p>
    <w:p w14:paraId="30DCCCAD" w14:textId="77777777" w:rsidR="007569A2" w:rsidRDefault="007569A2">
      <w:pPr>
        <w:rPr>
          <w:del w:id="42" w:author="Kiên Lê Trung" w:date="2024-12-20T10:38:00Z" w16du:dateUtc="2024-12-20T10:38:25Z"/>
          <w:rFonts w:ascii="Times New Roman" w:eastAsia="Times New Roman" w:hAnsi="Times New Roman" w:cs="Times New Roman"/>
          <w:sz w:val="26"/>
          <w:szCs w:val="26"/>
        </w:rPr>
      </w:pPr>
    </w:p>
    <w:p w14:paraId="1AF87DC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5DAD1DB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2FAC5F69" w14:textId="77777777" w:rsidR="007569A2" w:rsidRDefault="630CF71F">
      <w:pPr>
        <w:ind w:left="720"/>
        <w:rPr>
          <w:ins w:id="43" w:author="Kiên Lê Trung" w:date="2024-12-20T10:38:00Z" w16du:dateUtc="2024-12-20T10:38:39Z"/>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Danh sách các order</w:t>
      </w:r>
    </w:p>
    <w:p w14:paraId="5753464F" w14:textId="5CA4D7C2" w:rsidR="08C5B8B1" w:rsidRDefault="08C5B8B1">
      <w:pPr>
        <w:rPr>
          <w:rFonts w:ascii="Times New Roman" w:eastAsia="Times New Roman" w:hAnsi="Times New Roman" w:cs="Times New Roman"/>
          <w:sz w:val="26"/>
          <w:szCs w:val="26"/>
        </w:rPr>
        <w:pPrChange w:id="44" w:author="Kiên Lê Trung" w:date="2024-12-20T10:38:00Z">
          <w:pPr>
            <w:ind w:left="720"/>
          </w:pPr>
        </w:pPrChange>
      </w:pPr>
      <w:ins w:id="45" w:author="Kiên Lê Trung" w:date="2024-12-20T10:38:00Z">
        <w:r w:rsidRPr="2895571A">
          <w:rPr>
            <w:rFonts w:ascii="Times New Roman" w:eastAsia="Times New Roman" w:hAnsi="Times New Roman" w:cs="Times New Roman"/>
            <w:sz w:val="26"/>
            <w:szCs w:val="26"/>
          </w:rPr>
          <w:t xml:space="preserve">- Quản lý thống kê </w:t>
        </w:r>
      </w:ins>
    </w:p>
    <w:p w14:paraId="31EDCE6A" w14:textId="77777777" w:rsidR="007569A2" w:rsidRDefault="00CE686F">
      <w:pPr>
        <w:rPr>
          <w:del w:id="46" w:author="Kiên Lê Trung" w:date="2024-12-20T10:38:00Z" w16du:dateUtc="2024-12-20T10:38:36Z"/>
          <w:rFonts w:ascii="Times New Roman" w:eastAsia="Times New Roman" w:hAnsi="Times New Roman" w:cs="Times New Roman"/>
          <w:sz w:val="26"/>
          <w:szCs w:val="26"/>
        </w:rPr>
      </w:pPr>
      <w:del w:id="47" w:author="Kiên Lê Trung" w:date="2024-12-20T10:38:00Z">
        <w:r w:rsidRPr="2895571A" w:rsidDel="630CF71F">
          <w:rPr>
            <w:rFonts w:ascii="Times New Roman" w:eastAsia="Times New Roman" w:hAnsi="Times New Roman" w:cs="Times New Roman"/>
            <w:sz w:val="26"/>
            <w:szCs w:val="26"/>
          </w:rPr>
          <w:delText>- Báo cáo lại hoạt động trang web</w:delText>
        </w:r>
      </w:del>
    </w:p>
    <w:p w14:paraId="3C9CA674" w14:textId="77777777" w:rsidR="007569A2" w:rsidRDefault="00CE686F">
      <w:pPr>
        <w:ind w:left="720"/>
        <w:rPr>
          <w:del w:id="48" w:author="Kiên Lê Trung" w:date="2024-12-20T10:38:00Z" w16du:dateUtc="2024-12-20T10:38:36Z"/>
          <w:rFonts w:ascii="Times New Roman" w:eastAsia="Times New Roman" w:hAnsi="Times New Roman" w:cs="Times New Roman"/>
          <w:sz w:val="26"/>
          <w:szCs w:val="26"/>
        </w:rPr>
      </w:pPr>
      <w:del w:id="49" w:author="Kiên Lê Trung" w:date="2024-12-20T10:38:00Z">
        <w:r w:rsidRPr="2895571A" w:rsidDel="630CF71F">
          <w:rPr>
            <w:rFonts w:ascii="Times New Roman" w:eastAsia="Times New Roman" w:hAnsi="Times New Roman" w:cs="Times New Roman"/>
            <w:sz w:val="26"/>
            <w:szCs w:val="26"/>
          </w:rPr>
          <w:delText>+ Báo cáo khách hàng</w:delText>
        </w:r>
      </w:del>
    </w:p>
    <w:p w14:paraId="1E0054A6" w14:textId="77777777" w:rsidR="007569A2" w:rsidRDefault="00CE686F">
      <w:pPr>
        <w:ind w:left="720"/>
        <w:rPr>
          <w:del w:id="50" w:author="Kiên Lê Trung" w:date="2024-12-20T10:38:00Z" w16du:dateUtc="2024-12-20T10:38:36Z"/>
          <w:rFonts w:ascii="Times New Roman" w:eastAsia="Times New Roman" w:hAnsi="Times New Roman" w:cs="Times New Roman"/>
          <w:sz w:val="26"/>
          <w:szCs w:val="26"/>
        </w:rPr>
      </w:pPr>
      <w:del w:id="51" w:author="Kiên Lê Trung" w:date="2024-12-20T10:25:00Z">
        <w:r w:rsidRPr="2895571A" w:rsidDel="630CF71F">
          <w:rPr>
            <w:rFonts w:ascii="Times New Roman" w:eastAsia="Times New Roman" w:hAnsi="Times New Roman" w:cs="Times New Roman"/>
            <w:sz w:val="26"/>
            <w:szCs w:val="26"/>
          </w:rPr>
          <w:delText>+ Báo cáo sản phẩm</w:delText>
        </w:r>
      </w:del>
    </w:p>
    <w:p w14:paraId="4207F63F" w14:textId="77777777" w:rsidR="007569A2" w:rsidRDefault="00CE686F">
      <w:pPr>
        <w:ind w:left="720"/>
        <w:rPr>
          <w:del w:id="52" w:author="Kiên Lê Trung" w:date="2024-12-20T10:38:00Z" w16du:dateUtc="2024-12-20T10:38:36Z"/>
          <w:rFonts w:ascii="Times New Roman" w:eastAsia="Times New Roman" w:hAnsi="Times New Roman" w:cs="Times New Roman"/>
          <w:sz w:val="26"/>
          <w:szCs w:val="26"/>
        </w:rPr>
      </w:pPr>
      <w:del w:id="53" w:author="Kiên Lê Trung" w:date="2024-12-20T10:38:00Z">
        <w:r w:rsidRPr="2895571A" w:rsidDel="630CF71F">
          <w:rPr>
            <w:rFonts w:ascii="Times New Roman" w:eastAsia="Times New Roman" w:hAnsi="Times New Roman" w:cs="Times New Roman"/>
            <w:sz w:val="26"/>
            <w:szCs w:val="26"/>
          </w:rPr>
          <w:delText>+ Báo cáo Order</w:delText>
        </w:r>
      </w:del>
    </w:p>
    <w:p w14:paraId="36AF6883" w14:textId="77777777" w:rsidR="007569A2" w:rsidRDefault="007569A2">
      <w:pPr>
        <w:rPr>
          <w:rFonts w:ascii="Times New Roman" w:eastAsia="Times New Roman" w:hAnsi="Times New Roman" w:cs="Times New Roman"/>
          <w:sz w:val="26"/>
          <w:szCs w:val="26"/>
        </w:rPr>
      </w:pPr>
    </w:p>
    <w:p w14:paraId="22D08BFB" w14:textId="05D6BA03"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ins w:id="54" w:author="Kiên Lê Trung" w:date="2024-12-20T10:25:00Z">
        <w:r w:rsidR="436F8BA1" w:rsidRPr="2895571A">
          <w:rPr>
            <w:rFonts w:ascii="Times New Roman" w:eastAsia="Times New Roman" w:hAnsi="Times New Roman" w:cs="Times New Roman"/>
            <w:b/>
            <w:bCs/>
            <w:sz w:val="26"/>
            <w:szCs w:val="26"/>
          </w:rPr>
          <w:t>Khách hàng</w:t>
        </w:r>
      </w:ins>
      <w:del w:id="55" w:author="Kiên Lê Trung" w:date="2024-12-20T10:25:00Z">
        <w:r w:rsidR="00CE686F" w:rsidRPr="2895571A" w:rsidDel="436F8BA1">
          <w:rPr>
            <w:rFonts w:ascii="Times New Roman" w:eastAsia="Times New Roman" w:hAnsi="Times New Roman" w:cs="Times New Roman"/>
            <w:b/>
            <w:bCs/>
            <w:sz w:val="26"/>
            <w:szCs w:val="26"/>
          </w:rPr>
          <w:delText>N</w:delText>
        </w:r>
        <w:r w:rsidR="00CE686F" w:rsidRPr="2895571A" w:rsidDel="436F8BA1">
          <w:rPr>
            <w:rFonts w:ascii="Times New Roman" w:eastAsia="Times New Roman" w:hAnsi="Times New Roman" w:cs="Times New Roman"/>
            <w:b/>
            <w:bCs/>
            <w:color w:val="000000" w:themeColor="text1"/>
            <w:sz w:val="25"/>
            <w:szCs w:val="25"/>
          </w:rPr>
          <w:delText>gười bán</w:delText>
        </w:r>
      </w:del>
      <w:ins w:id="56" w:author="Kiên Lê Trung" w:date="2024-12-20T10:25:00Z">
        <w:r w:rsidR="436F8BA1" w:rsidRPr="2895571A">
          <w:rPr>
            <w:rFonts w:ascii="Times New Roman" w:eastAsia="Times New Roman" w:hAnsi="Times New Roman" w:cs="Times New Roman"/>
            <w:b/>
            <w:bCs/>
            <w:sz w:val="26"/>
            <w:szCs w:val="26"/>
          </w:rPr>
          <w:t xml:space="preserve"> </w:t>
        </w:r>
      </w:ins>
      <w:del w:id="57" w:author="Kiên Lê Trung" w:date="2024-12-20T10:25:00Z">
        <w:r w:rsidR="00CE686F" w:rsidRPr="2895571A" w:rsidDel="630CF71F">
          <w:rPr>
            <w:rFonts w:ascii="Times New Roman" w:eastAsia="Times New Roman" w:hAnsi="Times New Roman" w:cs="Times New Roman"/>
            <w:b/>
            <w:bCs/>
            <w:sz w:val="26"/>
            <w:szCs w:val="26"/>
          </w:rPr>
          <w:delText>customer</w:delText>
        </w:r>
      </w:del>
    </w:p>
    <w:p w14:paraId="54C529ED" w14:textId="77777777" w:rsidR="007569A2" w:rsidRDefault="007569A2">
      <w:pPr>
        <w:rPr>
          <w:rFonts w:ascii="Times New Roman" w:eastAsia="Times New Roman" w:hAnsi="Times New Roman" w:cs="Times New Roman"/>
          <w:b/>
          <w:sz w:val="26"/>
          <w:szCs w:val="26"/>
        </w:rPr>
      </w:pPr>
    </w:p>
    <w:p w14:paraId="0128A60E" w14:textId="54005346" w:rsidR="007569A2" w:rsidRDefault="630CF71F">
      <w:pPr>
        <w:rPr>
          <w:ins w:id="58" w:author="Kiên Lê Trung" w:date="2024-12-20T10:35:00Z" w16du:dateUtc="2024-12-20T10:35:46Z"/>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Đăng ký, đăng nhập</w:t>
      </w:r>
      <w:ins w:id="59" w:author="Kiên Lê Trung" w:date="2024-12-20T10:26:00Z">
        <w:r w:rsidR="4D308700" w:rsidRPr="2895571A">
          <w:rPr>
            <w:rFonts w:ascii="Times New Roman" w:eastAsia="Times New Roman" w:hAnsi="Times New Roman" w:cs="Times New Roman"/>
            <w:sz w:val="26"/>
            <w:szCs w:val="26"/>
          </w:rPr>
          <w:t>, quên mật khẩu</w:t>
        </w:r>
      </w:ins>
    </w:p>
    <w:p w14:paraId="7E7E681F" w14:textId="6544A028" w:rsidR="04F9ADAA" w:rsidRDefault="04F9ADAA" w:rsidP="2895571A">
      <w:pPr>
        <w:rPr>
          <w:rFonts w:ascii="Times New Roman" w:eastAsia="Times New Roman" w:hAnsi="Times New Roman" w:cs="Times New Roman"/>
          <w:sz w:val="26"/>
          <w:szCs w:val="26"/>
        </w:rPr>
      </w:pPr>
      <w:ins w:id="60" w:author="Kiên Lê Trung" w:date="2024-12-20T10:35:00Z">
        <w:r w:rsidRPr="2895571A">
          <w:rPr>
            <w:rFonts w:ascii="Times New Roman" w:eastAsia="Times New Roman" w:hAnsi="Times New Roman" w:cs="Times New Roman"/>
            <w:sz w:val="26"/>
            <w:szCs w:val="26"/>
          </w:rPr>
          <w:t xml:space="preserve">+ </w:t>
        </w:r>
      </w:ins>
      <w:ins w:id="61" w:author="Kiên Lê Trung" w:date="2024-12-20T10:36:00Z">
        <w:r w:rsidRPr="2895571A">
          <w:rPr>
            <w:rFonts w:ascii="Times New Roman" w:eastAsia="Times New Roman" w:hAnsi="Times New Roman" w:cs="Times New Roman"/>
            <w:sz w:val="26"/>
            <w:szCs w:val="26"/>
          </w:rPr>
          <w:t>Tìm kiếm sản phẩm, x</w:t>
        </w:r>
      </w:ins>
      <w:ins w:id="62" w:author="Kiên Lê Trung" w:date="2024-12-20T10:35:00Z">
        <w:r w:rsidRPr="2895571A">
          <w:rPr>
            <w:rFonts w:ascii="Times New Roman" w:eastAsia="Times New Roman" w:hAnsi="Times New Roman" w:cs="Times New Roman"/>
            <w:sz w:val="26"/>
            <w:szCs w:val="26"/>
          </w:rPr>
          <w:t>em</w:t>
        </w:r>
      </w:ins>
      <w:ins w:id="63" w:author="Kiên Lê Trung" w:date="2024-12-20T10:36:00Z">
        <w:r w:rsidRPr="2895571A">
          <w:rPr>
            <w:rFonts w:ascii="Times New Roman" w:eastAsia="Times New Roman" w:hAnsi="Times New Roman" w:cs="Times New Roman"/>
            <w:sz w:val="26"/>
            <w:szCs w:val="26"/>
          </w:rPr>
          <w:t xml:space="preserve"> chi tiết</w:t>
        </w:r>
      </w:ins>
      <w:ins w:id="64" w:author="Kiên Lê Trung" w:date="2024-12-20T10:35:00Z">
        <w:r w:rsidRPr="2895571A">
          <w:rPr>
            <w:rFonts w:ascii="Times New Roman" w:eastAsia="Times New Roman" w:hAnsi="Times New Roman" w:cs="Times New Roman"/>
            <w:sz w:val="26"/>
            <w:szCs w:val="26"/>
          </w:rPr>
          <w:t xml:space="preserve"> </w:t>
        </w:r>
      </w:ins>
      <w:ins w:id="65" w:author="Kiên Lê Trung" w:date="2024-12-20T10:36:00Z">
        <w:r w:rsidRPr="2895571A">
          <w:rPr>
            <w:rFonts w:ascii="Times New Roman" w:eastAsia="Times New Roman" w:hAnsi="Times New Roman" w:cs="Times New Roman"/>
            <w:sz w:val="26"/>
            <w:szCs w:val="26"/>
          </w:rPr>
          <w:t>sản phẩm , thêm sản phẩm vào giỏ hàng</w:t>
        </w:r>
      </w:ins>
    </w:p>
    <w:p w14:paraId="7E76E663" w14:textId="7777777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Giỏ hàng </w:t>
      </w:r>
      <w:del w:id="66" w:author="Kiên Lê Trung" w:date="2024-12-20T10:36:00Z">
        <w:r w:rsidR="00CE686F" w:rsidRPr="2895571A" w:rsidDel="630CF71F">
          <w:rPr>
            <w:rFonts w:ascii="Times New Roman" w:eastAsia="Times New Roman" w:hAnsi="Times New Roman" w:cs="Times New Roman"/>
            <w:sz w:val="26"/>
            <w:szCs w:val="26"/>
          </w:rPr>
          <w:delText>của người dùng</w:delText>
        </w:r>
      </w:del>
    </w:p>
    <w:p w14:paraId="76C60D8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phương pháp thanh toán</w:t>
      </w:r>
    </w:p>
    <w:p w14:paraId="78A77DAC" w14:textId="174CCE61"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ins w:id="67" w:author="Kiên Lê Trung" w:date="2024-12-20T10:26:00Z">
        <w:r w:rsidR="6A3345E6" w:rsidRPr="2895571A">
          <w:rPr>
            <w:rFonts w:ascii="Times New Roman" w:eastAsia="Times New Roman" w:hAnsi="Times New Roman" w:cs="Times New Roman"/>
            <w:sz w:val="26"/>
            <w:szCs w:val="26"/>
          </w:rPr>
          <w:t>Đánh giá, bình luận</w:t>
        </w:r>
      </w:ins>
      <w:del w:id="68" w:author="Kiên Lê Trung" w:date="2024-12-20T10:26:00Z">
        <w:r w:rsidR="00CE686F" w:rsidRPr="2895571A" w:rsidDel="630CF71F">
          <w:rPr>
            <w:rFonts w:ascii="Times New Roman" w:eastAsia="Times New Roman" w:hAnsi="Times New Roman" w:cs="Times New Roman"/>
            <w:sz w:val="26"/>
            <w:szCs w:val="26"/>
          </w:rPr>
          <w:delText>Comment,rating</w:delText>
        </w:r>
      </w:del>
      <w:r w:rsidRPr="2895571A">
        <w:rPr>
          <w:rFonts w:ascii="Times New Roman" w:eastAsia="Times New Roman" w:hAnsi="Times New Roman" w:cs="Times New Roman"/>
          <w:sz w:val="26"/>
          <w:szCs w:val="26"/>
        </w:rPr>
        <w:t xml:space="preserve"> của sản phẩm</w:t>
      </w:r>
    </w:p>
    <w:p w14:paraId="5AEC9916" w14:textId="77777777" w:rsidR="007569A2" w:rsidRDefault="00CE686F">
      <w:pPr>
        <w:rPr>
          <w:del w:id="69" w:author="Kiên Lê Trung" w:date="2024-12-20T10:27:00Z" w16du:dateUtc="2024-12-20T10:27:30Z"/>
          <w:rFonts w:ascii="Times New Roman" w:eastAsia="Times New Roman" w:hAnsi="Times New Roman" w:cs="Times New Roman"/>
          <w:sz w:val="26"/>
          <w:szCs w:val="26"/>
        </w:rPr>
      </w:pPr>
      <w:del w:id="70" w:author="Kiên Lê Trung" w:date="2024-12-20T10:27:00Z">
        <w:r w:rsidRPr="2895571A" w:rsidDel="630CF71F">
          <w:rPr>
            <w:rFonts w:ascii="Times New Roman" w:eastAsia="Times New Roman" w:hAnsi="Times New Roman" w:cs="Times New Roman"/>
            <w:sz w:val="26"/>
            <w:szCs w:val="26"/>
          </w:rPr>
          <w:delText>+ Viết feedback cho người quản lý trang + Tạo đơn hàng từ cart của người dùng</w:delText>
        </w:r>
      </w:del>
    </w:p>
    <w:p w14:paraId="4459F076" w14:textId="77777777" w:rsidR="007569A2" w:rsidRDefault="00CE686F">
      <w:pPr>
        <w:rPr>
          <w:del w:id="71" w:author="Kiên Lê Trung" w:date="2024-12-20T10:27:00Z" w16du:dateUtc="2024-12-20T10:27:26Z"/>
          <w:rFonts w:ascii="Times New Roman" w:eastAsia="Times New Roman" w:hAnsi="Times New Roman" w:cs="Times New Roman"/>
          <w:sz w:val="26"/>
          <w:szCs w:val="26"/>
        </w:rPr>
      </w:pPr>
      <w:del w:id="72" w:author="Kiên Lê Trung" w:date="2024-12-20T10:27:00Z">
        <w:r w:rsidRPr="2895571A" w:rsidDel="630CF71F">
          <w:rPr>
            <w:rFonts w:ascii="Times New Roman" w:eastAsia="Times New Roman" w:hAnsi="Times New Roman" w:cs="Times New Roman"/>
            <w:sz w:val="26"/>
            <w:szCs w:val="26"/>
          </w:rPr>
          <w:delText>+ Confirm Order</w:delText>
        </w:r>
      </w:del>
    </w:p>
    <w:p w14:paraId="4301CB5F" w14:textId="77777777" w:rsidR="007569A2" w:rsidRDefault="630CF71F">
      <w:pPr>
        <w:rPr>
          <w:ins w:id="73" w:author="Kiên Lê Trung" w:date="2024-12-20T10:27:00Z" w16du:dateUtc="2024-12-20T10:27:32Z"/>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Đổi thông tin các nhân của bản thân</w:t>
      </w:r>
    </w:p>
    <w:p w14:paraId="293121BC" w14:textId="1AF04288" w:rsidR="2895571A" w:rsidRDefault="2895571A" w:rsidP="2895571A">
      <w:pPr>
        <w:rPr>
          <w:rFonts w:ascii="Times New Roman" w:eastAsia="Times New Roman" w:hAnsi="Times New Roman" w:cs="Times New Roman"/>
          <w:sz w:val="26"/>
          <w:szCs w:val="26"/>
        </w:rPr>
      </w:pPr>
    </w:p>
    <w:p w14:paraId="1C0157D6" w14:textId="77777777" w:rsidR="007569A2" w:rsidRDefault="007569A2">
      <w:pPr>
        <w:rPr>
          <w:rFonts w:ascii="Times New Roman" w:eastAsia="Times New Roman" w:hAnsi="Times New Roman" w:cs="Times New Roman"/>
          <w:sz w:val="26"/>
          <w:szCs w:val="26"/>
        </w:rPr>
      </w:pPr>
    </w:p>
    <w:p w14:paraId="2D82C41D" w14:textId="402E791E"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ins w:id="74" w:author="Kiên Lê Trung" w:date="2024-12-20T10:26:00Z">
        <w:r w:rsidR="0DF9EA7C" w:rsidRPr="2895571A">
          <w:rPr>
            <w:rFonts w:ascii="Times New Roman" w:eastAsia="Times New Roman" w:hAnsi="Times New Roman" w:cs="Times New Roman"/>
            <w:b/>
            <w:bCs/>
            <w:sz w:val="26"/>
            <w:szCs w:val="26"/>
          </w:rPr>
          <w:t>N</w:t>
        </w:r>
      </w:ins>
      <w:r w:rsidR="0DF9EA7C" w:rsidRPr="2895571A">
        <w:rPr>
          <w:rFonts w:ascii="Times New Roman" w:eastAsia="Times New Roman" w:hAnsi="Times New Roman" w:cs="Times New Roman"/>
          <w:b/>
          <w:bCs/>
          <w:color w:val="000000" w:themeColor="text1"/>
          <w:sz w:val="25"/>
          <w:szCs w:val="25"/>
          <w:rPrChange w:id="75" w:author="Kiên Lê Trung" w:date="2024-12-20T10:26:00Z">
            <w:rPr>
              <w:rFonts w:ascii="Times New Roman" w:eastAsia="Times New Roman" w:hAnsi="Times New Roman" w:cs="Times New Roman"/>
              <w:color w:val="000000" w:themeColor="text1"/>
              <w:sz w:val="25"/>
              <w:szCs w:val="25"/>
            </w:rPr>
          </w:rPrChange>
        </w:rPr>
        <w:t>gười bán</w:t>
      </w:r>
      <w:ins w:id="76" w:author="Kiên Lê Trung" w:date="2024-12-20T10:26:00Z">
        <w:r w:rsidR="0DF9EA7C" w:rsidRPr="2895571A">
          <w:rPr>
            <w:rFonts w:ascii="Times New Roman" w:eastAsia="Times New Roman" w:hAnsi="Times New Roman" w:cs="Times New Roman"/>
            <w:b/>
            <w:bCs/>
            <w:sz w:val="26"/>
            <w:szCs w:val="26"/>
          </w:rPr>
          <w:t xml:space="preserve"> </w:t>
        </w:r>
      </w:ins>
      <w:del w:id="77" w:author="Kiên Lê Trung" w:date="2024-12-20T10:26:00Z">
        <w:r w:rsidR="00CE686F" w:rsidRPr="2895571A" w:rsidDel="630CF71F">
          <w:rPr>
            <w:rFonts w:ascii="Times New Roman" w:eastAsia="Times New Roman" w:hAnsi="Times New Roman" w:cs="Times New Roman"/>
            <w:b/>
            <w:bCs/>
            <w:sz w:val="26"/>
            <w:szCs w:val="26"/>
          </w:rPr>
          <w:delText>seller</w:delText>
        </w:r>
      </w:del>
    </w:p>
    <w:p w14:paraId="3691E7B2" w14:textId="77777777" w:rsidR="007569A2" w:rsidRDefault="007569A2">
      <w:pPr>
        <w:rPr>
          <w:rFonts w:ascii="Times New Roman" w:eastAsia="Times New Roman" w:hAnsi="Times New Roman" w:cs="Times New Roman"/>
          <w:b/>
          <w:sz w:val="26"/>
          <w:szCs w:val="26"/>
        </w:rPr>
      </w:pPr>
    </w:p>
    <w:p w14:paraId="293EA81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loại sản phẩm</w:t>
      </w:r>
    </w:p>
    <w:p w14:paraId="460A8A64"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loại sản phẩm</w:t>
      </w:r>
    </w:p>
    <w:p w14:paraId="73AEAA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loại sản phẩm</w:t>
      </w:r>
    </w:p>
    <w:p w14:paraId="1CC35B9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sản phẩm</w:t>
      </w:r>
    </w:p>
    <w:p w14:paraId="742BC0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sản phẩm</w:t>
      </w:r>
    </w:p>
    <w:p w14:paraId="06B7A756"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sản phẩm</w:t>
      </w:r>
    </w:p>
    <w:p w14:paraId="4D748EB5"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sản phẩm</w:t>
      </w:r>
    </w:p>
    <w:p w14:paraId="160BDE4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3F6DB9E3"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huỷ Order</w:t>
      </w:r>
    </w:p>
    <w:p w14:paraId="16F7362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4F133FB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các order</w:t>
      </w:r>
    </w:p>
    <w:p w14:paraId="0E0F27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lại hoạt động trang web</w:t>
      </w:r>
    </w:p>
    <w:p w14:paraId="659BDD52"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khách hàng</w:t>
      </w:r>
    </w:p>
    <w:p w14:paraId="39893848"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sản phẩm</w:t>
      </w:r>
    </w:p>
    <w:p w14:paraId="2951C602"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Báo cáo Order</w:t>
      </w:r>
    </w:p>
    <w:p w14:paraId="526770CE" w14:textId="1B9FAD80" w:rsidR="007569A2" w:rsidRDefault="3BF240DA" w:rsidP="2895571A">
      <w:pPr>
        <w:rPr>
          <w:rFonts w:ascii="Times New Roman" w:eastAsia="Times New Roman" w:hAnsi="Times New Roman" w:cs="Times New Roman"/>
          <w:sz w:val="28"/>
          <w:szCs w:val="28"/>
        </w:rPr>
      </w:pPr>
      <w:ins w:id="78" w:author="Kiên Lê Trung" w:date="2024-12-20T10:40:00Z">
        <w:r w:rsidRPr="2895571A">
          <w:rPr>
            <w:rFonts w:ascii="Times New Roman" w:eastAsia="Times New Roman" w:hAnsi="Times New Roman" w:cs="Times New Roman"/>
            <w:sz w:val="28"/>
            <w:szCs w:val="28"/>
          </w:rPr>
          <w:t>-Quản lý nhập hàng</w:t>
        </w:r>
      </w:ins>
    </w:p>
    <w:p w14:paraId="7CBEED82" w14:textId="77777777" w:rsidR="007569A2" w:rsidRDefault="007569A2">
      <w:pPr>
        <w:rPr>
          <w:rFonts w:ascii="Times New Roman" w:eastAsia="Times New Roman" w:hAnsi="Times New Roman" w:cs="Times New Roman"/>
          <w:sz w:val="28"/>
          <w:szCs w:val="28"/>
        </w:rPr>
      </w:pPr>
    </w:p>
    <w:p w14:paraId="6E36661F" w14:textId="77777777" w:rsidR="007569A2" w:rsidRDefault="007569A2">
      <w:pPr>
        <w:rPr>
          <w:rFonts w:ascii="Times New Roman" w:eastAsia="Times New Roman" w:hAnsi="Times New Roman" w:cs="Times New Roman"/>
          <w:sz w:val="28"/>
          <w:szCs w:val="28"/>
        </w:rPr>
      </w:pPr>
    </w:p>
    <w:p w14:paraId="580A5D38" w14:textId="77777777" w:rsidR="007569A2" w:rsidRDefault="00CE686F">
      <w:pPr>
        <w:pStyle w:val="Heading2"/>
      </w:pPr>
      <w:bookmarkStart w:id="79" w:name="_4rshltj1hjl8" w:colFirst="0" w:colLast="0"/>
      <w:bookmarkEnd w:id="79"/>
      <w:r>
        <w:t xml:space="preserve">1.2 Tìm hiểu một số công nghệ liên quan  </w:t>
      </w:r>
    </w:p>
    <w:p w14:paraId="28B9336D" w14:textId="77777777" w:rsidR="007569A2" w:rsidRDefault="00CE686F">
      <w:pPr>
        <w:pStyle w:val="Heading3"/>
      </w:pPr>
      <w:bookmarkStart w:id="80" w:name="_r1argakw84yf" w:colFirst="0" w:colLast="0"/>
      <w:bookmarkEnd w:id="80"/>
      <w:r>
        <w:t>1.2.1 Front-End</w:t>
      </w:r>
    </w:p>
    <w:p w14:paraId="1726B018"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Default="007569A2">
      <w:pPr>
        <w:rPr>
          <w:rFonts w:ascii="Times New Roman" w:eastAsia="Times New Roman" w:hAnsi="Times New Roman" w:cs="Times New Roman"/>
          <w:sz w:val="26"/>
          <w:szCs w:val="26"/>
        </w:rPr>
      </w:pPr>
    </w:p>
    <w:p w14:paraId="66584A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chính là xương sống của mọi website. Nó dùng để dựng lên cấu trúc các thành phần có trong website.</w:t>
      </w:r>
    </w:p>
    <w:p w14:paraId="135E58C4" w14:textId="77777777" w:rsidR="007569A2" w:rsidRDefault="007569A2">
      <w:pPr>
        <w:rPr>
          <w:rFonts w:ascii="Times New Roman" w:eastAsia="Times New Roman" w:hAnsi="Times New Roman" w:cs="Times New Roman"/>
          <w:sz w:val="26"/>
          <w:szCs w:val="26"/>
        </w:rPr>
      </w:pPr>
    </w:p>
    <w:p w14:paraId="470EA36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Default="007569A2">
      <w:pPr>
        <w:rPr>
          <w:rFonts w:ascii="Times New Roman" w:eastAsia="Times New Roman" w:hAnsi="Times New Roman" w:cs="Times New Roman"/>
          <w:sz w:val="26"/>
          <w:szCs w:val="26"/>
        </w:rPr>
      </w:pPr>
    </w:p>
    <w:p w14:paraId="7BA20D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mạnh mẽ, giúp việc xây dựng trang web trở nên tiện lợi và nhanh chóng. </w:t>
      </w:r>
    </w:p>
    <w:p w14:paraId="0C6C2CD5" w14:textId="77777777" w:rsidR="007569A2" w:rsidRDefault="007569A2">
      <w:pPr>
        <w:rPr>
          <w:rFonts w:ascii="Times New Roman" w:eastAsia="Times New Roman" w:hAnsi="Times New Roman" w:cs="Times New Roman"/>
          <w:sz w:val="26"/>
          <w:szCs w:val="26"/>
        </w:rPr>
      </w:pPr>
    </w:p>
    <w:p w14:paraId="2C484D95"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Default="007569A2">
      <w:pPr>
        <w:rPr>
          <w:rFonts w:ascii="Times New Roman" w:eastAsia="Times New Roman" w:hAnsi="Times New Roman" w:cs="Times New Roman"/>
          <w:sz w:val="26"/>
          <w:szCs w:val="26"/>
        </w:rPr>
      </w:pPr>
    </w:p>
    <w:p w14:paraId="3403BAB2"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eastAsia="Times New Roman" w:hAnsi="Times New Roman" w:cs="Times New Roman"/>
          <w:sz w:val="28"/>
          <w:szCs w:val="28"/>
        </w:rPr>
        <w:t>.</w:t>
      </w:r>
    </w:p>
    <w:p w14:paraId="508C98E9" w14:textId="77777777" w:rsidR="007569A2" w:rsidRDefault="007569A2">
      <w:pPr>
        <w:rPr>
          <w:rFonts w:ascii="Times New Roman" w:eastAsia="Times New Roman" w:hAnsi="Times New Roman" w:cs="Times New Roman"/>
          <w:sz w:val="28"/>
          <w:szCs w:val="28"/>
        </w:rPr>
      </w:pPr>
    </w:p>
    <w:p w14:paraId="059B67E3" w14:textId="77777777" w:rsidR="007569A2" w:rsidRDefault="00CE686F">
      <w:pPr>
        <w:pStyle w:val="Heading3"/>
      </w:pPr>
      <w:bookmarkStart w:id="81" w:name="_1819t43wk31s" w:colFirst="0" w:colLast="0"/>
      <w:bookmarkEnd w:id="81"/>
      <w:r>
        <w:t>1.2.2 Back-End</w:t>
      </w:r>
    </w:p>
    <w:p w14:paraId="779F8E76" w14:textId="77777777" w:rsidR="007569A2" w:rsidRDefault="007569A2">
      <w:pPr>
        <w:rPr>
          <w:rFonts w:ascii="Times New Roman" w:eastAsia="Times New Roman" w:hAnsi="Times New Roman" w:cs="Times New Roman"/>
          <w:sz w:val="28"/>
          <w:szCs w:val="28"/>
        </w:rPr>
      </w:pPr>
    </w:p>
    <w:p w14:paraId="22CEF6E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Default="007569A2">
      <w:pPr>
        <w:rPr>
          <w:rFonts w:ascii="Times New Roman" w:eastAsia="Times New Roman" w:hAnsi="Times New Roman" w:cs="Times New Roman"/>
          <w:sz w:val="26"/>
          <w:szCs w:val="26"/>
        </w:rPr>
      </w:pPr>
    </w:p>
    <w:p w14:paraId="6E51ABA3" w14:textId="77777777" w:rsidR="007569A2" w:rsidRDefault="00CE686F">
      <w:r>
        <w:rPr>
          <w:rFonts w:ascii="Times New Roman" w:eastAsia="Times New Roman" w:hAnsi="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eastAsia="Times New Roman" w:hAnsi="Times New Roman" w:cs="Times New Roman"/>
          <w:sz w:val="26"/>
          <w:szCs w:val="26"/>
        </w:rPr>
        <w:br/>
      </w:r>
      <w:r>
        <w:br/>
        <w:t xml:space="preserve">1.2.3 Cơ sở dữ liệu </w:t>
      </w:r>
    </w:p>
    <w:p w14:paraId="3479DAAE"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Default="007569A2">
      <w:pPr>
        <w:rPr>
          <w:rFonts w:ascii="Times New Roman" w:eastAsia="Times New Roman" w:hAnsi="Times New Roman" w:cs="Times New Roman"/>
          <w:sz w:val="28"/>
          <w:szCs w:val="28"/>
        </w:rPr>
      </w:pPr>
    </w:p>
    <w:p w14:paraId="5F07D11E" w14:textId="77777777" w:rsidR="007569A2" w:rsidRDefault="007569A2">
      <w:pPr>
        <w:rPr>
          <w:rFonts w:ascii="Times New Roman" w:eastAsia="Times New Roman" w:hAnsi="Times New Roman" w:cs="Times New Roman"/>
          <w:sz w:val="28"/>
          <w:szCs w:val="28"/>
        </w:rPr>
      </w:pPr>
    </w:p>
    <w:p w14:paraId="41508A3C" w14:textId="77777777" w:rsidR="007569A2" w:rsidRDefault="007569A2">
      <w:pPr>
        <w:rPr>
          <w:rFonts w:ascii="Times New Roman" w:eastAsia="Times New Roman" w:hAnsi="Times New Roman" w:cs="Times New Roman"/>
          <w:sz w:val="28"/>
          <w:szCs w:val="28"/>
        </w:rPr>
      </w:pPr>
    </w:p>
    <w:p w14:paraId="64E9F562" w14:textId="77777777" w:rsidR="007569A2" w:rsidRDefault="00CE686F">
      <w:pPr>
        <w:pStyle w:val="Heading2"/>
        <w:rPr>
          <w:sz w:val="28"/>
          <w:szCs w:val="28"/>
        </w:rPr>
      </w:pPr>
      <w:bookmarkStart w:id="82" w:name="_jl1cin19ldod" w:colFirst="0" w:colLast="0"/>
      <w:bookmarkEnd w:id="82"/>
      <w:r>
        <w:rPr>
          <w:sz w:val="28"/>
          <w:szCs w:val="28"/>
        </w:rPr>
        <w:t xml:space="preserve">1.3 </w:t>
      </w:r>
      <w:r>
        <w:rPr>
          <w:sz w:val="24"/>
          <w:szCs w:val="24"/>
        </w:rPr>
        <w:t xml:space="preserve"> Kết luận chương</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rPr>
      </w:pPr>
    </w:p>
    <w:p w14:paraId="6F8BD81B" w14:textId="77777777" w:rsidR="007569A2" w:rsidRDefault="007569A2">
      <w:pPr>
        <w:rPr>
          <w:rFonts w:ascii="Times New Roman" w:eastAsia="Times New Roman" w:hAnsi="Times New Roman" w:cs="Times New Roman"/>
          <w:sz w:val="28"/>
          <w:szCs w:val="28"/>
        </w:rPr>
      </w:pPr>
    </w:p>
    <w:p w14:paraId="2613E9C1" w14:textId="77777777" w:rsidR="007569A2" w:rsidRDefault="007569A2">
      <w:pPr>
        <w:rPr>
          <w:rFonts w:ascii="Times New Roman" w:eastAsia="Times New Roman" w:hAnsi="Times New Roman" w:cs="Times New Roman"/>
          <w:sz w:val="28"/>
          <w:szCs w:val="28"/>
        </w:rPr>
      </w:pPr>
    </w:p>
    <w:p w14:paraId="1037B8A3" w14:textId="77777777" w:rsidR="007569A2" w:rsidRDefault="007569A2">
      <w:pPr>
        <w:rPr>
          <w:rFonts w:ascii="Times New Roman" w:eastAsia="Times New Roman" w:hAnsi="Times New Roman" w:cs="Times New Roman"/>
          <w:sz w:val="28"/>
          <w:szCs w:val="28"/>
        </w:rPr>
      </w:pPr>
    </w:p>
    <w:p w14:paraId="687C6DE0" w14:textId="77777777" w:rsidR="007569A2" w:rsidRDefault="007569A2">
      <w:pPr>
        <w:rPr>
          <w:rFonts w:ascii="Times New Roman" w:eastAsia="Times New Roman" w:hAnsi="Times New Roman" w:cs="Times New Roman"/>
          <w:sz w:val="28"/>
          <w:szCs w:val="28"/>
        </w:rPr>
      </w:pPr>
    </w:p>
    <w:p w14:paraId="5B2F9378" w14:textId="77777777" w:rsidR="007569A2" w:rsidRDefault="007569A2">
      <w:pPr>
        <w:rPr>
          <w:rFonts w:ascii="Times New Roman" w:eastAsia="Times New Roman" w:hAnsi="Times New Roman" w:cs="Times New Roman"/>
          <w:sz w:val="28"/>
          <w:szCs w:val="28"/>
        </w:rPr>
      </w:pPr>
    </w:p>
    <w:p w14:paraId="58E6DD4E" w14:textId="77777777" w:rsidR="007569A2" w:rsidRDefault="007569A2">
      <w:pPr>
        <w:rPr>
          <w:rFonts w:ascii="Times New Roman" w:eastAsia="Times New Roman" w:hAnsi="Times New Roman" w:cs="Times New Roman"/>
          <w:sz w:val="28"/>
          <w:szCs w:val="28"/>
        </w:rPr>
      </w:pPr>
    </w:p>
    <w:p w14:paraId="7D3BEE8F" w14:textId="77777777" w:rsidR="007569A2" w:rsidRDefault="007569A2">
      <w:pPr>
        <w:rPr>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17A29E9" w14:textId="77777777" w:rsidR="007569A2" w:rsidRDefault="00CE686F">
      <w:pPr>
        <w:pStyle w:val="Heading1"/>
        <w:spacing w:before="240" w:after="240"/>
      </w:pPr>
      <w:bookmarkStart w:id="83" w:name="_e3luw64n0s9q" w:colFirst="0" w:colLast="0"/>
      <w:bookmarkEnd w:id="83"/>
      <w:r>
        <w:t xml:space="preserve">Chương 2: Phân tích và thiết kế hệ thống </w:t>
      </w:r>
    </w:p>
    <w:p w14:paraId="69E2BB2B" w14:textId="77777777" w:rsidR="007569A2" w:rsidRDefault="007569A2">
      <w:pPr>
        <w:rPr>
          <w:rFonts w:ascii="Times New Roman" w:eastAsia="Times New Roman" w:hAnsi="Times New Roman" w:cs="Times New Roman"/>
          <w:sz w:val="28"/>
          <w:szCs w:val="28"/>
        </w:rPr>
      </w:pPr>
    </w:p>
    <w:p w14:paraId="59589B9F" w14:textId="77777777" w:rsidR="007569A2" w:rsidRDefault="00CE686F">
      <w:pPr>
        <w:pStyle w:val="Heading2"/>
      </w:pPr>
      <w:bookmarkStart w:id="84" w:name="_tdpm3tcbcc3d" w:colFirst="0" w:colLast="0"/>
      <w:bookmarkEnd w:id="84"/>
      <w:r>
        <w:t>2.1 Phân tích hệ thống</w:t>
      </w:r>
    </w:p>
    <w:p w14:paraId="37A9163B" w14:textId="77777777" w:rsidR="007569A2" w:rsidRDefault="00CE686F">
      <w:pPr>
        <w:pStyle w:val="Heading3"/>
      </w:pPr>
      <w:bookmarkStart w:id="85" w:name="_5hgl0lbehl6a" w:colFirst="0" w:colLast="0"/>
      <w:bookmarkEnd w:id="85"/>
      <w:r>
        <w:t xml:space="preserve">2.1.1 Xác định và mô tả các tác nhân </w:t>
      </w:r>
    </w:p>
    <w:p w14:paraId="57C0D796" w14:textId="77777777" w:rsidR="007569A2" w:rsidRDefault="007569A2">
      <w:pPr>
        <w:rPr>
          <w:rFonts w:ascii="Times New Roman" w:eastAsia="Times New Roman" w:hAnsi="Times New Roman" w:cs="Times New Roman"/>
          <w:sz w:val="24"/>
          <w:szCs w:val="24"/>
        </w:rPr>
      </w:pP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Default="00CE686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Default="00CE686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Default="00CE686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4AF4561E" w:rsidR="007569A2" w:rsidRDefault="00CE686F">
            <w:pPr>
              <w:spacing w:before="160"/>
              <w:ind w:left="180"/>
              <w:jc w:val="center"/>
              <w:rPr>
                <w:rFonts w:ascii="Times New Roman" w:eastAsia="Times New Roman" w:hAnsi="Times New Roman" w:cs="Times New Roman"/>
                <w:sz w:val="26"/>
                <w:szCs w:val="26"/>
              </w:rPr>
            </w:pPr>
            <w:del w:id="86" w:author="Kiên Lê Trung" w:date="2024-12-20T10:41:00Z">
              <w:r>
                <w:rPr>
                  <w:rFonts w:ascii="Times New Roman" w:eastAsia="Times New Roman" w:hAnsi="Times New Roman" w:cs="Times New Roman"/>
                  <w:sz w:val="26"/>
                  <w:szCs w:val="26"/>
                </w:rPr>
                <w:delText>Người dùng (</w:delText>
              </w:r>
              <w:r w:rsidRPr="27172C3D" w:rsidDel="630CF71F">
                <w:rPr>
                  <w:rFonts w:ascii="Times New Roman" w:eastAsia="Times New Roman" w:hAnsi="Times New Roman" w:cs="Times New Roman"/>
                  <w:sz w:val="26"/>
                  <w:szCs w:val="26"/>
                </w:rPr>
                <w:delText>U</w:delText>
              </w:r>
            </w:del>
            <w:ins w:id="87" w:author="Kiên Lê Trung" w:date="2024-12-20T10:41:00Z">
              <w:r w:rsidR="1FE113EA" w:rsidRPr="27172C3D">
                <w:rPr>
                  <w:rFonts w:ascii="Times New Roman" w:eastAsia="Times New Roman" w:hAnsi="Times New Roman" w:cs="Times New Roman"/>
                  <w:sz w:val="26"/>
                  <w:szCs w:val="26"/>
                </w:rPr>
                <w:t xml:space="preserve">Khách hàng </w:t>
              </w:r>
            </w:ins>
            <w:del w:id="88" w:author="Kiên Lê Trung" w:date="2024-12-20T10:41:00Z">
              <w:r w:rsidRPr="27172C3D" w:rsidDel="630CF71F">
                <w:rPr>
                  <w:rFonts w:ascii="Times New Roman" w:eastAsia="Times New Roman" w:hAnsi="Times New Roman" w:cs="Times New Roman"/>
                  <w:sz w:val="26"/>
                  <w:szCs w:val="26"/>
                </w:rPr>
                <w:delText>ser</w:delText>
              </w:r>
              <w:r>
                <w:rPr>
                  <w:rFonts w:ascii="Times New Roman" w:eastAsia="Times New Roman" w:hAnsi="Times New Roman" w:cs="Times New Roman"/>
                  <w:sz w:val="26"/>
                  <w:szCs w:val="26"/>
                </w:rPr>
                <w:delText>)</w:delText>
              </w:r>
            </w:del>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4CF7E503" w:rsidR="007569A2" w:rsidRDefault="1A7319AD">
            <w:pPr>
              <w:spacing w:before="160"/>
              <w:ind w:left="180"/>
              <w:jc w:val="center"/>
              <w:rPr>
                <w:rFonts w:ascii="Times New Roman" w:eastAsia="Times New Roman" w:hAnsi="Times New Roman" w:cs="Times New Roman"/>
                <w:sz w:val="26"/>
                <w:szCs w:val="26"/>
              </w:rPr>
            </w:pPr>
            <w:ins w:id="89" w:author="Kiên Lê Trung" w:date="2024-12-20T10:41:00Z">
              <w:r w:rsidRPr="27172C3D">
                <w:rPr>
                  <w:rFonts w:ascii="Times New Roman" w:eastAsia="Times New Roman" w:hAnsi="Times New Roman" w:cs="Times New Roman"/>
                  <w:sz w:val="26"/>
                  <w:szCs w:val="26"/>
                </w:rPr>
                <w:t>Người q</w:t>
              </w:r>
            </w:ins>
            <w:del w:id="90" w:author="Kiên Lê Trung" w:date="2024-12-20T10:41:00Z">
              <w:r w:rsidR="630CF71F" w:rsidRPr="2895571A">
                <w:rPr>
                  <w:rFonts w:ascii="Times New Roman" w:eastAsia="Times New Roman" w:hAnsi="Times New Roman" w:cs="Times New Roman"/>
                  <w:sz w:val="26"/>
                  <w:szCs w:val="26"/>
                </w:rPr>
                <w:delText>Q</w:delText>
              </w:r>
            </w:del>
            <w:r w:rsidR="630CF71F" w:rsidRPr="2895571A">
              <w:rPr>
                <w:rFonts w:ascii="Times New Roman" w:eastAsia="Times New Roman" w:hAnsi="Times New Roman" w:cs="Times New Roman"/>
                <w:sz w:val="26"/>
                <w:szCs w:val="26"/>
              </w:rPr>
              <w:t xml:space="preserve">uản trị </w:t>
            </w:r>
            <w:del w:id="91" w:author="Kiên Lê Trung" w:date="2024-12-20T10:40:00Z">
              <w:r w:rsidR="00CE686F" w:rsidRPr="2895571A" w:rsidDel="630CF71F">
                <w:rPr>
                  <w:rFonts w:ascii="Times New Roman" w:eastAsia="Times New Roman" w:hAnsi="Times New Roman" w:cs="Times New Roman"/>
                  <w:sz w:val="26"/>
                  <w:szCs w:val="26"/>
                </w:rPr>
                <w:delText>(Người quản trị )</w:delText>
              </w:r>
            </w:del>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77777777" w:rsidR="007569A2" w:rsidRDefault="630CF71F">
            <w:pPr>
              <w:spacing w:before="160"/>
              <w:ind w:left="180"/>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Người bán hàng</w:t>
            </w:r>
            <w:del w:id="92" w:author="Kiên Lê Trung" w:date="2024-12-20T10:40:00Z">
              <w:r w:rsidR="00CE686F" w:rsidRPr="2895571A" w:rsidDel="630CF71F">
                <w:rPr>
                  <w:rFonts w:ascii="Times New Roman" w:eastAsia="Times New Roman" w:hAnsi="Times New Roman" w:cs="Times New Roman"/>
                  <w:sz w:val="26"/>
                  <w:szCs w:val="26"/>
                </w:rPr>
                <w:delText>(Người bán)</w:delText>
              </w:r>
            </w:del>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Default="00CE686F">
            <w:pPr>
              <w:spacing w:before="160"/>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tải các sản phẩm để bán hàng</w:t>
            </w:r>
          </w:p>
        </w:tc>
      </w:tr>
    </w:tbl>
    <w:p w14:paraId="4475AD14" w14:textId="77777777" w:rsidR="007569A2" w:rsidRDefault="007569A2">
      <w:pPr>
        <w:rPr>
          <w:rFonts w:ascii="Times New Roman" w:eastAsia="Times New Roman" w:hAnsi="Times New Roman" w:cs="Times New Roman"/>
          <w:sz w:val="28"/>
          <w:szCs w:val="28"/>
        </w:rPr>
      </w:pPr>
    </w:p>
    <w:p w14:paraId="120C4E94" w14:textId="77777777" w:rsidR="007569A2" w:rsidRDefault="007569A2">
      <w:pPr>
        <w:rPr>
          <w:rFonts w:ascii="Times New Roman" w:eastAsia="Times New Roman" w:hAnsi="Times New Roman" w:cs="Times New Roman"/>
          <w:sz w:val="28"/>
          <w:szCs w:val="28"/>
        </w:rPr>
      </w:pPr>
    </w:p>
    <w:p w14:paraId="73C91252" w14:textId="77777777" w:rsidR="007569A2" w:rsidRDefault="00CE686F">
      <w:pPr>
        <w:pStyle w:val="Heading3"/>
      </w:pPr>
      <w:bookmarkStart w:id="93" w:name="_493omig4f4t4" w:colFirst="0" w:colLast="0"/>
      <w:bookmarkEnd w:id="93"/>
      <w:r>
        <w:t xml:space="preserve">2.1.2 Xác định và mô tả các ca sử dụng </w:t>
      </w:r>
    </w:p>
    <w:p w14:paraId="4DE16367" w14:textId="2C4C3813" w:rsidR="007569A2" w:rsidRDefault="630CF71F" w:rsidP="2895571A">
      <w:pPr>
        <w:pStyle w:val="Heading4"/>
        <w:rPr>
          <w:b/>
          <w:bCs/>
          <w:sz w:val="26"/>
          <w:szCs w:val="26"/>
        </w:rPr>
      </w:pPr>
      <w:bookmarkStart w:id="94" w:name="_uttrrqcu6b6r"/>
      <w:bookmarkEnd w:id="94"/>
      <w:r w:rsidRPr="2895571A">
        <w:rPr>
          <w:b/>
          <w:bCs/>
          <w:sz w:val="26"/>
          <w:szCs w:val="26"/>
        </w:rPr>
        <w:t>2.1.2.a.</w:t>
      </w:r>
      <w:r w:rsidRPr="2895571A">
        <w:rPr>
          <w:sz w:val="14"/>
          <w:szCs w:val="14"/>
        </w:rPr>
        <w:t xml:space="preserve">   </w:t>
      </w:r>
      <w:r w:rsidRPr="2895571A">
        <w:rPr>
          <w:b/>
          <w:bCs/>
          <w:sz w:val="26"/>
          <w:szCs w:val="26"/>
        </w:rPr>
        <w:t xml:space="preserve">Danh sách các usecase cho </w:t>
      </w:r>
      <w:ins w:id="95" w:author="Kiên Lê Trung" w:date="2024-12-20T09:45:00Z">
        <w:r w:rsidR="7AEB59DA" w:rsidRPr="2895571A">
          <w:rPr>
            <w:b/>
            <w:bCs/>
            <w:sz w:val="26"/>
            <w:szCs w:val="26"/>
          </w:rPr>
          <w:t>Khách hàng</w:t>
        </w:r>
      </w:ins>
      <w:del w:id="96" w:author="Kiên Lê Trung" w:date="2024-12-20T09:45:00Z">
        <w:r w:rsidR="00CE686F" w:rsidRPr="2895571A" w:rsidDel="630CF71F">
          <w:rPr>
            <w:b/>
            <w:bCs/>
            <w:sz w:val="26"/>
            <w:szCs w:val="26"/>
          </w:rPr>
          <w:delText>Người dùng</w:delText>
        </w:r>
      </w:del>
      <w:r w:rsidRPr="2895571A">
        <w:rPr>
          <w:b/>
          <w:bCs/>
          <w:sz w:val="26"/>
          <w:szCs w:val="26"/>
        </w:rPr>
        <w:t xml:space="preserve"> (User)</w:t>
      </w:r>
    </w:p>
    <w:p w14:paraId="42AFC42D" w14:textId="77777777" w:rsidR="007569A2" w:rsidRDefault="007569A2">
      <w:pPr>
        <w:rPr>
          <w:rFonts w:ascii="Times New Roman" w:eastAsia="Times New Roman" w:hAnsi="Times New Roman" w:cs="Times New Roman"/>
          <w:sz w:val="28"/>
          <w:szCs w:val="28"/>
        </w:rPr>
      </w:pPr>
    </w:p>
    <w:p w14:paraId="271CA723" w14:textId="77777777" w:rsidR="007569A2" w:rsidRDefault="007569A2">
      <w:pPr>
        <w:rPr>
          <w:rFonts w:ascii="Times New Roman" w:eastAsia="Times New Roman" w:hAnsi="Times New Roman" w:cs="Times New Roman"/>
          <w:sz w:val="28"/>
          <w:szCs w:val="28"/>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705"/>
        <w:gridCol w:w="2685"/>
        <w:gridCol w:w="5235"/>
        <w:tblGridChange w:id="97">
          <w:tblGrid>
            <w:gridCol w:w="10"/>
            <w:gridCol w:w="695"/>
            <w:gridCol w:w="10"/>
            <w:gridCol w:w="2675"/>
            <w:gridCol w:w="10"/>
            <w:gridCol w:w="5225"/>
            <w:gridCol w:w="10"/>
          </w:tblGrid>
        </w:tblGridChange>
      </w:tblGrid>
      <w:tr w:rsidR="007569A2" w14:paraId="056AD239" w14:textId="77777777" w:rsidTr="2895571A">
        <w:trPr>
          <w:trHeight w:val="495"/>
        </w:trPr>
        <w:tc>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Default="00CE686F">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8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Default="00CE686F">
            <w:pPr>
              <w:spacing w:before="100"/>
              <w:ind w:left="9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52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Default="00CE686F">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56B20A0C" w14:textId="77777777" w:rsidTr="2895571A">
        <w:tblPrEx>
          <w:tblW w:w="8625" w:type="dxa"/>
          <w:tblBorders>
            <w:top w:val="nil"/>
            <w:left w:val="nil"/>
            <w:bottom w:val="nil"/>
            <w:right w:val="nil"/>
            <w:insideH w:val="nil"/>
            <w:insideV w:val="nil"/>
          </w:tblBorders>
          <w:tblLayout w:type="fixed"/>
          <w:tblLook w:val="0600" w:firstRow="0" w:lastRow="0" w:firstColumn="0" w:lastColumn="0" w:noHBand="1" w:noVBand="1"/>
          <w:tblPrExChange w:id="98" w:author="Kiên Lê Trung" w:date="2024-12-20T09:51:00Z">
            <w:tblPrEx>
              <w:tblW w:w="8625" w:type="dxa"/>
              <w:tblBorders>
                <w:top w:val="nil"/>
                <w:left w:val="nil"/>
                <w:bottom w:val="nil"/>
                <w:right w:val="nil"/>
                <w:insideH w:val="nil"/>
                <w:insideV w:val="nil"/>
              </w:tblBorders>
              <w:tblLook w:val="0600" w:firstRow="0" w:lastRow="0" w:firstColumn="0" w:lastColumn="0" w:noHBand="1" w:noVBand="1"/>
            </w:tblPrEx>
          </w:tblPrExChange>
        </w:tblPrEx>
        <w:trPr>
          <w:trHeight w:val="944"/>
          <w:trPrChange w:id="99" w:author="Kiên Lê Trung" w:date="2024-12-20T09:51:00Z">
            <w:trPr>
              <w:gridAfter w:val="0"/>
              <w:trHeight w:val="1215"/>
            </w:trPr>
          </w:trPrChange>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00" w:author="Kiên Lê Trung" w:date="2024-12-20T09:51:00Z">
              <w:tcPr>
                <w:tcW w:w="705"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249FAAB8" w14:textId="77777777" w:rsidR="007569A2" w:rsidRDefault="630CF71F">
            <w:pPr>
              <w:spacing w:before="240" w:after="240" w:line="360" w:lineRule="auto"/>
              <w:ind w:left="180"/>
              <w:jc w:val="center"/>
              <w:rPr>
                <w:rFonts w:ascii="Times New Roman" w:eastAsia="Times New Roman" w:hAnsi="Times New Roman" w:cs="Times New Roman"/>
                <w:sz w:val="26"/>
                <w:szCs w:val="26"/>
              </w:rPr>
              <w:pPrChange w:id="101" w:author="Kiên Lê Trung" w:date="2024-12-20T10:01:00Z">
                <w:pPr>
                  <w:spacing w:before="240" w:after="240" w:line="320" w:lineRule="auto"/>
                  <w:ind w:left="180"/>
                  <w:jc w:val="center"/>
                </w:pPr>
              </w:pPrChange>
            </w:pPr>
            <w:r w:rsidRPr="2895571A">
              <w:rPr>
                <w:rFonts w:ascii="Times New Roman" w:eastAsia="Times New Roman" w:hAnsi="Times New Roman" w:cs="Times New Roman"/>
                <w:sz w:val="26"/>
                <w:szCs w:val="26"/>
              </w:rPr>
              <w:t>1</w:t>
            </w:r>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02" w:author="Kiên Lê Trung" w:date="2024-12-20T09:51: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75FBE423" w14:textId="5A7EF1A7" w:rsidR="007569A2" w:rsidRDefault="2EB64552">
            <w:pPr>
              <w:spacing w:before="240" w:after="240" w:line="360" w:lineRule="auto"/>
              <w:ind w:left="180" w:right="160"/>
              <w:rPr>
                <w:rFonts w:ascii="Times New Roman" w:eastAsia="Times New Roman" w:hAnsi="Times New Roman" w:cs="Times New Roman"/>
                <w:sz w:val="26"/>
                <w:szCs w:val="26"/>
              </w:rPr>
              <w:pPrChange w:id="103" w:author="Kiên Lê Trung" w:date="2024-12-20T10:01:00Z">
                <w:pPr>
                  <w:spacing w:before="240" w:after="240"/>
                  <w:ind w:left="180" w:right="160"/>
                </w:pPr>
              </w:pPrChange>
            </w:pPr>
            <w:ins w:id="104" w:author="Kiên Lê Trung" w:date="2024-12-20T09:42:00Z">
              <w:r w:rsidRPr="2895571A">
                <w:rPr>
                  <w:rFonts w:ascii="Times New Roman" w:eastAsia="Times New Roman" w:hAnsi="Times New Roman" w:cs="Times New Roman"/>
                  <w:sz w:val="26"/>
                  <w:szCs w:val="26"/>
                </w:rPr>
                <w:t xml:space="preserve">Đăng ký </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05" w:author="Kiên Lê Trung" w:date="2024-12-20T09:51: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2D3F0BEC" w14:textId="47B0CEB3" w:rsidR="007569A2" w:rsidRDefault="5AAACF58">
            <w:pPr>
              <w:spacing w:line="360" w:lineRule="auto"/>
              <w:ind w:left="280" w:right="100"/>
              <w:rPr>
                <w:rFonts w:ascii="Times New Roman" w:eastAsia="Times New Roman" w:hAnsi="Times New Roman" w:cs="Times New Roman"/>
                <w:sz w:val="26"/>
                <w:szCs w:val="26"/>
              </w:rPr>
              <w:pPrChange w:id="106" w:author="Kiên Lê Trung" w:date="2024-12-20T10:01:00Z">
                <w:pPr>
                  <w:ind w:left="280" w:right="100"/>
                  <w:jc w:val="both"/>
                </w:pPr>
              </w:pPrChange>
            </w:pPr>
            <w:ins w:id="107" w:author="Kiên Lê Trung" w:date="2024-12-20T09:45:00Z">
              <w:r w:rsidRPr="2895571A">
                <w:rPr>
                  <w:rFonts w:ascii="Times New Roman" w:eastAsia="Times New Roman" w:hAnsi="Times New Roman" w:cs="Times New Roman"/>
                  <w:sz w:val="26"/>
                  <w:szCs w:val="26"/>
                </w:rPr>
                <w:t xml:space="preserve">Cho </w:t>
              </w:r>
              <w:r w:rsidR="33E274EE" w:rsidRPr="2895571A">
                <w:rPr>
                  <w:rFonts w:ascii="Times New Roman" w:eastAsia="Times New Roman" w:hAnsi="Times New Roman" w:cs="Times New Roman"/>
                  <w:sz w:val="26"/>
                  <w:szCs w:val="26"/>
                </w:rPr>
                <w:t xml:space="preserve">phép khách hàng đăng </w:t>
              </w:r>
            </w:ins>
            <w:ins w:id="108" w:author="Kiên Lê Trung" w:date="2024-12-20T09:46:00Z">
              <w:r w:rsidR="33E274EE" w:rsidRPr="2895571A">
                <w:rPr>
                  <w:rFonts w:ascii="Times New Roman" w:eastAsia="Times New Roman" w:hAnsi="Times New Roman" w:cs="Times New Roman"/>
                  <w:sz w:val="26"/>
                  <w:szCs w:val="26"/>
                </w:rPr>
                <w:t>ký t</w:t>
              </w:r>
              <w:r w:rsidR="6498746E" w:rsidRPr="2895571A">
                <w:rPr>
                  <w:rFonts w:ascii="Times New Roman" w:eastAsia="Times New Roman" w:hAnsi="Times New Roman" w:cs="Times New Roman"/>
                  <w:sz w:val="26"/>
                  <w:szCs w:val="26"/>
                </w:rPr>
                <w:t>ài khoản tại website</w:t>
              </w:r>
            </w:ins>
          </w:p>
        </w:tc>
      </w:tr>
      <w:tr w:rsidR="007569A2" w14:paraId="78E884CA" w14:textId="77777777" w:rsidTr="2895571A">
        <w:trPr>
          <w:trHeight w:val="795"/>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Default="630CF71F">
            <w:pPr>
              <w:spacing w:before="240" w:after="240" w:line="360" w:lineRule="auto"/>
              <w:ind w:left="180"/>
              <w:jc w:val="center"/>
              <w:rPr>
                <w:rFonts w:ascii="Times New Roman" w:eastAsia="Times New Roman" w:hAnsi="Times New Roman" w:cs="Times New Roman"/>
                <w:sz w:val="26"/>
                <w:szCs w:val="26"/>
              </w:rPr>
              <w:pPrChange w:id="109" w:author="Kiên Lê Trung" w:date="2024-12-20T10:01:00Z">
                <w:pPr>
                  <w:spacing w:before="240" w:after="240" w:line="320" w:lineRule="auto"/>
                  <w:ind w:left="180"/>
                  <w:jc w:val="center"/>
                </w:pPr>
              </w:pPrChange>
            </w:pPr>
            <w:r w:rsidRPr="2895571A">
              <w:rPr>
                <w:rFonts w:ascii="Times New Roman" w:eastAsia="Times New Roman" w:hAnsi="Times New Roman" w:cs="Times New Roman"/>
                <w:sz w:val="26"/>
                <w:szCs w:val="26"/>
              </w:rPr>
              <w:t>2</w:t>
            </w:r>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Default="562207D0">
            <w:pPr>
              <w:spacing w:before="240" w:after="240" w:line="360" w:lineRule="auto"/>
              <w:ind w:left="180"/>
              <w:rPr>
                <w:rFonts w:ascii="Times New Roman" w:eastAsia="Times New Roman" w:hAnsi="Times New Roman" w:cs="Times New Roman"/>
                <w:sz w:val="26"/>
                <w:szCs w:val="26"/>
              </w:rPr>
              <w:pPrChange w:id="110" w:author="Kiên Lê Trung" w:date="2024-12-20T10:01:00Z">
                <w:pPr>
                  <w:spacing w:before="240" w:after="240" w:line="320" w:lineRule="auto"/>
                  <w:ind w:left="180"/>
                </w:pPr>
              </w:pPrChange>
            </w:pPr>
            <w:ins w:id="111" w:author="Kiên Lê Trung" w:date="2024-12-20T09:42:00Z">
              <w:r w:rsidRPr="2895571A">
                <w:rPr>
                  <w:rFonts w:ascii="Times New Roman" w:eastAsia="Times New Roman" w:hAnsi="Times New Roman" w:cs="Times New Roman"/>
                  <w:sz w:val="26"/>
                  <w:szCs w:val="26"/>
                </w:rPr>
                <w:t>Đăng nhập</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Default="07D8CEA7">
            <w:pPr>
              <w:spacing w:before="240" w:after="240" w:line="360" w:lineRule="auto"/>
              <w:ind w:left="280"/>
              <w:rPr>
                <w:rFonts w:ascii="Times New Roman" w:eastAsia="Times New Roman" w:hAnsi="Times New Roman" w:cs="Times New Roman"/>
                <w:sz w:val="26"/>
                <w:szCs w:val="26"/>
              </w:rPr>
              <w:pPrChange w:id="112" w:author="Kiên Lê Trung" w:date="2024-12-20T10:01:00Z">
                <w:pPr>
                  <w:spacing w:before="240" w:after="240"/>
                  <w:ind w:left="280"/>
                </w:pPr>
              </w:pPrChange>
            </w:pPr>
            <w:ins w:id="113" w:author="Kiên Lê Trung" w:date="2024-12-20T09:46:00Z">
              <w:r w:rsidRPr="2895571A">
                <w:rPr>
                  <w:rFonts w:ascii="Times New Roman" w:eastAsia="Times New Roman" w:hAnsi="Times New Roman" w:cs="Times New Roman"/>
                  <w:sz w:val="26"/>
                  <w:szCs w:val="26"/>
                </w:rPr>
                <w:t>Ch</w:t>
              </w:r>
            </w:ins>
            <w:ins w:id="114" w:author="Kiên Lê Trung" w:date="2024-12-20T09:47:00Z">
              <w:r w:rsidRPr="2895571A">
                <w:rPr>
                  <w:rFonts w:ascii="Times New Roman" w:eastAsia="Times New Roman" w:hAnsi="Times New Roman" w:cs="Times New Roman"/>
                  <w:sz w:val="26"/>
                  <w:szCs w:val="26"/>
                </w:rPr>
                <w:t>o phép khách hàng đăng nhập vào hệ thống</w:t>
              </w:r>
            </w:ins>
          </w:p>
        </w:tc>
      </w:tr>
      <w:tr w:rsidR="2895571A" w14:paraId="4DFB55A4" w14:textId="77777777" w:rsidTr="2895571A">
        <w:trPr>
          <w:trHeight w:val="795"/>
          <w:ins w:id="115" w:author="Kiên Lê Trung" w:date="2024-12-20T09:52:00Z"/>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A63407C" w14:textId="080614EF" w:rsidR="61545659" w:rsidRDefault="61545659">
            <w:pPr>
              <w:spacing w:line="360" w:lineRule="auto"/>
              <w:ind w:left="180"/>
              <w:jc w:val="center"/>
              <w:rPr>
                <w:rFonts w:ascii="Times New Roman" w:eastAsia="Times New Roman" w:hAnsi="Times New Roman" w:cs="Times New Roman"/>
                <w:sz w:val="26"/>
                <w:szCs w:val="26"/>
              </w:rPr>
              <w:pPrChange w:id="116" w:author="Kiên Lê Trung" w:date="2024-12-20T10:01:00Z">
                <w:pPr>
                  <w:spacing w:line="320" w:lineRule="auto"/>
                  <w:jc w:val="center"/>
                </w:pPr>
              </w:pPrChange>
            </w:pPr>
            <w:ins w:id="117" w:author="Kiên Lê Trung" w:date="2024-12-20T09:52:00Z">
              <w:r w:rsidRPr="2895571A">
                <w:rPr>
                  <w:rFonts w:ascii="Times New Roman" w:eastAsia="Times New Roman" w:hAnsi="Times New Roman" w:cs="Times New Roman"/>
                  <w:sz w:val="26"/>
                  <w:szCs w:val="26"/>
                </w:rPr>
                <w:t>3</w:t>
              </w:r>
            </w:ins>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5B9385A" w14:textId="1C64A8D9" w:rsidR="61545659" w:rsidRDefault="61545659">
            <w:pPr>
              <w:spacing w:line="360" w:lineRule="auto"/>
              <w:ind w:left="180"/>
              <w:rPr>
                <w:rFonts w:ascii="Times New Roman" w:eastAsia="Times New Roman" w:hAnsi="Times New Roman" w:cs="Times New Roman"/>
                <w:sz w:val="26"/>
                <w:szCs w:val="26"/>
              </w:rPr>
              <w:pPrChange w:id="118" w:author="Kiên Lê Trung" w:date="2024-12-20T10:01:00Z">
                <w:pPr>
                  <w:spacing w:line="320" w:lineRule="auto"/>
                </w:pPr>
              </w:pPrChange>
            </w:pPr>
            <w:ins w:id="119" w:author="Kiên Lê Trung" w:date="2024-12-20T09:52:00Z">
              <w:r w:rsidRPr="2895571A">
                <w:rPr>
                  <w:rFonts w:ascii="Times New Roman" w:eastAsia="Times New Roman" w:hAnsi="Times New Roman" w:cs="Times New Roman"/>
                  <w:sz w:val="26"/>
                  <w:szCs w:val="26"/>
                </w:rPr>
                <w:t>Quên</w:t>
              </w:r>
            </w:ins>
            <w:ins w:id="120" w:author="Kiên Lê Trung" w:date="2024-12-20T09:58:00Z">
              <w:r w:rsidR="684437EE" w:rsidRPr="2895571A">
                <w:rPr>
                  <w:rFonts w:ascii="Times New Roman" w:eastAsia="Times New Roman" w:hAnsi="Times New Roman" w:cs="Times New Roman"/>
                  <w:sz w:val="26"/>
                  <w:szCs w:val="26"/>
                </w:rPr>
                <w:t xml:space="preserve"> mật khẩu</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AA1CBCD" w14:textId="6DC4FD8C" w:rsidR="684437EE" w:rsidRDefault="684437EE">
            <w:pPr>
              <w:spacing w:line="360" w:lineRule="auto"/>
              <w:ind w:left="270"/>
              <w:rPr>
                <w:rFonts w:ascii="Times New Roman" w:eastAsia="Times New Roman" w:hAnsi="Times New Roman" w:cs="Times New Roman"/>
                <w:sz w:val="26"/>
                <w:szCs w:val="26"/>
              </w:rPr>
              <w:pPrChange w:id="121" w:author="Kiên Lê Trung" w:date="2024-12-20T10:01:00Z">
                <w:pPr/>
              </w:pPrChange>
            </w:pPr>
            <w:ins w:id="122" w:author="Kiên Lê Trung" w:date="2024-12-20T09:58:00Z">
              <w:r w:rsidRPr="2895571A">
                <w:rPr>
                  <w:rFonts w:ascii="Times New Roman" w:eastAsia="Times New Roman" w:hAnsi="Times New Roman" w:cs="Times New Roman"/>
                  <w:sz w:val="26"/>
                  <w:szCs w:val="26"/>
                </w:rPr>
                <w:t>Cho ph</w:t>
              </w:r>
            </w:ins>
            <w:ins w:id="123" w:author="Kiên Lê Trung" w:date="2024-12-20T09:59:00Z">
              <w:r w:rsidRPr="2895571A">
                <w:rPr>
                  <w:rFonts w:ascii="Times New Roman" w:eastAsia="Times New Roman" w:hAnsi="Times New Roman" w:cs="Times New Roman"/>
                  <w:sz w:val="26"/>
                  <w:szCs w:val="26"/>
                </w:rPr>
                <w:t>ép khách hàng khôi phục được mật khẩu</w:t>
              </w:r>
            </w:ins>
            <w:ins w:id="124" w:author="Kiên Lê Trung" w:date="2024-12-20T10:00:00Z">
              <w:r w:rsidRPr="2895571A">
                <w:rPr>
                  <w:rFonts w:ascii="Times New Roman" w:eastAsia="Times New Roman" w:hAnsi="Times New Roman" w:cs="Times New Roman"/>
                  <w:sz w:val="26"/>
                  <w:szCs w:val="26"/>
                </w:rPr>
                <w:t xml:space="preserve"> đ</w:t>
              </w:r>
            </w:ins>
            <w:ins w:id="125" w:author="Kiên Lê Trung" w:date="2024-12-20T09:59:00Z">
              <w:r w:rsidRPr="2895571A">
                <w:rPr>
                  <w:rFonts w:ascii="Times New Roman" w:eastAsia="Times New Roman" w:hAnsi="Times New Roman" w:cs="Times New Roman"/>
                  <w:sz w:val="26"/>
                  <w:szCs w:val="26"/>
                </w:rPr>
                <w:t>ăng nh</w:t>
              </w:r>
            </w:ins>
            <w:ins w:id="126" w:author="Kiên Lê Trung" w:date="2024-12-20T10:00:00Z">
              <w:r w:rsidRPr="2895571A">
                <w:rPr>
                  <w:rFonts w:ascii="Times New Roman" w:eastAsia="Times New Roman" w:hAnsi="Times New Roman" w:cs="Times New Roman"/>
                  <w:sz w:val="26"/>
                  <w:szCs w:val="26"/>
                </w:rPr>
                <w:t>ập</w:t>
              </w:r>
            </w:ins>
          </w:p>
        </w:tc>
      </w:tr>
      <w:tr w:rsidR="007569A2" w14:paraId="7A036E3D" w14:textId="77777777" w:rsidTr="2895571A">
        <w:tblPrEx>
          <w:tblW w:w="8625" w:type="dxa"/>
          <w:tblBorders>
            <w:top w:val="nil"/>
            <w:left w:val="nil"/>
            <w:bottom w:val="nil"/>
            <w:right w:val="nil"/>
            <w:insideH w:val="nil"/>
            <w:insideV w:val="nil"/>
          </w:tblBorders>
          <w:tblLayout w:type="fixed"/>
          <w:tblLook w:val="0600" w:firstRow="0" w:lastRow="0" w:firstColumn="0" w:lastColumn="0" w:noHBand="1" w:noVBand="1"/>
          <w:tblPrExChange w:id="127" w:author="Kiên Lê Trung" w:date="2024-12-20T09:42:00Z">
            <w:tblPrEx>
              <w:tblW w:w="8625" w:type="dxa"/>
              <w:tblBorders>
                <w:top w:val="nil"/>
                <w:left w:val="nil"/>
                <w:bottom w:val="nil"/>
                <w:right w:val="nil"/>
                <w:insideH w:val="nil"/>
                <w:insideV w:val="nil"/>
              </w:tblBorders>
              <w:tblLook w:val="0600" w:firstRow="0" w:lastRow="0" w:firstColumn="0" w:lastColumn="0" w:noHBand="1" w:noVBand="1"/>
            </w:tblPrEx>
          </w:tblPrExChange>
        </w:tblPrEx>
        <w:trPr>
          <w:trHeight w:val="941"/>
          <w:trPrChange w:id="128" w:author="Kiên Lê Trung" w:date="2024-12-20T09:42:00Z">
            <w:trPr>
              <w:gridAfter w:val="0"/>
              <w:trHeight w:val="2595"/>
            </w:trPr>
          </w:trPrChange>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29" w:author="Kiên Lê Trung" w:date="2024-12-20T09:42:00Z">
              <w:tcPr>
                <w:tcW w:w="705"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68D9363B" w14:textId="77777777" w:rsidR="007569A2" w:rsidRDefault="630CF71F">
            <w:pPr>
              <w:spacing w:before="240" w:after="240" w:line="360" w:lineRule="auto"/>
              <w:ind w:left="180"/>
              <w:jc w:val="center"/>
              <w:rPr>
                <w:rFonts w:ascii="Times New Roman" w:eastAsia="Times New Roman" w:hAnsi="Times New Roman" w:cs="Times New Roman"/>
                <w:sz w:val="26"/>
                <w:szCs w:val="26"/>
              </w:rPr>
              <w:pPrChange w:id="130" w:author="Kiên Lê Trung" w:date="2024-12-20T10:01:00Z">
                <w:pPr>
                  <w:spacing w:before="240" w:after="240" w:line="320" w:lineRule="auto"/>
                  <w:ind w:left="180"/>
                  <w:jc w:val="center"/>
                </w:pPr>
              </w:pPrChange>
            </w:pPr>
            <w:r w:rsidRPr="2895571A">
              <w:rPr>
                <w:rFonts w:ascii="Times New Roman" w:eastAsia="Times New Roman" w:hAnsi="Times New Roman" w:cs="Times New Roman"/>
                <w:sz w:val="26"/>
                <w:szCs w:val="26"/>
              </w:rPr>
              <w:t>3</w:t>
            </w:r>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31" w:author="Kiên Lê Trung" w:date="2024-12-20T09:42: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0C178E9E" w14:textId="69CEFBEA" w:rsidR="007569A2" w:rsidRDefault="1411180E">
            <w:pPr>
              <w:spacing w:before="240" w:after="240" w:line="360" w:lineRule="auto"/>
              <w:ind w:left="180"/>
              <w:rPr>
                <w:rFonts w:ascii="Times New Roman" w:eastAsia="Times New Roman" w:hAnsi="Times New Roman" w:cs="Times New Roman"/>
                <w:sz w:val="26"/>
                <w:szCs w:val="26"/>
              </w:rPr>
              <w:pPrChange w:id="132" w:author="Kiên Lê Trung" w:date="2024-12-20T10:01:00Z">
                <w:pPr>
                  <w:spacing w:before="240" w:after="240" w:line="320" w:lineRule="auto"/>
                  <w:ind w:left="180"/>
                </w:pPr>
              </w:pPrChange>
            </w:pPr>
            <w:ins w:id="133" w:author="Kiên Lê Trung" w:date="2024-12-20T09:42:00Z">
              <w:r w:rsidRPr="2895571A">
                <w:rPr>
                  <w:rFonts w:ascii="Times New Roman" w:eastAsia="Times New Roman" w:hAnsi="Times New Roman" w:cs="Times New Roman"/>
                  <w:sz w:val="26"/>
                  <w:szCs w:val="26"/>
                </w:rPr>
                <w:t>T</w:t>
              </w:r>
            </w:ins>
            <w:ins w:id="134" w:author="Kiên Lê Trung" w:date="2024-12-20T09:43:00Z">
              <w:r w:rsidRPr="2895571A">
                <w:rPr>
                  <w:rFonts w:ascii="Times New Roman" w:eastAsia="Times New Roman" w:hAnsi="Times New Roman" w:cs="Times New Roman"/>
                  <w:sz w:val="26"/>
                  <w:szCs w:val="26"/>
                </w:rPr>
                <w:t>ìm kiếm</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35" w:author="Kiên Lê Trung" w:date="2024-12-20T09:42: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3C0395D3" w14:textId="51BDEA72" w:rsidR="007569A2" w:rsidRDefault="27BAF023">
            <w:pPr>
              <w:spacing w:line="360" w:lineRule="auto"/>
              <w:ind w:left="280" w:right="100"/>
              <w:rPr>
                <w:rFonts w:ascii="Times New Roman" w:eastAsia="Times New Roman" w:hAnsi="Times New Roman" w:cs="Times New Roman"/>
                <w:sz w:val="26"/>
                <w:szCs w:val="26"/>
              </w:rPr>
              <w:pPrChange w:id="136" w:author="Kiên Lê Trung" w:date="2024-12-20T10:01:00Z">
                <w:pPr>
                  <w:ind w:left="280" w:right="100"/>
                  <w:jc w:val="both"/>
                </w:pPr>
              </w:pPrChange>
            </w:pPr>
            <w:ins w:id="137" w:author="Kiên Lê Trung" w:date="2024-12-20T09:48:00Z">
              <w:r w:rsidRPr="2895571A">
                <w:rPr>
                  <w:rFonts w:ascii="Times New Roman" w:eastAsia="Times New Roman" w:hAnsi="Times New Roman" w:cs="Times New Roman"/>
                  <w:sz w:val="26"/>
                  <w:szCs w:val="26"/>
                </w:rPr>
                <w:t>Cho phép khách hàng tìm kiếm sản phẩm theo nhu cầu bản thân</w:t>
              </w:r>
            </w:ins>
          </w:p>
        </w:tc>
      </w:tr>
      <w:tr w:rsidR="007569A2" w14:paraId="279935FF" w14:textId="77777777" w:rsidTr="2895571A">
        <w:trPr>
          <w:trHeight w:val="720"/>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77777777" w:rsidR="007569A2" w:rsidRDefault="630CF71F">
            <w:pPr>
              <w:spacing w:before="240" w:after="240" w:line="360" w:lineRule="auto"/>
              <w:ind w:left="180"/>
              <w:jc w:val="center"/>
              <w:rPr>
                <w:rFonts w:ascii="Times New Roman" w:eastAsia="Times New Roman" w:hAnsi="Times New Roman" w:cs="Times New Roman"/>
                <w:sz w:val="26"/>
                <w:szCs w:val="26"/>
              </w:rPr>
              <w:pPrChange w:id="138" w:author="Kiên Lê Trung" w:date="2024-12-20T10:01:00Z">
                <w:pPr>
                  <w:spacing w:before="240" w:after="240" w:line="320" w:lineRule="auto"/>
                  <w:ind w:left="180"/>
                  <w:jc w:val="center"/>
                </w:pPr>
              </w:pPrChange>
            </w:pPr>
            <w:r w:rsidRPr="2895571A">
              <w:rPr>
                <w:rFonts w:ascii="Times New Roman" w:eastAsia="Times New Roman" w:hAnsi="Times New Roman" w:cs="Times New Roman"/>
                <w:sz w:val="26"/>
                <w:szCs w:val="26"/>
              </w:rPr>
              <w:t>4</w:t>
            </w:r>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193AD1FB" w:rsidR="007569A2" w:rsidRDefault="68B1B4A6">
            <w:pPr>
              <w:spacing w:before="240" w:after="240" w:line="360" w:lineRule="auto"/>
              <w:ind w:left="180"/>
              <w:rPr>
                <w:rFonts w:ascii="Times New Roman" w:eastAsia="Times New Roman" w:hAnsi="Times New Roman" w:cs="Times New Roman"/>
                <w:sz w:val="26"/>
                <w:szCs w:val="26"/>
              </w:rPr>
              <w:pPrChange w:id="139" w:author="Kiên Lê Trung" w:date="2024-12-20T10:01:00Z">
                <w:pPr>
                  <w:spacing w:before="240" w:after="240" w:line="320" w:lineRule="auto"/>
                  <w:ind w:left="180"/>
                </w:pPr>
              </w:pPrChange>
            </w:pPr>
            <w:ins w:id="140" w:author="Kiên Lê Trung" w:date="2024-12-20T09:43:00Z">
              <w:r w:rsidRPr="2895571A">
                <w:rPr>
                  <w:rFonts w:ascii="Times New Roman" w:eastAsia="Times New Roman" w:hAnsi="Times New Roman" w:cs="Times New Roman"/>
                  <w:sz w:val="26"/>
                  <w:szCs w:val="26"/>
                </w:rPr>
                <w:t>Thêm sản phẩm vào giỏ hàng</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4CEEFFD3" w:rsidR="007569A2" w:rsidRDefault="45BE39CE">
            <w:pPr>
              <w:spacing w:before="240" w:after="240" w:line="360" w:lineRule="auto"/>
              <w:ind w:left="280"/>
              <w:rPr>
                <w:rFonts w:ascii="Times New Roman" w:eastAsia="Times New Roman" w:hAnsi="Times New Roman" w:cs="Times New Roman"/>
                <w:sz w:val="26"/>
                <w:szCs w:val="26"/>
              </w:rPr>
              <w:pPrChange w:id="141" w:author="Kiên Lê Trung" w:date="2024-12-20T10:01:00Z">
                <w:pPr>
                  <w:spacing w:before="240" w:after="240"/>
                  <w:ind w:left="280"/>
                </w:pPr>
              </w:pPrChange>
            </w:pPr>
            <w:ins w:id="142" w:author="Kiên Lê Trung" w:date="2024-12-20T09:49:00Z">
              <w:r w:rsidRPr="2895571A">
                <w:rPr>
                  <w:rFonts w:ascii="Times New Roman" w:eastAsia="Times New Roman" w:hAnsi="Times New Roman" w:cs="Times New Roman"/>
                  <w:sz w:val="26"/>
                  <w:szCs w:val="26"/>
                </w:rPr>
                <w:t>Cho phép khách hàng thêm sản phẩm vào giỏ hàng</w:t>
              </w:r>
            </w:ins>
          </w:p>
        </w:tc>
      </w:tr>
      <w:tr w:rsidR="007569A2" w14:paraId="78941E47" w14:textId="77777777" w:rsidTr="2895571A">
        <w:tblPrEx>
          <w:tblW w:w="8625" w:type="dxa"/>
          <w:tblBorders>
            <w:top w:val="nil"/>
            <w:left w:val="nil"/>
            <w:bottom w:val="nil"/>
            <w:right w:val="nil"/>
            <w:insideH w:val="nil"/>
            <w:insideV w:val="nil"/>
          </w:tblBorders>
          <w:tblLayout w:type="fixed"/>
          <w:tblLook w:val="0600" w:firstRow="0" w:lastRow="0" w:firstColumn="0" w:lastColumn="0" w:noHBand="1" w:noVBand="1"/>
          <w:tblPrExChange w:id="143" w:author="Kiên Lê Trung" w:date="2024-12-20T09:51:00Z">
            <w:tblPrEx>
              <w:tblW w:w="8625" w:type="dxa"/>
              <w:tblBorders>
                <w:top w:val="nil"/>
                <w:left w:val="nil"/>
                <w:bottom w:val="nil"/>
                <w:right w:val="nil"/>
                <w:insideH w:val="nil"/>
                <w:insideV w:val="nil"/>
              </w:tblBorders>
              <w:tblLook w:val="0600" w:firstRow="0" w:lastRow="0" w:firstColumn="0" w:lastColumn="0" w:noHBand="1" w:noVBand="1"/>
            </w:tblPrEx>
          </w:tblPrExChange>
        </w:tblPrEx>
        <w:trPr>
          <w:trHeight w:val="1081"/>
          <w:trPrChange w:id="144" w:author="Kiên Lê Trung" w:date="2024-12-20T09:51:00Z">
            <w:trPr>
              <w:gridAfter w:val="0"/>
              <w:trHeight w:val="720"/>
            </w:trPr>
          </w:trPrChange>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45" w:author="Kiên Lê Trung" w:date="2024-12-20T09:51:00Z">
              <w:tcPr>
                <w:tcW w:w="705"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44240AAE" w14:textId="77777777" w:rsidR="007569A2" w:rsidRDefault="630CF71F">
            <w:pPr>
              <w:spacing w:before="240" w:after="240" w:line="360" w:lineRule="auto"/>
              <w:ind w:left="180"/>
              <w:jc w:val="center"/>
              <w:rPr>
                <w:rFonts w:ascii="Times New Roman" w:eastAsia="Times New Roman" w:hAnsi="Times New Roman" w:cs="Times New Roman"/>
                <w:sz w:val="26"/>
                <w:szCs w:val="26"/>
              </w:rPr>
              <w:pPrChange w:id="146" w:author="Kiên Lê Trung" w:date="2024-12-20T10:01:00Z">
                <w:pPr>
                  <w:spacing w:before="240" w:after="240" w:line="320" w:lineRule="auto"/>
                  <w:ind w:left="180"/>
                  <w:jc w:val="center"/>
                </w:pPr>
              </w:pPrChange>
            </w:pPr>
            <w:r w:rsidRPr="2895571A">
              <w:rPr>
                <w:rFonts w:ascii="Times New Roman" w:eastAsia="Times New Roman" w:hAnsi="Times New Roman" w:cs="Times New Roman"/>
                <w:sz w:val="26"/>
                <w:szCs w:val="26"/>
              </w:rPr>
              <w:t>5</w:t>
            </w:r>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47" w:author="Kiên Lê Trung" w:date="2024-12-20T09:51: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269E314A" w14:textId="162469C7" w:rsidR="007569A2" w:rsidRDefault="6E461BB3">
            <w:pPr>
              <w:spacing w:before="240" w:after="240" w:line="360" w:lineRule="auto"/>
              <w:ind w:left="180"/>
              <w:rPr>
                <w:rFonts w:ascii="Times New Roman" w:eastAsia="Times New Roman" w:hAnsi="Times New Roman" w:cs="Times New Roman"/>
                <w:sz w:val="26"/>
                <w:szCs w:val="26"/>
              </w:rPr>
              <w:pPrChange w:id="148" w:author="Kiên Lê Trung" w:date="2024-12-20T10:01:00Z">
                <w:pPr>
                  <w:spacing w:before="240" w:after="240" w:line="320" w:lineRule="auto"/>
                  <w:ind w:left="180"/>
                </w:pPr>
              </w:pPrChange>
            </w:pPr>
            <w:ins w:id="149" w:author="Kiên Lê Trung" w:date="2024-12-20T09:43:00Z">
              <w:r w:rsidRPr="2895571A">
                <w:rPr>
                  <w:rFonts w:ascii="Times New Roman" w:eastAsia="Times New Roman" w:hAnsi="Times New Roman" w:cs="Times New Roman"/>
                  <w:sz w:val="26"/>
                  <w:szCs w:val="26"/>
                </w:rPr>
                <w:t>Thanh toán</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50" w:author="Kiên Lê Trung" w:date="2024-12-20T09:51: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47341341" w14:textId="45FBED34" w:rsidR="007569A2" w:rsidRDefault="3C302A91">
            <w:pPr>
              <w:spacing w:before="240" w:after="240" w:line="360" w:lineRule="auto"/>
              <w:ind w:left="280"/>
              <w:rPr>
                <w:rFonts w:ascii="Times New Roman" w:eastAsia="Times New Roman" w:hAnsi="Times New Roman" w:cs="Times New Roman"/>
                <w:sz w:val="26"/>
                <w:szCs w:val="26"/>
              </w:rPr>
              <w:pPrChange w:id="151" w:author="Kiên Lê Trung" w:date="2024-12-20T10:01:00Z">
                <w:pPr>
                  <w:spacing w:before="240" w:after="240"/>
                  <w:ind w:left="280"/>
                </w:pPr>
              </w:pPrChange>
            </w:pPr>
            <w:ins w:id="152" w:author="Kiên Lê Trung" w:date="2024-12-20T09:49:00Z">
              <w:r w:rsidRPr="2895571A">
                <w:rPr>
                  <w:rFonts w:ascii="Times New Roman" w:eastAsia="Times New Roman" w:hAnsi="Times New Roman" w:cs="Times New Roman"/>
                  <w:sz w:val="26"/>
                  <w:szCs w:val="26"/>
                </w:rPr>
                <w:t>Cho ph</w:t>
              </w:r>
            </w:ins>
            <w:ins w:id="153" w:author="Kiên Lê Trung" w:date="2024-12-20T09:50:00Z">
              <w:r w:rsidRPr="2895571A">
                <w:rPr>
                  <w:rFonts w:ascii="Times New Roman" w:eastAsia="Times New Roman" w:hAnsi="Times New Roman" w:cs="Times New Roman"/>
                  <w:sz w:val="26"/>
                  <w:szCs w:val="26"/>
                </w:rPr>
                <w:t>ép khách hàng mua hàng với các hình thức thanh toán khác nhau</w:t>
              </w:r>
            </w:ins>
          </w:p>
        </w:tc>
      </w:tr>
      <w:tr w:rsidR="2895571A" w14:paraId="6A6A8F1B" w14:textId="77777777" w:rsidTr="2895571A">
        <w:trPr>
          <w:trHeight w:val="720"/>
          <w:ins w:id="154" w:author="Kiên Lê Trung" w:date="2024-12-20T09:43:00Z"/>
        </w:trPr>
        <w:tc>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3FE306DB" w14:textId="67B658F8" w:rsidR="6E461BB3" w:rsidRDefault="6E461BB3">
            <w:pPr>
              <w:spacing w:line="360" w:lineRule="auto"/>
              <w:ind w:left="180"/>
              <w:jc w:val="center"/>
              <w:rPr>
                <w:rFonts w:ascii="Times New Roman" w:eastAsia="Times New Roman" w:hAnsi="Times New Roman" w:cs="Times New Roman"/>
                <w:sz w:val="26"/>
                <w:szCs w:val="26"/>
              </w:rPr>
              <w:pPrChange w:id="155" w:author="Kiên Lê Trung" w:date="2024-12-20T10:01:00Z">
                <w:pPr>
                  <w:spacing w:line="320" w:lineRule="auto"/>
                  <w:jc w:val="center"/>
                </w:pPr>
              </w:pPrChange>
            </w:pPr>
            <w:ins w:id="156" w:author="Kiên Lê Trung" w:date="2024-12-20T09:43:00Z">
              <w:r w:rsidRPr="2895571A">
                <w:rPr>
                  <w:rFonts w:ascii="Times New Roman" w:eastAsia="Times New Roman" w:hAnsi="Times New Roman" w:cs="Times New Roman"/>
                  <w:sz w:val="26"/>
                  <w:szCs w:val="26"/>
                </w:rPr>
                <w:t>6</w:t>
              </w:r>
            </w:ins>
          </w:p>
        </w:tc>
        <w:tc>
          <w:tcPr>
            <w:tcW w:w="268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7112C68" w14:textId="227901C5" w:rsidR="6E461BB3" w:rsidRDefault="6E461BB3">
            <w:pPr>
              <w:spacing w:line="360" w:lineRule="auto"/>
              <w:ind w:left="180"/>
              <w:rPr>
                <w:rFonts w:ascii="Times New Roman" w:eastAsia="Times New Roman" w:hAnsi="Times New Roman" w:cs="Times New Roman"/>
                <w:sz w:val="26"/>
                <w:szCs w:val="26"/>
              </w:rPr>
              <w:pPrChange w:id="157" w:author="Kiên Lê Trung" w:date="2024-12-20T10:01:00Z">
                <w:pPr>
                  <w:spacing w:line="320" w:lineRule="auto"/>
                </w:pPr>
              </w:pPrChange>
            </w:pPr>
            <w:ins w:id="158" w:author="Kiên Lê Trung" w:date="2024-12-20T09:43:00Z">
              <w:r w:rsidRPr="2895571A">
                <w:rPr>
                  <w:rFonts w:ascii="Times New Roman" w:eastAsia="Times New Roman" w:hAnsi="Times New Roman" w:cs="Times New Roman"/>
                  <w:sz w:val="26"/>
                  <w:szCs w:val="26"/>
                </w:rPr>
                <w:t>Đánh giá và bình luận</w:t>
              </w:r>
            </w:ins>
          </w:p>
        </w:tc>
        <w:tc>
          <w:tcPr>
            <w:tcW w:w="52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1C30F8" w14:textId="6F837721" w:rsidR="1C055F7F" w:rsidRDefault="1C055F7F">
            <w:pPr>
              <w:spacing w:line="360" w:lineRule="auto"/>
              <w:ind w:left="270"/>
              <w:rPr>
                <w:rFonts w:ascii="Times New Roman" w:eastAsia="Times New Roman" w:hAnsi="Times New Roman" w:cs="Times New Roman"/>
                <w:sz w:val="26"/>
                <w:szCs w:val="26"/>
              </w:rPr>
              <w:pPrChange w:id="159" w:author="Kiên Lê Trung" w:date="2024-12-20T10:01:00Z">
                <w:pPr/>
              </w:pPrChange>
            </w:pPr>
            <w:ins w:id="160" w:author="Kiên Lê Trung" w:date="2024-12-20T09:50:00Z">
              <w:r w:rsidRPr="2895571A">
                <w:rPr>
                  <w:rFonts w:ascii="Times New Roman" w:eastAsia="Times New Roman" w:hAnsi="Times New Roman" w:cs="Times New Roman"/>
                  <w:sz w:val="26"/>
                  <w:szCs w:val="26"/>
                </w:rPr>
                <w:t>Cho phép khách hàng đánh giá sản phẩm</w:t>
              </w:r>
            </w:ins>
          </w:p>
        </w:tc>
      </w:tr>
    </w:tbl>
    <w:p w14:paraId="42EF2083" w14:textId="77777777" w:rsidR="007569A2" w:rsidRDefault="007569A2">
      <w:pPr>
        <w:rPr>
          <w:rFonts w:ascii="Times New Roman" w:eastAsia="Times New Roman" w:hAnsi="Times New Roman" w:cs="Times New Roman"/>
          <w:sz w:val="28"/>
          <w:szCs w:val="28"/>
        </w:rPr>
      </w:pPr>
    </w:p>
    <w:p w14:paraId="1C4C317D"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dùng</w:t>
      </w:r>
    </w:p>
    <w:p w14:paraId="616EA273" w14:textId="77777777" w:rsidR="007569A2" w:rsidRDefault="00CE686F">
      <w:pPr>
        <w:pStyle w:val="Heading4"/>
        <w:keepNext w:val="0"/>
        <w:keepLines w:val="0"/>
        <w:rPr>
          <w:b/>
          <w:sz w:val="26"/>
          <w:szCs w:val="26"/>
        </w:rPr>
      </w:pPr>
      <w:bookmarkStart w:id="161" w:name="_jjwsbc7ersd6" w:colFirst="0" w:colLast="0"/>
      <w:bookmarkEnd w:id="161"/>
      <w:r w:rsidRPr="27172C3D">
        <w:rPr>
          <w:b/>
          <w:bCs/>
          <w:sz w:val="26"/>
          <w:szCs w:val="26"/>
        </w:rPr>
        <w:t>2.1.2.b.</w:t>
      </w:r>
      <w:r>
        <w:rPr>
          <w:sz w:val="14"/>
          <w:szCs w:val="14"/>
        </w:rPr>
        <w:t xml:space="preserve">   </w:t>
      </w:r>
      <w:r w:rsidRPr="27172C3D">
        <w:rPr>
          <w:b/>
          <w:bCs/>
          <w:sz w:val="26"/>
          <w:szCs w:val="26"/>
        </w:rPr>
        <w:t>Danh sách các usecase cho Người quản trị (Người quản trị )</w:t>
      </w:r>
    </w:p>
    <w:tbl>
      <w:tblPr>
        <w:tblStyle w:val="TableGrid"/>
        <w:tblW w:w="0" w:type="auto"/>
        <w:tblLayout w:type="fixed"/>
        <w:tblLook w:val="06A0" w:firstRow="1" w:lastRow="0" w:firstColumn="1" w:lastColumn="0" w:noHBand="1" w:noVBand="1"/>
        <w:tblPrChange w:id="162" w:author="Kiên Lê Trung" w:date="2024-12-20T10:42:00Z">
          <w:tblPr>
            <w:tblStyle w:val="TableGrid"/>
            <w:tblW w:w="0" w:type="nil"/>
            <w:tblLayout w:type="fixed"/>
            <w:tblLook w:val="06A0" w:firstRow="1" w:lastRow="0" w:firstColumn="1" w:lastColumn="0" w:noHBand="1" w:noVBand="1"/>
          </w:tblPr>
        </w:tblPrChange>
      </w:tblPr>
      <w:tblGrid>
        <w:gridCol w:w="777"/>
        <w:gridCol w:w="2684"/>
        <w:gridCol w:w="5554"/>
        <w:tblGridChange w:id="163">
          <w:tblGrid>
            <w:gridCol w:w="777"/>
            <w:gridCol w:w="2228"/>
            <w:gridCol w:w="456"/>
            <w:gridCol w:w="2549"/>
            <w:gridCol w:w="3005"/>
          </w:tblGrid>
        </w:tblGridChange>
      </w:tblGrid>
      <w:tr w:rsidR="27172C3D" w14:paraId="16A1678D" w14:textId="77777777" w:rsidTr="27172C3D">
        <w:trPr>
          <w:trHeight w:val="300"/>
          <w:ins w:id="164" w:author="Kiên Lê Trung" w:date="2024-12-20T10:42:00Z"/>
          <w:trPrChange w:id="165" w:author="Kiên Lê Trung" w:date="2024-12-20T10:42:00Z">
            <w:trPr>
              <w:trHeight w:val="300"/>
            </w:trPr>
          </w:trPrChange>
        </w:trPr>
        <w:tc>
          <w:tcPr>
            <w:tcW w:w="777" w:type="dxa"/>
            <w:tcPrChange w:id="166" w:author="Kiên Lê Trung" w:date="2024-12-20T10:42:00Z">
              <w:tcPr>
                <w:tcW w:w="3005" w:type="dxa"/>
                <w:gridSpan w:val="2"/>
              </w:tcPr>
            </w:tcPrChange>
          </w:tcPr>
          <w:p w14:paraId="47CD8CFF" w14:textId="2AEE2AA1" w:rsidR="02C261AF" w:rsidRDefault="02C261AF" w:rsidP="27172C3D">
            <w:pPr>
              <w:rPr>
                <w:rFonts w:ascii="Times New Roman" w:eastAsia="Times New Roman" w:hAnsi="Times New Roman" w:cs="Times New Roman"/>
                <w:sz w:val="28"/>
                <w:szCs w:val="28"/>
              </w:rPr>
            </w:pPr>
            <w:ins w:id="167" w:author="Kiên Lê Trung" w:date="2024-12-20T10:42:00Z">
              <w:r w:rsidRPr="27172C3D">
                <w:rPr>
                  <w:rFonts w:ascii="Times New Roman" w:eastAsia="Times New Roman" w:hAnsi="Times New Roman" w:cs="Times New Roman"/>
                  <w:sz w:val="28"/>
                  <w:szCs w:val="28"/>
                </w:rPr>
                <w:t>STT</w:t>
              </w:r>
            </w:ins>
          </w:p>
        </w:tc>
        <w:tc>
          <w:tcPr>
            <w:tcW w:w="2684" w:type="dxa"/>
            <w:tcPrChange w:id="168" w:author="Kiên Lê Trung" w:date="2024-12-20T10:42:00Z">
              <w:tcPr>
                <w:tcW w:w="3005" w:type="dxa"/>
                <w:gridSpan w:val="2"/>
              </w:tcPr>
            </w:tcPrChange>
          </w:tcPr>
          <w:p w14:paraId="5F0F6599" w14:textId="1A0B3252" w:rsidR="02C261AF" w:rsidRDefault="02C261AF" w:rsidP="27172C3D">
            <w:pPr>
              <w:rPr>
                <w:rFonts w:ascii="Times New Roman" w:eastAsia="Times New Roman" w:hAnsi="Times New Roman" w:cs="Times New Roman"/>
                <w:sz w:val="28"/>
                <w:szCs w:val="28"/>
              </w:rPr>
            </w:pPr>
            <w:ins w:id="169" w:author="Kiên Lê Trung" w:date="2024-12-20T10:42:00Z">
              <w:r w:rsidRPr="27172C3D">
                <w:rPr>
                  <w:rFonts w:ascii="Times New Roman" w:eastAsia="Times New Roman" w:hAnsi="Times New Roman" w:cs="Times New Roman"/>
                  <w:sz w:val="28"/>
                  <w:szCs w:val="28"/>
                </w:rPr>
                <w:t>Tên Usecase</w:t>
              </w:r>
            </w:ins>
          </w:p>
        </w:tc>
        <w:tc>
          <w:tcPr>
            <w:tcW w:w="5554" w:type="dxa"/>
            <w:tcPrChange w:id="170" w:author="Kiên Lê Trung" w:date="2024-12-20T10:42:00Z">
              <w:tcPr>
                <w:tcW w:w="3005" w:type="dxa"/>
              </w:tcPr>
            </w:tcPrChange>
          </w:tcPr>
          <w:p w14:paraId="555355A3" w14:textId="085FACC8" w:rsidR="02C261AF" w:rsidRDefault="02C261AF" w:rsidP="27172C3D">
            <w:pPr>
              <w:rPr>
                <w:rFonts w:ascii="Times New Roman" w:eastAsia="Times New Roman" w:hAnsi="Times New Roman" w:cs="Times New Roman"/>
                <w:sz w:val="28"/>
                <w:szCs w:val="28"/>
              </w:rPr>
            </w:pPr>
            <w:ins w:id="171" w:author="Kiên Lê Trung" w:date="2024-12-20T10:43:00Z">
              <w:r w:rsidRPr="27172C3D">
                <w:rPr>
                  <w:rFonts w:ascii="Times New Roman" w:eastAsia="Times New Roman" w:hAnsi="Times New Roman" w:cs="Times New Roman"/>
                  <w:sz w:val="28"/>
                  <w:szCs w:val="28"/>
                </w:rPr>
                <w:t>Mô tả</w:t>
              </w:r>
            </w:ins>
          </w:p>
        </w:tc>
      </w:tr>
      <w:tr w:rsidR="27172C3D" w14:paraId="415BD7B4" w14:textId="77777777" w:rsidTr="27172C3D">
        <w:trPr>
          <w:trHeight w:val="300"/>
          <w:ins w:id="172" w:author="Kiên Lê Trung" w:date="2024-12-20T10:42:00Z"/>
          <w:trPrChange w:id="173" w:author="Kiên Lê Trung" w:date="2024-12-20T10:42:00Z">
            <w:trPr>
              <w:trHeight w:val="300"/>
            </w:trPr>
          </w:trPrChange>
        </w:trPr>
        <w:tc>
          <w:tcPr>
            <w:tcW w:w="777" w:type="dxa"/>
            <w:tcPrChange w:id="174" w:author="Kiên Lê Trung" w:date="2024-12-20T10:42:00Z">
              <w:tcPr>
                <w:tcW w:w="3005" w:type="dxa"/>
                <w:gridSpan w:val="2"/>
              </w:tcPr>
            </w:tcPrChange>
          </w:tcPr>
          <w:p w14:paraId="0DF98F8E" w14:textId="0FDC29CE" w:rsidR="02C261AF" w:rsidRDefault="02C261AF" w:rsidP="27172C3D">
            <w:pPr>
              <w:rPr>
                <w:rFonts w:ascii="Times New Roman" w:eastAsia="Times New Roman" w:hAnsi="Times New Roman" w:cs="Times New Roman"/>
                <w:sz w:val="28"/>
                <w:szCs w:val="28"/>
              </w:rPr>
            </w:pPr>
            <w:ins w:id="175" w:author="Kiên Lê Trung" w:date="2024-12-20T10:43:00Z">
              <w:r w:rsidRPr="27172C3D">
                <w:rPr>
                  <w:rFonts w:ascii="Times New Roman" w:eastAsia="Times New Roman" w:hAnsi="Times New Roman" w:cs="Times New Roman"/>
                  <w:sz w:val="28"/>
                  <w:szCs w:val="28"/>
                </w:rPr>
                <w:t>1</w:t>
              </w:r>
            </w:ins>
          </w:p>
        </w:tc>
        <w:tc>
          <w:tcPr>
            <w:tcW w:w="2684" w:type="dxa"/>
            <w:tcPrChange w:id="176" w:author="Kiên Lê Trung" w:date="2024-12-20T10:42:00Z">
              <w:tcPr>
                <w:tcW w:w="3005" w:type="dxa"/>
                <w:gridSpan w:val="2"/>
              </w:tcPr>
            </w:tcPrChange>
          </w:tcPr>
          <w:p w14:paraId="269941FD" w14:textId="35F773C9" w:rsidR="27172C3D" w:rsidRPr="002C6B7C" w:rsidRDefault="002C6B7C" w:rsidP="27172C3D">
            <w:pPr>
              <w:rPr>
                <w:rFonts w:ascii="Times New Roman" w:eastAsia="Times New Roman" w:hAnsi="Times New Roman" w:cs="Times New Roman"/>
                <w:sz w:val="28"/>
                <w:szCs w:val="28"/>
                <w:lang w:val="vi-VN"/>
                <w:rPrChange w:id="177" w:author="Kiên Lê Trung" w:date="2024-12-20T17:50:00Z" w16du:dateUtc="2024-12-20T10:50:00Z">
                  <w:rPr>
                    <w:rFonts w:ascii="Times New Roman" w:eastAsia="Times New Roman" w:hAnsi="Times New Roman" w:cs="Times New Roman"/>
                    <w:sz w:val="28"/>
                    <w:szCs w:val="28"/>
                  </w:rPr>
                </w:rPrChange>
              </w:rPr>
            </w:pPr>
            <w:ins w:id="178" w:author="Kiên Lê Trung" w:date="2024-12-20T17:48:00Z" w16du:dateUtc="2024-12-20T10:48:00Z">
              <w:r>
                <w:rPr>
                  <w:rFonts w:ascii="Times New Roman" w:eastAsia="Times New Roman" w:hAnsi="Times New Roman" w:cs="Times New Roman"/>
                  <w:sz w:val="28"/>
                  <w:szCs w:val="28"/>
                </w:rPr>
                <w:t>Qu</w:t>
              </w:r>
              <w:r>
                <w:rPr>
                  <w:rFonts w:ascii="Times New Roman" w:eastAsia="Times New Roman" w:hAnsi="Times New Roman" w:cs="Times New Roman"/>
                  <w:sz w:val="28"/>
                  <w:szCs w:val="28"/>
                  <w:lang w:val="vi-VN"/>
                </w:rPr>
                <w:t>ản lý sản phẩm</w:t>
              </w:r>
            </w:ins>
          </w:p>
        </w:tc>
        <w:tc>
          <w:tcPr>
            <w:tcW w:w="5554" w:type="dxa"/>
            <w:tcPrChange w:id="179" w:author="Kiên Lê Trung" w:date="2024-12-20T10:42:00Z">
              <w:tcPr>
                <w:tcW w:w="3005" w:type="dxa"/>
              </w:tcPr>
            </w:tcPrChange>
          </w:tcPr>
          <w:p w14:paraId="1F39C969" w14:textId="1A8F503F" w:rsidR="27172C3D" w:rsidRDefault="27172C3D" w:rsidP="27172C3D">
            <w:pPr>
              <w:rPr>
                <w:rFonts w:ascii="Times New Roman" w:eastAsia="Times New Roman" w:hAnsi="Times New Roman" w:cs="Times New Roman"/>
                <w:sz w:val="28"/>
                <w:szCs w:val="28"/>
              </w:rPr>
            </w:pPr>
          </w:p>
        </w:tc>
      </w:tr>
      <w:tr w:rsidR="27172C3D" w14:paraId="06936FA3" w14:textId="77777777" w:rsidTr="27172C3D">
        <w:trPr>
          <w:trHeight w:val="300"/>
          <w:ins w:id="180" w:author="Kiên Lê Trung" w:date="2024-12-20T10:42:00Z"/>
          <w:trPrChange w:id="181" w:author="Kiên Lê Trung" w:date="2024-12-20T10:42:00Z">
            <w:trPr>
              <w:trHeight w:val="300"/>
            </w:trPr>
          </w:trPrChange>
        </w:trPr>
        <w:tc>
          <w:tcPr>
            <w:tcW w:w="777" w:type="dxa"/>
            <w:tcPrChange w:id="182" w:author="Kiên Lê Trung" w:date="2024-12-20T10:42:00Z">
              <w:tcPr>
                <w:tcW w:w="3005" w:type="dxa"/>
                <w:gridSpan w:val="2"/>
              </w:tcPr>
            </w:tcPrChange>
          </w:tcPr>
          <w:p w14:paraId="76BBB89E" w14:textId="050824C9" w:rsidR="02C261AF" w:rsidRDefault="02C261AF" w:rsidP="27172C3D">
            <w:pPr>
              <w:rPr>
                <w:rFonts w:ascii="Times New Roman" w:eastAsia="Times New Roman" w:hAnsi="Times New Roman" w:cs="Times New Roman"/>
                <w:sz w:val="28"/>
                <w:szCs w:val="28"/>
              </w:rPr>
            </w:pPr>
            <w:ins w:id="183" w:author="Kiên Lê Trung" w:date="2024-12-20T10:43:00Z">
              <w:r w:rsidRPr="27172C3D">
                <w:rPr>
                  <w:rFonts w:ascii="Times New Roman" w:eastAsia="Times New Roman" w:hAnsi="Times New Roman" w:cs="Times New Roman"/>
                  <w:sz w:val="28"/>
                  <w:szCs w:val="28"/>
                </w:rPr>
                <w:t>2</w:t>
              </w:r>
            </w:ins>
          </w:p>
        </w:tc>
        <w:tc>
          <w:tcPr>
            <w:tcW w:w="2684" w:type="dxa"/>
            <w:tcPrChange w:id="184" w:author="Kiên Lê Trung" w:date="2024-12-20T10:42:00Z">
              <w:tcPr>
                <w:tcW w:w="3005" w:type="dxa"/>
                <w:gridSpan w:val="2"/>
              </w:tcPr>
            </w:tcPrChange>
          </w:tcPr>
          <w:p w14:paraId="0A8A26C6" w14:textId="44EA1CAC" w:rsidR="27172C3D" w:rsidRPr="0069397D" w:rsidRDefault="0069397D" w:rsidP="27172C3D">
            <w:pPr>
              <w:rPr>
                <w:rFonts w:ascii="Times New Roman" w:eastAsia="Times New Roman" w:hAnsi="Times New Roman" w:cs="Times New Roman"/>
                <w:sz w:val="28"/>
                <w:szCs w:val="28"/>
                <w:lang w:val="en-US"/>
                <w:rPrChange w:id="185" w:author="Kiên Lê Trung" w:date="2024-12-20T18:14:00Z" w16du:dateUtc="2024-12-20T11:14:00Z">
                  <w:rPr>
                    <w:rFonts w:ascii="Times New Roman" w:eastAsia="Times New Roman" w:hAnsi="Times New Roman" w:cs="Times New Roman"/>
                    <w:sz w:val="28"/>
                    <w:szCs w:val="28"/>
                  </w:rPr>
                </w:rPrChange>
              </w:rPr>
            </w:pPr>
            <w:ins w:id="186" w:author="Kiên Lê Trung" w:date="2024-12-20T18:14:00Z" w16du:dateUtc="2024-12-20T11:14:00Z">
              <w:r>
                <w:rPr>
                  <w:rFonts w:ascii="Times New Roman" w:eastAsia="Times New Roman" w:hAnsi="Times New Roman" w:cs="Times New Roman"/>
                  <w:sz w:val="28"/>
                  <w:szCs w:val="28"/>
                  <w:lang w:val="en-US"/>
                </w:rPr>
                <w:t>Quản lý</w:t>
              </w:r>
              <w:del w:id="187" w:author="Việt Lương" w:date="2024-12-20T18:14:00Z" w16du:dateUtc="2024-12-20T11:14:00Z">
                <w:r w:rsidDel="003166B9">
                  <w:rPr>
                    <w:rFonts w:ascii="Times New Roman" w:eastAsia="Times New Roman" w:hAnsi="Times New Roman" w:cs="Times New Roman"/>
                    <w:sz w:val="28"/>
                    <w:szCs w:val="28"/>
                    <w:lang w:val="en-US"/>
                  </w:rPr>
                  <w:delText xml:space="preserve"> </w:delText>
                </w:r>
              </w:del>
            </w:ins>
          </w:p>
        </w:tc>
        <w:tc>
          <w:tcPr>
            <w:tcW w:w="5554" w:type="dxa"/>
            <w:tcPrChange w:id="188" w:author="Kiên Lê Trung" w:date="2024-12-20T10:42:00Z">
              <w:tcPr>
                <w:tcW w:w="3005" w:type="dxa"/>
              </w:tcPr>
            </w:tcPrChange>
          </w:tcPr>
          <w:p w14:paraId="6343BB3F" w14:textId="1A8F503F" w:rsidR="27172C3D" w:rsidRDefault="27172C3D" w:rsidP="27172C3D">
            <w:pPr>
              <w:rPr>
                <w:rFonts w:ascii="Times New Roman" w:eastAsia="Times New Roman" w:hAnsi="Times New Roman" w:cs="Times New Roman"/>
                <w:sz w:val="28"/>
                <w:szCs w:val="28"/>
              </w:rPr>
            </w:pPr>
          </w:p>
        </w:tc>
      </w:tr>
      <w:tr w:rsidR="27172C3D" w14:paraId="32B95EEB" w14:textId="77777777" w:rsidTr="27172C3D">
        <w:trPr>
          <w:trHeight w:val="300"/>
          <w:ins w:id="189" w:author="Kiên Lê Trung" w:date="2024-12-20T10:42:00Z"/>
          <w:trPrChange w:id="190" w:author="Kiên Lê Trung" w:date="2024-12-20T10:42:00Z">
            <w:trPr>
              <w:trHeight w:val="300"/>
            </w:trPr>
          </w:trPrChange>
        </w:trPr>
        <w:tc>
          <w:tcPr>
            <w:tcW w:w="777" w:type="dxa"/>
            <w:tcPrChange w:id="191" w:author="Kiên Lê Trung" w:date="2024-12-20T10:42:00Z">
              <w:tcPr>
                <w:tcW w:w="3005" w:type="dxa"/>
                <w:gridSpan w:val="2"/>
              </w:tcPr>
            </w:tcPrChange>
          </w:tcPr>
          <w:p w14:paraId="0E1867D0" w14:textId="7D218B51" w:rsidR="02C261AF" w:rsidRDefault="02C261AF" w:rsidP="27172C3D">
            <w:pPr>
              <w:rPr>
                <w:rFonts w:ascii="Times New Roman" w:eastAsia="Times New Roman" w:hAnsi="Times New Roman" w:cs="Times New Roman"/>
                <w:sz w:val="28"/>
                <w:szCs w:val="28"/>
              </w:rPr>
            </w:pPr>
            <w:ins w:id="192" w:author="Kiên Lê Trung" w:date="2024-12-20T10:43:00Z">
              <w:r w:rsidRPr="27172C3D">
                <w:rPr>
                  <w:rFonts w:ascii="Times New Roman" w:eastAsia="Times New Roman" w:hAnsi="Times New Roman" w:cs="Times New Roman"/>
                  <w:sz w:val="28"/>
                  <w:szCs w:val="28"/>
                </w:rPr>
                <w:t>3</w:t>
              </w:r>
            </w:ins>
          </w:p>
        </w:tc>
        <w:tc>
          <w:tcPr>
            <w:tcW w:w="2684" w:type="dxa"/>
            <w:tcPrChange w:id="193" w:author="Kiên Lê Trung" w:date="2024-12-20T10:42:00Z">
              <w:tcPr>
                <w:tcW w:w="3005" w:type="dxa"/>
                <w:gridSpan w:val="2"/>
              </w:tcPr>
            </w:tcPrChange>
          </w:tcPr>
          <w:p w14:paraId="0359A4DC" w14:textId="1A8F503F" w:rsidR="27172C3D" w:rsidRDefault="27172C3D" w:rsidP="27172C3D">
            <w:pPr>
              <w:rPr>
                <w:rFonts w:ascii="Times New Roman" w:eastAsia="Times New Roman" w:hAnsi="Times New Roman" w:cs="Times New Roman"/>
                <w:sz w:val="28"/>
                <w:szCs w:val="28"/>
              </w:rPr>
            </w:pPr>
          </w:p>
        </w:tc>
        <w:tc>
          <w:tcPr>
            <w:tcW w:w="5554" w:type="dxa"/>
            <w:tcPrChange w:id="194" w:author="Kiên Lê Trung" w:date="2024-12-20T10:42:00Z">
              <w:tcPr>
                <w:tcW w:w="3005" w:type="dxa"/>
              </w:tcPr>
            </w:tcPrChange>
          </w:tcPr>
          <w:p w14:paraId="4F0FDD84" w14:textId="1A8F503F" w:rsidR="27172C3D" w:rsidRDefault="27172C3D" w:rsidP="27172C3D">
            <w:pPr>
              <w:rPr>
                <w:rFonts w:ascii="Times New Roman" w:eastAsia="Times New Roman" w:hAnsi="Times New Roman" w:cs="Times New Roman"/>
                <w:sz w:val="28"/>
                <w:szCs w:val="28"/>
              </w:rPr>
            </w:pPr>
          </w:p>
        </w:tc>
      </w:tr>
      <w:tr w:rsidR="27172C3D" w14:paraId="74240580" w14:textId="77777777" w:rsidTr="27172C3D">
        <w:trPr>
          <w:trHeight w:val="300"/>
          <w:ins w:id="195" w:author="Kiên Lê Trung" w:date="2024-12-20T10:42:00Z"/>
          <w:trPrChange w:id="196" w:author="Kiên Lê Trung" w:date="2024-12-20T10:42:00Z">
            <w:trPr>
              <w:trHeight w:val="300"/>
            </w:trPr>
          </w:trPrChange>
        </w:trPr>
        <w:tc>
          <w:tcPr>
            <w:tcW w:w="777" w:type="dxa"/>
            <w:tcPrChange w:id="197" w:author="Kiên Lê Trung" w:date="2024-12-20T10:42:00Z">
              <w:tcPr>
                <w:tcW w:w="3005" w:type="dxa"/>
                <w:gridSpan w:val="2"/>
              </w:tcPr>
            </w:tcPrChange>
          </w:tcPr>
          <w:p w14:paraId="70A76A7A" w14:textId="5E5EF867" w:rsidR="02C261AF" w:rsidRDefault="02C261AF" w:rsidP="27172C3D">
            <w:pPr>
              <w:rPr>
                <w:rFonts w:ascii="Times New Roman" w:eastAsia="Times New Roman" w:hAnsi="Times New Roman" w:cs="Times New Roman"/>
                <w:sz w:val="28"/>
                <w:szCs w:val="28"/>
              </w:rPr>
            </w:pPr>
            <w:ins w:id="198" w:author="Kiên Lê Trung" w:date="2024-12-20T10:43:00Z">
              <w:r w:rsidRPr="27172C3D">
                <w:rPr>
                  <w:rFonts w:ascii="Times New Roman" w:eastAsia="Times New Roman" w:hAnsi="Times New Roman" w:cs="Times New Roman"/>
                  <w:sz w:val="28"/>
                  <w:szCs w:val="28"/>
                </w:rPr>
                <w:t>4</w:t>
              </w:r>
            </w:ins>
          </w:p>
        </w:tc>
        <w:tc>
          <w:tcPr>
            <w:tcW w:w="2684" w:type="dxa"/>
            <w:tcPrChange w:id="199" w:author="Kiên Lê Trung" w:date="2024-12-20T10:42:00Z">
              <w:tcPr>
                <w:tcW w:w="3005" w:type="dxa"/>
                <w:gridSpan w:val="2"/>
              </w:tcPr>
            </w:tcPrChange>
          </w:tcPr>
          <w:p w14:paraId="35888514" w14:textId="1A8F503F" w:rsidR="27172C3D" w:rsidRDefault="27172C3D" w:rsidP="27172C3D">
            <w:pPr>
              <w:rPr>
                <w:rFonts w:ascii="Times New Roman" w:eastAsia="Times New Roman" w:hAnsi="Times New Roman" w:cs="Times New Roman"/>
                <w:sz w:val="28"/>
                <w:szCs w:val="28"/>
              </w:rPr>
            </w:pPr>
          </w:p>
        </w:tc>
        <w:tc>
          <w:tcPr>
            <w:tcW w:w="5554" w:type="dxa"/>
            <w:tcPrChange w:id="200" w:author="Kiên Lê Trung" w:date="2024-12-20T10:42:00Z">
              <w:tcPr>
                <w:tcW w:w="3005" w:type="dxa"/>
              </w:tcPr>
            </w:tcPrChange>
          </w:tcPr>
          <w:p w14:paraId="174F58A5" w14:textId="1A8F503F" w:rsidR="27172C3D" w:rsidRDefault="27172C3D" w:rsidP="27172C3D">
            <w:pPr>
              <w:rPr>
                <w:rFonts w:ascii="Times New Roman" w:eastAsia="Times New Roman" w:hAnsi="Times New Roman" w:cs="Times New Roman"/>
                <w:sz w:val="28"/>
                <w:szCs w:val="28"/>
              </w:rPr>
            </w:pPr>
          </w:p>
        </w:tc>
      </w:tr>
      <w:tr w:rsidR="27172C3D" w14:paraId="4C89BD14" w14:textId="77777777" w:rsidTr="27172C3D">
        <w:trPr>
          <w:trHeight w:val="300"/>
          <w:ins w:id="201" w:author="Kiên Lê Trung" w:date="2024-12-20T10:42:00Z"/>
          <w:trPrChange w:id="202" w:author="Kiên Lê Trung" w:date="2024-12-20T10:42:00Z">
            <w:trPr>
              <w:trHeight w:val="300"/>
            </w:trPr>
          </w:trPrChange>
        </w:trPr>
        <w:tc>
          <w:tcPr>
            <w:tcW w:w="777" w:type="dxa"/>
            <w:tcPrChange w:id="203" w:author="Kiên Lê Trung" w:date="2024-12-20T10:42:00Z">
              <w:tcPr>
                <w:tcW w:w="3005" w:type="dxa"/>
                <w:gridSpan w:val="2"/>
              </w:tcPr>
            </w:tcPrChange>
          </w:tcPr>
          <w:p w14:paraId="2C1A0A1E" w14:textId="61F352D7" w:rsidR="02C261AF" w:rsidRDefault="02C261AF" w:rsidP="27172C3D">
            <w:pPr>
              <w:rPr>
                <w:rFonts w:ascii="Times New Roman" w:eastAsia="Times New Roman" w:hAnsi="Times New Roman" w:cs="Times New Roman"/>
                <w:sz w:val="28"/>
                <w:szCs w:val="28"/>
              </w:rPr>
            </w:pPr>
            <w:ins w:id="204" w:author="Kiên Lê Trung" w:date="2024-12-20T10:43:00Z">
              <w:r w:rsidRPr="27172C3D">
                <w:rPr>
                  <w:rFonts w:ascii="Times New Roman" w:eastAsia="Times New Roman" w:hAnsi="Times New Roman" w:cs="Times New Roman"/>
                  <w:sz w:val="28"/>
                  <w:szCs w:val="28"/>
                </w:rPr>
                <w:t>5</w:t>
              </w:r>
            </w:ins>
          </w:p>
        </w:tc>
        <w:tc>
          <w:tcPr>
            <w:tcW w:w="2684" w:type="dxa"/>
            <w:tcPrChange w:id="205" w:author="Kiên Lê Trung" w:date="2024-12-20T10:42:00Z">
              <w:tcPr>
                <w:tcW w:w="3005" w:type="dxa"/>
                <w:gridSpan w:val="2"/>
              </w:tcPr>
            </w:tcPrChange>
          </w:tcPr>
          <w:p w14:paraId="41E25BF5" w14:textId="1A8F503F" w:rsidR="27172C3D" w:rsidRDefault="27172C3D" w:rsidP="27172C3D">
            <w:pPr>
              <w:rPr>
                <w:rFonts w:ascii="Times New Roman" w:eastAsia="Times New Roman" w:hAnsi="Times New Roman" w:cs="Times New Roman"/>
                <w:sz w:val="28"/>
                <w:szCs w:val="28"/>
              </w:rPr>
            </w:pPr>
          </w:p>
        </w:tc>
        <w:tc>
          <w:tcPr>
            <w:tcW w:w="5554" w:type="dxa"/>
            <w:tcPrChange w:id="206" w:author="Kiên Lê Trung" w:date="2024-12-20T10:42:00Z">
              <w:tcPr>
                <w:tcW w:w="3005" w:type="dxa"/>
              </w:tcPr>
            </w:tcPrChange>
          </w:tcPr>
          <w:p w14:paraId="506ABF7B" w14:textId="1A8F503F" w:rsidR="27172C3D" w:rsidRDefault="27172C3D" w:rsidP="27172C3D">
            <w:pPr>
              <w:rPr>
                <w:rFonts w:ascii="Times New Roman" w:eastAsia="Times New Roman" w:hAnsi="Times New Roman" w:cs="Times New Roman"/>
                <w:sz w:val="28"/>
                <w:szCs w:val="28"/>
              </w:rPr>
            </w:pPr>
          </w:p>
        </w:tc>
      </w:tr>
      <w:tr w:rsidR="00A3338E" w14:paraId="13FDC12C" w14:textId="77777777" w:rsidTr="27172C3D">
        <w:trPr>
          <w:trHeight w:val="300"/>
          <w:ins w:id="207" w:author="Việt Lương" w:date="2024-12-20T17:45:00Z" w16du:dateUtc="2024-12-20T10:45:00Z"/>
        </w:trPr>
        <w:tc>
          <w:tcPr>
            <w:tcW w:w="777" w:type="dxa"/>
          </w:tcPr>
          <w:p w14:paraId="0CAEDD37" w14:textId="77777777" w:rsidR="00A3338E" w:rsidRPr="27172C3D" w:rsidRDefault="00A3338E" w:rsidP="27172C3D">
            <w:pPr>
              <w:rPr>
                <w:ins w:id="208" w:author="Việt Lương" w:date="2024-12-20T17:45:00Z" w16du:dateUtc="2024-12-20T10:45:00Z"/>
                <w:rFonts w:ascii="Times New Roman" w:eastAsia="Times New Roman" w:hAnsi="Times New Roman" w:cs="Times New Roman"/>
                <w:sz w:val="28"/>
                <w:szCs w:val="28"/>
              </w:rPr>
            </w:pPr>
          </w:p>
        </w:tc>
        <w:tc>
          <w:tcPr>
            <w:tcW w:w="2684" w:type="dxa"/>
          </w:tcPr>
          <w:p w14:paraId="2B692BC6" w14:textId="77777777" w:rsidR="00A3338E" w:rsidRDefault="00A3338E" w:rsidP="27172C3D">
            <w:pPr>
              <w:rPr>
                <w:ins w:id="209" w:author="Việt Lương" w:date="2024-12-20T17:45:00Z" w16du:dateUtc="2024-12-20T10:45:00Z"/>
                <w:rFonts w:ascii="Times New Roman" w:eastAsia="Times New Roman" w:hAnsi="Times New Roman" w:cs="Times New Roman"/>
                <w:sz w:val="28"/>
                <w:szCs w:val="28"/>
              </w:rPr>
            </w:pPr>
          </w:p>
        </w:tc>
        <w:tc>
          <w:tcPr>
            <w:tcW w:w="5554" w:type="dxa"/>
          </w:tcPr>
          <w:p w14:paraId="7CC10585" w14:textId="77777777" w:rsidR="00A3338E" w:rsidRDefault="00A3338E" w:rsidP="27172C3D">
            <w:pPr>
              <w:rPr>
                <w:ins w:id="210" w:author="Việt Lương" w:date="2024-12-20T17:45:00Z" w16du:dateUtc="2024-12-20T10:45:00Z"/>
                <w:rFonts w:ascii="Times New Roman" w:eastAsia="Times New Roman" w:hAnsi="Times New Roman" w:cs="Times New Roman"/>
                <w:sz w:val="28"/>
                <w:szCs w:val="28"/>
              </w:rPr>
            </w:pPr>
          </w:p>
        </w:tc>
      </w:tr>
    </w:tbl>
    <w:p w14:paraId="634344FF" w14:textId="77777777" w:rsidR="007569A2" w:rsidRDefault="00CE686F">
      <w:pPr>
        <w:ind w:left="720" w:firstLine="720"/>
        <w:rPr>
          <w:del w:id="211" w:author="Kiên Lê Trung" w:date="2024-12-20T10:42:00Z" w16du:dateUtc="2024-12-20T10:42:09Z"/>
          <w:rFonts w:ascii="Times New Roman" w:eastAsia="Times New Roman" w:hAnsi="Times New Roman" w:cs="Times New Roman"/>
          <w:sz w:val="28"/>
          <w:szCs w:val="28"/>
        </w:rPr>
      </w:pPr>
      <w:del w:id="212" w:author="Kiên Lê Trung" w:date="2024-12-20T10:42:00Z">
        <w:r w:rsidRPr="27172C3D">
          <w:rPr>
            <w:rFonts w:ascii="Times New Roman" w:eastAsia="Times New Roman" w:hAnsi="Times New Roman" w:cs="Times New Roman"/>
            <w:i/>
            <w:iCs/>
            <w:sz w:val="26"/>
            <w:szCs w:val="26"/>
          </w:rPr>
          <w:delText>Bảng 2.1.2. Danh sách usecase cho người quản trị</w:delText>
        </w:r>
      </w:del>
    </w:p>
    <w:p w14:paraId="3FA92145" w14:textId="77777777" w:rsidR="007569A2" w:rsidRDefault="00CE686F">
      <w:pPr>
        <w:pStyle w:val="Heading4"/>
        <w:keepNext w:val="0"/>
        <w:keepLines w:val="0"/>
        <w:rPr>
          <w:b/>
          <w:sz w:val="26"/>
          <w:szCs w:val="26"/>
        </w:rPr>
      </w:pPr>
      <w:bookmarkStart w:id="213" w:name="_4ec1bamqjji1" w:colFirst="0" w:colLast="0"/>
      <w:bookmarkEnd w:id="213"/>
      <w:r>
        <w:rPr>
          <w:b/>
          <w:sz w:val="26"/>
          <w:szCs w:val="26"/>
        </w:rPr>
        <w:t>2.1.2.c.</w:t>
      </w:r>
      <w:r>
        <w:rPr>
          <w:sz w:val="14"/>
          <w:szCs w:val="14"/>
        </w:rPr>
        <w:t xml:space="preserve">   </w:t>
      </w:r>
      <w:r>
        <w:rPr>
          <w:b/>
          <w:sz w:val="26"/>
          <w:szCs w:val="26"/>
        </w:rPr>
        <w:t>Danh sách các usecase cho Người bán hàng (Người bán)</w:t>
      </w:r>
    </w:p>
    <w:p w14:paraId="38288749" w14:textId="77777777" w:rsidR="007569A2" w:rsidRDefault="007569A2">
      <w:pPr>
        <w:rPr>
          <w:rFonts w:ascii="Times New Roman" w:eastAsia="Times New Roman" w:hAnsi="Times New Roman" w:cs="Times New Roman"/>
          <w:sz w:val="28"/>
          <w:szCs w:val="28"/>
        </w:rPr>
      </w:pPr>
    </w:p>
    <w:tbl>
      <w:tblPr>
        <w:tblStyle w:val="a2"/>
        <w:tblW w:w="8640" w:type="dxa"/>
        <w:tblBorders>
          <w:top w:val="nil"/>
          <w:left w:val="nil"/>
          <w:bottom w:val="nil"/>
          <w:right w:val="nil"/>
          <w:insideH w:val="nil"/>
          <w:insideV w:val="nil"/>
        </w:tblBorders>
        <w:tblLayout w:type="fixed"/>
        <w:tblLook w:val="0600" w:firstRow="0" w:lastRow="0" w:firstColumn="0" w:lastColumn="0" w:noHBand="1" w:noVBand="1"/>
      </w:tblPr>
      <w:tblGrid>
        <w:gridCol w:w="960"/>
        <w:gridCol w:w="3000"/>
        <w:gridCol w:w="4680"/>
      </w:tblGrid>
      <w:tr w:rsidR="007569A2" w14:paraId="78C2D262" w14:textId="77777777">
        <w:trPr>
          <w:trHeight w:val="300"/>
        </w:trPr>
        <w:tc>
          <w:tcPr>
            <w:tcW w:w="96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372054E" w14:textId="77777777" w:rsidR="007569A2" w:rsidRDefault="00CE686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00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579C2DA4" w14:textId="77777777" w:rsidR="007569A2" w:rsidRDefault="00CE686F">
            <w:pPr>
              <w:spacing w:line="303"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4680" w:type="dxa"/>
            <w:tcBorders>
              <w:top w:val="single" w:sz="8" w:space="0" w:color="000000"/>
              <w:left w:val="nil"/>
              <w:bottom w:val="single" w:sz="8" w:space="0" w:color="000000"/>
              <w:right w:val="single" w:sz="8" w:space="0" w:color="000000"/>
            </w:tcBorders>
            <w:tcMar>
              <w:top w:w="0" w:type="dxa"/>
              <w:left w:w="0" w:type="dxa"/>
              <w:bottom w:w="0" w:type="dxa"/>
              <w:right w:w="0" w:type="dxa"/>
            </w:tcMar>
          </w:tcPr>
          <w:p w14:paraId="58A3186D" w14:textId="77777777" w:rsidR="007569A2" w:rsidRDefault="00CE686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065D2414" w14:textId="77777777">
        <w:trPr>
          <w:trHeight w:val="510"/>
        </w:trPr>
        <w:tc>
          <w:tcPr>
            <w:tcW w:w="96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2E32D521" w14:textId="77777777" w:rsidR="007569A2" w:rsidRDefault="00CE686F">
            <w:pPr>
              <w:spacing w:before="240" w:after="240" w:line="320" w:lineRule="auto"/>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00" w:type="dxa"/>
            <w:tcBorders>
              <w:top w:val="nil"/>
              <w:left w:val="nil"/>
              <w:bottom w:val="single" w:sz="8" w:space="0" w:color="000000"/>
              <w:right w:val="single" w:sz="8" w:space="0" w:color="000000"/>
            </w:tcBorders>
            <w:tcMar>
              <w:top w:w="0" w:type="dxa"/>
              <w:left w:w="0" w:type="dxa"/>
              <w:bottom w:w="0" w:type="dxa"/>
              <w:right w:w="0" w:type="dxa"/>
            </w:tcMar>
          </w:tcPr>
          <w:p w14:paraId="20BD9A1A" w14:textId="77777777" w:rsidR="007569A2" w:rsidRDefault="007569A2">
            <w:pPr>
              <w:spacing w:before="240" w:after="240" w:line="320" w:lineRule="auto"/>
              <w:ind w:left="280"/>
              <w:rPr>
                <w:rFonts w:ascii="Times New Roman" w:eastAsia="Times New Roman" w:hAnsi="Times New Roman" w:cs="Times New Roman"/>
                <w:sz w:val="26"/>
                <w:szCs w:val="26"/>
              </w:rPr>
            </w:pPr>
          </w:p>
        </w:tc>
        <w:tc>
          <w:tcPr>
            <w:tcW w:w="4680" w:type="dxa"/>
            <w:tcBorders>
              <w:top w:val="nil"/>
              <w:left w:val="nil"/>
              <w:bottom w:val="single" w:sz="8" w:space="0" w:color="000000"/>
              <w:right w:val="single" w:sz="8" w:space="0" w:color="000000"/>
            </w:tcBorders>
            <w:tcMar>
              <w:top w:w="0" w:type="dxa"/>
              <w:left w:w="0" w:type="dxa"/>
              <w:bottom w:w="0" w:type="dxa"/>
              <w:right w:w="0" w:type="dxa"/>
            </w:tcMar>
          </w:tcPr>
          <w:p w14:paraId="0C136CF1" w14:textId="77777777" w:rsidR="007569A2" w:rsidRDefault="007569A2">
            <w:pPr>
              <w:spacing w:before="240" w:after="240" w:line="320" w:lineRule="auto"/>
              <w:ind w:left="280"/>
              <w:rPr>
                <w:rFonts w:ascii="Times New Roman" w:eastAsia="Times New Roman" w:hAnsi="Times New Roman" w:cs="Times New Roman"/>
                <w:sz w:val="26"/>
                <w:szCs w:val="26"/>
              </w:rPr>
            </w:pPr>
          </w:p>
        </w:tc>
      </w:tr>
      <w:tr w:rsidR="007569A2" w14:paraId="54B6C890" w14:textId="77777777">
        <w:trPr>
          <w:trHeight w:val="720"/>
        </w:trPr>
        <w:tc>
          <w:tcPr>
            <w:tcW w:w="960" w:type="dxa"/>
            <w:tcBorders>
              <w:top w:val="nil"/>
              <w:left w:val="single" w:sz="8" w:space="0" w:color="000000"/>
              <w:bottom w:val="single" w:sz="8" w:space="0" w:color="000000"/>
              <w:right w:val="single" w:sz="8" w:space="0" w:color="000000"/>
            </w:tcBorders>
            <w:tcMar>
              <w:top w:w="0" w:type="dxa"/>
              <w:left w:w="0" w:type="dxa"/>
              <w:bottom w:w="0" w:type="dxa"/>
              <w:right w:w="0" w:type="dxa"/>
            </w:tcMar>
          </w:tcPr>
          <w:p w14:paraId="58A8CB7E" w14:textId="77777777" w:rsidR="007569A2" w:rsidRDefault="00CE686F">
            <w:pPr>
              <w:spacing w:before="240" w:after="240" w:line="317" w:lineRule="auto"/>
              <w:ind w:left="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00" w:type="dxa"/>
            <w:tcBorders>
              <w:top w:val="nil"/>
              <w:left w:val="nil"/>
              <w:bottom w:val="single" w:sz="8" w:space="0" w:color="000000"/>
              <w:right w:val="single" w:sz="8" w:space="0" w:color="000000"/>
            </w:tcBorders>
            <w:tcMar>
              <w:top w:w="0" w:type="dxa"/>
              <w:left w:w="0" w:type="dxa"/>
              <w:bottom w:w="0" w:type="dxa"/>
              <w:right w:w="0" w:type="dxa"/>
            </w:tcMar>
          </w:tcPr>
          <w:p w14:paraId="0A392C6A" w14:textId="77777777" w:rsidR="007569A2" w:rsidRDefault="007569A2">
            <w:pPr>
              <w:spacing w:before="240" w:after="240" w:line="317" w:lineRule="auto"/>
              <w:ind w:left="280"/>
              <w:rPr>
                <w:rFonts w:ascii="Times New Roman" w:eastAsia="Times New Roman" w:hAnsi="Times New Roman" w:cs="Times New Roman"/>
                <w:sz w:val="26"/>
                <w:szCs w:val="26"/>
              </w:rPr>
            </w:pPr>
          </w:p>
        </w:tc>
        <w:tc>
          <w:tcPr>
            <w:tcW w:w="4680" w:type="dxa"/>
            <w:tcBorders>
              <w:top w:val="nil"/>
              <w:left w:val="nil"/>
              <w:bottom w:val="single" w:sz="8" w:space="0" w:color="000000"/>
              <w:right w:val="single" w:sz="8" w:space="0" w:color="000000"/>
            </w:tcBorders>
            <w:tcMar>
              <w:top w:w="0" w:type="dxa"/>
              <w:left w:w="0" w:type="dxa"/>
              <w:bottom w:w="0" w:type="dxa"/>
              <w:right w:w="0" w:type="dxa"/>
            </w:tcMar>
          </w:tcPr>
          <w:p w14:paraId="290583F9" w14:textId="77777777" w:rsidR="007569A2" w:rsidRDefault="007569A2">
            <w:pPr>
              <w:spacing w:line="240" w:lineRule="auto"/>
              <w:ind w:left="280" w:right="40"/>
              <w:rPr>
                <w:rFonts w:ascii="Times New Roman" w:eastAsia="Times New Roman" w:hAnsi="Times New Roman" w:cs="Times New Roman"/>
                <w:sz w:val="26"/>
                <w:szCs w:val="26"/>
              </w:rPr>
            </w:pPr>
          </w:p>
        </w:tc>
      </w:tr>
    </w:tbl>
    <w:p w14:paraId="68F21D90" w14:textId="77777777" w:rsidR="007569A2" w:rsidRDefault="007569A2">
      <w:pPr>
        <w:rPr>
          <w:rFonts w:ascii="Times New Roman" w:eastAsia="Times New Roman" w:hAnsi="Times New Roman" w:cs="Times New Roman"/>
          <w:sz w:val="28"/>
          <w:szCs w:val="28"/>
        </w:rPr>
      </w:pPr>
    </w:p>
    <w:p w14:paraId="492409A4"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bán hàng</w:t>
      </w:r>
    </w:p>
    <w:p w14:paraId="47079598" w14:textId="77777777" w:rsidR="007569A2" w:rsidRDefault="00CE686F" w:rsidP="740FB05A">
      <w:pPr>
        <w:pStyle w:val="Heading3"/>
        <w:rPr>
          <w:b/>
          <w:bCs/>
          <w:sz w:val="26"/>
          <w:szCs w:val="26"/>
        </w:rPr>
      </w:pPr>
      <w:bookmarkStart w:id="214" w:name="_jrliwnu153mr"/>
      <w:bookmarkEnd w:id="214"/>
      <w:r>
        <w:t>2.1.3</w:t>
      </w:r>
      <w:r w:rsidRPr="740FB05A">
        <w:rPr>
          <w:sz w:val="14"/>
          <w:szCs w:val="14"/>
        </w:rPr>
        <w:t xml:space="preserve">     </w:t>
      </w:r>
      <w:r w:rsidRPr="740FB05A">
        <w:rPr>
          <w:b/>
          <w:bCs/>
          <w:sz w:val="26"/>
          <w:szCs w:val="26"/>
        </w:rPr>
        <w:t xml:space="preserve">Biểu đồ </w:t>
      </w:r>
      <w:bookmarkStart w:id="215" w:name="_Int_toI0yeoU"/>
      <w:r w:rsidRPr="740FB05A">
        <w:rPr>
          <w:b/>
          <w:bCs/>
          <w:sz w:val="26"/>
          <w:szCs w:val="26"/>
        </w:rPr>
        <w:t>usecase</w:t>
      </w:r>
      <w:bookmarkEnd w:id="215"/>
    </w:p>
    <w:p w14:paraId="2766A62A" w14:textId="77777777" w:rsidR="007569A2" w:rsidRDefault="00CE686F">
      <w:pPr>
        <w:rPr>
          <w:rFonts w:ascii="Times New Roman" w:eastAsia="Times New Roman" w:hAnsi="Times New Roman" w:cs="Times New Roman"/>
          <w:sz w:val="30"/>
          <w:szCs w:val="30"/>
        </w:rPr>
      </w:pPr>
      <w:r>
        <w:rPr>
          <w:rFonts w:ascii="Times New Roman" w:eastAsia="Times New Roman" w:hAnsi="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Default="007569A2">
      <w:pPr>
        <w:rPr>
          <w:rFonts w:ascii="Times New Roman" w:eastAsia="Times New Roman" w:hAnsi="Times New Roman" w:cs="Times New Roman"/>
          <w:sz w:val="28"/>
          <w:szCs w:val="28"/>
        </w:rPr>
      </w:pPr>
    </w:p>
    <w:p w14:paraId="33C5B619" w14:textId="77777777" w:rsidR="007569A2" w:rsidRDefault="00CE686F">
      <w:pPr>
        <w:pStyle w:val="Heading4"/>
        <w:rPr>
          <w:sz w:val="26"/>
          <w:szCs w:val="26"/>
        </w:rPr>
      </w:pPr>
      <w:bookmarkStart w:id="216" w:name="_7rfqv294lt2h" w:colFirst="0" w:colLast="0"/>
      <w:bookmarkEnd w:id="216"/>
      <w:r>
        <w:rPr>
          <w:sz w:val="28"/>
          <w:szCs w:val="28"/>
        </w:rPr>
        <w:t xml:space="preserve">2.1.3a </w:t>
      </w:r>
      <w:r>
        <w:rPr>
          <w:sz w:val="14"/>
          <w:szCs w:val="14"/>
        </w:rPr>
        <w:t xml:space="preserve"> </w:t>
      </w:r>
      <w:r>
        <w:rPr>
          <w:sz w:val="26"/>
          <w:szCs w:val="26"/>
        </w:rPr>
        <w:t>Biểu đồ usecase tổng quát</w:t>
      </w:r>
    </w:p>
    <w:p w14:paraId="4853B841" w14:textId="77777777" w:rsidR="007569A2" w:rsidRDefault="007569A2">
      <w:pPr>
        <w:rPr>
          <w:rFonts w:ascii="Times New Roman" w:eastAsia="Times New Roman" w:hAnsi="Times New Roman" w:cs="Times New Roman"/>
          <w:sz w:val="28"/>
          <w:szCs w:val="28"/>
        </w:rPr>
      </w:pPr>
    </w:p>
    <w:p w14:paraId="50125231" w14:textId="77777777" w:rsidR="007569A2" w:rsidRDefault="00CE686F">
      <w:pPr>
        <w:rPr>
          <w:rFonts w:ascii="Times New Roman" w:eastAsia="Times New Roman" w:hAnsi="Times New Roman" w:cs="Times New Roman"/>
          <w:sz w:val="28"/>
          <w:szCs w:val="28"/>
        </w:rPr>
      </w:pPr>
      <w:commentRangeStart w:id="217"/>
      <w:r>
        <w:rPr>
          <w:noProof/>
          <w:sz w:val="28"/>
          <w:szCs w:val="28"/>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731200" cy="3898900"/>
                    </a:xfrm>
                    <a:prstGeom prst="rect">
                      <a:avLst/>
                    </a:prstGeom>
                    <a:ln/>
                  </pic:spPr>
                </pic:pic>
              </a:graphicData>
            </a:graphic>
          </wp:inline>
        </w:drawing>
      </w:r>
      <w:commentRangeEnd w:id="217"/>
      <w:r>
        <w:commentReference w:id="217"/>
      </w:r>
    </w:p>
    <w:p w14:paraId="5A25747A" w14:textId="77777777" w:rsidR="007569A2" w:rsidRDefault="007569A2">
      <w:pPr>
        <w:rPr>
          <w:rFonts w:ascii="Times New Roman" w:eastAsia="Times New Roman" w:hAnsi="Times New Roman" w:cs="Times New Roman"/>
          <w:sz w:val="28"/>
          <w:szCs w:val="28"/>
        </w:rPr>
      </w:pPr>
    </w:p>
    <w:p w14:paraId="09B8D95D" w14:textId="77777777" w:rsidR="007569A2" w:rsidRDefault="007569A2">
      <w:pPr>
        <w:rPr>
          <w:rFonts w:ascii="Times New Roman" w:eastAsia="Times New Roman" w:hAnsi="Times New Roman" w:cs="Times New Roman"/>
          <w:sz w:val="28"/>
          <w:szCs w:val="28"/>
        </w:rPr>
      </w:pPr>
    </w:p>
    <w:p w14:paraId="78BEFD2A" w14:textId="77777777" w:rsidR="007569A2" w:rsidRDefault="007569A2">
      <w:pPr>
        <w:rPr>
          <w:rFonts w:ascii="Times New Roman" w:eastAsia="Times New Roman" w:hAnsi="Times New Roman" w:cs="Times New Roman"/>
          <w:sz w:val="28"/>
          <w:szCs w:val="28"/>
        </w:rPr>
      </w:pPr>
    </w:p>
    <w:p w14:paraId="27A76422" w14:textId="77777777" w:rsidR="007569A2" w:rsidRDefault="007569A2">
      <w:pPr>
        <w:rPr>
          <w:rFonts w:ascii="Times New Roman" w:eastAsia="Times New Roman" w:hAnsi="Times New Roman" w:cs="Times New Roman"/>
          <w:sz w:val="28"/>
          <w:szCs w:val="28"/>
        </w:rPr>
      </w:pPr>
    </w:p>
    <w:p w14:paraId="15347EA2" w14:textId="77777777" w:rsidR="007569A2" w:rsidRDefault="00CE686F">
      <w:pPr>
        <w:pStyle w:val="Heading4"/>
      </w:pPr>
      <w:bookmarkStart w:id="218" w:name="_4eh5untpt02a"/>
      <w:bookmarkEnd w:id="218"/>
      <w:r w:rsidRPr="740FB05A">
        <w:rPr>
          <w:rFonts w:ascii="Times New Roman" w:eastAsia="Times New Roman" w:hAnsi="Times New Roman" w:cs="Times New Roman"/>
        </w:rPr>
        <w:t xml:space="preserve">2.1.3b </w:t>
      </w:r>
      <w:r>
        <w:t xml:space="preserve">Biểu đồ </w:t>
      </w:r>
      <w:bookmarkStart w:id="219" w:name="_Int_FYcTDGNa"/>
      <w:r>
        <w:t>use</w:t>
      </w:r>
      <w:bookmarkEnd w:id="219"/>
      <w:r>
        <w:t xml:space="preserve"> </w:t>
      </w:r>
      <w:bookmarkStart w:id="220" w:name="_Int_UI8vgScW"/>
      <w:r>
        <w:t>case</w:t>
      </w:r>
      <w:bookmarkEnd w:id="220"/>
      <w:r>
        <w:t xml:space="preserve"> phân rã - </w:t>
      </w:r>
      <w:r w:rsidRPr="740FB05A">
        <w:rPr>
          <w:b/>
          <w:bCs/>
        </w:rPr>
        <w:t>Khách hàng</w:t>
      </w:r>
    </w:p>
    <w:p w14:paraId="49206A88" w14:textId="77777777" w:rsidR="007569A2" w:rsidRDefault="007569A2">
      <w:pPr>
        <w:rPr>
          <w:rFonts w:ascii="Times New Roman" w:eastAsia="Times New Roman" w:hAnsi="Times New Roman" w:cs="Times New Roman"/>
          <w:sz w:val="28"/>
          <w:szCs w:val="28"/>
        </w:rPr>
      </w:pPr>
    </w:p>
    <w:p w14:paraId="67B7A70C" w14:textId="77777777" w:rsidR="007569A2" w:rsidRDefault="007569A2">
      <w:pPr>
        <w:rPr>
          <w:rFonts w:ascii="Times New Roman" w:eastAsia="Times New Roman" w:hAnsi="Times New Roman" w:cs="Times New Roman"/>
          <w:sz w:val="28"/>
          <w:szCs w:val="28"/>
        </w:rPr>
      </w:pPr>
    </w:p>
    <w:p w14:paraId="76A5CE71" w14:textId="77777777" w:rsidR="007569A2" w:rsidRDefault="00CE686F">
      <w:pPr>
        <w:pStyle w:val="Heading5"/>
        <w:rPr>
          <w:sz w:val="24"/>
          <w:szCs w:val="24"/>
        </w:rPr>
      </w:pPr>
      <w:bookmarkStart w:id="221" w:name="_aqr4cm9lin5v"/>
      <w:bookmarkEnd w:id="221"/>
      <w:r w:rsidRPr="740FB05A">
        <w:rPr>
          <w:rFonts w:ascii="Times New Roman" w:eastAsia="Times New Roman" w:hAnsi="Times New Roman" w:cs="Times New Roman"/>
          <w:sz w:val="28"/>
          <w:szCs w:val="28"/>
        </w:rPr>
        <w:t>-</w:t>
      </w:r>
      <w:r w:rsidRPr="740FB05A">
        <w:rPr>
          <w:sz w:val="14"/>
          <w:szCs w:val="14"/>
        </w:rPr>
        <w:t xml:space="preserve">  </w:t>
      </w:r>
      <w:r w:rsidRPr="740FB05A">
        <w:rPr>
          <w:sz w:val="24"/>
          <w:szCs w:val="24"/>
        </w:rPr>
        <w:t xml:space="preserve">Phân rã </w:t>
      </w:r>
      <w:bookmarkStart w:id="222" w:name="_Int_cZuwMMj1"/>
      <w:r w:rsidRPr="740FB05A">
        <w:rPr>
          <w:sz w:val="24"/>
          <w:szCs w:val="24"/>
        </w:rPr>
        <w:t>use</w:t>
      </w:r>
      <w:bookmarkEnd w:id="222"/>
      <w:r w:rsidRPr="740FB05A">
        <w:rPr>
          <w:sz w:val="24"/>
          <w:szCs w:val="24"/>
        </w:rPr>
        <w:t xml:space="preserve"> </w:t>
      </w:r>
      <w:bookmarkStart w:id="223" w:name="_Int_KvM4tVsp"/>
      <w:r w:rsidRPr="740FB05A">
        <w:rPr>
          <w:sz w:val="24"/>
          <w:szCs w:val="24"/>
        </w:rPr>
        <w:t>case</w:t>
      </w:r>
      <w:bookmarkEnd w:id="223"/>
      <w:r w:rsidRPr="740FB05A">
        <w:rPr>
          <w:sz w:val="24"/>
          <w:szCs w:val="24"/>
        </w:rPr>
        <w:t xml:space="preserve"> “</w:t>
      </w:r>
      <w:r w:rsidRPr="740FB05A">
        <w:rPr>
          <w:b/>
          <w:bCs/>
          <w:sz w:val="24"/>
          <w:szCs w:val="24"/>
        </w:rPr>
        <w:t xml:space="preserve">Đăng ký </w:t>
      </w:r>
      <w:r w:rsidRPr="740FB05A">
        <w:rPr>
          <w:sz w:val="24"/>
          <w:szCs w:val="24"/>
        </w:rPr>
        <w:t>”</w:t>
      </w:r>
    </w:p>
    <w:p w14:paraId="71887C79" w14:textId="77777777" w:rsidR="007569A2" w:rsidRDefault="007569A2">
      <w:pPr>
        <w:rPr>
          <w:rFonts w:ascii="Times New Roman" w:eastAsia="Times New Roman" w:hAnsi="Times New Roman" w:cs="Times New Roman"/>
          <w:sz w:val="28"/>
          <w:szCs w:val="28"/>
        </w:rPr>
      </w:pPr>
    </w:p>
    <w:p w14:paraId="3B7FD67C" w14:textId="77777777" w:rsidR="007569A2" w:rsidRDefault="007569A2">
      <w:pPr>
        <w:rPr>
          <w:rFonts w:ascii="Times New Roman" w:eastAsia="Times New Roman" w:hAnsi="Times New Roman" w:cs="Times New Roman"/>
          <w:sz w:val="28"/>
          <w:szCs w:val="28"/>
        </w:rPr>
      </w:pPr>
    </w:p>
    <w:p w14:paraId="38D6B9B6" w14:textId="3FB94CA6" w:rsidR="007569A2" w:rsidRDefault="71C677AF" w:rsidP="2895571A">
      <w:commentRangeStart w:id="224"/>
      <w:del w:id="225" w:author="Việt Lương" w:date="2024-12-20T09:54:00Z">
        <w:r>
          <w:rPr>
            <w:noProof/>
          </w:rPr>
          <w:drawing>
            <wp:inline distT="0" distB="0" distL="0" distR="0" wp14:anchorId="26D237F9" wp14:editId="005C71E9">
              <wp:extent cx="5724524" cy="3248025"/>
              <wp:effectExtent l="0" t="0" r="0" b="0"/>
              <wp:docPr id="1157547680" name="Picture 115754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547680"/>
                      <pic:cNvPicPr/>
                    </pic:nvPicPr>
                    <pic:blipFill>
                      <a:blip r:embed="rId24">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del>
      <w:commentRangeEnd w:id="224"/>
      <w:r w:rsidR="24FACA8E">
        <w:rPr>
          <w:rStyle w:val="CommentReference"/>
        </w:rPr>
        <w:commentReference w:id="224"/>
      </w:r>
      <w:ins w:id="226" w:author="Việt Lương" w:date="2024-12-20T09:54:00Z">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ins>
    </w:p>
    <w:p w14:paraId="0771DFF6" w14:textId="77777777" w:rsidR="007569A2" w:rsidRDefault="00CE686F">
      <w:pPr>
        <w:pStyle w:val="Heading5"/>
        <w:rPr>
          <w:sz w:val="24"/>
          <w:szCs w:val="24"/>
        </w:rPr>
      </w:pPr>
      <w:bookmarkStart w:id="227" w:name="_ulz0uv2zy0zk" w:colFirst="0" w:colLast="0"/>
      <w:bookmarkEnd w:id="227"/>
      <w:r>
        <w:rPr>
          <w:rFonts w:ascii="Times New Roman" w:eastAsia="Times New Roman" w:hAnsi="Times New Roman" w:cs="Times New Roman"/>
          <w:sz w:val="28"/>
          <w:szCs w:val="28"/>
        </w:rPr>
        <w:t>-</w:t>
      </w:r>
      <w:r>
        <w:rPr>
          <w:sz w:val="24"/>
          <w:szCs w:val="24"/>
        </w:rPr>
        <w:t>Phân rã use case “</w:t>
      </w:r>
      <w:r>
        <w:rPr>
          <w:b/>
          <w:sz w:val="24"/>
          <w:szCs w:val="24"/>
        </w:rPr>
        <w:t>Tìm kiếm sản phẩm</w:t>
      </w:r>
      <w:r>
        <w:rPr>
          <w:sz w:val="24"/>
          <w:szCs w:val="24"/>
        </w:rPr>
        <w:t>”</w:t>
      </w:r>
    </w:p>
    <w:p w14:paraId="22F860BB" w14:textId="77777777" w:rsidR="007569A2" w:rsidRDefault="007569A2">
      <w:pPr>
        <w:rPr>
          <w:rFonts w:ascii="Times New Roman" w:eastAsia="Times New Roman" w:hAnsi="Times New Roman" w:cs="Times New Roman"/>
          <w:sz w:val="28"/>
          <w:szCs w:val="28"/>
        </w:rPr>
      </w:pPr>
    </w:p>
    <w:p w14:paraId="698536F5" w14:textId="77777777" w:rsidR="007569A2" w:rsidRDefault="007569A2">
      <w:pPr>
        <w:rPr>
          <w:rFonts w:ascii="Times New Roman" w:eastAsia="Times New Roman" w:hAnsi="Times New Roman" w:cs="Times New Roman"/>
          <w:sz w:val="28"/>
          <w:szCs w:val="28"/>
        </w:rPr>
      </w:pPr>
    </w:p>
    <w:p w14:paraId="7BC1BAF2" w14:textId="77777777" w:rsidR="007569A2" w:rsidRDefault="00CE686F">
      <w:pPr>
        <w:rPr>
          <w:rFonts w:ascii="Times New Roman" w:eastAsia="Times New Roman" w:hAnsi="Times New Roman" w:cs="Times New Roman"/>
          <w:sz w:val="28"/>
          <w:szCs w:val="28"/>
        </w:rPr>
      </w:pPr>
      <w:commentRangeStart w:id="228"/>
      <w:commentRangeStart w:id="229"/>
      <w:r>
        <w:rPr>
          <w:noProof/>
          <w:sz w:val="28"/>
          <w:szCs w:val="28"/>
        </w:rPr>
        <w:drawing>
          <wp:inline distT="114300" distB="114300" distL="114300" distR="114300" wp14:anchorId="181D65CB" wp14:editId="07777777">
            <wp:extent cx="5731200" cy="28575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731200" cy="2857500"/>
                    </a:xfrm>
                    <a:prstGeom prst="rect">
                      <a:avLst/>
                    </a:prstGeom>
                    <a:ln/>
                  </pic:spPr>
                </pic:pic>
              </a:graphicData>
            </a:graphic>
          </wp:inline>
        </w:drawing>
      </w:r>
      <w:commentRangeEnd w:id="228"/>
      <w:r>
        <w:rPr>
          <w:rStyle w:val="CommentReference"/>
        </w:rPr>
        <w:commentReference w:id="228"/>
      </w:r>
      <w:commentRangeEnd w:id="229"/>
      <w:r>
        <w:rPr>
          <w:rStyle w:val="CommentReference"/>
        </w:rPr>
        <w:commentReference w:id="229"/>
      </w:r>
    </w:p>
    <w:p w14:paraId="61C988F9" w14:textId="77777777" w:rsidR="007569A2" w:rsidRDefault="007569A2">
      <w:pPr>
        <w:rPr>
          <w:rFonts w:ascii="Times New Roman" w:eastAsia="Times New Roman" w:hAnsi="Times New Roman" w:cs="Times New Roman"/>
          <w:sz w:val="28"/>
          <w:szCs w:val="28"/>
        </w:rPr>
      </w:pPr>
    </w:p>
    <w:p w14:paraId="3B22BB7D" w14:textId="77777777" w:rsidR="007569A2" w:rsidRDefault="007569A2">
      <w:pPr>
        <w:rPr>
          <w:rFonts w:ascii="Times New Roman" w:eastAsia="Times New Roman" w:hAnsi="Times New Roman" w:cs="Times New Roman"/>
          <w:sz w:val="28"/>
          <w:szCs w:val="28"/>
        </w:rPr>
      </w:pPr>
    </w:p>
    <w:p w14:paraId="17B246DD" w14:textId="77777777" w:rsidR="007569A2" w:rsidRDefault="007569A2">
      <w:pPr>
        <w:rPr>
          <w:rFonts w:ascii="Times New Roman" w:eastAsia="Times New Roman" w:hAnsi="Times New Roman" w:cs="Times New Roman"/>
          <w:sz w:val="28"/>
          <w:szCs w:val="28"/>
        </w:rPr>
      </w:pPr>
    </w:p>
    <w:p w14:paraId="470EF9AA" w14:textId="77777777" w:rsidR="007569A2" w:rsidRDefault="00CE686F">
      <w:pPr>
        <w:pStyle w:val="Heading5"/>
        <w:rPr>
          <w:sz w:val="24"/>
          <w:szCs w:val="24"/>
        </w:rPr>
      </w:pPr>
      <w:bookmarkStart w:id="230" w:name="_az2k15k9apwh" w:colFirst="0" w:colLast="0"/>
      <w:bookmarkEnd w:id="230"/>
      <w:r>
        <w:rPr>
          <w:rFonts w:ascii="Times New Roman" w:eastAsia="Times New Roman" w:hAnsi="Times New Roman" w:cs="Times New Roman"/>
          <w:sz w:val="28"/>
          <w:szCs w:val="28"/>
        </w:rPr>
        <w:t>-</w:t>
      </w:r>
      <w:r>
        <w:rPr>
          <w:sz w:val="14"/>
          <w:szCs w:val="14"/>
        </w:rPr>
        <w:t xml:space="preserve"> </w:t>
      </w:r>
      <w:r>
        <w:rPr>
          <w:sz w:val="14"/>
          <w:szCs w:val="14"/>
        </w:rPr>
        <w:tab/>
      </w:r>
      <w:r>
        <w:rPr>
          <w:sz w:val="24"/>
          <w:szCs w:val="24"/>
        </w:rPr>
        <w:t>Phân rã use case “</w:t>
      </w:r>
      <w:r>
        <w:rPr>
          <w:b/>
          <w:sz w:val="24"/>
          <w:szCs w:val="24"/>
        </w:rPr>
        <w:t xml:space="preserve">Thêm sản phẩm vào giỏ hàng </w:t>
      </w:r>
      <w:r>
        <w:rPr>
          <w:sz w:val="24"/>
          <w:szCs w:val="24"/>
        </w:rPr>
        <w:t>”</w:t>
      </w:r>
    </w:p>
    <w:p w14:paraId="6BF89DA3" w14:textId="77777777" w:rsidR="007569A2" w:rsidRDefault="007569A2">
      <w:pPr>
        <w:rPr>
          <w:rFonts w:ascii="Times New Roman" w:eastAsia="Times New Roman" w:hAnsi="Times New Roman" w:cs="Times New Roman"/>
          <w:sz w:val="28"/>
          <w:szCs w:val="28"/>
        </w:rPr>
      </w:pPr>
    </w:p>
    <w:p w14:paraId="5C3E0E74" w14:textId="58B0F363" w:rsidR="007569A2" w:rsidRDefault="39EF4FFA" w:rsidP="5A64F9FC">
      <w:pPr>
        <w:rPr>
          <w:rFonts w:ascii="Times New Roman" w:eastAsia="Times New Roman" w:hAnsi="Times New Roman" w:cs="Times New Roman"/>
          <w:sz w:val="28"/>
          <w:szCs w:val="28"/>
        </w:rPr>
      </w:pPr>
      <w:ins w:id="231" w:author="Kiên Lê Trung" w:date="2024-12-20T08:24:00Z">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ins>
      <w:r w:rsidR="00CE686F">
        <w:rPr>
          <w:noProof/>
          <w:sz w:val="28"/>
          <w:szCs w:val="28"/>
        </w:rPr>
        <w:drawing>
          <wp:inline distT="114300" distB="114300" distL="114300" distR="114300" wp14:anchorId="4EDBCE34" wp14:editId="07777777">
            <wp:extent cx="5731200" cy="3390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31200" cy="3390900"/>
                    </a:xfrm>
                    <a:prstGeom prst="rect">
                      <a:avLst/>
                    </a:prstGeom>
                    <a:ln/>
                  </pic:spPr>
                </pic:pic>
              </a:graphicData>
            </a:graphic>
          </wp:inline>
        </w:drawing>
      </w:r>
    </w:p>
    <w:p w14:paraId="66A1FAB9" w14:textId="77777777" w:rsidR="007569A2" w:rsidRDefault="007569A2">
      <w:pPr>
        <w:rPr>
          <w:rFonts w:ascii="Times New Roman" w:eastAsia="Times New Roman" w:hAnsi="Times New Roman" w:cs="Times New Roman"/>
          <w:sz w:val="28"/>
          <w:szCs w:val="28"/>
        </w:rPr>
      </w:pPr>
    </w:p>
    <w:p w14:paraId="76BB753C" w14:textId="77777777" w:rsidR="007569A2" w:rsidRDefault="007569A2">
      <w:pPr>
        <w:rPr>
          <w:rFonts w:ascii="Times New Roman" w:eastAsia="Times New Roman" w:hAnsi="Times New Roman" w:cs="Times New Roman"/>
          <w:sz w:val="28"/>
          <w:szCs w:val="28"/>
        </w:rPr>
      </w:pPr>
    </w:p>
    <w:p w14:paraId="38723505" w14:textId="77777777" w:rsidR="007569A2" w:rsidRDefault="00CE686F">
      <w:pPr>
        <w:pStyle w:val="Heading5"/>
        <w:rPr>
          <w:sz w:val="28"/>
          <w:szCs w:val="28"/>
        </w:rPr>
      </w:pPr>
      <w:bookmarkStart w:id="232" w:name="_e4irpp5645hm" w:colFirst="0" w:colLast="0"/>
      <w:bookmarkEnd w:id="232"/>
      <w:r>
        <w:rPr>
          <w:rFonts w:ascii="Times New Roman" w:eastAsia="Times New Roman" w:hAnsi="Times New Roman" w:cs="Times New Roman"/>
          <w:sz w:val="28"/>
          <w:szCs w:val="28"/>
        </w:rPr>
        <w:t>-</w:t>
      </w:r>
      <w:r>
        <w:rPr>
          <w:sz w:val="24"/>
          <w:szCs w:val="24"/>
        </w:rPr>
        <w:t>Phân rã use case “</w:t>
      </w:r>
      <w:r>
        <w:rPr>
          <w:b/>
          <w:sz w:val="24"/>
          <w:szCs w:val="24"/>
        </w:rPr>
        <w:t xml:space="preserve">Thanh toán đơn hàng </w:t>
      </w:r>
      <w:r>
        <w:rPr>
          <w:sz w:val="24"/>
          <w:szCs w:val="24"/>
        </w:rPr>
        <w:t>”</w:t>
      </w:r>
    </w:p>
    <w:p w14:paraId="513DA1E0" w14:textId="77777777" w:rsidR="007569A2" w:rsidRDefault="007569A2">
      <w:pPr>
        <w:rPr>
          <w:rFonts w:ascii="Times New Roman" w:eastAsia="Times New Roman" w:hAnsi="Times New Roman" w:cs="Times New Roman"/>
          <w:sz w:val="28"/>
          <w:szCs w:val="28"/>
        </w:rPr>
      </w:pPr>
    </w:p>
    <w:p w14:paraId="75CAC6F5" w14:textId="7DE450A5" w:rsidR="007569A2" w:rsidRPr="007158F7" w:rsidRDefault="00CE686F" w:rsidP="007158F7">
      <w:bookmarkStart w:id="233" w:name="_njfhpeobxpnc" w:colFirst="0" w:colLast="0"/>
      <w:bookmarkEnd w:id="233"/>
      <w:r>
        <w:rPr>
          <w:noProof/>
          <w:sz w:val="28"/>
          <w:szCs w:val="28"/>
        </w:rPr>
        <w:drawing>
          <wp:inline distT="114300" distB="114300" distL="114300" distR="114300" wp14:anchorId="234FAD0A" wp14:editId="07777777">
            <wp:extent cx="5731200" cy="4432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31200" cy="4432300"/>
                    </a:xfrm>
                    <a:prstGeom prst="rect">
                      <a:avLst/>
                    </a:prstGeom>
                    <a:ln/>
                  </pic:spPr>
                </pic:pic>
              </a:graphicData>
            </a:graphic>
          </wp:inline>
        </w:drawing>
      </w:r>
      <w:commentRangeStart w:id="234"/>
      <w:r w:rsidR="15FB2691">
        <w:rPr>
          <w:noProof/>
        </w:rPr>
        <w:drawing>
          <wp:inline distT="0" distB="0" distL="0" distR="0" wp14:anchorId="7182F09B" wp14:editId="621A740D">
            <wp:extent cx="5724524" cy="2200275"/>
            <wp:effectExtent l="0" t="0" r="0" b="0"/>
            <wp:docPr id="706343234" name="Picture 7063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2200275"/>
                    </a:xfrm>
                    <a:prstGeom prst="rect">
                      <a:avLst/>
                    </a:prstGeom>
                  </pic:spPr>
                </pic:pic>
              </a:graphicData>
            </a:graphic>
          </wp:inline>
        </w:drawing>
      </w:r>
      <w:commentRangeEnd w:id="234"/>
      <w:r>
        <w:rPr>
          <w:rStyle w:val="CommentReference"/>
        </w:rPr>
        <w:commentReference w:id="234"/>
      </w:r>
    </w:p>
    <w:p w14:paraId="66060428" w14:textId="77777777" w:rsidR="007569A2" w:rsidRDefault="007569A2">
      <w:pPr>
        <w:rPr>
          <w:sz w:val="28"/>
          <w:szCs w:val="28"/>
        </w:rPr>
      </w:pPr>
    </w:p>
    <w:p w14:paraId="1D0656FE" w14:textId="77777777" w:rsidR="007569A2" w:rsidRDefault="007569A2">
      <w:pPr>
        <w:rPr>
          <w:sz w:val="28"/>
          <w:szCs w:val="28"/>
        </w:rPr>
      </w:pPr>
    </w:p>
    <w:p w14:paraId="7B37605A" w14:textId="77777777" w:rsidR="007569A2" w:rsidRDefault="007569A2">
      <w:pPr>
        <w:rPr>
          <w:sz w:val="28"/>
          <w:szCs w:val="28"/>
        </w:rPr>
      </w:pPr>
    </w:p>
    <w:p w14:paraId="764A1B9C" w14:textId="77777777" w:rsidR="007569A2" w:rsidRDefault="00CE686F">
      <w:pPr>
        <w:pStyle w:val="Heading5"/>
        <w:rPr>
          <w:sz w:val="24"/>
          <w:szCs w:val="24"/>
        </w:rPr>
      </w:pPr>
      <w:bookmarkStart w:id="235" w:name="_j8p1ppz3ajny" w:colFirst="0" w:colLast="0"/>
      <w:bookmarkEnd w:id="235"/>
      <w:r>
        <w:rPr>
          <w:sz w:val="28"/>
          <w:szCs w:val="28"/>
        </w:rPr>
        <w:t>-</w:t>
      </w:r>
      <w:r>
        <w:rPr>
          <w:sz w:val="14"/>
          <w:szCs w:val="14"/>
        </w:rPr>
        <w:t xml:space="preserve"> </w:t>
      </w:r>
      <w:r>
        <w:rPr>
          <w:sz w:val="14"/>
          <w:szCs w:val="14"/>
        </w:rPr>
        <w:tab/>
      </w:r>
      <w:r>
        <w:rPr>
          <w:sz w:val="24"/>
          <w:szCs w:val="24"/>
        </w:rPr>
        <w:t>Phân rã use case “</w:t>
      </w:r>
      <w:r>
        <w:rPr>
          <w:b/>
          <w:sz w:val="24"/>
          <w:szCs w:val="24"/>
        </w:rPr>
        <w:t xml:space="preserve">Đánh giá và bình luận </w:t>
      </w:r>
      <w:r>
        <w:rPr>
          <w:sz w:val="24"/>
          <w:szCs w:val="24"/>
        </w:rPr>
        <w:t>”</w:t>
      </w:r>
    </w:p>
    <w:p w14:paraId="394798F2" w14:textId="77777777" w:rsidR="007569A2" w:rsidRDefault="007569A2">
      <w:pPr>
        <w:rPr>
          <w:sz w:val="24"/>
          <w:szCs w:val="24"/>
        </w:rPr>
      </w:pPr>
    </w:p>
    <w:p w14:paraId="3889A505" w14:textId="77777777" w:rsidR="007569A2" w:rsidRDefault="00CE686F">
      <w:pPr>
        <w:pStyle w:val="Heading3"/>
        <w:rPr>
          <w:color w:val="000000"/>
        </w:rPr>
      </w:pPr>
      <w:bookmarkStart w:id="236" w:name="_lxs9i6qrp944" w:colFirst="0" w:colLast="0"/>
      <w:bookmarkEnd w:id="236"/>
      <w:commentRangeStart w:id="237"/>
      <w:r>
        <w:rPr>
          <w:noProof/>
          <w:color w:val="000000"/>
        </w:rPr>
        <w:drawing>
          <wp:inline distT="114300" distB="114300" distL="114300" distR="114300" wp14:anchorId="444E3E44" wp14:editId="07777777">
            <wp:extent cx="5731200" cy="2463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731200" cy="2463800"/>
                    </a:xfrm>
                    <a:prstGeom prst="rect">
                      <a:avLst/>
                    </a:prstGeom>
                    <a:ln/>
                  </pic:spPr>
                </pic:pic>
              </a:graphicData>
            </a:graphic>
          </wp:inline>
        </w:drawing>
      </w:r>
      <w:commentRangeEnd w:id="237"/>
      <w:r>
        <w:rPr>
          <w:rStyle w:val="CommentReference"/>
        </w:rPr>
        <w:commentReference w:id="237"/>
      </w:r>
    </w:p>
    <w:p w14:paraId="29079D35" w14:textId="77777777" w:rsidR="007569A2" w:rsidRDefault="007569A2"/>
    <w:p w14:paraId="5292E9A6" w14:textId="77777777" w:rsidR="007569A2" w:rsidRDefault="00CE686F">
      <w:pPr>
        <w:pStyle w:val="Heading4"/>
      </w:pPr>
      <w:bookmarkStart w:id="238" w:name="_76atsf5ezdpe" w:colFirst="0" w:colLast="0"/>
      <w:bookmarkEnd w:id="238"/>
      <w:r>
        <w:t xml:space="preserve">2.1.3c </w:t>
      </w:r>
      <w:r>
        <w:rPr>
          <w:sz w:val="14"/>
          <w:szCs w:val="14"/>
        </w:rPr>
        <w:t xml:space="preserve"> </w:t>
      </w:r>
      <w:r>
        <w:rPr>
          <w:b/>
          <w:sz w:val="26"/>
          <w:szCs w:val="26"/>
        </w:rPr>
        <w:t>Biểu đồ use case phân rã - Người bán</w:t>
      </w:r>
    </w:p>
    <w:p w14:paraId="17686DC7" w14:textId="77777777" w:rsidR="007569A2" w:rsidRDefault="007569A2"/>
    <w:p w14:paraId="53BD644D" w14:textId="77777777" w:rsidR="007569A2" w:rsidRDefault="007569A2"/>
    <w:p w14:paraId="3CA94509" w14:textId="77777777" w:rsidR="007569A2" w:rsidRDefault="00CE686F">
      <w:pPr>
        <w:pStyle w:val="Heading5"/>
        <w:rPr>
          <w:sz w:val="24"/>
          <w:szCs w:val="24"/>
        </w:rPr>
      </w:pPr>
      <w:bookmarkStart w:id="239" w:name="_x8d3cmljogu"/>
      <w:bookmarkEnd w:id="239"/>
      <w:r>
        <w:t>-</w:t>
      </w:r>
      <w:commentRangeStart w:id="240"/>
      <w:r w:rsidRPr="5A64F9FC">
        <w:rPr>
          <w:sz w:val="24"/>
          <w:szCs w:val="24"/>
        </w:rPr>
        <w:t>Phân rã use case “</w:t>
      </w:r>
      <w:r w:rsidRPr="5A64F9FC">
        <w:rPr>
          <w:b/>
          <w:bCs/>
          <w:sz w:val="24"/>
          <w:szCs w:val="24"/>
        </w:rPr>
        <w:t>Đăng ký</w:t>
      </w:r>
      <w:del w:id="241" w:author="Kiên Lê Trung" w:date="2024-12-20T08:27:00Z">
        <w:r w:rsidRPr="5A64F9FC" w:rsidDel="00CE686F">
          <w:rPr>
            <w:b/>
            <w:bCs/>
            <w:sz w:val="24"/>
            <w:szCs w:val="24"/>
          </w:rPr>
          <w:delText xml:space="preserve"> và quản lý</w:delText>
        </w:r>
      </w:del>
      <w:r w:rsidRPr="5A64F9FC">
        <w:rPr>
          <w:b/>
          <w:bCs/>
          <w:sz w:val="24"/>
          <w:szCs w:val="24"/>
        </w:rPr>
        <w:t xml:space="preserve"> tài khoản người bán</w:t>
      </w:r>
      <w:r w:rsidRPr="5A64F9FC">
        <w:rPr>
          <w:sz w:val="24"/>
          <w:szCs w:val="24"/>
        </w:rPr>
        <w:t>”</w:t>
      </w:r>
      <w:commentRangeEnd w:id="240"/>
      <w:r>
        <w:rPr>
          <w:rStyle w:val="CommentReference"/>
        </w:rPr>
        <w:commentReference w:id="240"/>
      </w:r>
    </w:p>
    <w:p w14:paraId="1A3FAC43" w14:textId="77777777" w:rsidR="007569A2" w:rsidRDefault="007569A2">
      <w:pPr>
        <w:rPr>
          <w:sz w:val="24"/>
          <w:szCs w:val="24"/>
        </w:rPr>
      </w:pPr>
    </w:p>
    <w:p w14:paraId="2BBD94B2" w14:textId="77777777" w:rsidR="007569A2" w:rsidRDefault="007569A2"/>
    <w:p w14:paraId="5854DE7F" w14:textId="2A8D29FB" w:rsidR="007569A2" w:rsidRPr="007158F7" w:rsidRDefault="6C70E9A8" w:rsidP="007158F7">
      <w:bookmarkStart w:id="242" w:name="_mqidg1v9lbf1" w:colFirst="0" w:colLast="0"/>
      <w:bookmarkEnd w:id="242"/>
      <w:r>
        <w:rPr>
          <w:noProof/>
        </w:rPr>
        <w:drawing>
          <wp:inline distT="0" distB="0" distL="0" distR="0" wp14:anchorId="3FA1B7E4" wp14:editId="68DF9622">
            <wp:extent cx="5724524" cy="2781300"/>
            <wp:effectExtent l="0" t="0" r="0" b="0"/>
            <wp:docPr id="231415804" name="Picture 23141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2CA7ADD4" w14:textId="77777777" w:rsidR="007569A2" w:rsidRDefault="007569A2"/>
    <w:p w14:paraId="314EE24A" w14:textId="77777777" w:rsidR="007569A2" w:rsidRDefault="007569A2"/>
    <w:p w14:paraId="76614669" w14:textId="77777777" w:rsidR="007569A2" w:rsidRDefault="007569A2"/>
    <w:p w14:paraId="7E1C2E56" w14:textId="77777777" w:rsidR="007569A2" w:rsidRDefault="00CE686F">
      <w:pPr>
        <w:pStyle w:val="Heading5"/>
        <w:rPr>
          <w:b/>
          <w:sz w:val="24"/>
          <w:szCs w:val="24"/>
        </w:rPr>
      </w:pPr>
      <w:bookmarkStart w:id="243" w:name="_wb7obkvvmdf8" w:colFirst="0" w:colLast="0"/>
      <w:bookmarkEnd w:id="243"/>
      <w:r>
        <w:t>-</w:t>
      </w:r>
      <w:r>
        <w:rPr>
          <w:sz w:val="14"/>
          <w:szCs w:val="14"/>
        </w:rPr>
        <w:t xml:space="preserve"> </w:t>
      </w:r>
      <w:r>
        <w:rPr>
          <w:sz w:val="24"/>
          <w:szCs w:val="24"/>
        </w:rPr>
        <w:t xml:space="preserve">Phân rã use case </w:t>
      </w:r>
      <w:r>
        <w:rPr>
          <w:b/>
          <w:sz w:val="24"/>
          <w:szCs w:val="24"/>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244" w:name="_rt4pop4sffdq" w:colFirst="0" w:colLast="0"/>
      <w:bookmarkEnd w:id="244"/>
      <w:r>
        <w:rPr>
          <w:noProof/>
        </w:rPr>
        <w:drawing>
          <wp:inline distT="0" distB="0" distL="0" distR="0" wp14:anchorId="51E14F77" wp14:editId="0B17785D">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7777777" w:rsidR="007569A2" w:rsidRDefault="007569A2"/>
    <w:p w14:paraId="2AC57CB0" w14:textId="77777777" w:rsidR="007569A2" w:rsidRDefault="007569A2"/>
    <w:p w14:paraId="5186B13D" w14:textId="77777777" w:rsidR="007569A2" w:rsidRDefault="007569A2"/>
    <w:p w14:paraId="68838E8E" w14:textId="77777777" w:rsidR="007569A2" w:rsidRDefault="00CE686F">
      <w:pPr>
        <w:pStyle w:val="Heading5"/>
        <w:rPr>
          <w:b/>
          <w:sz w:val="24"/>
          <w:szCs w:val="24"/>
        </w:rPr>
      </w:pPr>
      <w:bookmarkStart w:id="245" w:name="_bdjqxmm2u6m0" w:colFirst="0" w:colLast="0"/>
      <w:bookmarkEnd w:id="245"/>
      <w:r>
        <w:t>-</w:t>
      </w:r>
      <w:r>
        <w:rPr>
          <w:sz w:val="14"/>
          <w:szCs w:val="14"/>
        </w:rPr>
        <w:t xml:space="preserve"> </w:t>
      </w:r>
      <w:r>
        <w:rPr>
          <w:sz w:val="24"/>
          <w:szCs w:val="24"/>
        </w:rPr>
        <w:t xml:space="preserve">Phân rã use case </w:t>
      </w:r>
      <w:r>
        <w:rPr>
          <w:b/>
          <w:sz w:val="24"/>
          <w:szCs w:val="24"/>
        </w:rPr>
        <w:t>“Quản lý kho hàng, tồn kho sản phẩm, khách hàng ”</w:t>
      </w:r>
    </w:p>
    <w:p w14:paraId="6C57C439" w14:textId="77777777" w:rsidR="007569A2" w:rsidRDefault="007569A2"/>
    <w:p w14:paraId="3D404BC9" w14:textId="77777777" w:rsidR="007569A2" w:rsidRDefault="00CE686F">
      <w:pPr>
        <w:rPr>
          <w:sz w:val="28"/>
          <w:szCs w:val="28"/>
        </w:rPr>
      </w:pPr>
      <w:commentRangeStart w:id="246"/>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3530600"/>
                    </a:xfrm>
                    <a:prstGeom prst="rect">
                      <a:avLst/>
                    </a:prstGeom>
                    <a:ln/>
                  </pic:spPr>
                </pic:pic>
              </a:graphicData>
            </a:graphic>
          </wp:inline>
        </w:drawing>
      </w:r>
      <w:commentRangeEnd w:id="246"/>
      <w:r>
        <w:rPr>
          <w:rStyle w:val="CommentReference"/>
        </w:rPr>
        <w:commentReference w:id="246"/>
      </w:r>
    </w:p>
    <w:p w14:paraId="61319B8A" w14:textId="77777777" w:rsidR="007569A2" w:rsidRDefault="007569A2">
      <w:pPr>
        <w:rPr>
          <w:sz w:val="28"/>
          <w:szCs w:val="28"/>
        </w:rPr>
      </w:pPr>
    </w:p>
    <w:p w14:paraId="4690D2CA" w14:textId="77777777" w:rsidR="007569A2" w:rsidRDefault="00CE686F">
      <w:pPr>
        <w:pStyle w:val="Heading5"/>
        <w:rPr>
          <w:b/>
          <w:sz w:val="24"/>
          <w:szCs w:val="24"/>
        </w:rPr>
      </w:pPr>
      <w:bookmarkStart w:id="247" w:name="_wqzif6kxyz3q" w:colFirst="0" w:colLast="0"/>
      <w:bookmarkEnd w:id="247"/>
      <w:r>
        <w:t>-</w:t>
      </w:r>
      <w:r>
        <w:rPr>
          <w:sz w:val="24"/>
          <w:szCs w:val="24"/>
        </w:rPr>
        <w:t xml:space="preserve">Phân rã use case </w:t>
      </w:r>
      <w:r>
        <w:rPr>
          <w:b/>
          <w:sz w:val="24"/>
          <w:szCs w:val="24"/>
        </w:rPr>
        <w:t>“ Quản lý đơn hàng, giao hàng”</w:t>
      </w:r>
    </w:p>
    <w:p w14:paraId="31A560F4" w14:textId="77777777" w:rsidR="007569A2" w:rsidRDefault="00CE686F" w:rsidP="740FB05A">
      <w:pPr>
        <w:rPr>
          <w:b/>
          <w:bCs/>
          <w:sz w:val="24"/>
          <w:szCs w:val="24"/>
        </w:rPr>
      </w:pPr>
      <w:commentRangeStart w:id="248"/>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31200" cy="2184400"/>
                    </a:xfrm>
                    <a:prstGeom prst="rect">
                      <a:avLst/>
                    </a:prstGeom>
                    <a:ln/>
                  </pic:spPr>
                </pic:pic>
              </a:graphicData>
            </a:graphic>
          </wp:inline>
        </w:drawing>
      </w:r>
      <w:commentRangeEnd w:id="248"/>
      <w:r>
        <w:commentReference w:id="248"/>
      </w:r>
    </w:p>
    <w:p w14:paraId="70DF735C" w14:textId="77777777" w:rsidR="007569A2" w:rsidRDefault="007569A2">
      <w:pPr>
        <w:rPr>
          <w:b/>
          <w:sz w:val="24"/>
          <w:szCs w:val="24"/>
        </w:rPr>
      </w:pPr>
    </w:p>
    <w:p w14:paraId="3A413BF6" w14:textId="77777777" w:rsidR="007569A2" w:rsidRDefault="007569A2"/>
    <w:p w14:paraId="33D28B4B" w14:textId="77777777" w:rsidR="007569A2" w:rsidRDefault="007569A2"/>
    <w:p w14:paraId="431A865E" w14:textId="1AE7A30D" w:rsidR="007569A2" w:rsidRDefault="7A5AEBB1">
      <w:pPr>
        <w:pStyle w:val="Heading5"/>
        <w:rPr>
          <w:sz w:val="24"/>
          <w:szCs w:val="24"/>
        </w:rPr>
      </w:pPr>
      <w:bookmarkStart w:id="249" w:name="_1c30096u22g"/>
      <w:bookmarkEnd w:id="249"/>
      <w:r>
        <w:t>-</w:t>
      </w:r>
      <w:r w:rsidRPr="740FB05A">
        <w:rPr>
          <w:sz w:val="24"/>
          <w:szCs w:val="24"/>
        </w:rPr>
        <w:t>Phân rã use case “</w:t>
      </w:r>
      <w:r w:rsidRPr="740FB05A">
        <w:rPr>
          <w:b/>
          <w:bCs/>
          <w:sz w:val="24"/>
          <w:szCs w:val="24"/>
        </w:rPr>
        <w:t xml:space="preserve">Báo cáo thống kê </w:t>
      </w:r>
      <w:r w:rsidR="7BD89C58" w:rsidRPr="740FB05A">
        <w:rPr>
          <w:b/>
          <w:bCs/>
          <w:sz w:val="24"/>
          <w:szCs w:val="24"/>
        </w:rPr>
        <w:t>của người bán</w:t>
      </w:r>
      <w:r w:rsidRPr="740FB05A">
        <w:rPr>
          <w:b/>
          <w:bCs/>
          <w:sz w:val="24"/>
          <w:szCs w:val="24"/>
        </w:rPr>
        <w:t>: doanh thu, lợi nhuận</w:t>
      </w:r>
      <w:r w:rsidR="7537B1FC" w:rsidRPr="740FB05A">
        <w:rPr>
          <w:b/>
          <w:bCs/>
          <w:sz w:val="24"/>
          <w:szCs w:val="24"/>
        </w:rPr>
        <w:t>, địa chỉ mua hàng, trạng thái đơn hàng”</w:t>
      </w:r>
      <w:r w:rsidRPr="740FB05A">
        <w:rPr>
          <w:sz w:val="24"/>
          <w:szCs w:val="24"/>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5111268D" w:rsidR="59001287" w:rsidRPr="007158F7" w:rsidRDefault="59001287" w:rsidP="59001287"/>
    <w:p w14:paraId="37EFA3E3" w14:textId="77777777" w:rsidR="007569A2" w:rsidRDefault="00CE686F">
      <w:pPr>
        <w:rPr>
          <w:sz w:val="28"/>
          <w:szCs w:val="28"/>
        </w:rPr>
      </w:pPr>
      <w:r>
        <w:rPr>
          <w:noProof/>
          <w:sz w:val="28"/>
          <w:szCs w:val="28"/>
        </w:rPr>
        <w:drawing>
          <wp:inline distT="114300" distB="114300" distL="114300" distR="114300" wp14:anchorId="4E428954" wp14:editId="07777777">
            <wp:extent cx="5731200" cy="2400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2400300"/>
                    </a:xfrm>
                    <a:prstGeom prst="rect">
                      <a:avLst/>
                    </a:prstGeom>
                    <a:ln/>
                  </pic:spPr>
                </pic:pic>
              </a:graphicData>
            </a:graphic>
          </wp:inline>
        </w:drawing>
      </w:r>
    </w:p>
    <w:p w14:paraId="521C1E6F" w14:textId="77777777" w:rsidR="007569A2" w:rsidRDefault="00CE686F">
      <w:pPr>
        <w:pStyle w:val="Heading5"/>
        <w:rPr>
          <w:sz w:val="28"/>
          <w:szCs w:val="28"/>
        </w:rPr>
      </w:pPr>
      <w:bookmarkStart w:id="250" w:name="_800iiabq7uk0" w:colFirst="0" w:colLast="0"/>
      <w:bookmarkEnd w:id="250"/>
      <w:r>
        <w:rPr>
          <w:sz w:val="28"/>
          <w:szCs w:val="28"/>
        </w:rPr>
        <w:t>-</w:t>
      </w:r>
      <w:r>
        <w:rPr>
          <w:sz w:val="24"/>
          <w:szCs w:val="24"/>
        </w:rPr>
        <w:t>Quản lý và áp dụng các chương trình khuyến mại</w:t>
      </w:r>
    </w:p>
    <w:p w14:paraId="41C6AC2A" w14:textId="77777777" w:rsidR="007569A2" w:rsidRDefault="00CE686F">
      <w:r>
        <w:rPr>
          <w:noProof/>
          <w:sz w:val="28"/>
          <w:szCs w:val="28"/>
        </w:rPr>
        <w:drawing>
          <wp:inline distT="114300" distB="114300" distL="114300" distR="114300" wp14:anchorId="3F25187B" wp14:editId="07777777">
            <wp:extent cx="5731200" cy="2108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731200" cy="2108200"/>
                    </a:xfrm>
                    <a:prstGeom prst="rect">
                      <a:avLst/>
                    </a:prstGeom>
                    <a:ln/>
                  </pic:spPr>
                </pic:pic>
              </a:graphicData>
            </a:graphic>
          </wp:inline>
        </w:drawing>
      </w:r>
    </w:p>
    <w:p w14:paraId="76DD069B" w14:textId="1B1957E5" w:rsidR="1E1DDABD" w:rsidRDefault="1E1DDABD" w:rsidP="740FB05A">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2DC44586" w14:textId="77777777" w:rsidR="007569A2" w:rsidRDefault="007569A2"/>
    <w:p w14:paraId="4FFCBC07" w14:textId="77777777" w:rsidR="007569A2" w:rsidRDefault="007569A2"/>
    <w:p w14:paraId="16EADF94" w14:textId="77777777" w:rsidR="007569A2" w:rsidRDefault="00CE686F">
      <w:pPr>
        <w:pStyle w:val="Heading4"/>
        <w:rPr>
          <w:b/>
          <w:sz w:val="28"/>
          <w:szCs w:val="28"/>
        </w:rPr>
      </w:pPr>
      <w:bookmarkStart w:id="251" w:name="_97u39k7uqgaa" w:colFirst="0" w:colLast="0"/>
      <w:bookmarkEnd w:id="251"/>
      <w:r>
        <w:t xml:space="preserve">2.1.3d </w:t>
      </w:r>
      <w:r>
        <w:rPr>
          <w:sz w:val="28"/>
          <w:szCs w:val="28"/>
        </w:rPr>
        <w:t xml:space="preserve">Biểu đồ use case phân rã - </w:t>
      </w:r>
      <w:r>
        <w:rPr>
          <w:b/>
          <w:sz w:val="28"/>
          <w:szCs w:val="28"/>
        </w:rPr>
        <w:t xml:space="preserve">Người quản trị </w:t>
      </w:r>
    </w:p>
    <w:p w14:paraId="316F38DE" w14:textId="77777777" w:rsidR="007569A2" w:rsidRDefault="00CE686F">
      <w:pPr>
        <w:pStyle w:val="Heading5"/>
        <w:rPr>
          <w:b/>
          <w:sz w:val="26"/>
          <w:szCs w:val="26"/>
        </w:rPr>
      </w:pPr>
      <w:bookmarkStart w:id="252" w:name="_qqurgvvsdse1" w:colFirst="0" w:colLast="0"/>
      <w:bookmarkEnd w:id="252"/>
      <w:r>
        <w:t>-</w:t>
      </w:r>
      <w:r>
        <w:rPr>
          <w:sz w:val="26"/>
          <w:szCs w:val="26"/>
        </w:rPr>
        <w:t xml:space="preserve">Phân rã use case </w:t>
      </w:r>
      <w:r>
        <w:rPr>
          <w:b/>
          <w:sz w:val="26"/>
          <w:szCs w:val="26"/>
        </w:rPr>
        <w:t>“Quản lý tài khoản khách hàng”</w:t>
      </w:r>
    </w:p>
    <w:p w14:paraId="1728B4D0" w14:textId="77777777" w:rsidR="007569A2" w:rsidRDefault="007569A2">
      <w:pPr>
        <w:rPr>
          <w:b/>
          <w:sz w:val="26"/>
          <w:szCs w:val="26"/>
        </w:rPr>
      </w:pPr>
    </w:p>
    <w:p w14:paraId="34959D4B" w14:textId="736CBCD8" w:rsidR="007569A2" w:rsidRDefault="00CE686F">
      <w:pPr>
        <w:rPr>
          <w:rPrChange w:id="253" w:author="Việt Lương" w:date="2024-12-19T15:32:00Z">
            <w:rPr>
              <w:color w:val="000000" w:themeColor="text1"/>
              <w:sz w:val="28"/>
              <w:szCs w:val="28"/>
            </w:rPr>
          </w:rPrChange>
        </w:rPr>
        <w:pPrChange w:id="254" w:author="Việt Lương" w:date="2024-12-19T15:32:00Z">
          <w:pPr>
            <w:pStyle w:val="Heading4"/>
          </w:pPr>
        </w:pPrChange>
      </w:pPr>
      <w:bookmarkStart w:id="255" w:name="_16eos795q34f" w:colFirst="0" w:colLast="0"/>
      <w:bookmarkEnd w:id="255"/>
      <w:commentRangeStart w:id="256"/>
      <w:r>
        <w:rPr>
          <w:noProof/>
          <w:color w:val="000000"/>
          <w:sz w:val="28"/>
          <w:szCs w:val="28"/>
        </w:rPr>
        <w:drawing>
          <wp:inline distT="114300" distB="114300" distL="114300" distR="114300" wp14:anchorId="34080DE9" wp14:editId="07777777">
            <wp:extent cx="5731200" cy="27051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31200" cy="2705100"/>
                    </a:xfrm>
                    <a:prstGeom prst="rect">
                      <a:avLst/>
                    </a:prstGeom>
                    <a:ln/>
                  </pic:spPr>
                </pic:pic>
              </a:graphicData>
            </a:graphic>
          </wp:inline>
        </w:drawing>
      </w:r>
      <w:commentRangeEnd w:id="256"/>
      <w:r>
        <w:rPr>
          <w:rStyle w:val="CommentReference"/>
        </w:rPr>
        <w:commentReference w:id="256"/>
      </w:r>
      <w:ins w:id="257" w:author="Việt Lương" w:date="2024-12-19T15:32:00Z">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ins>
    </w:p>
    <w:p w14:paraId="3809ACA6" w14:textId="77777777" w:rsidR="007569A2" w:rsidRDefault="00CE686F">
      <w:pPr>
        <w:pStyle w:val="Heading5"/>
      </w:pPr>
      <w:bookmarkStart w:id="258" w:name="_mlstfqolenuu" w:colFirst="0" w:colLast="0"/>
      <w:bookmarkEnd w:id="258"/>
      <w:r>
        <w:t>-</w:t>
      </w:r>
      <w:r>
        <w:rPr>
          <w:rFonts w:ascii="Times New Roman" w:eastAsia="Times New Roman" w:hAnsi="Times New Roman" w:cs="Times New Roman"/>
          <w:sz w:val="26"/>
          <w:szCs w:val="26"/>
        </w:rPr>
        <w:t xml:space="preserve">Phân rã use case </w:t>
      </w:r>
      <w:r>
        <w:rPr>
          <w:rFonts w:ascii="Times New Roman" w:eastAsia="Times New Roman" w:hAnsi="Times New Roman" w:cs="Times New Roman"/>
          <w:b/>
          <w:sz w:val="26"/>
          <w:szCs w:val="26"/>
        </w:rPr>
        <w:t>“Quản lý tài khoản người bán”</w:t>
      </w:r>
    </w:p>
    <w:p w14:paraId="7BD58BA2" w14:textId="77777777" w:rsidR="007569A2" w:rsidRDefault="007569A2"/>
    <w:p w14:paraId="4357A966" w14:textId="77777777" w:rsidR="007569A2" w:rsidRDefault="00CE686F" w:rsidP="5A64F9FC">
      <w:pPr>
        <w:pStyle w:val="Heading4"/>
        <w:rPr>
          <w:ins w:id="259" w:author="Việt Lương" w:date="2024-12-19T15:34:00Z" w16du:dateUtc="2024-12-19T15:34:07Z"/>
          <w:rFonts w:ascii="Times New Roman" w:eastAsia="Times New Roman" w:hAnsi="Times New Roman" w:cs="Times New Roman"/>
          <w:b/>
          <w:bCs/>
          <w:color w:val="000000"/>
        </w:rPr>
      </w:pPr>
      <w:bookmarkStart w:id="260" w:name="_y8mks1r5mxg8" w:colFirst="0" w:colLast="0"/>
      <w:bookmarkEnd w:id="260"/>
      <w:r>
        <w:rPr>
          <w:rFonts w:ascii="Times New Roman" w:eastAsia="Times New Roman" w:hAnsi="Times New Roman" w:cs="Times New Roman"/>
          <w:b/>
          <w:noProof/>
          <w:color w:val="000000"/>
        </w:rPr>
        <w:drawing>
          <wp:inline distT="114300" distB="114300" distL="114300" distR="114300" wp14:anchorId="69F87BF7" wp14:editId="07777777">
            <wp:extent cx="5731200" cy="2806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31200" cy="2806700"/>
                    </a:xfrm>
                    <a:prstGeom prst="rect">
                      <a:avLst/>
                    </a:prstGeom>
                    <a:ln/>
                  </pic:spPr>
                </pic:pic>
              </a:graphicData>
            </a:graphic>
          </wp:inline>
        </w:drawing>
      </w:r>
    </w:p>
    <w:p w14:paraId="3E78A46F" w14:textId="34B0A631" w:rsidR="48CBA9EE" w:rsidRDefault="48CBA9EE" w:rsidP="5A64F9FC">
      <w:pPr>
        <w:rPr>
          <w:rPrChange w:id="261" w:author="Việt Lương" w:date="2024-12-19T15:34:00Z">
            <w:rPr>
              <w:rFonts w:ascii="Times New Roman" w:eastAsia="Times New Roman" w:hAnsi="Times New Roman" w:cs="Times New Roman"/>
              <w:b/>
              <w:bCs/>
              <w:color w:val="000000" w:themeColor="text1"/>
            </w:rPr>
          </w:rPrChange>
        </w:rPr>
      </w:pPr>
      <w:ins w:id="262" w:author="Việt Lương" w:date="2024-12-19T15:34:00Z">
        <w:r>
          <w:rPr>
            <w:noProof/>
          </w:rPr>
          <w:drawing>
            <wp:inline distT="0" distB="0" distL="0" distR="0" wp14:anchorId="7AE09F79" wp14:editId="3C68ED46">
              <wp:extent cx="5724524" cy="2066925"/>
              <wp:effectExtent l="0" t="0" r="0" b="0"/>
              <wp:docPr id="772076137" name="Picture 7720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ins>
    </w:p>
    <w:p w14:paraId="44690661" w14:textId="77777777" w:rsidR="007569A2" w:rsidRDefault="007569A2"/>
    <w:p w14:paraId="74539910" w14:textId="77777777" w:rsidR="007569A2" w:rsidRDefault="007569A2"/>
    <w:p w14:paraId="0C483197" w14:textId="77777777" w:rsidR="007569A2" w:rsidRDefault="00CE686F">
      <w:pPr>
        <w:pStyle w:val="Heading5"/>
        <w:rPr>
          <w:sz w:val="26"/>
          <w:szCs w:val="26"/>
        </w:rPr>
      </w:pPr>
      <w:bookmarkStart w:id="263" w:name="_sji1h2rxagu8" w:colFirst="0" w:colLast="0"/>
      <w:bookmarkEnd w:id="263"/>
      <w:r>
        <w:t>-</w:t>
      </w:r>
      <w:r>
        <w:rPr>
          <w:sz w:val="26"/>
          <w:szCs w:val="26"/>
        </w:rPr>
        <w:t>Phân rã use case “Quản lý đơn hàng”</w:t>
      </w:r>
    </w:p>
    <w:p w14:paraId="5A7E0CF2" w14:textId="77777777" w:rsidR="007569A2" w:rsidRDefault="00CE686F">
      <w:pPr>
        <w:rPr>
          <w:sz w:val="26"/>
          <w:szCs w:val="26"/>
        </w:rPr>
      </w:pPr>
      <w:r>
        <w:rPr>
          <w:rFonts w:ascii="Times New Roman" w:eastAsia="Times New Roman" w:hAnsi="Times New Roman" w:cs="Times New Roman"/>
          <w:b/>
          <w:noProof/>
          <w:sz w:val="24"/>
          <w:szCs w:val="24"/>
        </w:rPr>
        <w:drawing>
          <wp:inline distT="114300" distB="114300" distL="114300" distR="114300" wp14:anchorId="71AB3340" wp14:editId="07777777">
            <wp:extent cx="5731200" cy="1524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31200" cy="1524000"/>
                    </a:xfrm>
                    <a:prstGeom prst="rect">
                      <a:avLst/>
                    </a:prstGeom>
                    <a:ln/>
                  </pic:spPr>
                </pic:pic>
              </a:graphicData>
            </a:graphic>
          </wp:inline>
        </w:drawing>
      </w:r>
    </w:p>
    <w:p w14:paraId="60FA6563" w14:textId="77777777" w:rsidR="007569A2" w:rsidRDefault="007569A2" w:rsidP="5A64F9FC">
      <w:pPr>
        <w:pStyle w:val="Heading2"/>
        <w:rPr>
          <w:ins w:id="264" w:author="Việt Lương" w:date="2024-12-19T15:36:00Z" w16du:dateUtc="2024-12-19T15:36:35Z"/>
          <w:rFonts w:ascii="Times New Roman" w:eastAsia="Times New Roman" w:hAnsi="Times New Roman" w:cs="Times New Roman"/>
          <w:b/>
          <w:bCs/>
          <w:sz w:val="40"/>
          <w:szCs w:val="40"/>
        </w:rPr>
      </w:pPr>
      <w:bookmarkStart w:id="265" w:name="_4amctghsycoj"/>
      <w:bookmarkEnd w:id="265"/>
    </w:p>
    <w:p w14:paraId="770DA672" w14:textId="7DFA35A4" w:rsidR="3F5363AD" w:rsidRDefault="3F5363AD" w:rsidP="5A64F9FC">
      <w:pPr>
        <w:rPr>
          <w:rPrChange w:id="266" w:author="Việt Lương" w:date="2024-12-19T15:36:00Z">
            <w:rPr>
              <w:rFonts w:ascii="Times New Roman" w:eastAsia="Times New Roman" w:hAnsi="Times New Roman" w:cs="Times New Roman"/>
              <w:b/>
              <w:bCs/>
              <w:sz w:val="40"/>
              <w:szCs w:val="40"/>
            </w:rPr>
          </w:rPrChange>
        </w:rPr>
      </w:pPr>
      <w:ins w:id="267" w:author="Việt Lương" w:date="2024-12-19T15:36:00Z">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ins>
    </w:p>
    <w:p w14:paraId="0C76FB9F" w14:textId="718274CD" w:rsidR="007569A2" w:rsidRDefault="00CE686F">
      <w:pPr>
        <w:pStyle w:val="Heading5"/>
        <w:rPr>
          <w:sz w:val="26"/>
          <w:szCs w:val="26"/>
        </w:rPr>
      </w:pPr>
      <w:bookmarkStart w:id="268" w:name="_oymtypdyzt4t"/>
      <w:bookmarkEnd w:id="268"/>
      <w:r w:rsidRPr="5A64F9FC">
        <w:rPr>
          <w:sz w:val="28"/>
          <w:szCs w:val="28"/>
        </w:rPr>
        <w:t>-</w:t>
      </w:r>
      <w:r w:rsidRPr="5A64F9FC">
        <w:rPr>
          <w:sz w:val="26"/>
          <w:szCs w:val="26"/>
        </w:rPr>
        <w:t>Phân rã use case “Quản lý</w:t>
      </w:r>
      <w:ins w:id="269" w:author="Việt Lương" w:date="2024-12-20T04:44:00Z">
        <w:r w:rsidR="40DCA01E" w:rsidRPr="5A64F9FC">
          <w:rPr>
            <w:sz w:val="26"/>
            <w:szCs w:val="26"/>
          </w:rPr>
          <w:t xml:space="preserve"> thống kê</w:t>
        </w:r>
      </w:ins>
      <w:r w:rsidRPr="5A64F9FC">
        <w:rPr>
          <w:sz w:val="26"/>
          <w:szCs w:val="26"/>
        </w:rPr>
        <w:t xml:space="preserve"> báo cáo </w:t>
      </w:r>
      <w:del w:id="270" w:author="Việt Lương" w:date="2024-12-20T04:44:00Z">
        <w:r w:rsidRPr="5A64F9FC" w:rsidDel="00CE686F">
          <w:rPr>
            <w:sz w:val="26"/>
            <w:szCs w:val="26"/>
          </w:rPr>
          <w:delText>và số liệu kinh doanh người dùng, sản phẩm</w:delText>
        </w:r>
      </w:del>
      <w:ins w:id="271" w:author="Việt Lương" w:date="2024-12-20T04:44:00Z">
        <w:r w:rsidR="3C36AF63" w:rsidRPr="5A64F9FC">
          <w:rPr>
            <w:sz w:val="28"/>
            <w:szCs w:val="28"/>
          </w:rPr>
          <w:t>của người quản trị</w:t>
        </w:r>
      </w:ins>
      <w:r w:rsidRPr="5A64F9FC">
        <w:rPr>
          <w:sz w:val="26"/>
          <w:szCs w:val="26"/>
        </w:rPr>
        <w:t>”</w:t>
      </w:r>
    </w:p>
    <w:p w14:paraId="1AC5CDBE" w14:textId="77777777" w:rsidR="007569A2" w:rsidRDefault="007569A2">
      <w:pPr>
        <w:rPr>
          <w:sz w:val="26"/>
          <w:szCs w:val="26"/>
        </w:rPr>
      </w:pPr>
    </w:p>
    <w:p w14:paraId="342D4C27" w14:textId="11CCFD14" w:rsidR="007569A2" w:rsidRDefault="00CE686F" w:rsidP="5A64F9FC">
      <w:r>
        <w:rPr>
          <w:rFonts w:ascii="Times New Roman" w:eastAsia="Times New Roman" w:hAnsi="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731200" cy="2019300"/>
                    </a:xfrm>
                    <a:prstGeom prst="rect">
                      <a:avLst/>
                    </a:prstGeom>
                    <a:ln/>
                  </pic:spPr>
                </pic:pic>
              </a:graphicData>
            </a:graphic>
          </wp:inline>
        </w:drawing>
      </w:r>
      <w:ins w:id="272" w:author="Việt Lương" w:date="2024-12-20T05:00:00Z">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ins>
    </w:p>
    <w:p w14:paraId="545B5F7C" w14:textId="77777777" w:rsidR="007569A2" w:rsidRDefault="00CE686F">
      <w:pPr>
        <w:pStyle w:val="Heading5"/>
        <w:rPr>
          <w:b/>
        </w:rPr>
      </w:pPr>
      <w:bookmarkStart w:id="273" w:name="_o5rodo632ov4"/>
      <w:bookmarkEnd w:id="273"/>
      <w:r w:rsidRPr="5A64F9FC">
        <w:rPr>
          <w:rFonts w:ascii="Times New Roman" w:eastAsia="Times New Roman" w:hAnsi="Times New Roman" w:cs="Times New Roman"/>
          <w:b/>
          <w:bCs/>
        </w:rPr>
        <w:t>-</w:t>
      </w:r>
      <w:r>
        <w:t>Phân rã use case “</w:t>
      </w:r>
      <w:r w:rsidRPr="5A64F9FC">
        <w:rPr>
          <w:b/>
          <w:bCs/>
        </w:rPr>
        <w:t>Quản lý danh mục sản phẩm”</w:t>
      </w:r>
    </w:p>
    <w:p w14:paraId="3572E399" w14:textId="2B20F302" w:rsidR="007569A2" w:rsidRDefault="6C298972" w:rsidP="5A64F9FC">
      <w:ins w:id="274" w:author="Việt Lương" w:date="2024-12-20T05:16:00Z">
        <w:r>
          <w:rPr>
            <w:noProof/>
          </w:rPr>
          <w:drawing>
            <wp:inline distT="0" distB="0" distL="0" distR="0" wp14:anchorId="6C32AE26" wp14:editId="417A478B">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ins>
    </w:p>
    <w:p w14:paraId="6CEB15CE" w14:textId="77777777" w:rsidR="007569A2" w:rsidRDefault="00CE686F" w:rsidP="5A64F9FC">
      <w:pPr>
        <w:rPr>
          <w:ins w:id="275" w:author="Việt Lương" w:date="2024-12-20T04:54:00Z" w16du:dateUtc="2024-12-20T04:54:33Z"/>
          <w:rFonts w:ascii="Times New Roman" w:eastAsia="Times New Roman" w:hAnsi="Times New Roman" w:cs="Times New Roman"/>
          <w:b/>
          <w:bCs/>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3530600"/>
                    </a:xfrm>
                    <a:prstGeom prst="rect">
                      <a:avLst/>
                    </a:prstGeom>
                    <a:ln/>
                  </pic:spPr>
                </pic:pic>
              </a:graphicData>
            </a:graphic>
          </wp:inline>
        </w:drawing>
      </w:r>
    </w:p>
    <w:p w14:paraId="7BDC1BEA" w14:textId="2FC2C4DA" w:rsidR="5A64F9FC" w:rsidRDefault="5A64F9FC" w:rsidP="5A64F9FC">
      <w:pPr>
        <w:rPr>
          <w:ins w:id="276" w:author="Việt Lương" w:date="2024-12-20T04:54:00Z" w16du:dateUtc="2024-12-20T04:54:33Z"/>
          <w:rFonts w:ascii="Times New Roman" w:eastAsia="Times New Roman" w:hAnsi="Times New Roman" w:cs="Times New Roman"/>
          <w:b/>
          <w:bCs/>
          <w:sz w:val="24"/>
          <w:szCs w:val="24"/>
        </w:rPr>
      </w:pPr>
    </w:p>
    <w:p w14:paraId="07A92DE8" w14:textId="0EC208E9" w:rsidR="1806AF38" w:rsidRDefault="1806AF38">
      <w:pPr>
        <w:pStyle w:val="Heading5"/>
        <w:rPr>
          <w:ins w:id="277" w:author="Việt Lương" w:date="2024-12-20T05:17:00Z" w16du:dateUtc="2024-12-20T05:17:10Z"/>
          <w:b/>
          <w:bCs/>
        </w:rPr>
        <w:pPrChange w:id="278" w:author="Việt Lương" w:date="2024-12-20T04:55:00Z">
          <w:pPr/>
        </w:pPrChange>
      </w:pPr>
      <w:ins w:id="279" w:author="Việt Lương" w:date="2024-12-20T04:54:00Z">
        <w:r w:rsidRPr="5A64F9FC">
          <w:rPr>
            <w:rFonts w:ascii="Times New Roman" w:eastAsia="Times New Roman" w:hAnsi="Times New Roman" w:cs="Times New Roman"/>
            <w:b/>
            <w:bCs/>
            <w:sz w:val="24"/>
            <w:szCs w:val="24"/>
          </w:rPr>
          <w:t xml:space="preserve">- </w:t>
        </w:r>
      </w:ins>
      <w:ins w:id="280" w:author="Việt Lương" w:date="2024-12-20T04:55:00Z">
        <w:r>
          <w:t>Phân rã use case “</w:t>
        </w:r>
        <w:r w:rsidRPr="5A64F9FC">
          <w:rPr>
            <w:b/>
            <w:bCs/>
          </w:rPr>
          <w:t>Quản lý nhãn hiệu”</w:t>
        </w:r>
      </w:ins>
    </w:p>
    <w:p w14:paraId="6802EF76" w14:textId="313EF3E5" w:rsidR="5A64F9FC" w:rsidRDefault="5A64F9FC">
      <w:pPr>
        <w:rPr>
          <w:ins w:id="281" w:author="Việt Lương" w:date="2024-12-20T05:17:00Z" w16du:dateUtc="2024-12-20T05:17:10Z"/>
        </w:rPr>
        <w:pPrChange w:id="282" w:author="Việt Lương" w:date="2024-12-20T05:17:00Z">
          <w:pPr>
            <w:pStyle w:val="Heading5"/>
          </w:pPr>
        </w:pPrChange>
      </w:pPr>
    </w:p>
    <w:p w14:paraId="6D11E5A3" w14:textId="76C8CEF2" w:rsidR="1F0844AA" w:rsidRDefault="1F0844AA" w:rsidP="5A64F9FC">
      <w:pPr>
        <w:rPr>
          <w:rPrChange w:id="283" w:author="Việt Lương" w:date="2024-12-20T05:17:00Z">
            <w:rPr>
              <w:b/>
              <w:bCs/>
            </w:rPr>
          </w:rPrChange>
        </w:rPr>
      </w:pPr>
      <w:ins w:id="284" w:author="Việt Lương" w:date="2024-12-20T05:20:00Z">
        <w:r>
          <w:rPr>
            <w:noProof/>
          </w:rPr>
          <w:drawing>
            <wp:inline distT="0" distB="0" distL="0" distR="0" wp14:anchorId="046BEF93" wp14:editId="355CBAE2">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ins>
    </w:p>
    <w:p w14:paraId="18F3A8F7" w14:textId="77777777" w:rsidR="007569A2" w:rsidRDefault="00CE686F">
      <w:pPr>
        <w:pStyle w:val="Heading3"/>
        <w:rPr>
          <w:rFonts w:ascii="Times New Roman" w:eastAsia="Times New Roman" w:hAnsi="Times New Roman" w:cs="Times New Roman"/>
          <w:b/>
          <w:sz w:val="24"/>
          <w:szCs w:val="24"/>
        </w:rPr>
      </w:pPr>
      <w:bookmarkStart w:id="285" w:name="_cm55ejwmftzk" w:colFirst="0" w:colLast="0"/>
      <w:bookmarkEnd w:id="285"/>
      <w:r>
        <w:t xml:space="preserve">2.1.4 Xây dựng kịch bản </w:t>
      </w:r>
    </w:p>
    <w:p w14:paraId="63EBCDAA" w14:textId="77777777" w:rsidR="007569A2" w:rsidRDefault="00CE686F">
      <w:pPr>
        <w:pStyle w:val="Heading4"/>
        <w:spacing w:before="140"/>
      </w:pPr>
      <w:bookmarkStart w:id="286" w:name="_wod1x3nct7my" w:colFirst="0" w:colLast="0"/>
      <w:bookmarkEnd w:id="286"/>
      <w:r>
        <w:t>2.1.4.a. Kịch bản cho các chức năng của người dùng</w:t>
      </w:r>
    </w:p>
    <w:p w14:paraId="1BAD0A1C" w14:textId="77777777" w:rsidR="007569A2" w:rsidRDefault="00CE686F">
      <w:pPr>
        <w:pStyle w:val="Heading5"/>
        <w:rPr>
          <w:rFonts w:ascii="Times New Roman" w:eastAsia="Times New Roman" w:hAnsi="Times New Roman" w:cs="Times New Roman"/>
        </w:rPr>
      </w:pPr>
      <w:bookmarkStart w:id="287" w:name="_xvimcszu6ui" w:colFirst="0" w:colLast="0"/>
      <w:bookmarkEnd w:id="287"/>
      <w:r>
        <w:t>-</w:t>
      </w:r>
      <w:r>
        <w:rPr>
          <w:rFonts w:ascii="Times New Roman" w:eastAsia="Times New Roman" w:hAnsi="Times New Roman" w:cs="Times New Roman"/>
        </w:rPr>
        <w:t xml:space="preserve"> Chức năng Đăng ký tài khoản </w:t>
      </w:r>
    </w:p>
    <w:p w14:paraId="66518E39" w14:textId="0B61953D" w:rsidR="007569A2" w:rsidRDefault="60624587" w:rsidP="5A64F9FC">
      <w:pPr>
        <w:rPr>
          <w:color w:val="666666"/>
          <w:sz w:val="28"/>
          <w:szCs w:val="28"/>
        </w:rPr>
      </w:pPr>
      <w:ins w:id="288" w:author="Người dùng Khách" w:date="2024-12-20T04:35:00Z">
        <w:r w:rsidRPr="5A64F9FC">
          <w:rPr>
            <w:color w:val="666666"/>
            <w:sz w:val="28"/>
            <w:szCs w:val="28"/>
          </w:rPr>
          <w:t xml:space="preserve">+ Kịch bản chức năng đăng ký tài </w:t>
        </w:r>
      </w:ins>
      <w:ins w:id="289" w:author="Người dùng Khách" w:date="2024-12-20T04:36:00Z">
        <w:r w:rsidR="21323D8C" w:rsidRPr="5A64F9FC">
          <w:rPr>
            <w:color w:val="666666"/>
            <w:sz w:val="28"/>
            <w:szCs w:val="28"/>
          </w:rPr>
          <w:t xml:space="preserve">khoản </w:t>
        </w:r>
      </w:ins>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04B335C" w14:textId="276289FA"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Đăng ký tài khoản</w:t>
            </w:r>
            <w:del w:id="290" w:author="Người dùng Khách" w:date="2024-12-20T05:31:00Z">
              <w:r w:rsidRPr="5A64F9FC" w:rsidDel="00CE686F">
                <w:rPr>
                  <w:rFonts w:ascii="Times New Roman" w:eastAsia="Times New Roman" w:hAnsi="Times New Roman" w:cs="Times New Roman"/>
                  <w:sz w:val="26"/>
                  <w:szCs w:val="26"/>
                </w:rPr>
                <w:delText xml:space="preserve"> </w:delText>
              </w:r>
            </w:del>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5FBED97" w14:textId="09B4BE19"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ins w:id="291" w:author="Người dùng Khách" w:date="2024-12-20T05:31:00Z">
              <w:r w:rsidR="74179802" w:rsidRPr="5A64F9FC">
                <w:rPr>
                  <w:rFonts w:ascii="Times New Roman" w:eastAsia="Times New Roman" w:hAnsi="Times New Roman" w:cs="Times New Roman"/>
                  <w:sz w:val="26"/>
                  <w:szCs w:val="26"/>
                </w:rPr>
                <w:t>, Người bán</w:t>
              </w:r>
            </w:ins>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7E5D2AA" w14:textId="26F748CF" w:rsidR="007569A2" w:rsidRDefault="00CE686F"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ins w:id="292" w:author="Người dùng Khách" w:date="2024-12-20T05:31:00Z">
              <w:r w:rsidR="23F20FF3" w:rsidRPr="5A64F9FC">
                <w:rPr>
                  <w:rFonts w:ascii="Times New Roman" w:eastAsia="Times New Roman" w:hAnsi="Times New Roman" w:cs="Times New Roman"/>
                  <w:sz w:val="26"/>
                  <w:szCs w:val="26"/>
                </w:rPr>
                <w:t xml:space="preserve">, </w:t>
              </w:r>
            </w:ins>
            <w:ins w:id="293" w:author="Người dùng Khách" w:date="2024-12-20T05:32:00Z">
              <w:r w:rsidR="23F20FF3" w:rsidRPr="5A64F9FC">
                <w:rPr>
                  <w:rFonts w:ascii="Times New Roman" w:eastAsia="Times New Roman" w:hAnsi="Times New Roman" w:cs="Times New Roman"/>
                  <w:sz w:val="26"/>
                  <w:szCs w:val="26"/>
                </w:rPr>
                <w:t>Người bán</w:t>
              </w:r>
            </w:ins>
            <w:r w:rsidRPr="5A64F9FC">
              <w:rPr>
                <w:rFonts w:ascii="Times New Roman" w:eastAsia="Times New Roman" w:hAnsi="Times New Roman" w:cs="Times New Roman"/>
                <w:sz w:val="26"/>
                <w:szCs w:val="26"/>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B7009D7" w14:textId="4AFE3790" w:rsidR="007569A2" w:rsidRDefault="00CE686F" w:rsidP="5A64F9FC">
            <w:pPr>
              <w:spacing w:line="240" w:lineRule="auto"/>
            </w:pPr>
            <w:r w:rsidRPr="5A64F9FC">
              <w:rPr>
                <w:rFonts w:ascii="Times New Roman" w:eastAsia="Times New Roman" w:hAnsi="Times New Roman" w:cs="Times New Roman"/>
                <w:sz w:val="26"/>
                <w:szCs w:val="26"/>
                <w:rPrChange w:id="294" w:author="Người dùng Khách" w:date="2024-12-20T05:32:00Z">
                  <w:rPr/>
                </w:rPrChange>
              </w:rPr>
              <w:t>Khách hàng</w:t>
            </w:r>
            <w:ins w:id="295" w:author="Người dùng Khách" w:date="2024-12-20T05:32:00Z">
              <w:r w:rsidR="3B7C56EB" w:rsidRPr="5A64F9FC">
                <w:rPr>
                  <w:rFonts w:ascii="Times New Roman" w:eastAsia="Times New Roman" w:hAnsi="Times New Roman" w:cs="Times New Roman"/>
                  <w:sz w:val="26"/>
                  <w:szCs w:val="26"/>
                  <w:rPrChange w:id="296" w:author="Người dùng Khách" w:date="2024-12-20T05:32:00Z">
                    <w:rPr/>
                  </w:rPrChange>
                </w:rPr>
                <w:t xml:space="preserve">, </w:t>
              </w:r>
              <w:r w:rsidR="3B7C56EB" w:rsidRPr="5A64F9FC">
                <w:rPr>
                  <w:rFonts w:ascii="Times New Roman" w:eastAsia="Times New Roman" w:hAnsi="Times New Roman" w:cs="Times New Roman"/>
                  <w:sz w:val="26"/>
                  <w:szCs w:val="26"/>
                </w:rPr>
                <w:t>Người bán</w:t>
              </w:r>
            </w:ins>
            <w:r w:rsidRPr="5A64F9FC">
              <w:rPr>
                <w:rFonts w:ascii="Times New Roman" w:eastAsia="Times New Roman" w:hAnsi="Times New Roman" w:cs="Times New Roman"/>
                <w:sz w:val="26"/>
                <w:szCs w:val="26"/>
                <w:rPrChange w:id="297" w:author="Người dùng Khách" w:date="2024-12-20T05:32:00Z">
                  <w:rPr/>
                </w:rPrChange>
              </w:rPr>
              <w:t xml:space="preserve"> đăng ký tài khoản thành công</w:t>
            </w:r>
            <w: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A5D603" w14:textId="4F1665BD"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del w:id="298" w:author="Người dùng Khách" w:date="2024-12-20T05:33:00Z">
              <w:r w:rsidRPr="5A64F9FC" w:rsidDel="00CE686F">
                <w:rPr>
                  <w:rFonts w:ascii="Times New Roman" w:eastAsia="Times New Roman" w:hAnsi="Times New Roman" w:cs="Times New Roman"/>
                  <w:sz w:val="26"/>
                  <w:szCs w:val="26"/>
                </w:rPr>
                <w:delText>Khách hàng</w:delText>
              </w:r>
            </w:del>
            <w:del w:id="299" w:author="Người dùng Khách" w:date="2024-12-20T05:34:00Z">
              <w:r w:rsidRPr="5A64F9FC" w:rsidDel="00CE686F">
                <w:rPr>
                  <w:rFonts w:ascii="Times New Roman" w:eastAsia="Times New Roman" w:hAnsi="Times New Roman" w:cs="Times New Roman"/>
                  <w:sz w:val="26"/>
                  <w:szCs w:val="26"/>
                </w:rPr>
                <w:delText xml:space="preserve"> </w:delText>
              </w:r>
            </w:del>
            <w:ins w:id="300" w:author="Người dùng Khách" w:date="2024-12-20T05:34:00Z">
              <w:r w:rsidR="49E41313" w:rsidRPr="5A64F9FC">
                <w:rPr>
                  <w:rFonts w:ascii="Times New Roman" w:eastAsia="Times New Roman" w:hAnsi="Times New Roman" w:cs="Times New Roman"/>
                  <w:sz w:val="26"/>
                  <w:szCs w:val="26"/>
                </w:rPr>
                <w:t xml:space="preserve">Người đăng ký </w:t>
              </w:r>
            </w:ins>
            <w:r w:rsidRPr="5A64F9FC">
              <w:rPr>
                <w:rFonts w:ascii="Times New Roman" w:eastAsia="Times New Roman" w:hAnsi="Times New Roman" w:cs="Times New Roman"/>
                <w:sz w:val="26"/>
                <w:szCs w:val="26"/>
              </w:rPr>
              <w:t>vào hệ thống để đăng ký tài khoản.</w:t>
            </w:r>
          </w:p>
          <w:p w14:paraId="2AE4FB6A" w14:textId="77777777"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Đăng nhập: ô nhập tên đăng nhập, ô nhập mật khẩu, nút đăng nhập, quên mật khẩu, đăng ký tài khoản.</w:t>
            </w:r>
          </w:p>
          <w:p w14:paraId="50BC5F86" w14:textId="008D6CBB"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del w:id="301" w:author="Người dùng Khách" w:date="2024-12-20T05:34:00Z">
              <w:r w:rsidRPr="5A64F9FC" w:rsidDel="00CE686F">
                <w:rPr>
                  <w:rFonts w:ascii="Times New Roman" w:eastAsia="Times New Roman" w:hAnsi="Times New Roman" w:cs="Times New Roman"/>
                  <w:sz w:val="26"/>
                  <w:szCs w:val="26"/>
                </w:rPr>
                <w:delText>Khách hàng</w:delText>
              </w:r>
            </w:del>
            <w:ins w:id="302" w:author="Người dùng Khách" w:date="2024-12-20T05:34:00Z">
              <w:r w:rsidR="7254EE04" w:rsidRPr="5A64F9FC">
                <w:rPr>
                  <w:rFonts w:ascii="Times New Roman" w:eastAsia="Times New Roman" w:hAnsi="Times New Roman" w:cs="Times New Roman"/>
                  <w:sz w:val="26"/>
                  <w:szCs w:val="26"/>
                </w:rPr>
                <w:t>Người đăng ký</w:t>
              </w:r>
            </w:ins>
            <w:r w:rsidRPr="5A64F9FC">
              <w:rPr>
                <w:rFonts w:ascii="Times New Roman" w:eastAsia="Times New Roman" w:hAnsi="Times New Roman" w:cs="Times New Roman"/>
                <w:sz w:val="26"/>
                <w:szCs w:val="26"/>
              </w:rPr>
              <w:t xml:space="preserve"> chọn Đăng ký tài khoản</w:t>
            </w:r>
          </w:p>
          <w:p w14:paraId="4A1178BC" w14:textId="77777777"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Đăng ký tài khoản </w:t>
            </w:r>
          </w:p>
          <w:p w14:paraId="036C19A6" w14:textId="52A2AC4C"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del w:id="303" w:author="Người dùng Khách" w:date="2024-12-20T05:34:00Z">
              <w:r w:rsidRPr="5A64F9FC" w:rsidDel="00CE686F">
                <w:rPr>
                  <w:rFonts w:ascii="Times New Roman" w:eastAsia="Times New Roman" w:hAnsi="Times New Roman" w:cs="Times New Roman"/>
                  <w:sz w:val="26"/>
                  <w:szCs w:val="26"/>
                </w:rPr>
                <w:delText>Khách hàng</w:delText>
              </w:r>
            </w:del>
            <w:ins w:id="304" w:author="Người dùng Khách" w:date="2024-12-20T05:34:00Z">
              <w:r w:rsidR="5A08055F" w:rsidRPr="5A64F9FC">
                <w:rPr>
                  <w:rFonts w:ascii="Times New Roman" w:eastAsia="Times New Roman" w:hAnsi="Times New Roman" w:cs="Times New Roman"/>
                  <w:sz w:val="26"/>
                  <w:szCs w:val="26"/>
                </w:rPr>
                <w:t xml:space="preserve"> Người đăng ký</w:t>
              </w:r>
            </w:ins>
            <w:r w:rsidRPr="5A64F9FC">
              <w:rPr>
                <w:rFonts w:ascii="Times New Roman" w:eastAsia="Times New Roman" w:hAnsi="Times New Roman" w:cs="Times New Roman"/>
                <w:sz w:val="26"/>
                <w:szCs w:val="26"/>
              </w:rPr>
              <w:t xml:space="preserve"> nhập những thông tin hiển thị trên giao diện</w:t>
            </w:r>
            <w:ins w:id="305" w:author="Người dùng Khách" w:date="2024-12-20T05:34:00Z">
              <w:r w:rsidR="435FDD0D" w:rsidRPr="5A64F9FC">
                <w:rPr>
                  <w:rFonts w:ascii="Times New Roman" w:eastAsia="Times New Roman" w:hAnsi="Times New Roman" w:cs="Times New Roman"/>
                  <w:sz w:val="26"/>
                  <w:szCs w:val="26"/>
                </w:rPr>
                <w:t>. Nếu người đăng ký</w:t>
              </w:r>
            </w:ins>
            <w:ins w:id="306" w:author="Người dùng Khách" w:date="2024-12-20T05:35:00Z">
              <w:r w:rsidR="435FDD0D" w:rsidRPr="5A64F9FC">
                <w:rPr>
                  <w:rFonts w:ascii="Times New Roman" w:eastAsia="Times New Roman" w:hAnsi="Times New Roman" w:cs="Times New Roman"/>
                  <w:sz w:val="26"/>
                  <w:szCs w:val="26"/>
                </w:rPr>
                <w:t xml:space="preserve"> muốn làm người bán thì tích vào ô người bán</w:t>
              </w:r>
              <w:r w:rsidR="4814EF7D" w:rsidRPr="5A64F9FC">
                <w:rPr>
                  <w:rFonts w:ascii="Times New Roman" w:eastAsia="Times New Roman" w:hAnsi="Times New Roman" w:cs="Times New Roman"/>
                  <w:sz w:val="26"/>
                  <w:szCs w:val="26"/>
                </w:rPr>
                <w:t>. Cuối cùng</w:t>
              </w:r>
            </w:ins>
            <w:del w:id="307" w:author="Người dùng Khách" w:date="2024-12-20T05:35:00Z">
              <w:r w:rsidRPr="5A64F9FC" w:rsidDel="00CE686F">
                <w:rPr>
                  <w:rFonts w:ascii="Times New Roman" w:eastAsia="Times New Roman" w:hAnsi="Times New Roman" w:cs="Times New Roman"/>
                  <w:sz w:val="26"/>
                  <w:szCs w:val="26"/>
                </w:rPr>
                <w:delText xml:space="preserve"> và</w:delText>
              </w:r>
            </w:del>
            <w:r w:rsidRPr="5A64F9FC">
              <w:rPr>
                <w:rFonts w:ascii="Times New Roman" w:eastAsia="Times New Roman" w:hAnsi="Times New Roman" w:cs="Times New Roman"/>
                <w:sz w:val="26"/>
                <w:szCs w:val="26"/>
              </w:rPr>
              <w:t xml:space="preserve"> bấm vào nút Đăng ký </w:t>
            </w:r>
          </w:p>
          <w:p w14:paraId="1A174DD3" w14:textId="77777777"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ra giao diện để khách hàng nhập mã OTP và gửi đến gmail của khách hàng 1 mã OTP  </w:t>
            </w:r>
          </w:p>
          <w:p w14:paraId="47131CE6" w14:textId="4E522825"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del w:id="308" w:author="Người dùng Khách" w:date="2024-12-20T05:35:00Z">
              <w:r w:rsidRPr="5A64F9FC" w:rsidDel="00CE686F">
                <w:rPr>
                  <w:rFonts w:ascii="Times New Roman" w:eastAsia="Times New Roman" w:hAnsi="Times New Roman" w:cs="Times New Roman"/>
                  <w:sz w:val="26"/>
                  <w:szCs w:val="26"/>
                </w:rPr>
                <w:delText>Khách hàng</w:delText>
              </w:r>
            </w:del>
            <w:ins w:id="309" w:author="Người dùng Khách" w:date="2024-12-20T05:35:00Z">
              <w:r w:rsidR="3F723845" w:rsidRPr="5A64F9FC">
                <w:rPr>
                  <w:rFonts w:ascii="Times New Roman" w:eastAsia="Times New Roman" w:hAnsi="Times New Roman" w:cs="Times New Roman"/>
                  <w:sz w:val="26"/>
                  <w:szCs w:val="26"/>
                </w:rPr>
                <w:t>Người đăng ký</w:t>
              </w:r>
            </w:ins>
            <w:r w:rsidRPr="5A64F9FC">
              <w:rPr>
                <w:rFonts w:ascii="Times New Roman" w:eastAsia="Times New Roman" w:hAnsi="Times New Roman" w:cs="Times New Roman"/>
                <w:sz w:val="26"/>
                <w:szCs w:val="26"/>
              </w:rPr>
              <w:t xml:space="preserve"> nhập chính xác mã OTP đó </w:t>
            </w:r>
          </w:p>
          <w:p w14:paraId="79DEB2BB" w14:textId="77777777" w:rsidR="007569A2" w:rsidRDefault="00CE686F" w:rsidP="00DE18BD">
            <w:pPr>
              <w:widowControl w:val="0"/>
              <w:numPr>
                <w:ilvl w:val="0"/>
                <w:numId w:val="6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B54B83" w14:textId="3D99BDC5" w:rsidR="007569A2" w:rsidRDefault="00CE686F"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5.1 Thông tin </w:t>
            </w:r>
            <w:ins w:id="310" w:author="Người dùng Khách" w:date="2024-12-20T05:36:00Z">
              <w:r w:rsidR="353C29FE" w:rsidRPr="5A64F9FC">
                <w:rPr>
                  <w:rFonts w:ascii="Times New Roman" w:eastAsia="Times New Roman" w:hAnsi="Times New Roman" w:cs="Times New Roman"/>
                  <w:sz w:val="26"/>
                  <w:szCs w:val="26"/>
                </w:rPr>
                <w:t>n</w:t>
              </w:r>
            </w:ins>
            <w:del w:id="311" w:author="Người dùng Khách" w:date="2024-12-20T05:36:00Z">
              <w:r w:rsidRPr="5A64F9FC" w:rsidDel="00CE686F">
                <w:rPr>
                  <w:rFonts w:ascii="Times New Roman" w:eastAsia="Times New Roman" w:hAnsi="Times New Roman" w:cs="Times New Roman"/>
                  <w:sz w:val="26"/>
                  <w:szCs w:val="26"/>
                </w:rPr>
                <w:delText>khách hàng</w:delText>
              </w:r>
            </w:del>
            <w:ins w:id="312" w:author="Người dùng Khách" w:date="2024-12-20T05:36:00Z">
              <w:r w:rsidR="6919DFF4" w:rsidRPr="5A64F9FC">
                <w:rPr>
                  <w:rFonts w:ascii="Times New Roman" w:eastAsia="Times New Roman" w:hAnsi="Times New Roman" w:cs="Times New Roman"/>
                  <w:sz w:val="26"/>
                  <w:szCs w:val="26"/>
                </w:rPr>
                <w:t>gười đăng ký</w:t>
              </w:r>
            </w:ins>
            <w:r w:rsidRPr="5A64F9FC">
              <w:rPr>
                <w:rFonts w:ascii="Times New Roman" w:eastAsia="Times New Roman" w:hAnsi="Times New Roman" w:cs="Times New Roman"/>
                <w:sz w:val="26"/>
                <w:szCs w:val="26"/>
              </w:rPr>
              <w:t xml:space="preserve"> đã được đăng ký trước đó</w:t>
            </w:r>
          </w:p>
          <w:p w14:paraId="3A14DCEE" w14:textId="56C1A163" w:rsidR="007569A2" w:rsidRDefault="00CE686F"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6.1 </w:t>
            </w:r>
            <w:del w:id="313" w:author="Người dùng Khách" w:date="2024-12-20T05:36:00Z">
              <w:r w:rsidRPr="5A64F9FC" w:rsidDel="00CE686F">
                <w:rPr>
                  <w:rFonts w:ascii="Times New Roman" w:eastAsia="Times New Roman" w:hAnsi="Times New Roman" w:cs="Times New Roman"/>
                  <w:sz w:val="26"/>
                  <w:szCs w:val="26"/>
                </w:rPr>
                <w:delText>Khách hàng</w:delText>
              </w:r>
            </w:del>
            <w:ins w:id="314" w:author="Người dùng Khách" w:date="2024-12-20T05:36:00Z">
              <w:r w:rsidR="3DFD60A7" w:rsidRPr="5A64F9FC">
                <w:rPr>
                  <w:rFonts w:ascii="Times New Roman" w:eastAsia="Times New Roman" w:hAnsi="Times New Roman" w:cs="Times New Roman"/>
                  <w:sz w:val="26"/>
                  <w:szCs w:val="26"/>
                </w:rPr>
                <w:t xml:space="preserve"> Người đăng ký</w:t>
              </w:r>
            </w:ins>
            <w:r w:rsidRPr="5A64F9FC">
              <w:rPr>
                <w:rFonts w:ascii="Times New Roman" w:eastAsia="Times New Roman" w:hAnsi="Times New Roman" w:cs="Times New Roman"/>
                <w:sz w:val="26"/>
                <w:szCs w:val="26"/>
              </w:rPr>
              <w:t xml:space="preserve"> nhập sai gmail nên không nhận được OTP</w:t>
            </w:r>
          </w:p>
          <w:p w14:paraId="7E75FCD0" w14:textId="77777777" w:rsidR="007569A2" w:rsidRDefault="007569A2">
            <w:pPr>
              <w:widowControl w:val="0"/>
              <w:spacing w:line="240" w:lineRule="auto"/>
              <w:ind w:left="94"/>
              <w:rPr>
                <w:rFonts w:ascii="Times New Roman" w:eastAsia="Times New Roman" w:hAnsi="Times New Roman" w:cs="Times New Roman"/>
                <w:sz w:val="26"/>
                <w:szCs w:val="26"/>
              </w:rPr>
            </w:pPr>
          </w:p>
          <w:p w14:paraId="10FDAA0E"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774AF2BF" w14:textId="66ADF09B" w:rsidR="007569A2" w:rsidRDefault="007569A2">
      <w:pPr>
        <w:spacing w:after="160" w:line="259" w:lineRule="auto"/>
        <w:rPr>
          <w:ins w:id="315" w:author="Người dùng Khách" w:date="2024-12-20T04:38:00Z" w16du:dateUtc="2024-12-20T04:38:21Z"/>
          <w:rFonts w:ascii="Times New Roman" w:eastAsia="Times New Roman" w:hAnsi="Times New Roman" w:cs="Times New Roman"/>
          <w:sz w:val="26"/>
          <w:szCs w:val="26"/>
        </w:rPr>
        <w:pPrChange w:id="316" w:author="Người dùng Khách" w:date="2024-12-20T04:37:00Z">
          <w:pPr>
            <w:spacing w:after="160" w:line="259" w:lineRule="auto"/>
            <w:ind w:left="720"/>
          </w:pPr>
        </w:pPrChange>
      </w:pPr>
    </w:p>
    <w:p w14:paraId="7749704C" w14:textId="33AA0653" w:rsidR="5A64F9FC" w:rsidRDefault="5A64F9FC" w:rsidP="5A64F9FC">
      <w:pPr>
        <w:spacing w:after="160" w:line="259" w:lineRule="auto"/>
        <w:rPr>
          <w:rFonts w:ascii="Times New Roman" w:eastAsia="Times New Roman" w:hAnsi="Times New Roman" w:cs="Times New Roman"/>
          <w:sz w:val="26"/>
          <w:szCs w:val="26"/>
        </w:rPr>
      </w:pPr>
    </w:p>
    <w:p w14:paraId="12498399" w14:textId="77777777" w:rsidR="007569A2" w:rsidRDefault="00CE686F">
      <w:pPr>
        <w:pStyle w:val="Heading5"/>
        <w:rPr>
          <w:sz w:val="28"/>
          <w:szCs w:val="28"/>
        </w:rPr>
      </w:pPr>
      <w:bookmarkStart w:id="317" w:name="_v7oat768qojt" w:colFirst="0" w:colLast="0"/>
      <w:bookmarkEnd w:id="317"/>
      <w:r>
        <w:t>- Chức năng Đăng nhập</w:t>
      </w:r>
    </w:p>
    <w:p w14:paraId="7A292896" w14:textId="77777777" w:rsidR="007569A2" w:rsidRDefault="007569A2">
      <w:pPr>
        <w:spacing w:after="160" w:line="259" w:lineRule="auto"/>
        <w:ind w:left="720"/>
        <w:rPr>
          <w:sz w:val="28"/>
          <w:szCs w:val="28"/>
        </w:rPr>
      </w:pP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064001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D4E0BEC" w14:textId="2B9949A3"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ins w:id="318" w:author="Kiên Lê Trung" w:date="2024-12-20T08:38:00Z">
              <w:r w:rsidR="1A9C0EED" w:rsidRPr="5A64F9FC">
                <w:rPr>
                  <w:rFonts w:ascii="Times New Roman" w:eastAsia="Times New Roman" w:hAnsi="Times New Roman" w:cs="Times New Roman"/>
                  <w:sz w:val="26"/>
                  <w:szCs w:val="26"/>
                </w:rPr>
                <w:t>, Người bán</w:t>
              </w:r>
            </w:ins>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2A23AB3" w14:textId="1A555EE5"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ins w:id="319" w:author="Kiên Lê Trung" w:date="2024-12-20T08:38:00Z">
              <w:r w:rsidR="2A99F9D3" w:rsidRPr="5A64F9FC">
                <w:rPr>
                  <w:rFonts w:ascii="Times New Roman" w:eastAsia="Times New Roman" w:hAnsi="Times New Roman" w:cs="Times New Roman"/>
                  <w:sz w:val="26"/>
                  <w:szCs w:val="26"/>
                </w:rPr>
                <w:t xml:space="preserve">, người bán </w:t>
              </w:r>
            </w:ins>
            <w:r w:rsidRPr="5A64F9FC">
              <w:rPr>
                <w:rFonts w:ascii="Times New Roman" w:eastAsia="Times New Roman" w:hAnsi="Times New Roman" w:cs="Times New Roman"/>
                <w:sz w:val="26"/>
                <w:szCs w:val="26"/>
              </w:rPr>
              <w:t xml:space="preserve"> 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Default="00CE686F">
            <w:pPr>
              <w:widowControl w:val="0"/>
              <w:spacing w:before="3" w:line="240" w:lineRule="auto"/>
              <w:ind w:left="141" w:hanging="45"/>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70F9B15" w14:textId="28C4BE51"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ins w:id="320" w:author="Kiên Lê Trung" w:date="2024-12-20T08:38:00Z">
              <w:r w:rsidR="2100F0DA" w:rsidRPr="5A64F9FC">
                <w:rPr>
                  <w:rFonts w:ascii="Times New Roman" w:eastAsia="Times New Roman" w:hAnsi="Times New Roman" w:cs="Times New Roman"/>
                  <w:sz w:val="26"/>
                  <w:szCs w:val="26"/>
                </w:rPr>
                <w:t>, người bán</w:t>
              </w:r>
            </w:ins>
            <w:r w:rsidRPr="5A64F9FC">
              <w:rPr>
                <w:rFonts w:ascii="Times New Roman" w:eastAsia="Times New Roman" w:hAnsi="Times New Roman" w:cs="Times New Roman"/>
                <w:sz w:val="26"/>
                <w:szCs w:val="26"/>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B0FBDD2" w14:textId="77777777" w:rsidR="007569A2" w:rsidRDefault="00CE686F" w:rsidP="00DE18BD">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của hệ thống</w:t>
            </w:r>
          </w:p>
          <w:p w14:paraId="1A6FD2B6" w14:textId="77777777" w:rsidR="007569A2" w:rsidRDefault="00CE686F" w:rsidP="00DE18BD">
            <w:pPr>
              <w:widowControl w:val="0"/>
              <w:numPr>
                <w:ilvl w:val="0"/>
                <w:numId w:val="5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cho người dùng đăng nhập</w:t>
            </w:r>
          </w:p>
          <w:p w14:paraId="081E49D2" w14:textId="77777777" w:rsidR="007569A2" w:rsidRDefault="00CE686F" w:rsidP="00DE18BD">
            <w:pPr>
              <w:widowControl w:val="0"/>
              <w:numPr>
                <w:ilvl w:val="0"/>
                <w:numId w:val="55"/>
              </w:num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tài khoản và mật khẩu của mình</w:t>
            </w:r>
          </w:p>
          <w:p w14:paraId="49B84A17" w14:textId="77777777" w:rsidR="007569A2" w:rsidRDefault="00CE686F" w:rsidP="00DE18BD">
            <w:pPr>
              <w:widowControl w:val="0"/>
              <w:numPr>
                <w:ilvl w:val="0"/>
                <w:numId w:val="55"/>
              </w:numPr>
              <w:spacing w:before="46"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trang chủ Home cho người dùng</w:t>
            </w:r>
          </w:p>
          <w:p w14:paraId="2191599E" w14:textId="77777777" w:rsidR="007569A2" w:rsidRDefault="007569A2">
            <w:pPr>
              <w:widowControl w:val="0"/>
              <w:spacing w:before="46" w:line="240" w:lineRule="auto"/>
              <w:ind w:left="708"/>
              <w:rPr>
                <w:rFonts w:ascii="Times New Roman" w:eastAsia="Times New Roman" w:hAnsi="Times New Roman" w:cs="Times New Roman"/>
                <w:sz w:val="26"/>
                <w:szCs w:val="26"/>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DB9D75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thông báo tài khoản mật khẩu không chính xác</w:t>
            </w:r>
          </w:p>
        </w:tc>
      </w:tr>
    </w:tbl>
    <w:p w14:paraId="7673E5AE" w14:textId="050900D4" w:rsidR="007569A2" w:rsidRDefault="078731BC">
      <w:pPr>
        <w:spacing w:after="160" w:line="259" w:lineRule="auto"/>
        <w:rPr>
          <w:ins w:id="321" w:author="Kiên Lê Trung" w:date="2024-12-20T08:39:00Z" w16du:dateUtc="2024-12-20T08:39:18Z"/>
          <w:sz w:val="28"/>
          <w:szCs w:val="28"/>
        </w:rPr>
      </w:pPr>
      <w:ins w:id="322" w:author="Kiên Lê Trung" w:date="2024-12-20T08:37:00Z">
        <w:r w:rsidRPr="5A64F9FC">
          <w:rPr>
            <w:sz w:val="28"/>
            <w:szCs w:val="28"/>
          </w:rPr>
          <w:t xml:space="preserve">- Chức năng Quên mật khẩu </w:t>
        </w:r>
      </w:ins>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ins w:id="323" w:author="Kiên Lê Trung" w:date="2024-12-20T08:39:00Z"/>
        </w:trPr>
        <w:tc>
          <w:tcPr>
            <w:tcW w:w="2655" w:type="dxa"/>
            <w:shd w:val="clear" w:color="auto" w:fill="auto"/>
            <w:tcMar>
              <w:top w:w="100" w:type="dxa"/>
              <w:left w:w="100" w:type="dxa"/>
              <w:bottom w:w="100" w:type="dxa"/>
              <w:right w:w="100" w:type="dxa"/>
            </w:tcMar>
          </w:tcPr>
          <w:p w14:paraId="3B9D74B8"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24" w:author="Kiên Lê Trung" w:date="2024-12-20T08:39:00Z">
              <w:r w:rsidRPr="5A64F9FC">
                <w:rPr>
                  <w:rFonts w:ascii="Times New Roman" w:eastAsia="Times New Roman" w:hAnsi="Times New Roman" w:cs="Times New Roman"/>
                  <w:sz w:val="26"/>
                  <w:szCs w:val="26"/>
                </w:rPr>
                <w:t>Use Case</w:t>
              </w:r>
            </w:ins>
          </w:p>
        </w:tc>
        <w:tc>
          <w:tcPr>
            <w:tcW w:w="5625" w:type="dxa"/>
            <w:shd w:val="clear" w:color="auto" w:fill="auto"/>
            <w:tcMar>
              <w:top w:w="100" w:type="dxa"/>
              <w:left w:w="100" w:type="dxa"/>
              <w:bottom w:w="100" w:type="dxa"/>
              <w:right w:w="100" w:type="dxa"/>
            </w:tcMar>
          </w:tcPr>
          <w:p w14:paraId="0A6BB315" w14:textId="279F9EB5" w:rsidR="7804F8C7" w:rsidRDefault="7804F8C7" w:rsidP="5A64F9FC">
            <w:pPr>
              <w:widowControl w:val="0"/>
              <w:spacing w:line="240" w:lineRule="auto"/>
              <w:rPr>
                <w:rFonts w:ascii="Times New Roman" w:eastAsia="Times New Roman" w:hAnsi="Times New Roman" w:cs="Times New Roman"/>
                <w:sz w:val="26"/>
                <w:szCs w:val="26"/>
              </w:rPr>
            </w:pPr>
            <w:ins w:id="325" w:author="Kiên Lê Trung" w:date="2024-12-20T08:39:00Z">
              <w:r w:rsidRPr="5A64F9FC">
                <w:rPr>
                  <w:rFonts w:ascii="Times New Roman" w:eastAsia="Times New Roman" w:hAnsi="Times New Roman" w:cs="Times New Roman"/>
                  <w:sz w:val="26"/>
                  <w:szCs w:val="26"/>
                </w:rPr>
                <w:t>Quên mật khẩu</w:t>
              </w:r>
            </w:ins>
          </w:p>
        </w:tc>
      </w:tr>
      <w:tr w:rsidR="5A64F9FC" w14:paraId="41108C51" w14:textId="77777777" w:rsidTr="5A64F9FC">
        <w:trPr>
          <w:trHeight w:val="300"/>
          <w:ins w:id="326" w:author="Kiên Lê Trung" w:date="2024-12-20T08:39:00Z"/>
        </w:trPr>
        <w:tc>
          <w:tcPr>
            <w:tcW w:w="2655" w:type="dxa"/>
            <w:shd w:val="clear" w:color="auto" w:fill="auto"/>
            <w:tcMar>
              <w:top w:w="100" w:type="dxa"/>
              <w:left w:w="100" w:type="dxa"/>
              <w:bottom w:w="100" w:type="dxa"/>
              <w:right w:w="100" w:type="dxa"/>
            </w:tcMar>
          </w:tcPr>
          <w:p w14:paraId="01D83159"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27" w:author="Kiên Lê Trung" w:date="2024-12-20T08:39:00Z">
              <w:r w:rsidRPr="5A64F9FC">
                <w:rPr>
                  <w:rFonts w:ascii="Times New Roman" w:eastAsia="Times New Roman" w:hAnsi="Times New Roman" w:cs="Times New Roman"/>
                  <w:sz w:val="26"/>
                  <w:szCs w:val="26"/>
                </w:rPr>
                <w:t>Actor</w:t>
              </w:r>
            </w:ins>
          </w:p>
        </w:tc>
        <w:tc>
          <w:tcPr>
            <w:tcW w:w="5625" w:type="dxa"/>
            <w:shd w:val="clear" w:color="auto" w:fill="auto"/>
            <w:tcMar>
              <w:top w:w="100" w:type="dxa"/>
              <w:left w:w="100" w:type="dxa"/>
              <w:bottom w:w="100" w:type="dxa"/>
              <w:right w:w="100" w:type="dxa"/>
            </w:tcMar>
          </w:tcPr>
          <w:p w14:paraId="294171C2" w14:textId="02A61C63"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ins w:id="328" w:author="Kiên Lê Trung" w:date="2024-12-20T08:39:00Z">
              <w:r w:rsidRPr="5A64F9FC">
                <w:rPr>
                  <w:rFonts w:ascii="Times New Roman" w:eastAsia="Times New Roman" w:hAnsi="Times New Roman" w:cs="Times New Roman"/>
                  <w:sz w:val="26"/>
                  <w:szCs w:val="26"/>
                </w:rPr>
                <w:t>Khách hàng, Người bán</w:t>
              </w:r>
            </w:ins>
            <w:ins w:id="329" w:author="Kiên Lê Trung" w:date="2024-12-20T08:40:00Z">
              <w:r w:rsidR="6F3C4BF1" w:rsidRPr="5A64F9FC">
                <w:rPr>
                  <w:rFonts w:ascii="Times New Roman" w:eastAsia="Times New Roman" w:hAnsi="Times New Roman" w:cs="Times New Roman"/>
                  <w:sz w:val="26"/>
                  <w:szCs w:val="26"/>
                </w:rPr>
                <w:t xml:space="preserve"> </w:t>
              </w:r>
            </w:ins>
          </w:p>
        </w:tc>
      </w:tr>
      <w:tr w:rsidR="5A64F9FC" w14:paraId="77043FDE" w14:textId="77777777" w:rsidTr="5A64F9FC">
        <w:trPr>
          <w:trHeight w:val="300"/>
          <w:ins w:id="330" w:author="Kiên Lê Trung" w:date="2024-12-20T08:39:00Z"/>
        </w:trPr>
        <w:tc>
          <w:tcPr>
            <w:tcW w:w="2655" w:type="dxa"/>
            <w:shd w:val="clear" w:color="auto" w:fill="auto"/>
            <w:tcMar>
              <w:top w:w="100" w:type="dxa"/>
              <w:left w:w="100" w:type="dxa"/>
              <w:bottom w:w="100" w:type="dxa"/>
              <w:right w:w="100" w:type="dxa"/>
            </w:tcMar>
          </w:tcPr>
          <w:p w14:paraId="6E496125"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31" w:author="Kiên Lê Trung" w:date="2024-12-20T08:39:00Z">
              <w:r w:rsidRPr="5A64F9FC">
                <w:rPr>
                  <w:rFonts w:ascii="Times New Roman" w:eastAsia="Times New Roman" w:hAnsi="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14:paraId="4B264188" w14:textId="7A5BEA89"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ins w:id="332" w:author="Kiên Lê Trung" w:date="2024-12-20T08:39:00Z">
              <w:r w:rsidRPr="5A64F9FC">
                <w:rPr>
                  <w:rFonts w:ascii="Times New Roman" w:eastAsia="Times New Roman" w:hAnsi="Times New Roman" w:cs="Times New Roman"/>
                  <w:sz w:val="26"/>
                  <w:szCs w:val="26"/>
                </w:rPr>
                <w:t>Khách hàng, người bán đã có tài</w:t>
              </w:r>
            </w:ins>
            <w:ins w:id="333" w:author="Kiên Lê Trung" w:date="2024-12-20T08:40:00Z">
              <w:r w:rsidR="1D02DE28" w:rsidRPr="5A64F9FC">
                <w:rPr>
                  <w:rFonts w:ascii="Times New Roman" w:eastAsia="Times New Roman" w:hAnsi="Times New Roman" w:cs="Times New Roman"/>
                  <w:sz w:val="26"/>
                  <w:szCs w:val="26"/>
                </w:rPr>
                <w:t xml:space="preserve"> </w:t>
              </w:r>
            </w:ins>
            <w:ins w:id="334" w:author="Kiên Lê Trung" w:date="2024-12-20T08:41:00Z">
              <w:r w:rsidR="38D94218" w:rsidRPr="5A64F9FC">
                <w:rPr>
                  <w:rFonts w:ascii="Times New Roman" w:eastAsia="Times New Roman" w:hAnsi="Times New Roman" w:cs="Times New Roman"/>
                  <w:sz w:val="26"/>
                  <w:szCs w:val="26"/>
                </w:rPr>
                <w:t>khoản nhưng quên mật khẩu</w:t>
              </w:r>
            </w:ins>
          </w:p>
        </w:tc>
      </w:tr>
      <w:tr w:rsidR="5A64F9FC" w14:paraId="47F39C89" w14:textId="77777777" w:rsidTr="5A64F9FC">
        <w:trPr>
          <w:trHeight w:val="300"/>
          <w:ins w:id="335" w:author="Kiên Lê Trung" w:date="2024-12-20T08:39:00Z"/>
        </w:trPr>
        <w:tc>
          <w:tcPr>
            <w:tcW w:w="2655" w:type="dxa"/>
            <w:shd w:val="clear" w:color="auto" w:fill="auto"/>
            <w:tcMar>
              <w:top w:w="100" w:type="dxa"/>
              <w:left w:w="100" w:type="dxa"/>
              <w:bottom w:w="100" w:type="dxa"/>
              <w:right w:w="100" w:type="dxa"/>
            </w:tcMar>
          </w:tcPr>
          <w:p w14:paraId="5DBCD0C2" w14:textId="77777777" w:rsidR="5A64F9FC" w:rsidRDefault="5A64F9FC" w:rsidP="5A64F9FC">
            <w:pPr>
              <w:widowControl w:val="0"/>
              <w:spacing w:before="3" w:line="240" w:lineRule="auto"/>
              <w:ind w:left="141" w:hanging="45"/>
              <w:rPr>
                <w:rFonts w:ascii="Times New Roman" w:eastAsia="Times New Roman" w:hAnsi="Times New Roman" w:cs="Times New Roman"/>
                <w:sz w:val="26"/>
                <w:szCs w:val="26"/>
              </w:rPr>
            </w:pPr>
            <w:ins w:id="336" w:author="Kiên Lê Trung" w:date="2024-12-20T08:39:00Z">
              <w:r w:rsidRPr="5A64F9FC">
                <w:rPr>
                  <w:rFonts w:ascii="Times New Roman" w:eastAsia="Times New Roman" w:hAnsi="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14:paraId="30081E0A" w14:textId="28C4BE51"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ins w:id="337" w:author="Kiên Lê Trung" w:date="2024-12-20T08:39:00Z">
              <w:r w:rsidRPr="5A64F9FC">
                <w:rPr>
                  <w:rFonts w:ascii="Times New Roman" w:eastAsia="Times New Roman" w:hAnsi="Times New Roman" w:cs="Times New Roman"/>
                  <w:sz w:val="26"/>
                  <w:szCs w:val="26"/>
                </w:rPr>
                <w:t>Khách hàng, người bán đăng nhập thành công và vào trang chủ</w:t>
              </w:r>
            </w:ins>
          </w:p>
        </w:tc>
      </w:tr>
      <w:tr w:rsidR="5A64F9FC" w14:paraId="6358D8E5" w14:textId="77777777" w:rsidTr="5A64F9FC">
        <w:trPr>
          <w:trHeight w:val="300"/>
          <w:ins w:id="338" w:author="Kiên Lê Trung" w:date="2024-12-20T08:39:00Z"/>
        </w:trPr>
        <w:tc>
          <w:tcPr>
            <w:tcW w:w="8280" w:type="dxa"/>
            <w:gridSpan w:val="2"/>
            <w:shd w:val="clear" w:color="auto" w:fill="auto"/>
            <w:tcMar>
              <w:top w:w="100" w:type="dxa"/>
              <w:left w:w="100" w:type="dxa"/>
              <w:bottom w:w="100" w:type="dxa"/>
              <w:right w:w="100" w:type="dxa"/>
            </w:tcMar>
          </w:tcPr>
          <w:p w14:paraId="776CEA9E" w14:textId="77777777" w:rsidR="5A64F9FC" w:rsidRDefault="5A64F9FC" w:rsidP="5A64F9FC">
            <w:pPr>
              <w:widowControl w:val="0"/>
              <w:spacing w:line="240" w:lineRule="auto"/>
              <w:ind w:left="94"/>
              <w:rPr>
                <w:ins w:id="339" w:author="Kiên Lê Trung" w:date="2024-12-20T08:39:00Z" w16du:dateUtc="2024-12-20T08:39:19Z"/>
                <w:rFonts w:ascii="Times New Roman" w:eastAsia="Times New Roman" w:hAnsi="Times New Roman" w:cs="Times New Roman"/>
                <w:sz w:val="26"/>
                <w:szCs w:val="26"/>
              </w:rPr>
            </w:pPr>
            <w:ins w:id="340" w:author="Kiên Lê Trung" w:date="2024-12-20T08:39:00Z">
              <w:r w:rsidRPr="5A64F9FC">
                <w:rPr>
                  <w:rFonts w:ascii="Times New Roman" w:eastAsia="Times New Roman" w:hAnsi="Times New Roman" w:cs="Times New Roman"/>
                  <w:sz w:val="26"/>
                  <w:szCs w:val="26"/>
                </w:rPr>
                <w:t>Chuỗi sự kiện chính</w:t>
              </w:r>
            </w:ins>
          </w:p>
          <w:p w14:paraId="6C114F74" w14:textId="6A70A754" w:rsidR="5A64F9FC" w:rsidRDefault="5A64F9FC">
            <w:pPr>
              <w:pStyle w:val="ListParagraph"/>
              <w:widowControl w:val="0"/>
              <w:numPr>
                <w:ilvl w:val="0"/>
                <w:numId w:val="3"/>
              </w:numPr>
              <w:spacing w:line="240" w:lineRule="auto"/>
              <w:rPr>
                <w:ins w:id="341" w:author="Kiên Lê Trung" w:date="2024-12-20T08:43:00Z" w16du:dateUtc="2024-12-20T08:43:54Z"/>
                <w:rFonts w:ascii="Times New Roman" w:eastAsia="Times New Roman" w:hAnsi="Times New Roman" w:cs="Times New Roman"/>
                <w:sz w:val="26"/>
                <w:szCs w:val="26"/>
              </w:rPr>
              <w:pPrChange w:id="342" w:author="Kiên Lê Trung" w:date="2024-12-20T08:42:00Z">
                <w:pPr>
                  <w:widowControl w:val="0"/>
                  <w:numPr>
                    <w:numId w:val="55"/>
                  </w:numPr>
                  <w:spacing w:line="240" w:lineRule="auto"/>
                  <w:ind w:left="720" w:hanging="360"/>
                </w:pPr>
              </w:pPrChange>
            </w:pPr>
            <w:ins w:id="343" w:author="Kiên Lê Trung" w:date="2024-12-20T08:39:00Z">
              <w:r w:rsidRPr="5A64F9FC">
                <w:rPr>
                  <w:rFonts w:ascii="Times New Roman" w:eastAsia="Times New Roman" w:hAnsi="Times New Roman" w:cs="Times New Roman"/>
                  <w:sz w:val="26"/>
                  <w:szCs w:val="26"/>
                </w:rPr>
                <w:t xml:space="preserve">Người dùng </w:t>
              </w:r>
            </w:ins>
            <w:ins w:id="344" w:author="Kiên Lê Trung" w:date="2024-12-20T08:42:00Z">
              <w:r w:rsidR="2DE63E39" w:rsidRPr="5A64F9FC">
                <w:rPr>
                  <w:rFonts w:ascii="Times New Roman" w:eastAsia="Times New Roman" w:hAnsi="Times New Roman" w:cs="Times New Roman"/>
                  <w:sz w:val="26"/>
                  <w:szCs w:val="26"/>
                </w:rPr>
                <w:t>đang ở trang Login của</w:t>
              </w:r>
            </w:ins>
            <w:ins w:id="345" w:author="Kiên Lê Trung" w:date="2024-12-20T08:43:00Z">
              <w:r w:rsidR="2DE63E39" w:rsidRPr="5A64F9FC">
                <w:rPr>
                  <w:rFonts w:ascii="Times New Roman" w:eastAsia="Times New Roman" w:hAnsi="Times New Roman" w:cs="Times New Roman"/>
                  <w:sz w:val="26"/>
                  <w:szCs w:val="26"/>
                </w:rPr>
                <w:t xml:space="preserve"> hệ</w:t>
              </w:r>
            </w:ins>
            <w:ins w:id="346" w:author="Kiên Lê Trung" w:date="2024-12-20T08:42:00Z">
              <w:r w:rsidR="2DE63E39" w:rsidRPr="5A64F9FC">
                <w:rPr>
                  <w:rFonts w:ascii="Times New Roman" w:eastAsia="Times New Roman" w:hAnsi="Times New Roman" w:cs="Times New Roman"/>
                  <w:sz w:val="26"/>
                  <w:szCs w:val="26"/>
                </w:rPr>
                <w:t xml:space="preserve"> thống</w:t>
              </w:r>
            </w:ins>
            <w:ins w:id="347" w:author="Kiên Lê Trung" w:date="2024-12-20T08:43:00Z">
              <w:r w:rsidR="2DE63E39" w:rsidRPr="5A64F9FC">
                <w:rPr>
                  <w:rFonts w:ascii="Times New Roman" w:eastAsia="Times New Roman" w:hAnsi="Times New Roman" w:cs="Times New Roman"/>
                  <w:sz w:val="26"/>
                  <w:szCs w:val="26"/>
                </w:rPr>
                <w:t xml:space="preserve">, </w:t>
              </w:r>
              <w:r w:rsidR="244D1374" w:rsidRPr="5A64F9FC">
                <w:rPr>
                  <w:rFonts w:ascii="Times New Roman" w:eastAsia="Times New Roman" w:hAnsi="Times New Roman" w:cs="Times New Roman"/>
                  <w:sz w:val="26"/>
                  <w:szCs w:val="26"/>
                </w:rPr>
                <w:t>bấm vào Quên mật khẩu</w:t>
              </w:r>
            </w:ins>
          </w:p>
          <w:p w14:paraId="69083178" w14:textId="077F178C" w:rsidR="244D1374" w:rsidRDefault="244D1374" w:rsidP="5A64F9FC">
            <w:pPr>
              <w:pStyle w:val="ListParagraph"/>
              <w:widowControl w:val="0"/>
              <w:numPr>
                <w:ilvl w:val="0"/>
                <w:numId w:val="3"/>
              </w:numPr>
              <w:spacing w:line="240" w:lineRule="auto"/>
              <w:rPr>
                <w:rFonts w:ascii="Times New Roman" w:eastAsia="Times New Roman" w:hAnsi="Times New Roman" w:cs="Times New Roman"/>
                <w:sz w:val="26"/>
                <w:szCs w:val="26"/>
              </w:rPr>
            </w:pPr>
            <w:ins w:id="348" w:author="Kiên Lê Trung" w:date="2024-12-20T08:44:00Z">
              <w:r w:rsidRPr="5A64F9FC">
                <w:rPr>
                  <w:rFonts w:ascii="Times New Roman" w:eastAsia="Times New Roman" w:hAnsi="Times New Roman" w:cs="Times New Roman"/>
                  <w:sz w:val="26"/>
                  <w:szCs w:val="26"/>
                </w:rPr>
                <w:t>Hệ thống hiển thị giao diện Quên mật khẩu</w:t>
              </w:r>
            </w:ins>
          </w:p>
        </w:tc>
      </w:tr>
      <w:tr w:rsidR="5A64F9FC" w14:paraId="0B91C150" w14:textId="77777777" w:rsidTr="5A64F9FC">
        <w:trPr>
          <w:trHeight w:val="300"/>
          <w:ins w:id="349" w:author="Kiên Lê Trung" w:date="2024-12-20T08:39:00Z"/>
        </w:trPr>
        <w:tc>
          <w:tcPr>
            <w:tcW w:w="8280" w:type="dxa"/>
            <w:gridSpan w:val="2"/>
            <w:shd w:val="clear" w:color="auto" w:fill="auto"/>
            <w:tcMar>
              <w:top w:w="100" w:type="dxa"/>
              <w:left w:w="100" w:type="dxa"/>
              <w:bottom w:w="100" w:type="dxa"/>
              <w:right w:w="100" w:type="dxa"/>
            </w:tcMar>
          </w:tcPr>
          <w:p w14:paraId="30321E15" w14:textId="77777777" w:rsidR="5A64F9FC" w:rsidRDefault="5A64F9FC" w:rsidP="5A64F9FC">
            <w:pPr>
              <w:widowControl w:val="0"/>
              <w:spacing w:line="240" w:lineRule="auto"/>
              <w:ind w:left="94"/>
              <w:rPr>
                <w:ins w:id="350" w:author="Kiên Lê Trung" w:date="2024-12-20T08:39:00Z" w16du:dateUtc="2024-12-20T08:39:19Z"/>
                <w:rFonts w:ascii="Times New Roman" w:eastAsia="Times New Roman" w:hAnsi="Times New Roman" w:cs="Times New Roman"/>
                <w:sz w:val="26"/>
                <w:szCs w:val="26"/>
              </w:rPr>
            </w:pPr>
            <w:ins w:id="351" w:author="Kiên Lê Trung" w:date="2024-12-20T08:39:00Z">
              <w:r w:rsidRPr="5A64F9FC">
                <w:rPr>
                  <w:rFonts w:ascii="Times New Roman" w:eastAsia="Times New Roman" w:hAnsi="Times New Roman" w:cs="Times New Roman"/>
                  <w:sz w:val="26"/>
                  <w:szCs w:val="26"/>
                </w:rPr>
                <w:t>Ngoại lệ:</w:t>
              </w:r>
            </w:ins>
          </w:p>
          <w:p w14:paraId="5CCAAF78" w14:textId="255C6A29" w:rsidR="5A64F9FC" w:rsidRDefault="5A64F9FC" w:rsidP="5A64F9FC">
            <w:pPr>
              <w:widowControl w:val="0"/>
              <w:spacing w:line="240" w:lineRule="auto"/>
              <w:rPr>
                <w:rFonts w:ascii="Times New Roman" w:eastAsia="Times New Roman" w:hAnsi="Times New Roman" w:cs="Times New Roman"/>
                <w:sz w:val="26"/>
                <w:szCs w:val="26"/>
              </w:rPr>
            </w:pPr>
            <w:ins w:id="352" w:author="Kiên Lê Trung" w:date="2024-12-20T08:39:00Z">
              <w:r w:rsidRPr="5A64F9FC">
                <w:rPr>
                  <w:rFonts w:ascii="Times New Roman" w:eastAsia="Times New Roman" w:hAnsi="Times New Roman" w:cs="Times New Roman"/>
                  <w:sz w:val="26"/>
                  <w:szCs w:val="26"/>
                </w:rPr>
                <w:t xml:space="preserve">     </w:t>
              </w:r>
            </w:ins>
          </w:p>
        </w:tc>
      </w:tr>
    </w:tbl>
    <w:p w14:paraId="3DD56F7B" w14:textId="240B807F" w:rsidR="5A64F9FC" w:rsidRDefault="5A64F9FC" w:rsidP="5A64F9FC">
      <w:pPr>
        <w:spacing w:after="160" w:line="259" w:lineRule="auto"/>
        <w:rPr>
          <w:sz w:val="28"/>
          <w:szCs w:val="28"/>
        </w:rPr>
      </w:pPr>
    </w:p>
    <w:p w14:paraId="5D8118B8" w14:textId="77777777" w:rsidR="007569A2" w:rsidRDefault="00CE686F">
      <w:pPr>
        <w:pStyle w:val="Heading5"/>
        <w:spacing w:after="160" w:line="259" w:lineRule="auto"/>
        <w:rPr>
          <w:rFonts w:ascii="Times New Roman" w:eastAsia="Times New Roman" w:hAnsi="Times New Roman" w:cs="Times New Roman"/>
          <w:sz w:val="26"/>
          <w:szCs w:val="26"/>
        </w:rPr>
      </w:pPr>
      <w:bookmarkStart w:id="353" w:name="_cdr8gxc61mh0" w:colFirst="0" w:colLast="0"/>
      <w:bookmarkEnd w:id="353"/>
      <w:r>
        <w:rPr>
          <w:rFonts w:ascii="Times New Roman" w:eastAsia="Times New Roman" w:hAnsi="Times New Roman" w:cs="Times New Roman"/>
          <w:sz w:val="26"/>
          <w:szCs w:val="26"/>
        </w:rPr>
        <w:t xml:space="preserve">- Chức năng Xem sản phẩm </w:t>
      </w:r>
    </w:p>
    <w:p w14:paraId="21B7150A" w14:textId="77777777" w:rsidR="007569A2" w:rsidRDefault="00CE686F" w:rsidP="00DE18BD">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Tìm kiếm sản phẩm</w:t>
      </w:r>
    </w:p>
    <w:p w14:paraId="100C5B58" w14:textId="77777777" w:rsidR="007569A2" w:rsidRDefault="00CE686F">
      <w:pPr>
        <w:ind w:left="720"/>
        <w:rPr>
          <w:color w:val="666666"/>
          <w:sz w:val="28"/>
          <w:szCs w:val="28"/>
        </w:rPr>
      </w:pPr>
      <w:r>
        <w:rPr>
          <w:rFonts w:ascii="Times New Roman" w:eastAsia="Times New Roman" w:hAnsi="Times New Roman" w:cs="Times New Roman"/>
          <w:sz w:val="26"/>
          <w:szCs w:val="26"/>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14:paraId="69942A6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8BE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14:paraId="184AC8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8DE842"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14:paraId="0F10577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8A8776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14:paraId="63A5053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8BD555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5725BFC" w14:textId="77777777" w:rsidR="007569A2" w:rsidRDefault="00CE686F" w:rsidP="00DE18BD">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0BB89E7B" w14:textId="77777777" w:rsidR="007569A2" w:rsidRDefault="00CE686F" w:rsidP="00DE18BD">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Default="00CE686F" w:rsidP="00DE18BD">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1 tiêu chí hoặc nhiều tiêu chí để tìm kiếm theo mong muốn của bản thân</w:t>
            </w:r>
          </w:p>
          <w:p w14:paraId="2E04F4D2" w14:textId="77777777" w:rsidR="007569A2" w:rsidRDefault="00CE686F" w:rsidP="00DE18BD">
            <w:pPr>
              <w:widowControl w:val="0"/>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sản phẩm tương ứng với kết quả tìm kiếm của khách hàng</w:t>
            </w: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83E45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Sản phẩm của khách hàng tìm kiếm không có trong hệ thống </w:t>
            </w:r>
          </w:p>
          <w:p w14:paraId="041D98D7"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5AB7C0C5" w14:textId="77777777" w:rsidR="007569A2" w:rsidRDefault="007569A2">
      <w:pPr>
        <w:spacing w:after="160" w:line="259" w:lineRule="auto"/>
        <w:ind w:left="720"/>
        <w:rPr>
          <w:rFonts w:ascii="Times New Roman" w:eastAsia="Times New Roman" w:hAnsi="Times New Roman" w:cs="Times New Roman"/>
          <w:sz w:val="26"/>
          <w:szCs w:val="26"/>
        </w:rPr>
      </w:pPr>
    </w:p>
    <w:p w14:paraId="25AA05CD" w14:textId="77777777" w:rsidR="007569A2" w:rsidRDefault="00CE686F" w:rsidP="00DE18BD">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Xem chi tiết sản phẩm</w:t>
      </w:r>
    </w:p>
    <w:p w14:paraId="55B33694" w14:textId="77777777" w:rsidR="007569A2" w:rsidRDefault="007569A2">
      <w:pPr>
        <w:ind w:left="720"/>
        <w:rPr>
          <w:color w:val="666666"/>
          <w:sz w:val="28"/>
          <w:szCs w:val="28"/>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14:paraId="523167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115AD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14:paraId="51C1F6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8F76E4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14:paraId="3A36088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F7D8A3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14:paraId="0DEF227D"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8148CB7" w14:textId="77777777" w:rsidR="007569A2" w:rsidRDefault="00CE686F">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BFE322" w14:textId="77777777" w:rsidR="007569A2" w:rsidRDefault="00CE686F" w:rsidP="00DE18BD">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6B15A2C" w14:textId="77777777" w:rsidR="007569A2" w:rsidRDefault="00CE686F" w:rsidP="00DE18BD">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sản phẩm bằng tên sản phẩm, bằng bộ lọc trên giao diện Trang chủ hoặc lướt trên Trang chủ để tìm sản phẩm muốn xem</w:t>
            </w:r>
          </w:p>
          <w:p w14:paraId="7B336DD3" w14:textId="77777777" w:rsidR="007569A2" w:rsidRDefault="00CE686F" w:rsidP="00DE18BD">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1 sản phẩm mong muốn xem thông tin chi tiết </w:t>
            </w:r>
          </w:p>
          <w:p w14:paraId="2742B5A9" w14:textId="77777777" w:rsidR="007569A2" w:rsidRDefault="00CE686F" w:rsidP="00DE18BD">
            <w:pPr>
              <w:widowControl w:val="0"/>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85A9F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Sản phẩm không tồn tại </w:t>
            </w:r>
          </w:p>
          <w:p w14:paraId="4455F193"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1C2776EB" w14:textId="77777777" w:rsidR="007569A2" w:rsidRDefault="007569A2">
      <w:pPr>
        <w:spacing w:after="160" w:line="259" w:lineRule="auto"/>
        <w:rPr>
          <w:rFonts w:ascii="Times New Roman" w:eastAsia="Times New Roman" w:hAnsi="Times New Roman" w:cs="Times New Roman"/>
          <w:sz w:val="26"/>
          <w:szCs w:val="26"/>
        </w:rPr>
      </w:pPr>
    </w:p>
    <w:p w14:paraId="4F1B2064" w14:textId="77777777" w:rsidR="007569A2" w:rsidRDefault="00CE686F">
      <w:pPr>
        <w:pStyle w:val="Heading5"/>
        <w:spacing w:after="160" w:line="259" w:lineRule="auto"/>
        <w:rPr>
          <w:rFonts w:ascii="Times New Roman" w:eastAsia="Times New Roman" w:hAnsi="Times New Roman" w:cs="Times New Roman"/>
          <w:sz w:val="26"/>
          <w:szCs w:val="26"/>
        </w:rPr>
      </w:pPr>
      <w:bookmarkStart w:id="354" w:name="_syxvcov2i23s" w:colFirst="0" w:colLast="0"/>
      <w:bookmarkEnd w:id="354"/>
      <w:r>
        <w:rPr>
          <w:rFonts w:ascii="Times New Roman" w:eastAsia="Times New Roman" w:hAnsi="Times New Roman" w:cs="Times New Roman"/>
          <w:sz w:val="26"/>
          <w:szCs w:val="26"/>
        </w:rPr>
        <w:t xml:space="preserve">- Chức năng quản lý giỏ hàng </w:t>
      </w:r>
    </w:p>
    <w:p w14:paraId="2025A5AF" w14:textId="77777777" w:rsidR="007569A2" w:rsidRDefault="00CE686F" w:rsidP="00DE18BD">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 vào giỏ hàng</w:t>
      </w:r>
    </w:p>
    <w:p w14:paraId="15342E60" w14:textId="77777777" w:rsidR="007569A2" w:rsidRDefault="007569A2">
      <w:pPr>
        <w:spacing w:after="160" w:line="259" w:lineRule="auto"/>
        <w:ind w:left="1440"/>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14:paraId="3DC212A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E40A38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14:paraId="5D1144B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AE0952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14:paraId="2212FD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1B79B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14:paraId="4F42DA2E"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A8B2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51DBF07"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đăng nhập vào hệ thống </w:t>
            </w:r>
          </w:p>
          <w:p w14:paraId="14F8D0BC"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73486909"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44FA352D"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 hoặc chọn vào luôn sản phẩm hiển thị trên hệ thống</w:t>
            </w:r>
          </w:p>
          <w:p w14:paraId="0C7A0145"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5F7CB2F8"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ấn vào nút “ Thêm mới giỏ hàng “</w:t>
            </w:r>
          </w:p>
          <w:p w14:paraId="721C8A29"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1AE13BBD"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37A10156" w14:textId="77777777" w:rsidR="007569A2" w:rsidRDefault="00CE686F" w:rsidP="00DE18BD">
            <w:pPr>
              <w:widowControl w:val="0"/>
              <w:numPr>
                <w:ilvl w:val="0"/>
                <w:numId w:val="6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5EB89DE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409383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D9744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586A418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6D58052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39B6B1D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D62D461" w14:textId="77777777" w:rsidR="007569A2" w:rsidRDefault="007569A2">
      <w:pPr>
        <w:spacing w:after="160" w:line="259" w:lineRule="auto"/>
        <w:ind w:left="720"/>
      </w:pPr>
    </w:p>
    <w:p w14:paraId="0C989E54" w14:textId="77777777" w:rsidR="007569A2" w:rsidRDefault="00CE686F" w:rsidP="00DE18BD">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số lượng sản phẩm </w:t>
      </w:r>
    </w:p>
    <w:p w14:paraId="078B034E" w14:textId="77777777" w:rsidR="007569A2" w:rsidRDefault="007569A2">
      <w:pPr>
        <w:ind w:left="720"/>
        <w:rPr>
          <w:rFonts w:ascii="Times New Roman" w:eastAsia="Times New Roman" w:hAnsi="Times New Roman" w:cs="Times New Roman"/>
          <w:sz w:val="26"/>
          <w:szCs w:val="26"/>
        </w:rPr>
      </w:pPr>
    </w:p>
    <w:p w14:paraId="492506DD" w14:textId="77777777" w:rsidR="007569A2" w:rsidRDefault="007569A2">
      <w:pPr>
        <w:spacing w:after="160" w:line="259" w:lineRule="auto"/>
        <w:ind w:left="1440"/>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14:paraId="6A1E472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FA6538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14:paraId="722121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97038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14:paraId="4AA45B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690AB1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14:paraId="491F85B2"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A7EC48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0CEE5D4"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đăng nhập vào hệ thống </w:t>
            </w:r>
          </w:p>
          <w:p w14:paraId="74DAAA32"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518547A"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05944A27"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 hoặc chọn vào luôn sản phẩm hiển thị trên hệ thống</w:t>
            </w:r>
          </w:p>
          <w:p w14:paraId="4F639468"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15C3F2BB"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ấn vào nút “ Thêm mới giỏ hàng “</w:t>
            </w:r>
          </w:p>
          <w:p w14:paraId="5D5D4E6A"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0C5F00C7"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2AC776DB"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7C97BB5B"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tùy chỉnh số lượng bằng cách bấm dấu “+” hoặc “-” hoặc điền số vào chỗ số lượng</w:t>
            </w:r>
          </w:p>
          <w:p w14:paraId="29BFF476" w14:textId="77777777" w:rsidR="007569A2" w:rsidRDefault="00CE686F" w:rsidP="00DE18BD">
            <w:pPr>
              <w:widowControl w:val="0"/>
              <w:numPr>
                <w:ilvl w:val="0"/>
                <w:numId w:val="7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cập nhập giá theo số lượng mà người dùng muốn mua</w:t>
            </w:r>
          </w:p>
          <w:p w14:paraId="31CD0C16"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AF73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1FB9C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27C6426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19FBC7D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73840A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10.1 Số lượng mà người dùng muốn mua lớn hơn số lượng trong kho hàng </w:t>
            </w:r>
          </w:p>
          <w:p w14:paraId="2062D8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FD8715F" w14:textId="77777777" w:rsidR="007569A2" w:rsidRDefault="007569A2">
      <w:pPr>
        <w:spacing w:after="160" w:line="259" w:lineRule="auto"/>
        <w:ind w:left="720"/>
      </w:pPr>
    </w:p>
    <w:p w14:paraId="4E1E4ED3" w14:textId="77777777" w:rsidR="007569A2" w:rsidRDefault="00CE686F" w:rsidP="00DE18BD">
      <w:pPr>
        <w:numPr>
          <w:ilvl w:val="0"/>
          <w:numId w:val="64"/>
        </w:numPr>
        <w:spacing w:after="160" w:line="259" w:lineRule="auto"/>
      </w:pPr>
      <w:r>
        <w:t xml:space="preserve">Kịch bản chức năng Xóa sản phẩm khỏi giỏ hàng </w:t>
      </w:r>
    </w:p>
    <w:p w14:paraId="6BDFDFC2" w14:textId="77777777" w:rsidR="007569A2" w:rsidRDefault="007569A2">
      <w:pPr>
        <w:spacing w:after="160" w:line="259" w:lineRule="auto"/>
        <w:ind w:left="1440"/>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14:paraId="220FEA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0A3BBB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14:paraId="729A676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917576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14:paraId="141635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7C090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14:paraId="6F9BD718"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FB216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7595BF9"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5209BE7A"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giỏ hàng ở trên Trang chủ </w:t>
            </w:r>
          </w:p>
          <w:p w14:paraId="0850D1C5"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của người dùng</w:t>
            </w:r>
          </w:p>
          <w:p w14:paraId="1AC21E39"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thùng rác ở sản phẩm muốn xóa khỏi giỏ hàng </w:t>
            </w:r>
          </w:p>
          <w:p w14:paraId="7488789E"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 Bạn có chắc muốn xóa sản phẩm này “ </w:t>
            </w:r>
          </w:p>
          <w:p w14:paraId="03464905"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nút “ Xác nhận “ </w:t>
            </w:r>
          </w:p>
          <w:p w14:paraId="39B7F064" w14:textId="77777777" w:rsidR="007569A2" w:rsidRDefault="00CE686F" w:rsidP="00DE18BD">
            <w:pPr>
              <w:widowControl w:val="0"/>
              <w:numPr>
                <w:ilvl w:val="0"/>
                <w:numId w:val="4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 Xóa thành công “</w:t>
            </w:r>
          </w:p>
          <w:p w14:paraId="41F9AE5E"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25ED14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77E88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0F03A6D" w14:textId="77777777" w:rsidR="007569A2" w:rsidRDefault="007569A2">
      <w:pPr>
        <w:spacing w:after="160" w:line="259" w:lineRule="auto"/>
        <w:ind w:left="720"/>
      </w:pPr>
    </w:p>
    <w:p w14:paraId="6B562EE4" w14:textId="77777777" w:rsidR="007569A2" w:rsidRDefault="00CE686F">
      <w:pPr>
        <w:pStyle w:val="Heading5"/>
        <w:spacing w:after="160" w:line="259" w:lineRule="auto"/>
        <w:rPr>
          <w:rFonts w:ascii="Times New Roman" w:eastAsia="Times New Roman" w:hAnsi="Times New Roman" w:cs="Times New Roman"/>
          <w:sz w:val="26"/>
          <w:szCs w:val="26"/>
        </w:rPr>
      </w:pPr>
      <w:bookmarkStart w:id="355" w:name="_hldef3o1dpsv" w:colFirst="0" w:colLast="0"/>
      <w:bookmarkEnd w:id="355"/>
      <w:r>
        <w:rPr>
          <w:rFonts w:ascii="Times New Roman" w:eastAsia="Times New Roman" w:hAnsi="Times New Roman" w:cs="Times New Roman"/>
          <w:sz w:val="26"/>
          <w:szCs w:val="26"/>
        </w:rPr>
        <w:t>- Chức năng đặt hàng</w:t>
      </w:r>
    </w:p>
    <w:p w14:paraId="6930E822" w14:textId="77777777" w:rsidR="007569A2" w:rsidRDefault="007569A2">
      <w:pPr>
        <w:spacing w:after="160" w:line="259" w:lineRule="auto"/>
        <w:ind w:left="1440"/>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14:paraId="1C4EAE8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7B4F3D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14:paraId="79AA20D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827930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14:paraId="1159C3D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EF74A6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14:paraId="6AA900B4"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BDDC5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663D362"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4D9BE3CE"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giỏ hàng ở trên Trang chủ </w:t>
            </w:r>
          </w:p>
          <w:p w14:paraId="24E38FEC"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của người dùng</w:t>
            </w:r>
          </w:p>
          <w:p w14:paraId="1229DFB4"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tích chọn các sản phẩm muốn mua, chọn mã giảm giá muốn áp dụng</w:t>
            </w:r>
          </w:p>
          <w:p w14:paraId="6CCE9E88"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hiển thị giá tiền cho tổng sản phẩm</w:t>
            </w:r>
          </w:p>
          <w:p w14:paraId="1EAC39A7"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bấm chọn địa chỉ nhận hàng</w:t>
            </w:r>
          </w:p>
          <w:p w14:paraId="633F1BD9"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địa chỉ đã lưu và thêm mới địa chỉ cho người dùng tạo mới địa chỉ nhận hàng</w:t>
            </w:r>
          </w:p>
          <w:p w14:paraId="670C63EA"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thanh toán online</w:t>
            </w:r>
          </w:p>
          <w:p w14:paraId="6DB25441"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thanh toán của VN Pay</w:t>
            </w:r>
          </w:p>
          <w:p w14:paraId="58B61457"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ngân hàng muốn thanh toán và điền các thông tin thẻ, mã otp(gửi qua email) và bấm thanh toán để hoàn tất quá trình thanh toán</w:t>
            </w:r>
          </w:p>
          <w:p w14:paraId="50B3AB4E" w14:textId="77777777" w:rsidR="007569A2" w:rsidRDefault="00CE686F" w:rsidP="00DE18BD">
            <w:pPr>
              <w:widowControl w:val="0"/>
              <w:numPr>
                <w:ilvl w:val="0"/>
                <w:numId w:val="4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50A0E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2F31E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0E36DAB" w14:textId="77777777" w:rsidR="007569A2" w:rsidRDefault="007569A2">
      <w:pPr>
        <w:spacing w:after="160" w:line="259" w:lineRule="auto"/>
        <w:ind w:left="720"/>
      </w:pPr>
    </w:p>
    <w:p w14:paraId="32D85219" w14:textId="77777777" w:rsidR="007569A2" w:rsidRDefault="007569A2">
      <w:pPr>
        <w:pStyle w:val="Heading5"/>
        <w:spacing w:after="160" w:line="259" w:lineRule="auto"/>
      </w:pPr>
      <w:bookmarkStart w:id="356" w:name="_mx1tvenbo81e" w:colFirst="0" w:colLast="0"/>
      <w:bookmarkEnd w:id="356"/>
    </w:p>
    <w:p w14:paraId="4841AFE0" w14:textId="77777777" w:rsidR="007569A2" w:rsidRDefault="00CE686F">
      <w:pPr>
        <w:pStyle w:val="Heading5"/>
        <w:spacing w:after="160" w:line="259" w:lineRule="auto"/>
        <w:rPr>
          <w:sz w:val="28"/>
          <w:szCs w:val="28"/>
        </w:rPr>
      </w:pPr>
      <w:bookmarkStart w:id="357" w:name="_6m0isxz9rvl5" w:colFirst="0" w:colLast="0"/>
      <w:bookmarkEnd w:id="357"/>
      <w:r>
        <w:t>-</w:t>
      </w:r>
      <w:r>
        <w:rPr>
          <w:sz w:val="32"/>
          <w:szCs w:val="32"/>
        </w:rPr>
        <w:t xml:space="preserve"> Quản lý đơn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14:paraId="2197D3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6624AF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14:paraId="408DD2C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CBB6C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14:paraId="1270A9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80752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14:paraId="75A9040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4AC73D" w14:textId="77777777" w:rsidR="007569A2" w:rsidRDefault="00CE686F">
            <w:pPr>
              <w:spacing w:line="240" w:lineRule="auto"/>
            </w:pPr>
            <w: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7C88B5F6"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vào hệ thống</w:t>
            </w:r>
          </w:p>
          <w:p w14:paraId="6D29F1F1"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giỏ hàng </w:t>
            </w:r>
          </w:p>
          <w:p w14:paraId="016CCD86"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cho Khách hàng</w:t>
            </w:r>
          </w:p>
          <w:p w14:paraId="4467D3F0"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sản phẩm muốn đặt, tùy chọn số lượng </w:t>
            </w:r>
          </w:p>
          <w:p w14:paraId="4E629E71"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số tiền mà người dùng phải trả </w:t>
            </w:r>
          </w:p>
          <w:p w14:paraId="2402168D"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nút Thanh toán </w:t>
            </w:r>
          </w:p>
          <w:p w14:paraId="6846AB5E"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Thanh toán </w:t>
            </w:r>
          </w:p>
          <w:p w14:paraId="6D20CD1A"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sẽ chọn cách Thanh toán cho bản thân </w:t>
            </w:r>
          </w:p>
          <w:p w14:paraId="550413F8"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Thanh toán thành công</w:t>
            </w:r>
          </w:p>
          <w:p w14:paraId="75751C3E" w14:textId="77777777" w:rsidR="007569A2" w:rsidRDefault="00CE686F" w:rsidP="00DE18BD">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vào phần Theo dõi đơn hàng để theo dõi đơn hàng của bản thân</w:t>
            </w:r>
          </w:p>
          <w:p w14:paraId="0CE19BC3" w14:textId="77777777" w:rsidR="007569A2" w:rsidRDefault="007569A2">
            <w:pPr>
              <w:widowControl w:val="0"/>
              <w:spacing w:line="240" w:lineRule="auto"/>
              <w:ind w:left="94"/>
              <w:rPr>
                <w:rFonts w:ascii="Times New Roman" w:eastAsia="Times New Roman" w:hAnsi="Times New Roman" w:cs="Times New Roman"/>
                <w:sz w:val="26"/>
                <w:szCs w:val="26"/>
              </w:rPr>
            </w:pPr>
          </w:p>
          <w:p w14:paraId="63966B72" w14:textId="77777777" w:rsidR="007569A2" w:rsidRDefault="007569A2">
            <w:pPr>
              <w:widowControl w:val="0"/>
              <w:spacing w:line="240" w:lineRule="auto"/>
              <w:ind w:left="720"/>
              <w:rPr>
                <w:rFonts w:ascii="Times New Roman" w:eastAsia="Times New Roman" w:hAnsi="Times New Roman" w:cs="Times New Roman"/>
                <w:sz w:val="26"/>
                <w:szCs w:val="26"/>
              </w:rPr>
            </w:pPr>
          </w:p>
          <w:p w14:paraId="2353654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DFAE63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71AE1F2" w14:textId="77777777" w:rsidR="007569A2" w:rsidRDefault="007569A2">
      <w:pPr>
        <w:spacing w:after="160" w:line="259" w:lineRule="auto"/>
        <w:ind w:left="720"/>
        <w:rPr>
          <w:sz w:val="28"/>
          <w:szCs w:val="28"/>
        </w:rPr>
      </w:pPr>
    </w:p>
    <w:p w14:paraId="4AE5B7AF" w14:textId="77777777" w:rsidR="007569A2" w:rsidRDefault="007569A2">
      <w:pPr>
        <w:spacing w:after="160" w:line="259" w:lineRule="auto"/>
        <w:rPr>
          <w:rFonts w:ascii="Calibri" w:eastAsia="Calibri" w:hAnsi="Calibri" w:cs="Calibri"/>
        </w:rPr>
      </w:pPr>
    </w:p>
    <w:p w14:paraId="3955E093" w14:textId="77777777" w:rsidR="007569A2" w:rsidRDefault="007569A2">
      <w:pPr>
        <w:spacing w:after="160" w:line="259" w:lineRule="auto"/>
        <w:rPr>
          <w:sz w:val="28"/>
          <w:szCs w:val="28"/>
        </w:rPr>
      </w:pPr>
    </w:p>
    <w:p w14:paraId="12C42424" w14:textId="77777777" w:rsidR="007569A2" w:rsidRDefault="007569A2">
      <w:pPr>
        <w:pStyle w:val="Heading5"/>
        <w:spacing w:after="160" w:line="259" w:lineRule="auto"/>
        <w:rPr>
          <w:sz w:val="28"/>
          <w:szCs w:val="28"/>
        </w:rPr>
      </w:pPr>
      <w:bookmarkStart w:id="358" w:name="_nq0oxbev51pc" w:colFirst="0" w:colLast="0"/>
      <w:bookmarkEnd w:id="358"/>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14:paraId="635B2D8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4B972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14:paraId="600ABD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6898CA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14:paraId="7DE427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A066C9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14:paraId="31CCE85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DF4E805"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DDB48D" w14:textId="77777777" w:rsidR="007569A2" w:rsidRDefault="00CE686F" w:rsidP="00DE18BD">
            <w:pPr>
              <w:widowControl w:val="0"/>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đăng nhập thành công vào hệ thống</w:t>
            </w:r>
          </w:p>
          <w:p w14:paraId="3BB1248D" w14:textId="77777777" w:rsidR="007569A2" w:rsidRDefault="00CE686F" w:rsidP="00DE18BD">
            <w:pPr>
              <w:widowControl w:val="0"/>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phần “ Quản lý đơn hàng “ </w:t>
            </w:r>
          </w:p>
          <w:p w14:paraId="1EBA641C" w14:textId="77777777" w:rsidR="007569A2" w:rsidRDefault="00CE686F" w:rsidP="00DE18BD">
            <w:pPr>
              <w:widowControl w:val="0"/>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quản lý đơn hàng cho người dùng </w:t>
            </w:r>
          </w:p>
          <w:p w14:paraId="7E1A5951" w14:textId="77777777" w:rsidR="007569A2" w:rsidRDefault="00CE686F" w:rsidP="00DE18BD">
            <w:pPr>
              <w:widowControl w:val="0"/>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Default="00CE686F" w:rsidP="00DE18BD">
            <w:pPr>
              <w:widowControl w:val="0"/>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379CA55B" w14:textId="77777777" w:rsidR="007569A2" w:rsidRDefault="007569A2">
      <w:pPr>
        <w:spacing w:after="160" w:line="259" w:lineRule="auto"/>
        <w:ind w:left="720"/>
        <w:rPr>
          <w:sz w:val="28"/>
          <w:szCs w:val="28"/>
        </w:rPr>
      </w:pPr>
    </w:p>
    <w:p w14:paraId="5ABF93C4" w14:textId="77777777" w:rsidR="007569A2" w:rsidRDefault="007569A2">
      <w:pPr>
        <w:spacing w:after="160" w:line="259" w:lineRule="auto"/>
        <w:rPr>
          <w:sz w:val="28"/>
          <w:szCs w:val="28"/>
        </w:rPr>
      </w:pPr>
    </w:p>
    <w:p w14:paraId="71DCB018" w14:textId="77777777" w:rsidR="007569A2" w:rsidRDefault="007569A2">
      <w:pPr>
        <w:spacing w:after="160" w:line="259" w:lineRule="auto"/>
        <w:rPr>
          <w:sz w:val="28"/>
          <w:szCs w:val="28"/>
        </w:rPr>
      </w:pPr>
    </w:p>
    <w:p w14:paraId="4B644A8D" w14:textId="77777777" w:rsidR="007569A2" w:rsidRDefault="007569A2">
      <w:pPr>
        <w:pStyle w:val="Heading5"/>
        <w:spacing w:after="160" w:line="259" w:lineRule="auto"/>
        <w:rPr>
          <w:sz w:val="28"/>
          <w:szCs w:val="28"/>
        </w:rPr>
      </w:pPr>
      <w:bookmarkStart w:id="359" w:name="_ddudof5ko7e0" w:colFirst="0" w:colLast="0"/>
      <w:bookmarkEnd w:id="359"/>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14:paraId="77FAAF1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746E5CE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14:paraId="5B108B5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B023C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14:paraId="1E81539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53BC2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14:paraId="4164A9D9"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82C48EB" w14:textId="77777777" w:rsidR="007569A2" w:rsidRDefault="007569A2">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14:paraId="0850627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677290C" w14:textId="77777777" w:rsidR="007569A2" w:rsidRDefault="007569A2">
            <w:pPr>
              <w:widowControl w:val="0"/>
              <w:spacing w:line="240" w:lineRule="auto"/>
              <w:ind w:left="94"/>
              <w:rPr>
                <w:rFonts w:ascii="Times New Roman" w:eastAsia="Times New Roman" w:hAnsi="Times New Roman" w:cs="Times New Roman"/>
                <w:sz w:val="26"/>
                <w:szCs w:val="26"/>
              </w:rPr>
            </w:pPr>
          </w:p>
          <w:p w14:paraId="249BF8C6" w14:textId="77777777" w:rsidR="007569A2" w:rsidRDefault="007569A2">
            <w:pPr>
              <w:widowControl w:val="0"/>
              <w:spacing w:line="240" w:lineRule="auto"/>
              <w:ind w:left="720"/>
              <w:rPr>
                <w:rFonts w:ascii="Times New Roman" w:eastAsia="Times New Roman" w:hAnsi="Times New Roman" w:cs="Times New Roman"/>
                <w:sz w:val="26"/>
                <w:szCs w:val="26"/>
              </w:rPr>
            </w:pPr>
          </w:p>
          <w:p w14:paraId="0EF46479"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14:paraId="11093D9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7B8F7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B58C42" w14:textId="75B13679" w:rsidR="007569A2" w:rsidRDefault="1CAEAE39" w:rsidP="007158F7">
      <w:pPr>
        <w:spacing w:after="160" w:line="259" w:lineRule="auto"/>
        <w:rPr>
          <w:sz w:val="28"/>
          <w:szCs w:val="28"/>
        </w:rPr>
      </w:pPr>
      <w:r w:rsidRPr="59001287">
        <w:rPr>
          <w:sz w:val="28"/>
          <w:szCs w:val="28"/>
        </w:rPr>
        <w:t>- Chức năng đánh giá sản phẩm</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24235A8D" w14:textId="11D6A129" w:rsidR="3220F319" w:rsidRDefault="3220F319"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Đánh giá sản phẩm </w:t>
            </w:r>
          </w:p>
        </w:tc>
      </w:tr>
      <w:tr w:rsidR="59001287"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57E8E48" w14:textId="1712E1BB" w:rsidR="79A10037" w:rsidRDefault="79A1003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Khách hàng </w:t>
            </w:r>
            <w:r w:rsidR="59001287" w:rsidRPr="59001287">
              <w:rPr>
                <w:rFonts w:ascii="Times New Roman" w:eastAsia="Times New Roman" w:hAnsi="Times New Roman" w:cs="Times New Roman"/>
                <w:sz w:val="26"/>
                <w:szCs w:val="26"/>
              </w:rPr>
              <w:t xml:space="preserve"> </w:t>
            </w:r>
          </w:p>
        </w:tc>
      </w:tr>
      <w:tr w:rsidR="59001287"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ACABB20" w14:textId="4FCAD788" w:rsidR="2C8C8D61" w:rsidRDefault="2C8C8D61"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Khách hàng</w:t>
            </w:r>
            <w:r w:rsidR="59001287" w:rsidRPr="59001287">
              <w:rPr>
                <w:rFonts w:ascii="Times New Roman" w:eastAsia="Times New Roman" w:hAnsi="Times New Roman" w:cs="Times New Roman"/>
                <w:sz w:val="26"/>
                <w:szCs w:val="26"/>
              </w:rPr>
              <w:t xml:space="preserve"> đã đăng nhập vào hệ thống</w:t>
            </w:r>
          </w:p>
        </w:tc>
      </w:tr>
      <w:tr w:rsidR="59001287"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E88A3FD" w14:textId="215ADD4D" w:rsidR="765A7166" w:rsidRDefault="765A7166" w:rsidP="59001287">
            <w:pPr>
              <w:spacing w:line="240" w:lineRule="auto"/>
            </w:pPr>
            <w:r>
              <w:t>Khách hàng đánh giá sản phẩm thành công</w:t>
            </w:r>
          </w:p>
        </w:tc>
      </w:tr>
      <w:tr w:rsidR="59001287"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768FB029" w14:textId="49879D29" w:rsidR="59001287" w:rsidRDefault="59001287" w:rsidP="007158F7">
            <w:pPr>
              <w:pStyle w:val="ListParagraph"/>
              <w:widowControl w:val="0"/>
              <w:numPr>
                <w:ilvl w:val="0"/>
                <w:numId w:val="22"/>
              </w:numPr>
              <w:spacing w:line="240" w:lineRule="auto"/>
              <w:rPr>
                <w:rFonts w:ascii="Times New Roman" w:eastAsia="Times New Roman" w:hAnsi="Times New Roman" w:cs="Times New Roman"/>
                <w:sz w:val="26"/>
                <w:szCs w:val="26"/>
              </w:rPr>
            </w:pPr>
          </w:p>
          <w:p w14:paraId="4A3DAF71"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p w14:paraId="2832BAEA"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tc>
      </w:tr>
      <w:tr w:rsidR="59001287"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5199F6D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091CF48A" w14:textId="4B07B092" w:rsidR="59001287" w:rsidRDefault="59001287" w:rsidP="59001287">
      <w:pPr>
        <w:spacing w:after="160" w:line="259" w:lineRule="auto"/>
        <w:rPr>
          <w:sz w:val="28"/>
          <w:szCs w:val="28"/>
        </w:rPr>
      </w:pPr>
    </w:p>
    <w:p w14:paraId="6A82F353" w14:textId="77777777" w:rsidR="007569A2" w:rsidRDefault="00CE686F">
      <w:pPr>
        <w:pStyle w:val="Heading5"/>
        <w:spacing w:after="160" w:line="259" w:lineRule="auto"/>
      </w:pPr>
      <w:bookmarkStart w:id="360" w:name="_gko9ldgesuqt" w:colFirst="0" w:colLast="0"/>
      <w:bookmarkEnd w:id="360"/>
      <w:r>
        <w:t xml:space="preserve">- Chức năng quản lý người dùng </w:t>
      </w:r>
    </w:p>
    <w:p w14:paraId="7FABFAFF" w14:textId="77777777" w:rsidR="007569A2" w:rsidRDefault="00CE686F" w:rsidP="00DE18BD">
      <w:pPr>
        <w:numPr>
          <w:ilvl w:val="0"/>
          <w:numId w:val="60"/>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14:paraId="4038510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06B450A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14:paraId="2A35295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CA651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14:paraId="18C9C0F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BF8054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14:paraId="7E8828F8"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80B41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0A5D37"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đăng nhập thành công vào hệ thống với tài khoản và mật khẩu cấp trước đó</w:t>
            </w:r>
          </w:p>
          <w:p w14:paraId="4EA0A8F1"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lý hiện ra với các chức năng quản lý danh mục, quản lý nhãn hiệu, quản lý người bán, quản lý người mua, quản lý đơn hàng</w:t>
            </w:r>
          </w:p>
          <w:p w14:paraId="45439BD2"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chọn quản lý người bán hoặc quản lý người mua </w:t>
            </w:r>
          </w:p>
          <w:p w14:paraId="614E567C"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ra với 1 ô input tìm kiếm và 1 danh sách các người dùng </w:t>
            </w:r>
          </w:p>
          <w:p w14:paraId="243BBA04"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tìm kiếm Tên hoặc email của khách hàng </w:t>
            </w:r>
          </w:p>
          <w:p w14:paraId="756D6D30"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sẽ hiển thị các kết quả tương ứng</w:t>
            </w:r>
          </w:p>
          <w:p w14:paraId="52FFA61A"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xem thông tin người dùng hoặc là chỉnh trạng thái của người dùng đó </w:t>
            </w:r>
          </w:p>
          <w:p w14:paraId="4EA9BA15"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7332107B" w14:textId="77777777" w:rsidR="007569A2" w:rsidRDefault="007569A2">
      <w:pPr>
        <w:spacing w:after="160" w:line="259" w:lineRule="auto"/>
        <w:ind w:left="720"/>
        <w:rPr>
          <w:sz w:val="28"/>
          <w:szCs w:val="28"/>
        </w:rPr>
      </w:pPr>
    </w:p>
    <w:p w14:paraId="5D98A3F1" w14:textId="77777777" w:rsidR="007569A2" w:rsidRDefault="007569A2">
      <w:pPr>
        <w:spacing w:after="160" w:line="259" w:lineRule="auto"/>
        <w:rPr>
          <w:sz w:val="28"/>
          <w:szCs w:val="28"/>
        </w:rPr>
      </w:pPr>
    </w:p>
    <w:p w14:paraId="50C86B8C" w14:textId="77777777" w:rsidR="007569A2" w:rsidRDefault="007569A2">
      <w:pPr>
        <w:pStyle w:val="Heading5"/>
        <w:spacing w:after="160" w:line="310" w:lineRule="auto"/>
      </w:pPr>
      <w:bookmarkStart w:id="361" w:name="_b4mum4enzlhh" w:colFirst="0" w:colLast="0"/>
      <w:bookmarkEnd w:id="361"/>
    </w:p>
    <w:p w14:paraId="60EDCC55" w14:textId="77777777" w:rsidR="007569A2" w:rsidRDefault="007569A2">
      <w:pPr>
        <w:spacing w:after="160" w:line="259" w:lineRule="auto"/>
        <w:rPr>
          <w:sz w:val="28"/>
          <w:szCs w:val="28"/>
        </w:rPr>
      </w:pPr>
    </w:p>
    <w:p w14:paraId="4FCB19E5" w14:textId="77777777" w:rsidR="007569A2" w:rsidRDefault="00CE686F" w:rsidP="00DE18BD">
      <w:pPr>
        <w:pStyle w:val="Heading5"/>
        <w:numPr>
          <w:ilvl w:val="0"/>
          <w:numId w:val="51"/>
        </w:numPr>
        <w:spacing w:after="240" w:line="259" w:lineRule="auto"/>
      </w:pPr>
      <w:bookmarkStart w:id="362" w:name="_jhlv7t4rexkq"/>
      <w:bookmarkStart w:id="363" w:name="_a8f0cyxkt4bu" w:colFirst="0" w:colLast="0"/>
      <w:bookmarkEnd w:id="362"/>
      <w:bookmarkEnd w:id="363"/>
      <w:r>
        <w:rPr>
          <w:sz w:val="14"/>
          <w:szCs w:val="14"/>
        </w:rPr>
        <w:t xml:space="preserve"> </w:t>
      </w:r>
      <w:r>
        <w:rPr>
          <w:rFonts w:ascii="Times New Roman" w:eastAsia="Times New Roman" w:hAnsi="Times New Roman" w:cs="Times New Roman"/>
          <w:b/>
          <w:sz w:val="26"/>
          <w:szCs w:val="26"/>
        </w:rPr>
        <w:t>Chức năng quản lý tài khoản</w:t>
      </w:r>
    </w:p>
    <w:p w14:paraId="3BBB8815" w14:textId="77777777" w:rsidR="007569A2" w:rsidRDefault="007569A2">
      <w:pPr>
        <w:spacing w:after="160" w:line="259" w:lineRule="auto"/>
        <w:rPr>
          <w:sz w:val="28"/>
          <w:szCs w:val="28"/>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14:paraId="39C8144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263063E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r>
      <w:tr w:rsidR="007569A2" w14:paraId="38BDBF73" w14:textId="77777777">
        <w:tc>
          <w:tcPr>
            <w:tcW w:w="2655" w:type="dxa"/>
            <w:shd w:val="clear" w:color="auto" w:fill="auto"/>
            <w:tcMar>
              <w:top w:w="100" w:type="dxa"/>
              <w:left w:w="100" w:type="dxa"/>
              <w:bottom w:w="100" w:type="dxa"/>
              <w:right w:w="100" w:type="dxa"/>
            </w:tcMar>
          </w:tcPr>
          <w:p w14:paraId="2E742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634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14:paraId="74E73EF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0AB90D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14:paraId="1B68F8F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DA82F1E"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5D69478"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215D2E2F"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click vào profile của mình ở góc phải màn hình</w:t>
            </w:r>
          </w:p>
          <w:p w14:paraId="27C9A1B2"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chức năng thông tin tài khoản </w:t>
            </w:r>
          </w:p>
          <w:p w14:paraId="721E3305"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thông tin cá nhân của khách hàng hiển ra</w:t>
            </w:r>
          </w:p>
          <w:p w14:paraId="16AC95EC"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hoặc điền thông tin thay đổi của khách hàng vào biểu mẫu và click vào nút “ Cập nhật “</w:t>
            </w:r>
          </w:p>
          <w:p w14:paraId="2431875D"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CD089B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Dữ liệu không đúng định dạng </w:t>
            </w:r>
          </w:p>
        </w:tc>
      </w:tr>
    </w:tbl>
    <w:p w14:paraId="5216110C" w14:textId="77777777" w:rsidR="007569A2" w:rsidRDefault="00CE686F" w:rsidP="00DE18BD">
      <w:pPr>
        <w:pStyle w:val="Heading5"/>
        <w:numPr>
          <w:ilvl w:val="0"/>
          <w:numId w:val="39"/>
        </w:numPr>
        <w:spacing w:after="0" w:line="259" w:lineRule="auto"/>
        <w:rPr>
          <w:rFonts w:ascii="Times New Roman" w:eastAsia="Times New Roman" w:hAnsi="Times New Roman" w:cs="Times New Roman"/>
          <w:b/>
          <w:sz w:val="26"/>
          <w:szCs w:val="26"/>
        </w:rPr>
      </w:pPr>
      <w:bookmarkStart w:id="364" w:name="_gtwhsoo88jjn" w:colFirst="0" w:colLast="0"/>
      <w:bookmarkEnd w:id="364"/>
      <w:r>
        <w:rPr>
          <w:rFonts w:ascii="Times New Roman" w:eastAsia="Times New Roman" w:hAnsi="Times New Roman" w:cs="Times New Roman"/>
          <w:b/>
          <w:sz w:val="26"/>
          <w:szCs w:val="26"/>
        </w:rPr>
        <w:t xml:space="preserve">Chức năng quản lý sản phẩm </w:t>
      </w:r>
    </w:p>
    <w:p w14:paraId="711F3081" w14:textId="77777777" w:rsidR="007569A2" w:rsidRDefault="00CE686F" w:rsidP="00DE18BD">
      <w:pPr>
        <w:numPr>
          <w:ilvl w:val="0"/>
          <w:numId w:val="54"/>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w:t>
      </w:r>
    </w:p>
    <w:p w14:paraId="55B91B0D" w14:textId="77777777" w:rsidR="007569A2" w:rsidRDefault="007569A2">
      <w:pPr>
        <w:spacing w:after="160" w:line="259" w:lineRule="auto"/>
        <w:rPr>
          <w:sz w:val="28"/>
          <w:szCs w:val="28"/>
        </w:rPr>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14:paraId="0D903BD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3CE8F37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14:paraId="3BB6F5B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BDE8E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14:paraId="3E2D13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613C4E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14:paraId="342A1312"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7B4292"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DB03545"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30501DC5"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sau đó bấm vào phần Thêm mới sản phẩm </w:t>
            </w:r>
          </w:p>
          <w:p w14:paraId="3BDA6A27"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Thêm mới sản phẩm </w:t>
            </w:r>
          </w:p>
          <w:p w14:paraId="29E91094"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sản phẩm vừa được thêm mới vào danh sách các sản phẩm </w:t>
            </w:r>
          </w:p>
          <w:p w14:paraId="2275623C"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tên của sản phẩm đó để thêm các thuộc tính cho sản phẩm </w:t>
            </w:r>
          </w:p>
          <w:p w14:paraId="2D318F49"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để Người bán thêm thuộc tính cho sản phẩm </w:t>
            </w:r>
          </w:p>
          <w:p w14:paraId="3E1D9995"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Default="00CE686F" w:rsidP="00DE18BD">
            <w:pPr>
              <w:widowControl w:val="0"/>
              <w:numPr>
                <w:ilvl w:val="0"/>
                <w:numId w:val="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Thêm mã sản phẩm mới thành công và thêm mã sản phẩm đó vào danh sách của sản phẩm</w:t>
            </w:r>
          </w:p>
          <w:p w14:paraId="6810F0D1" w14:textId="77777777" w:rsidR="007569A2" w:rsidRDefault="007569A2" w:rsidP="00DE18BD">
            <w:pPr>
              <w:widowControl w:val="0"/>
              <w:numPr>
                <w:ilvl w:val="0"/>
                <w:numId w:val="52"/>
              </w:numPr>
              <w:spacing w:line="240" w:lineRule="auto"/>
              <w:rPr>
                <w:rFonts w:ascii="Times New Roman" w:eastAsia="Times New Roman" w:hAnsi="Times New Roman" w:cs="Times New Roman"/>
                <w:sz w:val="26"/>
                <w:szCs w:val="26"/>
              </w:rPr>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B215E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4E797DC" w14:textId="77777777" w:rsidR="007569A2" w:rsidRDefault="007569A2">
      <w:pPr>
        <w:pStyle w:val="Heading5"/>
        <w:spacing w:after="160" w:line="259" w:lineRule="auto"/>
        <w:rPr>
          <w:rFonts w:ascii="Times New Roman" w:eastAsia="Times New Roman" w:hAnsi="Times New Roman" w:cs="Times New Roman"/>
          <w:sz w:val="26"/>
          <w:szCs w:val="26"/>
        </w:rPr>
      </w:pPr>
      <w:bookmarkStart w:id="365" w:name="_wh6z8jz8va6a" w:colFirst="0" w:colLast="0"/>
      <w:bookmarkEnd w:id="365"/>
    </w:p>
    <w:p w14:paraId="37EACCE2" w14:textId="77777777" w:rsidR="007569A2" w:rsidRDefault="00CE686F" w:rsidP="00DE18BD">
      <w:pPr>
        <w:numPr>
          <w:ilvl w:val="0"/>
          <w:numId w:val="5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sản phẩm </w:t>
      </w:r>
    </w:p>
    <w:p w14:paraId="25AF7EAE" w14:textId="77777777" w:rsidR="007569A2" w:rsidRDefault="007569A2">
      <w:pPr>
        <w:spacing w:after="160" w:line="259" w:lineRule="auto"/>
        <w:rPr>
          <w:sz w:val="28"/>
          <w:szCs w:val="28"/>
        </w:rPr>
      </w:pPr>
    </w:p>
    <w:tbl>
      <w:tblPr>
        <w:tblStyle w:val="af2"/>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EC2BE15" w14:textId="77777777">
        <w:tc>
          <w:tcPr>
            <w:tcW w:w="2655" w:type="dxa"/>
            <w:shd w:val="clear" w:color="auto" w:fill="auto"/>
            <w:tcMar>
              <w:top w:w="100" w:type="dxa"/>
              <w:left w:w="100" w:type="dxa"/>
              <w:bottom w:w="100" w:type="dxa"/>
              <w:right w:w="100" w:type="dxa"/>
            </w:tcMar>
          </w:tcPr>
          <w:p w14:paraId="3C13E5B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81D930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sản phẩm </w:t>
            </w:r>
          </w:p>
        </w:tc>
      </w:tr>
      <w:tr w:rsidR="007569A2" w14:paraId="5BF2FD68" w14:textId="77777777">
        <w:tc>
          <w:tcPr>
            <w:tcW w:w="2655" w:type="dxa"/>
            <w:shd w:val="clear" w:color="auto" w:fill="auto"/>
            <w:tcMar>
              <w:top w:w="100" w:type="dxa"/>
              <w:left w:w="100" w:type="dxa"/>
              <w:bottom w:w="100" w:type="dxa"/>
              <w:right w:w="100" w:type="dxa"/>
            </w:tcMar>
          </w:tcPr>
          <w:p w14:paraId="525B0A8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2200E4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D1383E4" w14:textId="77777777">
        <w:tc>
          <w:tcPr>
            <w:tcW w:w="2655" w:type="dxa"/>
            <w:shd w:val="clear" w:color="auto" w:fill="auto"/>
            <w:tcMar>
              <w:top w:w="100" w:type="dxa"/>
              <w:left w:w="100" w:type="dxa"/>
              <w:bottom w:w="100" w:type="dxa"/>
              <w:right w:w="100" w:type="dxa"/>
            </w:tcMar>
          </w:tcPr>
          <w:p w14:paraId="747535B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0179B8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21F23C9B" w14:textId="77777777">
        <w:tc>
          <w:tcPr>
            <w:tcW w:w="2655" w:type="dxa"/>
            <w:shd w:val="clear" w:color="auto" w:fill="auto"/>
            <w:tcMar>
              <w:top w:w="100" w:type="dxa"/>
              <w:left w:w="100" w:type="dxa"/>
              <w:bottom w:w="100" w:type="dxa"/>
              <w:right w:w="100" w:type="dxa"/>
            </w:tcMar>
          </w:tcPr>
          <w:p w14:paraId="0891F7EE"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69EEDBC6"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sản phẩm thành công</w:t>
            </w:r>
          </w:p>
        </w:tc>
      </w:tr>
      <w:tr w:rsidR="007569A2" w14:paraId="5E6E6A29" w14:textId="77777777">
        <w:trPr>
          <w:trHeight w:val="480"/>
        </w:trPr>
        <w:tc>
          <w:tcPr>
            <w:tcW w:w="8280" w:type="dxa"/>
            <w:gridSpan w:val="2"/>
            <w:shd w:val="clear" w:color="auto" w:fill="auto"/>
            <w:tcMar>
              <w:top w:w="100" w:type="dxa"/>
              <w:left w:w="100" w:type="dxa"/>
              <w:bottom w:w="100" w:type="dxa"/>
              <w:right w:w="100" w:type="dxa"/>
            </w:tcMar>
          </w:tcPr>
          <w:p w14:paraId="1C6BE4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32055CB"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51A0CDAB"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chọn phần Danh sách sản phẩm </w:t>
            </w:r>
          </w:p>
          <w:p w14:paraId="04A5B4B9"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sản phẩm </w:t>
            </w:r>
          </w:p>
          <w:p w14:paraId="68213B94"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biểu tượng cái bút để sửa thông tin về sản phẩm </w:t>
            </w:r>
          </w:p>
          <w:p w14:paraId="7142CD7E"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tin của sản phẩm </w:t>
            </w:r>
          </w:p>
          <w:p w14:paraId="310CCA6D"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sửa thông tin về sản phẩm và bấm nút Cập nhật </w:t>
            </w:r>
          </w:p>
          <w:p w14:paraId="572C0FFF" w14:textId="77777777" w:rsidR="007569A2" w:rsidRDefault="00CE686F" w:rsidP="00DE18BD">
            <w:pPr>
              <w:widowControl w:val="0"/>
              <w:numPr>
                <w:ilvl w:val="0"/>
                <w:numId w:val="7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Chỉnh sửa thành công</w:t>
            </w:r>
          </w:p>
        </w:tc>
      </w:tr>
      <w:tr w:rsidR="007569A2" w14:paraId="143C5EAE" w14:textId="77777777">
        <w:trPr>
          <w:trHeight w:val="480"/>
        </w:trPr>
        <w:tc>
          <w:tcPr>
            <w:tcW w:w="8280" w:type="dxa"/>
            <w:gridSpan w:val="2"/>
            <w:shd w:val="clear" w:color="auto" w:fill="auto"/>
            <w:tcMar>
              <w:top w:w="100" w:type="dxa"/>
              <w:left w:w="100" w:type="dxa"/>
              <w:bottom w:w="100" w:type="dxa"/>
              <w:right w:w="100" w:type="dxa"/>
            </w:tcMar>
          </w:tcPr>
          <w:p w14:paraId="787CCF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7C006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633CEB9" w14:textId="77777777" w:rsidR="007569A2" w:rsidRDefault="007569A2">
      <w:pPr>
        <w:pStyle w:val="Heading5"/>
        <w:spacing w:after="160" w:line="259" w:lineRule="auto"/>
        <w:rPr>
          <w:rFonts w:ascii="Times New Roman" w:eastAsia="Times New Roman" w:hAnsi="Times New Roman" w:cs="Times New Roman"/>
          <w:sz w:val="26"/>
          <w:szCs w:val="26"/>
        </w:rPr>
      </w:pPr>
      <w:bookmarkStart w:id="366" w:name="_iruw774vy83m" w:colFirst="0" w:colLast="0"/>
      <w:bookmarkEnd w:id="366"/>
    </w:p>
    <w:p w14:paraId="7180C972" w14:textId="77777777" w:rsidR="007569A2" w:rsidRDefault="00CE686F" w:rsidP="00DE18BD">
      <w:pPr>
        <w:numPr>
          <w:ilvl w:val="0"/>
          <w:numId w:val="5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xóa sản phẩm </w:t>
      </w:r>
    </w:p>
    <w:p w14:paraId="4B1D477B" w14:textId="77777777" w:rsidR="007569A2" w:rsidRDefault="007569A2">
      <w:pPr>
        <w:spacing w:after="160" w:line="259" w:lineRule="auto"/>
        <w:rPr>
          <w:sz w:val="28"/>
          <w:szCs w:val="28"/>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14:paraId="1FEBC4F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EBF941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14:paraId="3A266CA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3577C5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14:paraId="256CE03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D4D96F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14:paraId="53FEFDDB"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3C6959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49EE8F"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063E3F9F"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chọn phần Danh sách sản phẩm </w:t>
            </w:r>
          </w:p>
          <w:p w14:paraId="4FAA96E0"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sản phẩm </w:t>
            </w:r>
          </w:p>
          <w:p w14:paraId="77E572C1"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biểu tượng thùng rác để xóa sản phẩm</w:t>
            </w:r>
          </w:p>
          <w:p w14:paraId="77939F34"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Bạn chắc chắn muốn xóa sản phẩm này?</w:t>
            </w:r>
          </w:p>
          <w:p w14:paraId="3097F013"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nút Xác nhận  </w:t>
            </w:r>
          </w:p>
          <w:p w14:paraId="55DF960F" w14:textId="77777777" w:rsidR="007569A2" w:rsidRDefault="00CE686F" w:rsidP="00DE18BD">
            <w:pPr>
              <w:widowControl w:val="0"/>
              <w:numPr>
                <w:ilvl w:val="0"/>
                <w:numId w:val="7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F21C6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5BE1F1D" w14:textId="77777777" w:rsidR="007569A2" w:rsidRDefault="007569A2">
      <w:pPr>
        <w:pStyle w:val="Heading5"/>
        <w:spacing w:after="160" w:line="259" w:lineRule="auto"/>
        <w:rPr>
          <w:rFonts w:ascii="Times New Roman" w:eastAsia="Times New Roman" w:hAnsi="Times New Roman" w:cs="Times New Roman"/>
          <w:sz w:val="26"/>
          <w:szCs w:val="26"/>
        </w:rPr>
      </w:pPr>
      <w:bookmarkStart w:id="367" w:name="_w2ssxnmhao1s" w:colFirst="0" w:colLast="0"/>
      <w:bookmarkEnd w:id="367"/>
    </w:p>
    <w:p w14:paraId="72954A04" w14:textId="77777777" w:rsidR="007569A2" w:rsidRDefault="00CE686F" w:rsidP="00DE18BD">
      <w:pPr>
        <w:pStyle w:val="Heading5"/>
        <w:numPr>
          <w:ilvl w:val="0"/>
          <w:numId w:val="44"/>
        </w:numPr>
        <w:spacing w:after="0" w:line="259" w:lineRule="auto"/>
      </w:pPr>
      <w:bookmarkStart w:id="368" w:name="_lunqtufw3gcu" w:colFirst="0" w:colLast="0"/>
      <w:bookmarkEnd w:id="368"/>
      <w:r>
        <w:rPr>
          <w:rFonts w:ascii="Times New Roman" w:eastAsia="Times New Roman" w:hAnsi="Times New Roman" w:cs="Times New Roman"/>
          <w:b/>
          <w:sz w:val="26"/>
          <w:szCs w:val="26"/>
        </w:rPr>
        <w:t xml:space="preserve">Chức năng quản lý mã giảm giá </w:t>
      </w:r>
      <w:r>
        <w:br/>
      </w:r>
    </w:p>
    <w:p w14:paraId="5684CC1C" w14:textId="77777777" w:rsidR="007569A2" w:rsidRDefault="00CE686F" w:rsidP="00DE18BD">
      <w:pPr>
        <w:numPr>
          <w:ilvl w:val="0"/>
          <w:numId w:val="5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14:paraId="3EBAAD4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44D5E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14:paraId="125C11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37649E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14:paraId="74A2A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9DB184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14:paraId="46CDBD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FD084D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943B4C7" w14:textId="77777777" w:rsidR="007569A2" w:rsidRDefault="00CE686F" w:rsidP="00DE18BD">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4C318DE5" w14:textId="77777777" w:rsidR="007569A2" w:rsidRDefault="00CE686F" w:rsidP="00DE18BD">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chức năng Quản lý khuyến mãi . Sau đó chọn Thêm mới khuyến mãi</w:t>
            </w:r>
          </w:p>
          <w:p w14:paraId="31FEF69F" w14:textId="77777777" w:rsidR="007569A2" w:rsidRDefault="00CE686F" w:rsidP="00DE18BD">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Thêm mới khuyến mãi </w:t>
            </w:r>
          </w:p>
          <w:p w14:paraId="0F688A09" w14:textId="77777777" w:rsidR="007569A2" w:rsidRDefault="00CE686F" w:rsidP="00DE18BD">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các thông tin cần thiết để thêm mới khuyến mãi và sau đó ấn nút “ Tạo mới “</w:t>
            </w:r>
          </w:p>
          <w:p w14:paraId="64ADA15B" w14:textId="77777777" w:rsidR="007569A2" w:rsidRDefault="00CE686F" w:rsidP="00DE18BD">
            <w:pPr>
              <w:widowControl w:val="0"/>
              <w:numPr>
                <w:ilvl w:val="0"/>
                <w:numId w:val="7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196B8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AFAB436" w14:textId="77777777" w:rsidR="007569A2" w:rsidRDefault="007569A2">
      <w:pPr>
        <w:pStyle w:val="Heading5"/>
        <w:spacing w:after="160" w:line="259" w:lineRule="auto"/>
        <w:rPr>
          <w:b/>
        </w:rPr>
      </w:pPr>
      <w:bookmarkStart w:id="369" w:name="_cswnm129bhpo" w:colFirst="0" w:colLast="0"/>
      <w:bookmarkEnd w:id="369"/>
    </w:p>
    <w:p w14:paraId="3829EA51" w14:textId="77777777" w:rsidR="007569A2" w:rsidRDefault="00CE686F" w:rsidP="00DE18BD">
      <w:pPr>
        <w:numPr>
          <w:ilvl w:val="0"/>
          <w:numId w:val="31"/>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mã giảm giá </w:t>
      </w:r>
    </w:p>
    <w:p w14:paraId="042C5D41"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14:paraId="3B190D4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4C74183"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14:paraId="45A37C1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9DF2A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14:paraId="21B627D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DCBF9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14:paraId="217BF41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4A3542D"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9C45F46"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36C0F7EE"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033D7760"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2F3969C0"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chỉnh sửa </w:t>
            </w:r>
          </w:p>
          <w:p w14:paraId="5D47FA1F"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chi tiết thông tin của mã giảm giá đó </w:t>
            </w:r>
          </w:p>
          <w:p w14:paraId="0EB74899"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chỉnh sửa thông tin của mã giảm giá và bấm nút Cập nhật </w:t>
            </w:r>
          </w:p>
          <w:p w14:paraId="643F0D36" w14:textId="77777777" w:rsidR="007569A2" w:rsidRDefault="00CE686F" w:rsidP="00DE18BD">
            <w:pPr>
              <w:widowControl w:val="0"/>
              <w:numPr>
                <w:ilvl w:val="0"/>
                <w:numId w:val="6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6B34E2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D7D259C" w14:textId="77777777" w:rsidR="007569A2" w:rsidRDefault="00CE686F" w:rsidP="00DE18BD">
      <w:pPr>
        <w:numPr>
          <w:ilvl w:val="0"/>
          <w:numId w:val="47"/>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Xóa mã giảm giá </w:t>
      </w:r>
    </w:p>
    <w:p w14:paraId="4D2E12B8"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14:paraId="1AFA964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A43F97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14:paraId="33526C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DC6FBF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14:paraId="476E3E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C54244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14:paraId="509F70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BA4904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18FDB88"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7FD76F0E"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15AE6205"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0470BFFE"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xóa </w:t>
            </w:r>
          </w:p>
          <w:p w14:paraId="30DF8BAA"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“Bạn có chắc chắn muốn xóa mã này “</w:t>
            </w:r>
          </w:p>
          <w:p w14:paraId="6DD47104"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Xác nhận </w:t>
            </w:r>
          </w:p>
          <w:p w14:paraId="0921AD0B" w14:textId="77777777" w:rsidR="007569A2" w:rsidRDefault="00CE686F" w:rsidP="00DE18BD">
            <w:pPr>
              <w:widowControl w:val="0"/>
              <w:numPr>
                <w:ilvl w:val="0"/>
                <w:numId w:val="7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02E2D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0F50A3" w14:textId="77777777" w:rsidR="007569A2" w:rsidRDefault="00CE686F" w:rsidP="00DE18BD">
      <w:pPr>
        <w:pStyle w:val="Heading5"/>
        <w:numPr>
          <w:ilvl w:val="0"/>
          <w:numId w:val="65"/>
        </w:numPr>
        <w:spacing w:after="0" w:line="259" w:lineRule="auto"/>
        <w:rPr>
          <w:rFonts w:ascii="Times New Roman" w:eastAsia="Times New Roman" w:hAnsi="Times New Roman" w:cs="Times New Roman"/>
          <w:sz w:val="26"/>
          <w:szCs w:val="26"/>
        </w:rPr>
      </w:pPr>
      <w:bookmarkStart w:id="370" w:name="_f084vj9jydw1" w:colFirst="0" w:colLast="0"/>
      <w:bookmarkEnd w:id="370"/>
      <w:r>
        <w:rPr>
          <w:rFonts w:ascii="Times New Roman" w:eastAsia="Times New Roman" w:hAnsi="Times New Roman" w:cs="Times New Roman"/>
          <w:sz w:val="26"/>
          <w:szCs w:val="26"/>
        </w:rPr>
        <w:t xml:space="preserve">Chức năng quản lý danh mục </w:t>
      </w:r>
    </w:p>
    <w:p w14:paraId="44F1107D" w14:textId="77777777" w:rsidR="007569A2" w:rsidRDefault="00CE686F" w:rsidP="00DE18BD">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danh mục </w:t>
      </w:r>
    </w:p>
    <w:p w14:paraId="308F224F"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14:paraId="1B7FC98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E05F4C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14:paraId="7E7A87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3036B9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14:paraId="667A8F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96C7B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14:paraId="6DC278A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64B846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CDD7B2D"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25CE6B57"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361F241"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5835D35E"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bấm vào Thêm mới </w:t>
            </w:r>
          </w:p>
          <w:p w14:paraId="17DBD566"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1 cái form cho người quản trị điền tên danh mục mới vào </w:t>
            </w:r>
          </w:p>
          <w:p w14:paraId="7C5F7A3E"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điền tên danh mục mới vào và bấm chứ OK</w:t>
            </w:r>
          </w:p>
          <w:p w14:paraId="3A09D28C" w14:textId="77777777" w:rsidR="007569A2" w:rsidRDefault="00CE686F" w:rsidP="00DE18BD">
            <w:pPr>
              <w:widowControl w:val="0"/>
              <w:numPr>
                <w:ilvl w:val="0"/>
                <w:numId w:val="5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451E5B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6D6F63" w14:textId="77777777" w:rsidR="007569A2" w:rsidRDefault="007569A2">
      <w:pPr>
        <w:pStyle w:val="Heading5"/>
        <w:spacing w:after="160" w:line="259" w:lineRule="auto"/>
        <w:ind w:left="720"/>
        <w:rPr>
          <w:rFonts w:ascii="Times New Roman" w:eastAsia="Times New Roman" w:hAnsi="Times New Roman" w:cs="Times New Roman"/>
          <w:sz w:val="26"/>
          <w:szCs w:val="26"/>
        </w:rPr>
      </w:pPr>
      <w:bookmarkStart w:id="371" w:name="_p8f7ejkoprs" w:colFirst="0" w:colLast="0"/>
      <w:bookmarkEnd w:id="371"/>
    </w:p>
    <w:p w14:paraId="015F7C62" w14:textId="77777777" w:rsidR="007569A2" w:rsidRDefault="00CE686F" w:rsidP="00DE18BD">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danh mục </w:t>
      </w:r>
    </w:p>
    <w:p w14:paraId="7B969857"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A77E805" w14:textId="77777777" w:rsidTr="11F45B28">
        <w:tc>
          <w:tcPr>
            <w:tcW w:w="2655" w:type="dxa"/>
            <w:shd w:val="clear" w:color="auto" w:fill="auto"/>
            <w:tcMar>
              <w:top w:w="100" w:type="dxa"/>
              <w:left w:w="100" w:type="dxa"/>
              <w:bottom w:w="100" w:type="dxa"/>
              <w:right w:w="100" w:type="dxa"/>
            </w:tcMar>
          </w:tcPr>
          <w:p w14:paraId="310EAAA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F9E59F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danh mục </w:t>
            </w:r>
          </w:p>
        </w:tc>
      </w:tr>
      <w:tr w:rsidR="007569A2"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18060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005D82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50CBA99"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chỉnh sửa danh mục thành công</w:t>
            </w:r>
          </w:p>
        </w:tc>
      </w:tr>
      <w:tr w:rsidR="007569A2"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36F25A0" w14:textId="77777777"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3A87CA28" w14:textId="77777777"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D61A271" w14:textId="77777777"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186F31D7" w14:textId="0D0209BD"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w:t>
            </w:r>
            <w:r w:rsidR="34F887F0" w:rsidRPr="11F45B28">
              <w:rPr>
                <w:rFonts w:ascii="Times New Roman" w:eastAsia="Times New Roman" w:hAnsi="Times New Roman" w:cs="Times New Roman"/>
                <w:sz w:val="26"/>
                <w:szCs w:val="26"/>
              </w:rPr>
              <w:t xml:space="preserve"> có thể tìm kiếm danh mục và</w:t>
            </w:r>
            <w:r w:rsidRPr="11F45B28">
              <w:rPr>
                <w:rFonts w:ascii="Times New Roman" w:eastAsia="Times New Roman" w:hAnsi="Times New Roman" w:cs="Times New Roman"/>
                <w:sz w:val="26"/>
                <w:szCs w:val="26"/>
              </w:rPr>
              <w:t xml:space="preserve"> bấm vào biểu tượng cái bút của danh mục cần chỉnh sửa</w:t>
            </w:r>
          </w:p>
          <w:p w14:paraId="448EB58B" w14:textId="77777777"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1 cái form về danh mục đó cho người dùng chỉnh sửa</w:t>
            </w:r>
          </w:p>
          <w:p w14:paraId="45F75EDB" w14:textId="31754B6B" w:rsidR="007569A2" w:rsidRDefault="00CE686F" w:rsidP="00DE18BD">
            <w:pPr>
              <w:widowControl w:val="0"/>
              <w:numPr>
                <w:ilvl w:val="0"/>
                <w:numId w:val="34"/>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w:t>
            </w:r>
            <w:r w:rsidR="16FE4BC4" w:rsidRPr="11F45B28">
              <w:rPr>
                <w:rFonts w:ascii="Times New Roman" w:eastAsia="Times New Roman" w:hAnsi="Times New Roman" w:cs="Times New Roman"/>
                <w:sz w:val="26"/>
                <w:szCs w:val="26"/>
              </w:rPr>
              <w:t>quản trị</w:t>
            </w:r>
            <w:r w:rsidRPr="11F45B28">
              <w:rPr>
                <w:rFonts w:ascii="Times New Roman" w:eastAsia="Times New Roman" w:hAnsi="Times New Roman" w:cs="Times New Roman"/>
                <w:sz w:val="26"/>
                <w:szCs w:val="26"/>
              </w:rPr>
              <w:t xml:space="preserve"> có thể chỉnh sửa tên danh mục hoặc </w:t>
            </w:r>
            <w:r w:rsidR="0AE9E296" w:rsidRPr="11F45B28">
              <w:rPr>
                <w:rFonts w:ascii="Times New Roman" w:eastAsia="Times New Roman" w:hAnsi="Times New Roman" w:cs="Times New Roman"/>
                <w:sz w:val="26"/>
                <w:szCs w:val="26"/>
              </w:rPr>
              <w:t>điều chỉnh</w:t>
            </w:r>
            <w:r w:rsidRPr="11F45B28">
              <w:rPr>
                <w:rFonts w:ascii="Times New Roman" w:eastAsia="Times New Roman" w:hAnsi="Times New Roman" w:cs="Times New Roman"/>
                <w:sz w:val="26"/>
                <w:szCs w:val="26"/>
              </w:rPr>
              <w:t xml:space="preserve"> danh mục đó</w:t>
            </w:r>
            <w:r w:rsidR="247E7D1D" w:rsidRPr="11F45B28">
              <w:rPr>
                <w:rFonts w:ascii="Times New Roman" w:eastAsia="Times New Roman" w:hAnsi="Times New Roman" w:cs="Times New Roman"/>
                <w:sz w:val="26"/>
                <w:szCs w:val="26"/>
              </w:rPr>
              <w:t xml:space="preserve"> không</w:t>
            </w:r>
            <w:r w:rsidRPr="11F45B28">
              <w:rPr>
                <w:rFonts w:ascii="Times New Roman" w:eastAsia="Times New Roman" w:hAnsi="Times New Roman" w:cs="Times New Roman"/>
                <w:sz w:val="26"/>
                <w:szCs w:val="26"/>
              </w:rPr>
              <w:t xml:space="preserve"> hoạt động nữa</w:t>
            </w:r>
            <w:r w:rsidR="56E7A30D" w:rsidRPr="11F45B28">
              <w:rPr>
                <w:rFonts w:ascii="Times New Roman" w:eastAsia="Times New Roman" w:hAnsi="Times New Roman" w:cs="Times New Roman"/>
                <w:sz w:val="26"/>
                <w:szCs w:val="26"/>
              </w:rPr>
              <w:t xml:space="preserve">. Người dùng </w:t>
            </w:r>
            <w:r w:rsidR="4BA6191B" w:rsidRPr="11F45B28">
              <w:rPr>
                <w:rFonts w:ascii="Times New Roman" w:eastAsia="Times New Roman" w:hAnsi="Times New Roman" w:cs="Times New Roman"/>
                <w:sz w:val="26"/>
                <w:szCs w:val="26"/>
              </w:rPr>
              <w:t xml:space="preserve">bấm Xác nhận </w:t>
            </w:r>
          </w:p>
          <w:p w14:paraId="003B1052" w14:textId="226E3862" w:rsidR="556F0C18" w:rsidRDefault="2B4DB791" w:rsidP="00DE18BD">
            <w:pPr>
              <w:widowControl w:val="0"/>
              <w:numPr>
                <w:ilvl w:val="0"/>
                <w:numId w:val="34"/>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thông báo Chỉnh sửa thành công </w:t>
            </w:r>
          </w:p>
          <w:p w14:paraId="0FE634FD"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681D0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2A1F980" w14:textId="77777777" w:rsidR="007569A2" w:rsidRDefault="007569A2">
      <w:pPr>
        <w:pStyle w:val="Heading5"/>
        <w:spacing w:after="160" w:line="259" w:lineRule="auto"/>
        <w:ind w:left="720"/>
        <w:rPr>
          <w:rFonts w:ascii="Times New Roman" w:eastAsia="Times New Roman" w:hAnsi="Times New Roman" w:cs="Times New Roman"/>
          <w:sz w:val="26"/>
          <w:szCs w:val="26"/>
        </w:rPr>
      </w:pPr>
      <w:bookmarkStart w:id="372" w:name="_270ms2xw580" w:colFirst="0" w:colLast="0"/>
      <w:bookmarkEnd w:id="372"/>
    </w:p>
    <w:p w14:paraId="65F17554" w14:textId="77777777" w:rsidR="007569A2" w:rsidRDefault="00CE686F" w:rsidP="00DE18BD">
      <w:pPr>
        <w:numPr>
          <w:ilvl w:val="0"/>
          <w:numId w:val="53"/>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Kịch bản chức năng xóa danh mục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92C873D" w14:textId="22618F85" w:rsidR="5F3A6060" w:rsidRDefault="5F3A6060"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Xóa</w:t>
            </w:r>
            <w:r w:rsidR="11F45B28" w:rsidRPr="11F45B28">
              <w:rPr>
                <w:rFonts w:ascii="Times New Roman" w:eastAsia="Times New Roman" w:hAnsi="Times New Roman" w:cs="Times New Roman"/>
                <w:sz w:val="26"/>
                <w:szCs w:val="26"/>
              </w:rPr>
              <w:t xml:space="preserve"> danh mục </w:t>
            </w:r>
          </w:p>
        </w:tc>
      </w:tr>
      <w:tr w:rsidR="11F45B2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ECB1FB3"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D9C62D4"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601DF9B" w14:textId="59088599"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r w:rsidR="109AD4CF" w:rsidRPr="11F45B28">
              <w:rPr>
                <w:rFonts w:ascii="Times New Roman" w:eastAsia="Times New Roman" w:hAnsi="Times New Roman" w:cs="Times New Roman"/>
                <w:sz w:val="26"/>
                <w:szCs w:val="26"/>
              </w:rPr>
              <w:t>xóa</w:t>
            </w:r>
            <w:r w:rsidRPr="11F45B28">
              <w:rPr>
                <w:rFonts w:ascii="Times New Roman" w:eastAsia="Times New Roman" w:hAnsi="Times New Roman" w:cs="Times New Roman"/>
                <w:sz w:val="26"/>
                <w:szCs w:val="26"/>
              </w:rPr>
              <w:t xml:space="preserve"> danh mục thành công</w:t>
            </w:r>
          </w:p>
        </w:tc>
      </w:tr>
      <w:tr w:rsidR="11F45B2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1C062B5F" w14:textId="00896853" w:rsidR="11F45B28" w:rsidRDefault="11F45B2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178349B6" w14:textId="1819103A" w:rsidR="11F45B28" w:rsidRDefault="11F45B2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chọn Quản lý danh mục.</w:t>
            </w:r>
          </w:p>
          <w:p w14:paraId="58F03563" w14:textId="77DA284C" w:rsidR="11F45B28" w:rsidRDefault="11F45B2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danh mục đã có </w:t>
            </w:r>
          </w:p>
          <w:p w14:paraId="04629487" w14:textId="5F150001" w:rsidR="11F45B28" w:rsidRDefault="11F45B2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biểu tượng </w:t>
            </w:r>
            <w:r w:rsidR="02E46C7B" w:rsidRPr="11F45B28">
              <w:rPr>
                <w:rFonts w:ascii="Times New Roman" w:eastAsia="Times New Roman" w:hAnsi="Times New Roman" w:cs="Times New Roman"/>
                <w:sz w:val="26"/>
                <w:szCs w:val="26"/>
              </w:rPr>
              <w:t>thùng rác</w:t>
            </w:r>
            <w:r w:rsidRPr="11F45B28">
              <w:rPr>
                <w:rFonts w:ascii="Times New Roman" w:eastAsia="Times New Roman" w:hAnsi="Times New Roman" w:cs="Times New Roman"/>
                <w:sz w:val="26"/>
                <w:szCs w:val="26"/>
              </w:rPr>
              <w:t xml:space="preserve"> của danh mục cần </w:t>
            </w:r>
            <w:r w:rsidR="5E980D48" w:rsidRPr="11F45B28">
              <w:rPr>
                <w:rFonts w:ascii="Times New Roman" w:eastAsia="Times New Roman" w:hAnsi="Times New Roman" w:cs="Times New Roman"/>
                <w:sz w:val="26"/>
                <w:szCs w:val="26"/>
              </w:rPr>
              <w:t>xóa</w:t>
            </w:r>
          </w:p>
          <w:p w14:paraId="0A7AA728" w14:textId="6FFE14A9" w:rsidR="11F45B28" w:rsidRDefault="11F45B2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w:t>
            </w:r>
            <w:r w:rsidR="33B8F318" w:rsidRPr="11F45B28">
              <w:rPr>
                <w:rFonts w:ascii="Times New Roman" w:eastAsia="Times New Roman" w:hAnsi="Times New Roman" w:cs="Times New Roman"/>
                <w:sz w:val="26"/>
                <w:szCs w:val="26"/>
              </w:rPr>
              <w:t xml:space="preserve">thông báo Bạn có chắc muốn xóa danh mục này </w:t>
            </w:r>
          </w:p>
          <w:p w14:paraId="128FB449" w14:textId="525DA6FA" w:rsidR="33B8F318" w:rsidRDefault="33B8F31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nút Xác nhận </w:t>
            </w:r>
          </w:p>
          <w:p w14:paraId="5279EC5F" w14:textId="0CD8C138" w:rsidR="33B8F318" w:rsidRDefault="33B8F318" w:rsidP="00DE18BD">
            <w:pPr>
              <w:pStyle w:val="ListParagraph"/>
              <w:widowControl w:val="0"/>
              <w:numPr>
                <w:ilvl w:val="0"/>
                <w:numId w:val="27"/>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Hệ thống hiển thị thông báo Xóa danh mục thành công</w:t>
            </w:r>
          </w:p>
        </w:tc>
      </w:tr>
      <w:tr w:rsidR="11F45B2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5D8FCB6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4B926963" w14:textId="7AAA9AAB" w:rsidR="0D409C1B" w:rsidRDefault="0D409C1B" w:rsidP="00DE18BD">
      <w:pPr>
        <w:pStyle w:val="ListParagraph"/>
        <w:numPr>
          <w:ilvl w:val="0"/>
          <w:numId w:val="26"/>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Chức năng quản lý nhãn hiệu </w:t>
      </w:r>
    </w:p>
    <w:p w14:paraId="19F48828" w14:textId="2F6D273C" w:rsidR="0D409C1B" w:rsidRDefault="0D409C1B" w:rsidP="11F45B28">
      <w:p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Kịch bản chức năng thêm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FD1DAA5" w14:textId="3C9A311A"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Thêm </w:t>
            </w:r>
            <w:r w:rsidR="32090FCA"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 xml:space="preserve"> </w:t>
            </w:r>
          </w:p>
        </w:tc>
      </w:tr>
      <w:tr w:rsidR="11F45B2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2BEB20F"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B82B259"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A981723" w14:textId="5A2FAFB7"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thêm </w:t>
            </w:r>
            <w:r w:rsidR="7B2E2675"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thành công</w:t>
            </w:r>
          </w:p>
        </w:tc>
      </w:tr>
      <w:tr w:rsidR="11F45B2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5549EDB4" w14:textId="0204A709" w:rsidR="11F45B28" w:rsidRDefault="11F45B2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7128EE4B" w14:textId="2DF31B70" w:rsidR="11F45B28" w:rsidRDefault="11F45B2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chọn Quản lý </w:t>
            </w:r>
            <w:r w:rsidR="290AD8D9"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w:t>
            </w:r>
          </w:p>
          <w:p w14:paraId="61915B1A" w14:textId="625C10BF" w:rsidR="11F45B28" w:rsidRDefault="11F45B2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w:t>
            </w:r>
            <w:r w:rsidR="64D5EBBE"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đã có </w:t>
            </w:r>
          </w:p>
          <w:p w14:paraId="50D72090" w14:textId="156F52F0" w:rsidR="11F45B28" w:rsidRDefault="11F45B2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Thêm mới </w:t>
            </w:r>
          </w:p>
          <w:p w14:paraId="06978CB5" w14:textId="76BB4615" w:rsidR="11F45B28" w:rsidRDefault="7BBFD76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sẽ hiển thị 1 cái form cho người quản trị điền t</w:t>
            </w:r>
            <w:r w:rsidR="274672F4" w:rsidRPr="59001287">
              <w:rPr>
                <w:rFonts w:ascii="Times New Roman" w:eastAsia="Times New Roman" w:hAnsi="Times New Roman" w:cs="Times New Roman"/>
                <w:sz w:val="26"/>
                <w:szCs w:val="26"/>
              </w:rPr>
              <w:t xml:space="preserve">ên nhãn hiệu </w:t>
            </w:r>
            <w:r w:rsidR="3DBF8655"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 xml:space="preserve"> mới vào </w:t>
            </w:r>
          </w:p>
          <w:p w14:paraId="70183C9B" w14:textId="4387D82E" w:rsidR="11F45B28" w:rsidRDefault="7BBFD76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điền tên </w:t>
            </w:r>
            <w:r w:rsidR="1A84BC0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mới vào và bấm chứ OK</w:t>
            </w:r>
          </w:p>
          <w:p w14:paraId="0740E8EC" w14:textId="3E2C0556" w:rsidR="11F45B28" w:rsidRDefault="7BBFD768" w:rsidP="00DE18BD">
            <w:pPr>
              <w:pStyle w:val="ListParagraph"/>
              <w:widowControl w:val="0"/>
              <w:numPr>
                <w:ilvl w:val="0"/>
                <w:numId w:val="25"/>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w:t>
            </w:r>
            <w:r w:rsidR="4C2B5ABC" w:rsidRPr="59001287">
              <w:rPr>
                <w:rFonts w:ascii="Times New Roman" w:eastAsia="Times New Roman" w:hAnsi="Times New Roman" w:cs="Times New Roman"/>
                <w:sz w:val="26"/>
                <w:szCs w:val="26"/>
              </w:rPr>
              <w:t>Nhãn</w:t>
            </w:r>
            <w:r w:rsidR="2DC40CA9" w:rsidRPr="59001287">
              <w:rPr>
                <w:rFonts w:ascii="Times New Roman" w:eastAsia="Times New Roman" w:hAnsi="Times New Roman" w:cs="Times New Roman"/>
                <w:sz w:val="26"/>
                <w:szCs w:val="26"/>
              </w:rPr>
              <w:t xml:space="preserve"> hiệu</w:t>
            </w:r>
            <w:r w:rsidR="4C2B5ABC"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của bạn đã được thêm</w:t>
            </w:r>
          </w:p>
        </w:tc>
      </w:tr>
      <w:tr w:rsidR="11F45B2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6D2F226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1A425068" w14:textId="30D25FA8" w:rsidR="11F45B28" w:rsidRDefault="11F45B28" w:rsidP="11F45B28">
      <w:pPr>
        <w:rPr>
          <w:rFonts w:ascii="Times New Roman" w:eastAsia="Times New Roman" w:hAnsi="Times New Roman" w:cs="Times New Roman"/>
          <w:sz w:val="26"/>
          <w:szCs w:val="26"/>
        </w:rPr>
      </w:pPr>
    </w:p>
    <w:p w14:paraId="25F87938" w14:textId="20209648" w:rsidR="0D409C1B" w:rsidRDefault="48DA2023" w:rsidP="11F45B28">
      <w:p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7AB3D16" w14:textId="1D16F7FF"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Chỉnh sửa </w:t>
            </w:r>
            <w:r w:rsidR="721F0CD6"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CE52B03"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CD27DD1"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B19AA29" w14:textId="3C0300C4"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chỉnh sửa </w:t>
            </w:r>
            <w:r w:rsidR="1A5F3838"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64D265D4" w14:textId="033ED0C8"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3FD46D41" w14:textId="250B7CD0" w:rsidR="59001287" w:rsidRDefault="59001287" w:rsidP="007158F7">
            <w:pPr>
              <w:widowControl w:val="0"/>
              <w:spacing w:line="240" w:lineRule="auto"/>
              <w:rPr>
                <w:rFonts w:ascii="Times New Roman" w:eastAsia="Times New Roman" w:hAnsi="Times New Roman" w:cs="Times New Roman"/>
                <w:sz w:val="26"/>
                <w:szCs w:val="26"/>
              </w:rPr>
            </w:pPr>
          </w:p>
          <w:p w14:paraId="26624EF5" w14:textId="5D71D02A"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46431AA5" w14:textId="65742C87"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2B760121"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42E307D4" w14:textId="77EEC9DF"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003D21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40B5A0EC" w14:textId="77283504"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tìm kiếm </w:t>
            </w:r>
            <w:r w:rsidR="201464B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và bấm vào biểu tượng cái bút của </w:t>
            </w:r>
            <w:r w:rsidR="613645C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chỉnh sửa</w:t>
            </w:r>
          </w:p>
          <w:p w14:paraId="5253A1ED" w14:textId="47317BD6"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1 cái form </w:t>
            </w:r>
            <w:r w:rsidR="44C7227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đó cho người </w:t>
            </w:r>
            <w:r w:rsidR="4FFC2003" w:rsidRPr="59001287">
              <w:rPr>
                <w:rFonts w:ascii="Times New Roman" w:eastAsia="Times New Roman" w:hAnsi="Times New Roman" w:cs="Times New Roman"/>
                <w:sz w:val="26"/>
                <w:szCs w:val="26"/>
              </w:rPr>
              <w:t>quản trị</w:t>
            </w:r>
            <w:r w:rsidRPr="59001287">
              <w:rPr>
                <w:rFonts w:ascii="Times New Roman" w:eastAsia="Times New Roman" w:hAnsi="Times New Roman" w:cs="Times New Roman"/>
                <w:sz w:val="26"/>
                <w:szCs w:val="26"/>
              </w:rPr>
              <w:t xml:space="preserve"> chỉnh sửa</w:t>
            </w:r>
          </w:p>
          <w:p w14:paraId="30A3DF38" w14:textId="59E7F366"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chỉnh sửa tên </w:t>
            </w:r>
            <w:r w:rsidR="5C342755"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hoặc điều chỉnh </w:t>
            </w:r>
            <w:r w:rsidR="2CB27400" w:rsidRPr="59001287">
              <w:rPr>
                <w:rFonts w:ascii="Times New Roman" w:eastAsia="Times New Roman" w:hAnsi="Times New Roman" w:cs="Times New Roman"/>
                <w:sz w:val="26"/>
                <w:szCs w:val="26"/>
              </w:rPr>
              <w:t>trạng thái</w:t>
            </w:r>
            <w:r w:rsidRPr="59001287">
              <w:rPr>
                <w:rFonts w:ascii="Times New Roman" w:eastAsia="Times New Roman" w:hAnsi="Times New Roman" w:cs="Times New Roman"/>
                <w:sz w:val="26"/>
                <w:szCs w:val="26"/>
              </w:rPr>
              <w:t xml:space="preserve"> </w:t>
            </w:r>
            <w:r w:rsidR="22869ADA" w:rsidRPr="59001287">
              <w:rPr>
                <w:rFonts w:ascii="Times New Roman" w:eastAsia="Times New Roman" w:hAnsi="Times New Roman" w:cs="Times New Roman"/>
                <w:sz w:val="26"/>
                <w:szCs w:val="26"/>
              </w:rPr>
              <w:t>của nhãn hiệu đó</w:t>
            </w:r>
            <w:r w:rsidRPr="59001287">
              <w:rPr>
                <w:rFonts w:ascii="Times New Roman" w:eastAsia="Times New Roman" w:hAnsi="Times New Roman" w:cs="Times New Roman"/>
                <w:sz w:val="26"/>
                <w:szCs w:val="26"/>
              </w:rPr>
              <w:t xml:space="preserve">. Người dùng bấm Xác nhận </w:t>
            </w:r>
          </w:p>
          <w:p w14:paraId="12532148" w14:textId="1C337CB1" w:rsidR="0A3D0F32" w:rsidRDefault="0A3D0F32" w:rsidP="00DE18BD">
            <w:pPr>
              <w:pStyle w:val="ListParagraph"/>
              <w:widowControl w:val="0"/>
              <w:numPr>
                <w:ilvl w:val="0"/>
                <w:numId w:val="24"/>
              </w:num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hiển thị thông báo Chỉnh sửa thành công</w:t>
            </w:r>
          </w:p>
          <w:p w14:paraId="22AAA5D3" w14:textId="63B1211F" w:rsidR="59001287" w:rsidRDefault="59001287" w:rsidP="59001287">
            <w:pPr>
              <w:widowControl w:val="0"/>
              <w:spacing w:line="240" w:lineRule="auto"/>
              <w:rPr>
                <w:rFonts w:ascii="Times New Roman" w:eastAsia="Times New Roman" w:hAnsi="Times New Roman" w:cs="Times New Roman"/>
                <w:sz w:val="26"/>
                <w:szCs w:val="26"/>
              </w:rPr>
            </w:pPr>
          </w:p>
        </w:tc>
      </w:tr>
      <w:tr w:rsidR="59001287"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30520B02"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22841F09" w14:textId="14E9909E" w:rsidR="59001287" w:rsidRDefault="59001287" w:rsidP="59001287">
      <w:pPr>
        <w:rPr>
          <w:rFonts w:ascii="Times New Roman" w:eastAsia="Times New Roman" w:hAnsi="Times New Roman" w:cs="Times New Roman"/>
          <w:sz w:val="26"/>
          <w:szCs w:val="26"/>
        </w:rPr>
      </w:pPr>
    </w:p>
    <w:p w14:paraId="74050362" w14:textId="53A24ADE" w:rsidR="0D409C1B" w:rsidRDefault="48DA2023" w:rsidP="11F45B28">
      <w:p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28292BF" w14:textId="4B842C22"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Xóa </w:t>
            </w:r>
            <w:r w:rsidR="76EC0CD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729227F"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4DF3D74"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1DB9C9C" w14:textId="0F2DED98"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xóa </w:t>
            </w:r>
            <w:r w:rsidR="77D8F4C0"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027F4D62" w14:textId="00896853"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13365FD9" w14:textId="4AFBF523"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34E790B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1F21D257" w14:textId="3DD21792"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C80F6C9"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2D8D2EA0" w14:textId="68456987"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vào biểu tượng thùng rác của </w:t>
            </w:r>
            <w:r w:rsidR="5C30BE7B"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xóa</w:t>
            </w:r>
          </w:p>
          <w:p w14:paraId="3560AAD0" w14:textId="5210324D"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Bạn có chắc muốn xóa </w:t>
            </w:r>
            <w:r w:rsidR="7811C74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này </w:t>
            </w:r>
          </w:p>
          <w:p w14:paraId="4CC23FA0" w14:textId="525DA6FA"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nút Xác nhận </w:t>
            </w:r>
          </w:p>
          <w:p w14:paraId="79E82FA2" w14:textId="314B6127" w:rsidR="59001287" w:rsidRDefault="59001287" w:rsidP="00DE18BD">
            <w:pPr>
              <w:pStyle w:val="ListParagraph"/>
              <w:widowControl w:val="0"/>
              <w:numPr>
                <w:ilvl w:val="0"/>
                <w:numId w:val="23"/>
              </w:numPr>
              <w:spacing w:line="240" w:lineRule="auto"/>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Xóa </w:t>
            </w:r>
            <w:r w:rsidR="004DA512"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0150D13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44D5F224" w14:textId="213BC7B6" w:rsidR="59001287" w:rsidRDefault="59001287" w:rsidP="59001287">
      <w:pPr>
        <w:rPr>
          <w:rFonts w:ascii="Times New Roman" w:eastAsia="Times New Roman" w:hAnsi="Times New Roman" w:cs="Times New Roman"/>
          <w:sz w:val="26"/>
          <w:szCs w:val="26"/>
        </w:rPr>
      </w:pPr>
    </w:p>
    <w:p w14:paraId="332322C4" w14:textId="18BDED67" w:rsidR="007569A2" w:rsidRDefault="00CE686F" w:rsidP="00DE18BD">
      <w:pPr>
        <w:numPr>
          <w:ilvl w:val="0"/>
          <w:numId w:val="40"/>
        </w:numPr>
        <w:spacing w:after="40" w:line="290" w:lineRule="auto"/>
        <w:rPr>
          <w:ins w:id="373" w:author="Người dùng Khách" w:date="2024-12-19T15:39:00Z" w16du:dateUtc="2024-12-19T15:39:26Z"/>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Chức năng</w:t>
      </w:r>
      <w:ins w:id="374" w:author="Người dùng Khách" w:date="2024-12-19T15:39:00Z">
        <w:r w:rsidR="57F2E88F" w:rsidRPr="5A64F9FC">
          <w:rPr>
            <w:rFonts w:ascii="Times New Roman" w:eastAsia="Times New Roman" w:hAnsi="Times New Roman" w:cs="Times New Roman"/>
            <w:sz w:val="26"/>
            <w:szCs w:val="26"/>
          </w:rPr>
          <w:t xml:space="preserve"> Quản lý</w:t>
        </w:r>
      </w:ins>
      <w:r w:rsidRPr="5A64F9FC">
        <w:rPr>
          <w:rFonts w:ascii="Times New Roman" w:eastAsia="Times New Roman" w:hAnsi="Times New Roman" w:cs="Times New Roman"/>
          <w:sz w:val="26"/>
          <w:szCs w:val="26"/>
        </w:rPr>
        <w:t xml:space="preserve"> </w:t>
      </w:r>
      <w:ins w:id="375" w:author="Người dùng Khách" w:date="2024-12-19T15:39:00Z">
        <w:r w:rsidR="5D8196F7" w:rsidRPr="5A64F9FC">
          <w:rPr>
            <w:rFonts w:ascii="Times New Roman" w:eastAsia="Times New Roman" w:hAnsi="Times New Roman" w:cs="Times New Roman"/>
            <w:sz w:val="26"/>
            <w:szCs w:val="26"/>
          </w:rPr>
          <w:t>t</w:t>
        </w:r>
      </w:ins>
      <w:del w:id="376" w:author="Người dùng Khách" w:date="2024-12-19T15:39:00Z">
        <w:r w:rsidRPr="5A64F9FC" w:rsidDel="00CE686F">
          <w:rPr>
            <w:rFonts w:ascii="Times New Roman" w:eastAsia="Times New Roman" w:hAnsi="Times New Roman" w:cs="Times New Roman"/>
            <w:sz w:val="26"/>
            <w:szCs w:val="26"/>
          </w:rPr>
          <w:delText>T</w:delText>
        </w:r>
      </w:del>
      <w:r w:rsidRPr="5A64F9FC">
        <w:rPr>
          <w:rFonts w:ascii="Times New Roman" w:eastAsia="Times New Roman" w:hAnsi="Times New Roman" w:cs="Times New Roman"/>
          <w:sz w:val="26"/>
          <w:szCs w:val="26"/>
        </w:rPr>
        <w:t xml:space="preserve">hống kê </w:t>
      </w:r>
    </w:p>
    <w:p w14:paraId="7C5BF4B4" w14:textId="31DE3339" w:rsidR="007569A2" w:rsidRDefault="06950996">
      <w:pPr>
        <w:spacing w:after="40" w:line="290" w:lineRule="auto"/>
        <w:rPr>
          <w:ins w:id="377" w:author="Người dùng Khách" w:date="2024-12-19T15:40:00Z" w16du:dateUtc="2024-12-19T15:40:26Z"/>
          <w:rFonts w:ascii="Times New Roman" w:eastAsia="Times New Roman" w:hAnsi="Times New Roman" w:cs="Times New Roman"/>
          <w:sz w:val="26"/>
          <w:szCs w:val="26"/>
        </w:rPr>
        <w:pPrChange w:id="378" w:author="Người dùng Khách" w:date="2024-12-19T15:39:00Z">
          <w:pPr>
            <w:numPr>
              <w:numId w:val="40"/>
            </w:numPr>
            <w:spacing w:after="40" w:line="290" w:lineRule="auto"/>
            <w:ind w:left="720" w:hanging="360"/>
          </w:pPr>
        </w:pPrChange>
      </w:pPr>
      <w:ins w:id="379" w:author="Người dùng Khách" w:date="2024-12-19T15:39:00Z">
        <w:r w:rsidRPr="5A64F9FC">
          <w:rPr>
            <w:rFonts w:ascii="Times New Roman" w:eastAsia="Times New Roman" w:hAnsi="Times New Roman" w:cs="Times New Roman"/>
            <w:sz w:val="26"/>
            <w:szCs w:val="26"/>
          </w:rPr>
          <w:t xml:space="preserve">     + Kịch bản </w:t>
        </w:r>
        <w:r w:rsidR="72D86DEE" w:rsidRPr="5A64F9FC">
          <w:rPr>
            <w:rFonts w:ascii="Times New Roman" w:eastAsia="Times New Roman" w:hAnsi="Times New Roman" w:cs="Times New Roman"/>
            <w:sz w:val="26"/>
            <w:szCs w:val="26"/>
          </w:rPr>
          <w:t xml:space="preserve">thống kê cho </w:t>
        </w:r>
      </w:ins>
      <w:ins w:id="380" w:author="Người dùng Khách" w:date="2024-12-19T15:40:00Z">
        <w:r w:rsidR="72D86DEE" w:rsidRPr="5A64F9FC">
          <w:rPr>
            <w:rFonts w:ascii="Times New Roman" w:eastAsia="Times New Roman" w:hAnsi="Times New Roman" w:cs="Times New Roman"/>
            <w:sz w:val="26"/>
            <w:szCs w:val="26"/>
          </w:rPr>
          <w:t xml:space="preserve">người quản trị </w:t>
        </w:r>
      </w:ins>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3844969A" w14:textId="77777777" w:rsidTr="5A64F9FC">
        <w:trPr>
          <w:trHeight w:val="300"/>
          <w:ins w:id="381" w:author="Người dùng Khách" w:date="2024-12-19T15:40:00Z"/>
        </w:trPr>
        <w:tc>
          <w:tcPr>
            <w:tcW w:w="2655" w:type="dxa"/>
            <w:shd w:val="clear" w:color="auto" w:fill="auto"/>
            <w:tcMar>
              <w:top w:w="100" w:type="dxa"/>
              <w:left w:w="100" w:type="dxa"/>
              <w:bottom w:w="100" w:type="dxa"/>
              <w:right w:w="100" w:type="dxa"/>
            </w:tcMar>
          </w:tcPr>
          <w:p w14:paraId="658DAA63"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82" w:author="Người dùng Khách" w:date="2024-12-19T15:40:00Z">
              <w:r w:rsidRPr="5A64F9FC">
                <w:rPr>
                  <w:rFonts w:ascii="Times New Roman" w:eastAsia="Times New Roman" w:hAnsi="Times New Roman" w:cs="Times New Roman"/>
                  <w:sz w:val="26"/>
                  <w:szCs w:val="26"/>
                </w:rPr>
                <w:t>Use Case</w:t>
              </w:r>
            </w:ins>
          </w:p>
        </w:tc>
        <w:tc>
          <w:tcPr>
            <w:tcW w:w="5625" w:type="dxa"/>
            <w:shd w:val="clear" w:color="auto" w:fill="auto"/>
            <w:tcMar>
              <w:top w:w="100" w:type="dxa"/>
              <w:left w:w="100" w:type="dxa"/>
              <w:bottom w:w="100" w:type="dxa"/>
              <w:right w:w="100" w:type="dxa"/>
            </w:tcMar>
          </w:tcPr>
          <w:p w14:paraId="1B57D5F0" w14:textId="7E244A70" w:rsidR="69C8FBAD" w:rsidRDefault="69C8FBAD" w:rsidP="5A64F9FC">
            <w:pPr>
              <w:widowControl w:val="0"/>
              <w:spacing w:line="240" w:lineRule="auto"/>
              <w:rPr>
                <w:rFonts w:ascii="Times New Roman" w:eastAsia="Times New Roman" w:hAnsi="Times New Roman" w:cs="Times New Roman"/>
                <w:sz w:val="26"/>
                <w:szCs w:val="26"/>
              </w:rPr>
            </w:pPr>
            <w:ins w:id="383" w:author="Người dùng Khách" w:date="2024-12-19T15:40:00Z">
              <w:r w:rsidRPr="5A64F9FC">
                <w:rPr>
                  <w:rFonts w:ascii="Times New Roman" w:eastAsia="Times New Roman" w:hAnsi="Times New Roman" w:cs="Times New Roman"/>
                  <w:sz w:val="26"/>
                  <w:szCs w:val="26"/>
                </w:rPr>
                <w:t xml:space="preserve">Thống kê cho người quản trị </w:t>
              </w:r>
            </w:ins>
          </w:p>
        </w:tc>
      </w:tr>
      <w:tr w:rsidR="5A64F9FC" w14:paraId="3BA324F2" w14:textId="77777777" w:rsidTr="5A64F9FC">
        <w:trPr>
          <w:trHeight w:val="300"/>
          <w:ins w:id="384" w:author="Người dùng Khách" w:date="2024-12-19T15:40:00Z"/>
        </w:trPr>
        <w:tc>
          <w:tcPr>
            <w:tcW w:w="2655" w:type="dxa"/>
            <w:shd w:val="clear" w:color="auto" w:fill="auto"/>
            <w:tcMar>
              <w:top w:w="100" w:type="dxa"/>
              <w:left w:w="100" w:type="dxa"/>
              <w:bottom w:w="100" w:type="dxa"/>
              <w:right w:w="100" w:type="dxa"/>
            </w:tcMar>
          </w:tcPr>
          <w:p w14:paraId="27B5FD7D"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85" w:author="Người dùng Khách" w:date="2024-12-19T15:40:00Z">
              <w:r w:rsidRPr="5A64F9FC">
                <w:rPr>
                  <w:rFonts w:ascii="Times New Roman" w:eastAsia="Times New Roman" w:hAnsi="Times New Roman" w:cs="Times New Roman"/>
                  <w:sz w:val="26"/>
                  <w:szCs w:val="26"/>
                </w:rPr>
                <w:t>Actor</w:t>
              </w:r>
            </w:ins>
          </w:p>
        </w:tc>
        <w:tc>
          <w:tcPr>
            <w:tcW w:w="5625" w:type="dxa"/>
            <w:shd w:val="clear" w:color="auto" w:fill="auto"/>
            <w:tcMar>
              <w:top w:w="100" w:type="dxa"/>
              <w:left w:w="100" w:type="dxa"/>
              <w:bottom w:w="100" w:type="dxa"/>
              <w:right w:w="100" w:type="dxa"/>
            </w:tcMar>
          </w:tcPr>
          <w:p w14:paraId="42B71CD4" w14:textId="77777777" w:rsidR="5A64F9FC" w:rsidRDefault="5A64F9FC" w:rsidP="5A64F9FC">
            <w:pPr>
              <w:widowControl w:val="0"/>
              <w:spacing w:line="240" w:lineRule="auto"/>
              <w:rPr>
                <w:rFonts w:ascii="Times New Roman" w:eastAsia="Times New Roman" w:hAnsi="Times New Roman" w:cs="Times New Roman"/>
                <w:sz w:val="26"/>
                <w:szCs w:val="26"/>
              </w:rPr>
            </w:pPr>
            <w:ins w:id="386" w:author="Người dùng Khách" w:date="2024-12-19T15:40:00Z">
              <w:r w:rsidRPr="5A64F9FC">
                <w:rPr>
                  <w:rFonts w:ascii="Times New Roman" w:eastAsia="Times New Roman" w:hAnsi="Times New Roman" w:cs="Times New Roman"/>
                  <w:sz w:val="26"/>
                  <w:szCs w:val="26"/>
                </w:rPr>
                <w:t xml:space="preserve">Người quản trị </w:t>
              </w:r>
            </w:ins>
          </w:p>
        </w:tc>
      </w:tr>
      <w:tr w:rsidR="5A64F9FC" w14:paraId="3EB4D00B" w14:textId="77777777" w:rsidTr="5A64F9FC">
        <w:trPr>
          <w:trHeight w:val="300"/>
          <w:ins w:id="387" w:author="Người dùng Khách" w:date="2024-12-19T15:40:00Z"/>
        </w:trPr>
        <w:tc>
          <w:tcPr>
            <w:tcW w:w="2655" w:type="dxa"/>
            <w:shd w:val="clear" w:color="auto" w:fill="auto"/>
            <w:tcMar>
              <w:top w:w="100" w:type="dxa"/>
              <w:left w:w="100" w:type="dxa"/>
              <w:bottom w:w="100" w:type="dxa"/>
              <w:right w:w="100" w:type="dxa"/>
            </w:tcMar>
          </w:tcPr>
          <w:p w14:paraId="3D9A396A"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388" w:author="Người dùng Khách" w:date="2024-12-19T15:40:00Z">
              <w:r w:rsidRPr="5A64F9FC">
                <w:rPr>
                  <w:rFonts w:ascii="Times New Roman" w:eastAsia="Times New Roman" w:hAnsi="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14:paraId="2130473F" w14:textId="77777777" w:rsidR="5A64F9FC" w:rsidRDefault="5A64F9FC" w:rsidP="5A64F9FC">
            <w:pPr>
              <w:widowControl w:val="0"/>
              <w:spacing w:line="240" w:lineRule="auto"/>
              <w:rPr>
                <w:rFonts w:ascii="Times New Roman" w:eastAsia="Times New Roman" w:hAnsi="Times New Roman" w:cs="Times New Roman"/>
                <w:sz w:val="26"/>
                <w:szCs w:val="26"/>
              </w:rPr>
            </w:pPr>
            <w:ins w:id="389" w:author="Người dùng Khách" w:date="2024-12-19T15:40:00Z">
              <w:r w:rsidRPr="5A64F9FC">
                <w:rPr>
                  <w:rFonts w:ascii="Times New Roman" w:eastAsia="Times New Roman" w:hAnsi="Times New Roman" w:cs="Times New Roman"/>
                  <w:sz w:val="26"/>
                  <w:szCs w:val="26"/>
                </w:rPr>
                <w:t>Người quản trị đã đăng nhập thành công vào hệ thống</w:t>
              </w:r>
            </w:ins>
          </w:p>
        </w:tc>
      </w:tr>
      <w:tr w:rsidR="5A64F9FC" w14:paraId="28B715A3" w14:textId="77777777" w:rsidTr="5A64F9FC">
        <w:trPr>
          <w:trHeight w:val="300"/>
          <w:ins w:id="390" w:author="Người dùng Khách" w:date="2024-12-19T15:40:00Z"/>
        </w:trPr>
        <w:tc>
          <w:tcPr>
            <w:tcW w:w="2655" w:type="dxa"/>
            <w:shd w:val="clear" w:color="auto" w:fill="auto"/>
            <w:tcMar>
              <w:top w:w="100" w:type="dxa"/>
              <w:left w:w="100" w:type="dxa"/>
              <w:bottom w:w="100" w:type="dxa"/>
              <w:right w:w="100" w:type="dxa"/>
            </w:tcMar>
          </w:tcPr>
          <w:p w14:paraId="4366C4A5"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ins w:id="391" w:author="Người dùng Khách" w:date="2024-12-19T15:40:00Z">
              <w:r w:rsidRPr="5A64F9FC">
                <w:rPr>
                  <w:rFonts w:ascii="Times New Roman" w:eastAsia="Times New Roman" w:hAnsi="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14:paraId="5D62FD6E" w14:textId="41E554F9" w:rsidR="5A64F9FC" w:rsidRDefault="5A64F9FC" w:rsidP="5A64F9FC">
            <w:pPr>
              <w:spacing w:line="240" w:lineRule="auto"/>
              <w:rPr>
                <w:rFonts w:ascii="Times New Roman" w:eastAsia="Times New Roman" w:hAnsi="Times New Roman" w:cs="Times New Roman"/>
                <w:sz w:val="26"/>
                <w:szCs w:val="26"/>
              </w:rPr>
            </w:pPr>
            <w:ins w:id="392" w:author="Người dùng Khách" w:date="2024-12-19T15:40:00Z">
              <w:del w:id="393" w:author="Việt Lương" w:date="2024-12-20T04:33:00Z">
                <w:r w:rsidRPr="5A64F9FC" w:rsidDel="5A64F9FC">
                  <w:rPr>
                    <w:rFonts w:ascii="Times New Roman" w:eastAsia="Times New Roman" w:hAnsi="Times New Roman" w:cs="Times New Roman"/>
                    <w:sz w:val="26"/>
                    <w:szCs w:val="26"/>
                  </w:rPr>
                  <w:delText xml:space="preserve">Người quản trị </w:delText>
                </w:r>
              </w:del>
            </w:ins>
            <w:ins w:id="394" w:author="Người dùng Khách" w:date="2024-12-19T15:41:00Z">
              <w:del w:id="395" w:author="Việt Lương" w:date="2024-12-20T04:33:00Z">
                <w:r w:rsidRPr="5A64F9FC" w:rsidDel="52428BEA">
                  <w:rPr>
                    <w:rFonts w:ascii="Times New Roman" w:eastAsia="Times New Roman" w:hAnsi="Times New Roman" w:cs="Times New Roman"/>
                    <w:sz w:val="26"/>
                    <w:szCs w:val="26"/>
                  </w:rPr>
                  <w:delText xml:space="preserve">xem được thống kê </w:delText>
                </w:r>
              </w:del>
            </w:ins>
          </w:p>
        </w:tc>
      </w:tr>
      <w:tr w:rsidR="5A64F9FC" w14:paraId="3C5A181D" w14:textId="77777777" w:rsidTr="5A64F9FC">
        <w:trPr>
          <w:trHeight w:val="300"/>
          <w:ins w:id="396" w:author="Người dùng Khách" w:date="2024-12-19T15:40:00Z"/>
        </w:trPr>
        <w:tc>
          <w:tcPr>
            <w:tcW w:w="8280" w:type="dxa"/>
            <w:gridSpan w:val="2"/>
            <w:shd w:val="clear" w:color="auto" w:fill="auto"/>
            <w:tcMar>
              <w:top w:w="100" w:type="dxa"/>
              <w:left w:w="100" w:type="dxa"/>
              <w:bottom w:w="100" w:type="dxa"/>
              <w:right w:w="100" w:type="dxa"/>
            </w:tcMar>
          </w:tcPr>
          <w:p w14:paraId="0161A347" w14:textId="77777777" w:rsidR="5A64F9FC" w:rsidRDefault="5A64F9FC" w:rsidP="5A64F9FC">
            <w:pPr>
              <w:widowControl w:val="0"/>
              <w:spacing w:line="240" w:lineRule="auto"/>
              <w:ind w:left="94"/>
              <w:rPr>
                <w:ins w:id="397" w:author="Người dùng Khách" w:date="2024-12-19T15:40:00Z" w16du:dateUtc="2024-12-19T15:40:28Z"/>
                <w:rFonts w:ascii="Times New Roman" w:eastAsia="Times New Roman" w:hAnsi="Times New Roman" w:cs="Times New Roman"/>
                <w:sz w:val="26"/>
                <w:szCs w:val="26"/>
              </w:rPr>
            </w:pPr>
            <w:ins w:id="398" w:author="Người dùng Khách" w:date="2024-12-19T15:40:00Z">
              <w:r w:rsidRPr="5A64F9FC">
                <w:rPr>
                  <w:rFonts w:ascii="Times New Roman" w:eastAsia="Times New Roman" w:hAnsi="Times New Roman" w:cs="Times New Roman"/>
                  <w:sz w:val="26"/>
                  <w:szCs w:val="26"/>
                </w:rPr>
                <w:t>Chuỗi sự kiện chính</w:t>
              </w:r>
            </w:ins>
          </w:p>
          <w:p w14:paraId="053E69DD" w14:textId="22844B28" w:rsidR="61CAA92A" w:rsidRDefault="61CAA92A">
            <w:pPr>
              <w:pStyle w:val="ListParagraph"/>
              <w:widowControl w:val="0"/>
              <w:numPr>
                <w:ilvl w:val="0"/>
                <w:numId w:val="20"/>
              </w:numPr>
              <w:spacing w:line="240" w:lineRule="auto"/>
              <w:rPr>
                <w:ins w:id="399" w:author="Người dùng Khách" w:date="2024-12-19T15:44:00Z" w16du:dateUtc="2024-12-19T15:44:03Z"/>
                <w:rFonts w:ascii="Times New Roman" w:eastAsia="Times New Roman" w:hAnsi="Times New Roman" w:cs="Times New Roman"/>
                <w:sz w:val="26"/>
                <w:szCs w:val="26"/>
              </w:rPr>
              <w:pPrChange w:id="400" w:author="Người dùng Khách" w:date="2024-12-19T15:43:00Z">
                <w:pPr>
                  <w:pStyle w:val="ListParagraph"/>
                  <w:widowControl w:val="0"/>
                  <w:numPr>
                    <w:numId w:val="23"/>
                  </w:numPr>
                  <w:spacing w:line="240" w:lineRule="auto"/>
                  <w:ind w:left="630" w:hanging="360"/>
                </w:pPr>
              </w:pPrChange>
            </w:pPr>
            <w:ins w:id="401" w:author="Người dùng Khách" w:date="2024-12-19T15:43:00Z">
              <w:r w:rsidRPr="5A64F9FC">
                <w:rPr>
                  <w:rFonts w:ascii="Times New Roman" w:eastAsia="Times New Roman" w:hAnsi="Times New Roman" w:cs="Times New Roman"/>
                  <w:sz w:val="26"/>
                  <w:szCs w:val="26"/>
                </w:rPr>
                <w:t xml:space="preserve">Người quản trị đăng nhập vào hệ thống </w:t>
              </w:r>
            </w:ins>
          </w:p>
          <w:p w14:paraId="69031650" w14:textId="45C329E9" w:rsidR="61CAA92A" w:rsidRDefault="61CAA92A" w:rsidP="5A64F9FC">
            <w:pPr>
              <w:pStyle w:val="ListParagraph"/>
              <w:widowControl w:val="0"/>
              <w:numPr>
                <w:ilvl w:val="0"/>
                <w:numId w:val="20"/>
              </w:numPr>
              <w:spacing w:line="240" w:lineRule="auto"/>
              <w:rPr>
                <w:ins w:id="402" w:author="Người dùng Khách" w:date="2024-12-20T01:18:00Z" w16du:dateUtc="2024-12-20T01:18:01Z"/>
                <w:rFonts w:ascii="Times New Roman" w:eastAsia="Times New Roman" w:hAnsi="Times New Roman" w:cs="Times New Roman"/>
                <w:sz w:val="26"/>
                <w:szCs w:val="26"/>
              </w:rPr>
            </w:pPr>
            <w:ins w:id="403" w:author="Người dùng Khách" w:date="2024-12-19T15:44:00Z">
              <w:r w:rsidRPr="5A64F9FC">
                <w:rPr>
                  <w:rFonts w:ascii="Times New Roman" w:eastAsia="Times New Roman" w:hAnsi="Times New Roman" w:cs="Times New Roman"/>
                  <w:sz w:val="26"/>
                  <w:szCs w:val="26"/>
                </w:rPr>
                <w:t xml:space="preserve">Hệ thống hiển thị </w:t>
              </w:r>
            </w:ins>
            <w:ins w:id="404" w:author="Người dùng Khách" w:date="2024-12-19T15:45:00Z">
              <w:r w:rsidR="38C58B13" w:rsidRPr="5A64F9FC">
                <w:rPr>
                  <w:rFonts w:ascii="Times New Roman" w:eastAsia="Times New Roman" w:hAnsi="Times New Roman" w:cs="Times New Roman"/>
                  <w:sz w:val="26"/>
                  <w:szCs w:val="26"/>
                </w:rPr>
                <w:t xml:space="preserve">giao diện </w:t>
              </w:r>
            </w:ins>
            <w:ins w:id="405" w:author="Người dùng Khách" w:date="2024-12-20T01:17:00Z">
              <w:r w:rsidR="5D69A0E8" w:rsidRPr="5A64F9FC">
                <w:rPr>
                  <w:rFonts w:ascii="Times New Roman" w:eastAsia="Times New Roman" w:hAnsi="Times New Roman" w:cs="Times New Roman"/>
                  <w:sz w:val="26"/>
                  <w:szCs w:val="26"/>
                </w:rPr>
                <w:t>Trang chủ người qu</w:t>
              </w:r>
            </w:ins>
            <w:ins w:id="406" w:author="Người dùng Khách" w:date="2024-12-20T01:18:00Z">
              <w:r w:rsidR="5D69A0E8" w:rsidRPr="5A64F9FC">
                <w:rPr>
                  <w:rFonts w:ascii="Times New Roman" w:eastAsia="Times New Roman" w:hAnsi="Times New Roman" w:cs="Times New Roman"/>
                  <w:sz w:val="26"/>
                  <w:szCs w:val="26"/>
                </w:rPr>
                <w:t xml:space="preserve">ản lý </w:t>
              </w:r>
            </w:ins>
          </w:p>
          <w:p w14:paraId="64364B21" w14:textId="52AD654D" w:rsidR="5D69A0E8" w:rsidRDefault="5D69A0E8" w:rsidP="5A64F9FC">
            <w:pPr>
              <w:pStyle w:val="ListParagraph"/>
              <w:widowControl w:val="0"/>
              <w:numPr>
                <w:ilvl w:val="0"/>
                <w:numId w:val="20"/>
              </w:numPr>
              <w:spacing w:line="240" w:lineRule="auto"/>
              <w:rPr>
                <w:ins w:id="407" w:author="Người dùng Khách" w:date="2024-12-20T02:18:00Z" w16du:dateUtc="2024-12-20T02:18:39Z"/>
                <w:del w:id="408" w:author="Việt Lương" w:date="2024-12-20T04:38:00Z" w16du:dateUtc="2024-12-20T04:38:32Z"/>
                <w:rFonts w:ascii="Times New Roman" w:eastAsia="Times New Roman" w:hAnsi="Times New Roman" w:cs="Times New Roman"/>
                <w:sz w:val="26"/>
                <w:szCs w:val="26"/>
              </w:rPr>
            </w:pPr>
            <w:ins w:id="409" w:author="Người dùng Khách" w:date="2024-12-20T01:18:00Z">
              <w:del w:id="410" w:author="Việt Lương" w:date="2024-12-20T04:38:00Z">
                <w:r w:rsidRPr="5A64F9FC" w:rsidDel="5D69A0E8">
                  <w:rPr>
                    <w:rFonts w:ascii="Times New Roman" w:eastAsia="Times New Roman" w:hAnsi="Times New Roman" w:cs="Times New Roman"/>
                    <w:sz w:val="26"/>
                    <w:szCs w:val="26"/>
                  </w:rPr>
                  <w:delText xml:space="preserve">Người quản lý chọn </w:delText>
                </w:r>
              </w:del>
            </w:ins>
            <w:ins w:id="411" w:author="Người dùng Khách" w:date="2024-12-20T02:18:00Z">
              <w:del w:id="412" w:author="Việt Lương" w:date="2024-12-20T04:38:00Z">
                <w:r w:rsidRPr="5A64F9FC" w:rsidDel="53187531">
                  <w:rPr>
                    <w:rFonts w:ascii="Times New Roman" w:eastAsia="Times New Roman" w:hAnsi="Times New Roman" w:cs="Times New Roman"/>
                    <w:sz w:val="26"/>
                    <w:szCs w:val="26"/>
                  </w:rPr>
                  <w:delText xml:space="preserve">thao tác “ Thống kê “ </w:delText>
                </w:r>
              </w:del>
            </w:ins>
          </w:p>
          <w:p w14:paraId="3FCCD25E" w14:textId="748E5669" w:rsidR="53187531" w:rsidRDefault="53187531" w:rsidP="5A64F9FC">
            <w:pPr>
              <w:pStyle w:val="ListParagraph"/>
              <w:widowControl w:val="0"/>
              <w:numPr>
                <w:ilvl w:val="0"/>
                <w:numId w:val="20"/>
              </w:numPr>
              <w:spacing w:line="240" w:lineRule="auto"/>
              <w:rPr>
                <w:ins w:id="413" w:author="Người dùng Khách" w:date="2024-12-20T02:19:00Z" w16du:dateUtc="2024-12-20T02:19:21Z"/>
                <w:rFonts w:ascii="Times New Roman" w:eastAsia="Times New Roman" w:hAnsi="Times New Roman" w:cs="Times New Roman"/>
                <w:sz w:val="26"/>
                <w:szCs w:val="26"/>
              </w:rPr>
            </w:pPr>
            <w:ins w:id="414" w:author="Người dùng Khách" w:date="2024-12-20T02:18:00Z">
              <w:r w:rsidRPr="5A64F9FC">
                <w:rPr>
                  <w:rFonts w:ascii="Times New Roman" w:eastAsia="Times New Roman" w:hAnsi="Times New Roman" w:cs="Times New Roman"/>
                  <w:sz w:val="26"/>
                  <w:szCs w:val="26"/>
                </w:rPr>
                <w:t>Hệ thống hiển thị các</w:t>
              </w:r>
            </w:ins>
            <w:ins w:id="415" w:author="Việt Lương" w:date="2024-12-20T04:38:00Z">
              <w:r w:rsidR="0744330A" w:rsidRPr="5A64F9FC">
                <w:rPr>
                  <w:rFonts w:ascii="Times New Roman" w:eastAsia="Times New Roman" w:hAnsi="Times New Roman" w:cs="Times New Roman"/>
                  <w:sz w:val="26"/>
                  <w:szCs w:val="26"/>
                </w:rPr>
                <w:t xml:space="preserve"> </w:t>
              </w:r>
            </w:ins>
            <w:ins w:id="416" w:author="Người dùng Khách" w:date="2024-12-20T02:18:00Z">
              <w:del w:id="417" w:author="Việt Lương" w:date="2024-12-20T04:38:00Z">
                <w:r w:rsidRPr="5A64F9FC" w:rsidDel="53187531">
                  <w:rPr>
                    <w:rFonts w:ascii="Times New Roman" w:eastAsia="Times New Roman" w:hAnsi="Times New Roman" w:cs="Times New Roman"/>
                    <w:sz w:val="26"/>
                    <w:szCs w:val="26"/>
                  </w:rPr>
                  <w:delText xml:space="preserve"> </w:delText>
                </w:r>
              </w:del>
            </w:ins>
            <w:ins w:id="418" w:author="Việt Lương" w:date="2024-12-20T04:38:00Z">
              <w:r w:rsidR="6984ADEB" w:rsidRPr="5A64F9FC">
                <w:rPr>
                  <w:rFonts w:ascii="Times New Roman" w:eastAsia="Times New Roman" w:hAnsi="Times New Roman" w:cs="Times New Roman"/>
                  <w:sz w:val="26"/>
                  <w:szCs w:val="26"/>
                </w:rPr>
                <w:t>bảng</w:t>
              </w:r>
              <w:r w:rsidR="1F96562D" w:rsidRPr="5A64F9FC">
                <w:rPr>
                  <w:rFonts w:ascii="Times New Roman" w:eastAsia="Times New Roman" w:hAnsi="Times New Roman" w:cs="Times New Roman"/>
                  <w:sz w:val="26"/>
                  <w:szCs w:val="26"/>
                </w:rPr>
                <w:t xml:space="preserve"> </w:t>
              </w:r>
            </w:ins>
            <w:ins w:id="419" w:author="Người dùng Khách" w:date="2024-12-20T02:18:00Z">
              <w:del w:id="420" w:author="Việt Lương" w:date="2024-12-20T04:38:00Z">
                <w:r w:rsidRPr="5A64F9FC" w:rsidDel="53187531">
                  <w:rPr>
                    <w:rFonts w:ascii="Times New Roman" w:eastAsia="Times New Roman" w:hAnsi="Times New Roman" w:cs="Times New Roman"/>
                    <w:sz w:val="26"/>
                    <w:szCs w:val="26"/>
                  </w:rPr>
                  <w:delText xml:space="preserve">option </w:delText>
                </w:r>
              </w:del>
              <w:r w:rsidRPr="5A64F9FC">
                <w:rPr>
                  <w:rFonts w:ascii="Times New Roman" w:eastAsia="Times New Roman" w:hAnsi="Times New Roman" w:cs="Times New Roman"/>
                  <w:sz w:val="26"/>
                  <w:szCs w:val="26"/>
                </w:rPr>
                <w:t xml:space="preserve">thống kê </w:t>
              </w:r>
            </w:ins>
          </w:p>
          <w:p w14:paraId="7AC0D503" w14:textId="28BFFC7A" w:rsidR="53187531" w:rsidRDefault="53187531">
            <w:pPr>
              <w:pStyle w:val="ListParagraph"/>
              <w:widowControl w:val="0"/>
              <w:numPr>
                <w:ilvl w:val="0"/>
                <w:numId w:val="19"/>
              </w:numPr>
              <w:spacing w:line="240" w:lineRule="auto"/>
              <w:rPr>
                <w:ins w:id="421" w:author="Người dùng Khách" w:date="2024-12-20T02:19:00Z" w16du:dateUtc="2024-12-20T02:19:54Z"/>
                <w:rFonts w:ascii="Times New Roman" w:eastAsia="Times New Roman" w:hAnsi="Times New Roman" w:cs="Times New Roman"/>
                <w:sz w:val="26"/>
                <w:szCs w:val="26"/>
              </w:rPr>
              <w:pPrChange w:id="422" w:author="Người dùng Khách" w:date="2024-12-20T02:19:00Z">
                <w:pPr>
                  <w:pStyle w:val="ListParagraph"/>
                  <w:widowControl w:val="0"/>
                  <w:numPr>
                    <w:numId w:val="20"/>
                  </w:numPr>
                  <w:spacing w:line="240" w:lineRule="auto"/>
                  <w:ind w:left="990" w:hanging="360"/>
                </w:pPr>
              </w:pPrChange>
            </w:pPr>
            <w:ins w:id="423" w:author="Người dùng Khách" w:date="2024-12-20T02:19:00Z">
              <w:r w:rsidRPr="5A64F9FC">
                <w:rPr>
                  <w:rFonts w:ascii="Times New Roman" w:eastAsia="Times New Roman" w:hAnsi="Times New Roman" w:cs="Times New Roman"/>
                  <w:sz w:val="26"/>
                  <w:szCs w:val="26"/>
                </w:rPr>
                <w:t>Thống kê theo doanh thu theo tháng</w:t>
              </w:r>
            </w:ins>
          </w:p>
          <w:p w14:paraId="335DD441" w14:textId="1143390D" w:rsidR="7D0C1E9D" w:rsidRDefault="7D0C1E9D" w:rsidP="5A64F9FC">
            <w:pPr>
              <w:pStyle w:val="ListParagraph"/>
              <w:widowControl w:val="0"/>
              <w:numPr>
                <w:ilvl w:val="0"/>
                <w:numId w:val="19"/>
              </w:numPr>
              <w:spacing w:line="240" w:lineRule="auto"/>
              <w:rPr>
                <w:ins w:id="424" w:author="Việt Lương" w:date="2024-12-20T04:34:00Z" w16du:dateUtc="2024-12-20T04:34:13Z"/>
                <w:rFonts w:ascii="Times New Roman" w:eastAsia="Times New Roman" w:hAnsi="Times New Roman" w:cs="Times New Roman"/>
                <w:sz w:val="26"/>
                <w:szCs w:val="26"/>
              </w:rPr>
            </w:pPr>
            <w:ins w:id="425" w:author="Người dùng Khách" w:date="2024-12-20T02:20:00Z">
              <w:r w:rsidRPr="5A64F9FC">
                <w:rPr>
                  <w:rFonts w:ascii="Times New Roman" w:eastAsia="Times New Roman" w:hAnsi="Times New Roman" w:cs="Times New Roman"/>
                  <w:sz w:val="26"/>
                  <w:szCs w:val="26"/>
                </w:rPr>
                <w:t>Thống kê doanh thu theo khoảng thời gian</w:t>
              </w:r>
            </w:ins>
          </w:p>
          <w:p w14:paraId="27415557" w14:textId="3CAAEE85" w:rsidR="4F6D9BB3" w:rsidRDefault="4F6D9BB3" w:rsidP="5A64F9FC">
            <w:pPr>
              <w:pStyle w:val="ListParagraph"/>
              <w:widowControl w:val="0"/>
              <w:numPr>
                <w:ilvl w:val="0"/>
                <w:numId w:val="19"/>
              </w:numPr>
              <w:spacing w:line="240" w:lineRule="auto"/>
              <w:rPr>
                <w:ins w:id="426" w:author="Người dùng Khách" w:date="2024-12-20T02:20:00Z" w16du:dateUtc="2024-12-20T02:20:20Z"/>
                <w:rFonts w:ascii="Times New Roman" w:eastAsia="Times New Roman" w:hAnsi="Times New Roman" w:cs="Times New Roman"/>
                <w:sz w:val="26"/>
                <w:szCs w:val="26"/>
              </w:rPr>
            </w:pPr>
            <w:ins w:id="427" w:author="Việt Lương" w:date="2024-12-20T04:34:00Z">
              <w:r w:rsidRPr="5A64F9FC">
                <w:rPr>
                  <w:rFonts w:ascii="Times New Roman" w:eastAsia="Times New Roman" w:hAnsi="Times New Roman" w:cs="Times New Roman"/>
                  <w:sz w:val="26"/>
                  <w:szCs w:val="26"/>
                </w:rPr>
                <w:t>Thống kê doanh thu theo ngày</w:t>
              </w:r>
            </w:ins>
          </w:p>
          <w:p w14:paraId="31B6F4B4" w14:textId="31FC35E8" w:rsidR="7D0C1E9D" w:rsidRDefault="7D0C1E9D" w:rsidP="5A64F9FC">
            <w:pPr>
              <w:pStyle w:val="ListParagraph"/>
              <w:widowControl w:val="0"/>
              <w:numPr>
                <w:ilvl w:val="0"/>
                <w:numId w:val="19"/>
              </w:numPr>
              <w:spacing w:line="240" w:lineRule="auto"/>
              <w:rPr>
                <w:ins w:id="428" w:author="Người dùng Khách" w:date="2024-12-20T02:20:00Z" w16du:dateUtc="2024-12-20T02:20:21Z"/>
                <w:rFonts w:ascii="Times New Roman" w:eastAsia="Times New Roman" w:hAnsi="Times New Roman" w:cs="Times New Roman"/>
                <w:sz w:val="26"/>
                <w:szCs w:val="26"/>
              </w:rPr>
            </w:pPr>
            <w:ins w:id="429" w:author="Người dùng Khách" w:date="2024-12-20T02:20:00Z">
              <w:r w:rsidRPr="5A64F9FC">
                <w:rPr>
                  <w:rFonts w:ascii="Times New Roman" w:eastAsia="Times New Roman" w:hAnsi="Times New Roman" w:cs="Times New Roman"/>
                  <w:sz w:val="26"/>
                  <w:szCs w:val="26"/>
                </w:rPr>
                <w:t>Thống kê theo thương hiệu sản phẩm</w:t>
              </w:r>
            </w:ins>
          </w:p>
          <w:p w14:paraId="17EAB8E2" w14:textId="4F7DA9B6" w:rsidR="7D0C1E9D" w:rsidRDefault="7D0C1E9D" w:rsidP="5A64F9FC">
            <w:pPr>
              <w:pStyle w:val="ListParagraph"/>
              <w:widowControl w:val="0"/>
              <w:numPr>
                <w:ilvl w:val="0"/>
                <w:numId w:val="19"/>
              </w:numPr>
              <w:spacing w:line="240" w:lineRule="auto"/>
              <w:rPr>
                <w:ins w:id="430" w:author="Người dùng Khách" w:date="2024-12-20T02:20:00Z" w16du:dateUtc="2024-12-20T02:20:27Z"/>
                <w:rFonts w:ascii="Times New Roman" w:eastAsia="Times New Roman" w:hAnsi="Times New Roman" w:cs="Times New Roman"/>
                <w:sz w:val="26"/>
                <w:szCs w:val="26"/>
              </w:rPr>
            </w:pPr>
            <w:ins w:id="431" w:author="Người dùng Khách" w:date="2024-12-20T02:20:00Z">
              <w:r w:rsidRPr="5A64F9FC">
                <w:rPr>
                  <w:rFonts w:ascii="Times New Roman" w:eastAsia="Times New Roman" w:hAnsi="Times New Roman" w:cs="Times New Roman"/>
                  <w:sz w:val="26"/>
                  <w:szCs w:val="26"/>
                </w:rPr>
                <w:t>Thống kê danh sách mục hàng</w:t>
              </w:r>
            </w:ins>
          </w:p>
          <w:p w14:paraId="7E40FD73" w14:textId="1A6B066F" w:rsidR="7D0C1E9D" w:rsidRDefault="7D0C1E9D" w:rsidP="5A64F9FC">
            <w:pPr>
              <w:pStyle w:val="ListParagraph"/>
              <w:widowControl w:val="0"/>
              <w:numPr>
                <w:ilvl w:val="0"/>
                <w:numId w:val="19"/>
              </w:numPr>
              <w:spacing w:line="240" w:lineRule="auto"/>
              <w:rPr>
                <w:ins w:id="432" w:author="Người dùng Khách" w:date="2024-12-20T02:20:00Z" w16du:dateUtc="2024-12-20T02:20:36Z"/>
                <w:rFonts w:ascii="Times New Roman" w:eastAsia="Times New Roman" w:hAnsi="Times New Roman" w:cs="Times New Roman"/>
                <w:sz w:val="26"/>
                <w:szCs w:val="26"/>
              </w:rPr>
            </w:pPr>
            <w:ins w:id="433" w:author="Người dùng Khách" w:date="2024-12-20T02:20:00Z">
              <w:r w:rsidRPr="5A64F9FC">
                <w:rPr>
                  <w:rFonts w:ascii="Times New Roman" w:eastAsia="Times New Roman" w:hAnsi="Times New Roman" w:cs="Times New Roman"/>
                  <w:sz w:val="26"/>
                  <w:szCs w:val="26"/>
                </w:rPr>
                <w:t>Thống kê đơn hàng</w:t>
              </w:r>
            </w:ins>
          </w:p>
          <w:p w14:paraId="6D5C386E" w14:textId="4C172ED3" w:rsidR="7D0C1E9D" w:rsidRDefault="7D0C1E9D">
            <w:pPr>
              <w:pStyle w:val="ListParagraph"/>
              <w:widowControl w:val="0"/>
              <w:numPr>
                <w:ilvl w:val="0"/>
                <w:numId w:val="20"/>
              </w:numPr>
              <w:spacing w:line="240" w:lineRule="auto"/>
              <w:rPr>
                <w:ins w:id="434" w:author="Người dùng Khách" w:date="2024-12-20T02:21:00Z" w16du:dateUtc="2024-12-20T02:21:11Z"/>
                <w:rFonts w:ascii="Times New Roman" w:eastAsia="Times New Roman" w:hAnsi="Times New Roman" w:cs="Times New Roman"/>
                <w:sz w:val="26"/>
                <w:szCs w:val="26"/>
              </w:rPr>
              <w:pPrChange w:id="435" w:author="Người dùng Khách" w:date="2024-12-20T02:21:00Z">
                <w:pPr>
                  <w:pStyle w:val="ListParagraph"/>
                  <w:widowControl w:val="0"/>
                  <w:numPr>
                    <w:numId w:val="19"/>
                  </w:numPr>
                  <w:spacing w:line="240" w:lineRule="auto"/>
                  <w:ind w:left="1350" w:hanging="360"/>
                </w:pPr>
              </w:pPrChange>
            </w:pPr>
            <w:ins w:id="436" w:author="Người dùng Khách" w:date="2024-12-20T02:21:00Z">
              <w:r w:rsidRPr="5A64F9FC">
                <w:rPr>
                  <w:rFonts w:ascii="Times New Roman" w:eastAsia="Times New Roman" w:hAnsi="Times New Roman" w:cs="Times New Roman"/>
                  <w:sz w:val="26"/>
                  <w:szCs w:val="26"/>
                </w:rPr>
                <w:t>Hệ thống hiển thị form điền ngày bắt đầu thống kê, và ngày kết thúc thống kê</w:t>
              </w:r>
            </w:ins>
          </w:p>
          <w:p w14:paraId="1394F5DD" w14:textId="30571B1E" w:rsidR="7D0C1E9D" w:rsidRDefault="7D0C1E9D" w:rsidP="5A64F9FC">
            <w:pPr>
              <w:pStyle w:val="ListParagraph"/>
              <w:widowControl w:val="0"/>
              <w:numPr>
                <w:ilvl w:val="0"/>
                <w:numId w:val="20"/>
              </w:numPr>
              <w:spacing w:line="240" w:lineRule="auto"/>
              <w:rPr>
                <w:ins w:id="437" w:author="Người dùng Khách" w:date="2024-12-20T02:21:00Z" w16du:dateUtc="2024-12-20T02:21:22Z"/>
                <w:rFonts w:ascii="Times New Roman" w:eastAsia="Times New Roman" w:hAnsi="Times New Roman" w:cs="Times New Roman"/>
                <w:sz w:val="26"/>
                <w:szCs w:val="26"/>
              </w:rPr>
            </w:pPr>
            <w:ins w:id="438" w:author="Người dùng Khách" w:date="2024-12-20T02:21:00Z">
              <w:r w:rsidRPr="5A64F9FC">
                <w:rPr>
                  <w:rFonts w:ascii="Times New Roman" w:eastAsia="Times New Roman" w:hAnsi="Times New Roman" w:cs="Times New Roman"/>
                  <w:sz w:val="26"/>
                  <w:szCs w:val="26"/>
                </w:rPr>
                <w:t>Người bán điền ngày bắt đầu và ngày kết thúc</w:t>
              </w:r>
              <w:del w:id="439" w:author="Việt Lương" w:date="2024-12-20T04:35:00Z">
                <w:r w:rsidRPr="5A64F9FC" w:rsidDel="7D0C1E9D">
                  <w:rPr>
                    <w:rFonts w:ascii="Times New Roman" w:eastAsia="Times New Roman" w:hAnsi="Times New Roman" w:cs="Times New Roman"/>
                    <w:sz w:val="26"/>
                    <w:szCs w:val="26"/>
                  </w:rPr>
                  <w:delText>, ấn chọn “Thống kê”</w:delText>
                </w:r>
              </w:del>
            </w:ins>
          </w:p>
          <w:p w14:paraId="1C1D7C41" w14:textId="41C9652D" w:rsidR="7D0C1E9D" w:rsidRDefault="7D0C1E9D" w:rsidP="5A64F9FC">
            <w:pPr>
              <w:pStyle w:val="ListParagraph"/>
              <w:widowControl w:val="0"/>
              <w:numPr>
                <w:ilvl w:val="0"/>
                <w:numId w:val="20"/>
              </w:numPr>
              <w:spacing w:line="240" w:lineRule="auto"/>
              <w:rPr>
                <w:ins w:id="440" w:author="Người dùng Khách" w:date="2024-12-20T02:21:00Z" w16du:dateUtc="2024-12-20T02:21:28Z"/>
                <w:rFonts w:ascii="Times New Roman" w:eastAsia="Times New Roman" w:hAnsi="Times New Roman" w:cs="Times New Roman"/>
                <w:sz w:val="26"/>
                <w:szCs w:val="26"/>
              </w:rPr>
            </w:pPr>
            <w:ins w:id="441" w:author="Người dùng Khách" w:date="2024-12-20T02:21:00Z">
              <w:r w:rsidRPr="5A64F9FC">
                <w:rPr>
                  <w:rFonts w:ascii="Times New Roman" w:eastAsia="Times New Roman" w:hAnsi="Times New Roman" w:cs="Times New Roman"/>
                  <w:sz w:val="26"/>
                  <w:szCs w:val="26"/>
                </w:rPr>
                <w:t>Hệ thống kiểm tra hợp lệ của ngày tháng đã nhập</w:t>
              </w:r>
            </w:ins>
          </w:p>
          <w:p w14:paraId="24CB70E0" w14:textId="7CF10B87" w:rsidR="7D0C1E9D" w:rsidRDefault="7D0C1E9D" w:rsidP="5A64F9FC">
            <w:pPr>
              <w:pStyle w:val="ListParagraph"/>
              <w:widowControl w:val="0"/>
              <w:numPr>
                <w:ilvl w:val="0"/>
                <w:numId w:val="20"/>
              </w:numPr>
              <w:spacing w:line="240" w:lineRule="auto"/>
              <w:rPr>
                <w:ins w:id="442" w:author="Người dùng Khách" w:date="2024-12-20T02:21:00Z" w16du:dateUtc="2024-12-20T02:21:40Z"/>
                <w:rFonts w:ascii="Times New Roman" w:eastAsia="Times New Roman" w:hAnsi="Times New Roman" w:cs="Times New Roman"/>
                <w:sz w:val="26"/>
                <w:szCs w:val="26"/>
              </w:rPr>
            </w:pPr>
            <w:ins w:id="443" w:author="Người dùng Khách" w:date="2024-12-20T02:21:00Z">
              <w:r w:rsidRPr="5A64F9FC">
                <w:rPr>
                  <w:rFonts w:ascii="Times New Roman" w:eastAsia="Times New Roman" w:hAnsi="Times New Roman" w:cs="Times New Roman"/>
                  <w:sz w:val="26"/>
                  <w:szCs w:val="26"/>
                </w:rPr>
                <w:t xml:space="preserve">Hệ thống tính toán số liệu dựa vào </w:t>
              </w:r>
            </w:ins>
            <w:ins w:id="444" w:author="Việt Lương" w:date="2024-12-20T04:39:00Z">
              <w:r w:rsidR="2D298115" w:rsidRPr="5A64F9FC">
                <w:rPr>
                  <w:rFonts w:ascii="Times New Roman" w:eastAsia="Times New Roman" w:hAnsi="Times New Roman" w:cs="Times New Roman"/>
                  <w:sz w:val="26"/>
                  <w:szCs w:val="26"/>
                </w:rPr>
                <w:t>s</w:t>
              </w:r>
            </w:ins>
            <w:ins w:id="445" w:author="Việt Lương" w:date="2024-12-20T04:40:00Z">
              <w:r w:rsidR="2D298115" w:rsidRPr="5A64F9FC">
                <w:rPr>
                  <w:rFonts w:ascii="Times New Roman" w:eastAsia="Times New Roman" w:hAnsi="Times New Roman" w:cs="Times New Roman"/>
                  <w:sz w:val="26"/>
                  <w:szCs w:val="26"/>
                </w:rPr>
                <w:t>ố liệu</w:t>
              </w:r>
            </w:ins>
            <w:ins w:id="446" w:author="Người dùng Khách" w:date="2024-12-20T02:21:00Z">
              <w:del w:id="447" w:author="Việt Lương" w:date="2024-12-20T04:39:00Z">
                <w:r w:rsidRPr="5A64F9FC" w:rsidDel="7D0C1E9D">
                  <w:rPr>
                    <w:rFonts w:ascii="Times New Roman" w:eastAsia="Times New Roman" w:hAnsi="Times New Roman" w:cs="Times New Roman"/>
                    <w:sz w:val="26"/>
                    <w:szCs w:val="26"/>
                  </w:rPr>
                  <w:delText>option</w:delText>
                </w:r>
              </w:del>
              <w:r w:rsidRPr="5A64F9FC">
                <w:rPr>
                  <w:rFonts w:ascii="Times New Roman" w:eastAsia="Times New Roman" w:hAnsi="Times New Roman" w:cs="Times New Roman"/>
                  <w:sz w:val="26"/>
                  <w:szCs w:val="26"/>
                </w:rPr>
                <w:t xml:space="preserve"> Người bán đã </w:t>
              </w:r>
            </w:ins>
            <w:ins w:id="448" w:author="Việt Lương" w:date="2024-12-20T04:40:00Z">
              <w:r w:rsidR="6C970047" w:rsidRPr="5A64F9FC">
                <w:rPr>
                  <w:rFonts w:ascii="Times New Roman" w:eastAsia="Times New Roman" w:hAnsi="Times New Roman" w:cs="Times New Roman"/>
                  <w:sz w:val="26"/>
                  <w:szCs w:val="26"/>
                </w:rPr>
                <w:t>nhập</w:t>
              </w:r>
            </w:ins>
            <w:ins w:id="449" w:author="Người dùng Khách" w:date="2024-12-20T02:21:00Z">
              <w:del w:id="450" w:author="Việt Lương" w:date="2024-12-20T04:40:00Z">
                <w:r w:rsidRPr="5A64F9FC" w:rsidDel="7D0C1E9D">
                  <w:rPr>
                    <w:rFonts w:ascii="Times New Roman" w:eastAsia="Times New Roman" w:hAnsi="Times New Roman" w:cs="Times New Roman"/>
                    <w:sz w:val="26"/>
                    <w:szCs w:val="26"/>
                  </w:rPr>
                  <w:delText>chọn</w:delText>
                </w:r>
              </w:del>
            </w:ins>
          </w:p>
          <w:p w14:paraId="391A6766" w14:textId="781D0C77" w:rsidR="7D0C1E9D" w:rsidRDefault="7D0C1E9D" w:rsidP="5A64F9FC">
            <w:pPr>
              <w:pStyle w:val="ListParagraph"/>
              <w:widowControl w:val="0"/>
              <w:numPr>
                <w:ilvl w:val="0"/>
                <w:numId w:val="20"/>
              </w:numPr>
              <w:spacing w:line="240" w:lineRule="auto"/>
              <w:rPr>
                <w:rFonts w:ascii="Times New Roman" w:eastAsia="Times New Roman" w:hAnsi="Times New Roman" w:cs="Times New Roman"/>
                <w:sz w:val="26"/>
                <w:szCs w:val="26"/>
              </w:rPr>
            </w:pPr>
            <w:ins w:id="451" w:author="Người dùng Khách" w:date="2024-12-20T02:22:00Z">
              <w:r w:rsidRPr="5A64F9FC">
                <w:rPr>
                  <w:rFonts w:ascii="Times New Roman" w:eastAsia="Times New Roman" w:hAnsi="Times New Roman" w:cs="Times New Roman"/>
                  <w:sz w:val="26"/>
                  <w:szCs w:val="26"/>
                </w:rPr>
                <w:t>Hệ thống hiển thị số liệu dưới dạng bảng hoặc đồ thị</w:t>
              </w:r>
            </w:ins>
          </w:p>
        </w:tc>
      </w:tr>
      <w:tr w:rsidR="5A64F9FC" w14:paraId="02169D0D" w14:textId="77777777" w:rsidTr="5A64F9FC">
        <w:trPr>
          <w:trHeight w:val="300"/>
          <w:ins w:id="452" w:author="Người dùng Khách" w:date="2024-12-19T15:40:00Z"/>
        </w:trPr>
        <w:tc>
          <w:tcPr>
            <w:tcW w:w="8280" w:type="dxa"/>
            <w:gridSpan w:val="2"/>
            <w:shd w:val="clear" w:color="auto" w:fill="auto"/>
            <w:tcMar>
              <w:top w:w="100" w:type="dxa"/>
              <w:left w:w="100" w:type="dxa"/>
              <w:bottom w:w="100" w:type="dxa"/>
              <w:right w:w="100" w:type="dxa"/>
            </w:tcMar>
          </w:tcPr>
          <w:p w14:paraId="7C0ADC3E" w14:textId="77777777" w:rsidR="5A64F9FC" w:rsidRDefault="5A64F9FC" w:rsidP="5A64F9FC">
            <w:pPr>
              <w:widowControl w:val="0"/>
              <w:spacing w:line="240" w:lineRule="auto"/>
              <w:ind w:left="94"/>
              <w:rPr>
                <w:ins w:id="453" w:author="Người dùng Khách" w:date="2024-12-19T15:40:00Z" w16du:dateUtc="2024-12-19T15:40:28Z"/>
                <w:rFonts w:ascii="Times New Roman" w:eastAsia="Times New Roman" w:hAnsi="Times New Roman" w:cs="Times New Roman"/>
                <w:sz w:val="26"/>
                <w:szCs w:val="26"/>
              </w:rPr>
            </w:pPr>
            <w:ins w:id="454" w:author="Người dùng Khách" w:date="2024-12-19T15:40:00Z">
              <w:r w:rsidRPr="5A64F9FC">
                <w:rPr>
                  <w:rFonts w:ascii="Times New Roman" w:eastAsia="Times New Roman" w:hAnsi="Times New Roman" w:cs="Times New Roman"/>
                  <w:sz w:val="26"/>
                  <w:szCs w:val="26"/>
                </w:rPr>
                <w:t>Ngoại lệ:</w:t>
              </w:r>
            </w:ins>
          </w:p>
          <w:p w14:paraId="234A350B"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455" w:author="Người dùng Khách" w:date="2024-12-19T15:40:00Z">
              <w:r w:rsidRPr="5A64F9FC">
                <w:rPr>
                  <w:rFonts w:ascii="Times New Roman" w:eastAsia="Times New Roman" w:hAnsi="Times New Roman" w:cs="Times New Roman"/>
                  <w:sz w:val="26"/>
                  <w:szCs w:val="26"/>
                </w:rPr>
                <w:t xml:space="preserve">    </w:t>
              </w:r>
            </w:ins>
          </w:p>
        </w:tc>
      </w:tr>
    </w:tbl>
    <w:p w14:paraId="04CE9DE5" w14:textId="6FB2E2E7" w:rsidR="007569A2" w:rsidRDefault="622570CF" w:rsidP="5A64F9FC">
      <w:pPr>
        <w:spacing w:after="40" w:line="290" w:lineRule="auto"/>
        <w:rPr>
          <w:ins w:id="456" w:author="Người dùng Khách" w:date="2024-12-19T15:38:00Z" w16du:dateUtc="2024-12-19T15:38:58Z"/>
          <w:rFonts w:ascii="Times New Roman" w:eastAsia="Times New Roman" w:hAnsi="Times New Roman" w:cs="Times New Roman"/>
          <w:color w:val="000000" w:themeColor="text1"/>
          <w:sz w:val="25"/>
          <w:szCs w:val="25"/>
        </w:rPr>
      </w:pPr>
      <w:ins w:id="457" w:author="Người dùng Khách" w:date="2024-12-20T02:22:00Z">
        <w:r w:rsidRPr="5A64F9FC">
          <w:rPr>
            <w:rFonts w:ascii="Times New Roman" w:eastAsia="Times New Roman" w:hAnsi="Times New Roman" w:cs="Times New Roman"/>
            <w:sz w:val="26"/>
            <w:szCs w:val="26"/>
          </w:rPr>
          <w:t>+ Kịch bản chức năng</w:t>
        </w:r>
      </w:ins>
      <w:ins w:id="458" w:author="Người dùng Khách" w:date="2024-12-20T02:23:00Z">
        <w:r w:rsidRPr="5A64F9FC">
          <w:rPr>
            <w:rFonts w:ascii="Times New Roman" w:eastAsia="Times New Roman" w:hAnsi="Times New Roman" w:cs="Times New Roman"/>
            <w:sz w:val="26"/>
            <w:szCs w:val="26"/>
          </w:rPr>
          <w:t xml:space="preserve"> thống kê</w:t>
        </w:r>
      </w:ins>
      <w:ins w:id="459" w:author="Người dùng Khách" w:date="2024-12-20T02:22:00Z">
        <w:r w:rsidRPr="5A64F9FC">
          <w:rPr>
            <w:rFonts w:ascii="Times New Roman" w:eastAsia="Times New Roman" w:hAnsi="Times New Roman" w:cs="Times New Roman"/>
            <w:sz w:val="26"/>
            <w:szCs w:val="26"/>
          </w:rPr>
          <w:t xml:space="preserve"> cho </w:t>
        </w:r>
      </w:ins>
      <w:ins w:id="460" w:author="Người dùng Khách" w:date="2024-12-20T02:23:00Z">
        <w:r w:rsidRPr="5A64F9FC">
          <w:rPr>
            <w:rFonts w:ascii="Times New Roman" w:eastAsia="Times New Roman" w:hAnsi="Times New Roman" w:cs="Times New Roman"/>
            <w:sz w:val="26"/>
            <w:szCs w:val="26"/>
          </w:rPr>
          <w:t>n</w:t>
        </w:r>
        <w:r w:rsidRPr="5A64F9FC">
          <w:rPr>
            <w:rFonts w:ascii="Times New Roman" w:eastAsia="Times New Roman" w:hAnsi="Times New Roman" w:cs="Times New Roman"/>
            <w:color w:val="000000" w:themeColor="text1"/>
            <w:sz w:val="25"/>
            <w:szCs w:val="25"/>
          </w:rPr>
          <w:t xml:space="preserve">gười bán </w:t>
        </w:r>
      </w:ins>
    </w:p>
    <w:p w14:paraId="61E51824" w14:textId="3B189982" w:rsidR="007569A2" w:rsidRDefault="00CE686F">
      <w:pPr>
        <w:spacing w:after="40" w:line="290" w:lineRule="auto"/>
        <w:ind w:left="720"/>
        <w:rPr>
          <w:rFonts w:ascii="Times New Roman" w:eastAsia="Times New Roman" w:hAnsi="Times New Roman" w:cs="Times New Roman"/>
          <w:sz w:val="26"/>
          <w:szCs w:val="26"/>
        </w:rPr>
        <w:pPrChange w:id="461" w:author="Người dùng Khách" w:date="2024-12-19T15:39:00Z">
          <w:pPr>
            <w:numPr>
              <w:numId w:val="40"/>
            </w:numPr>
            <w:spacing w:after="40" w:line="290" w:lineRule="auto"/>
            <w:ind w:left="720" w:hanging="360"/>
          </w:pPr>
        </w:pPrChange>
      </w:pPr>
      <w:del w:id="462" w:author="Người dùng Khách" w:date="2024-12-19T15:38:00Z">
        <w:r w:rsidRPr="5A64F9FC" w:rsidDel="00CE686F">
          <w:rPr>
            <w:rFonts w:ascii="Times New Roman" w:eastAsia="Times New Roman" w:hAnsi="Times New Roman" w:cs="Times New Roman"/>
            <w:sz w:val="26"/>
            <w:szCs w:val="26"/>
          </w:rPr>
          <w:delText>của người quản trị</w:delText>
        </w:r>
      </w:del>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21F54279" w14:textId="77777777" w:rsidTr="5A64F9FC">
        <w:trPr>
          <w:trHeight w:val="300"/>
          <w:ins w:id="463" w:author="Người dùng Khách" w:date="2024-12-20T02:23:00Z"/>
        </w:trPr>
        <w:tc>
          <w:tcPr>
            <w:tcW w:w="2655" w:type="dxa"/>
            <w:shd w:val="clear" w:color="auto" w:fill="auto"/>
            <w:tcMar>
              <w:top w:w="100" w:type="dxa"/>
              <w:left w:w="100" w:type="dxa"/>
              <w:bottom w:w="100" w:type="dxa"/>
              <w:right w:w="100" w:type="dxa"/>
            </w:tcMar>
          </w:tcPr>
          <w:p w14:paraId="13DA3B95"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464" w:author="Người dùng Khách" w:date="2024-12-20T02:23:00Z">
              <w:r w:rsidRPr="5A64F9FC">
                <w:rPr>
                  <w:rFonts w:ascii="Times New Roman" w:eastAsia="Times New Roman" w:hAnsi="Times New Roman" w:cs="Times New Roman"/>
                  <w:sz w:val="26"/>
                  <w:szCs w:val="26"/>
                </w:rPr>
                <w:t>Use Case</w:t>
              </w:r>
            </w:ins>
          </w:p>
        </w:tc>
        <w:tc>
          <w:tcPr>
            <w:tcW w:w="5625" w:type="dxa"/>
            <w:shd w:val="clear" w:color="auto" w:fill="auto"/>
            <w:tcMar>
              <w:top w:w="100" w:type="dxa"/>
              <w:left w:w="100" w:type="dxa"/>
              <w:bottom w:w="100" w:type="dxa"/>
              <w:right w:w="100" w:type="dxa"/>
            </w:tcMar>
          </w:tcPr>
          <w:p w14:paraId="47123AA0" w14:textId="6DEA362F" w:rsidR="5A64F9FC" w:rsidRDefault="5A64F9FC" w:rsidP="5A64F9FC">
            <w:pPr>
              <w:widowControl w:val="0"/>
              <w:spacing w:line="240" w:lineRule="auto"/>
              <w:rPr>
                <w:rFonts w:ascii="Times New Roman" w:eastAsia="Times New Roman" w:hAnsi="Times New Roman" w:cs="Times New Roman"/>
                <w:sz w:val="26"/>
                <w:szCs w:val="26"/>
              </w:rPr>
            </w:pPr>
            <w:ins w:id="465" w:author="Người dùng Khách" w:date="2024-12-20T02:23:00Z">
              <w:r w:rsidRPr="5A64F9FC">
                <w:rPr>
                  <w:rFonts w:ascii="Times New Roman" w:eastAsia="Times New Roman" w:hAnsi="Times New Roman" w:cs="Times New Roman"/>
                  <w:sz w:val="26"/>
                  <w:szCs w:val="26"/>
                </w:rPr>
                <w:t xml:space="preserve">Thống kê cho người </w:t>
              </w:r>
              <w:r w:rsidR="35ABAD9F" w:rsidRPr="5A64F9FC">
                <w:rPr>
                  <w:rFonts w:ascii="Times New Roman" w:eastAsia="Times New Roman" w:hAnsi="Times New Roman" w:cs="Times New Roman"/>
                  <w:sz w:val="26"/>
                  <w:szCs w:val="26"/>
                </w:rPr>
                <w:t>bán</w:t>
              </w:r>
            </w:ins>
          </w:p>
        </w:tc>
      </w:tr>
      <w:tr w:rsidR="5A64F9FC" w14:paraId="525C0F45" w14:textId="77777777" w:rsidTr="5A64F9FC">
        <w:trPr>
          <w:trHeight w:val="300"/>
          <w:ins w:id="466" w:author="Người dùng Khách" w:date="2024-12-20T02:23:00Z"/>
        </w:trPr>
        <w:tc>
          <w:tcPr>
            <w:tcW w:w="2655" w:type="dxa"/>
            <w:shd w:val="clear" w:color="auto" w:fill="auto"/>
            <w:tcMar>
              <w:top w:w="100" w:type="dxa"/>
              <w:left w:w="100" w:type="dxa"/>
              <w:bottom w:w="100" w:type="dxa"/>
              <w:right w:w="100" w:type="dxa"/>
            </w:tcMar>
          </w:tcPr>
          <w:p w14:paraId="6A542BCA"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467" w:author="Người dùng Khách" w:date="2024-12-20T02:23:00Z">
              <w:r w:rsidRPr="5A64F9FC">
                <w:rPr>
                  <w:rFonts w:ascii="Times New Roman" w:eastAsia="Times New Roman" w:hAnsi="Times New Roman" w:cs="Times New Roman"/>
                  <w:sz w:val="26"/>
                  <w:szCs w:val="26"/>
                </w:rPr>
                <w:t>Actor</w:t>
              </w:r>
            </w:ins>
          </w:p>
        </w:tc>
        <w:tc>
          <w:tcPr>
            <w:tcW w:w="5625" w:type="dxa"/>
            <w:shd w:val="clear" w:color="auto" w:fill="auto"/>
            <w:tcMar>
              <w:top w:w="100" w:type="dxa"/>
              <w:left w:w="100" w:type="dxa"/>
              <w:bottom w:w="100" w:type="dxa"/>
              <w:right w:w="100" w:type="dxa"/>
            </w:tcMar>
          </w:tcPr>
          <w:p w14:paraId="67185AA3" w14:textId="43FF8DBA" w:rsidR="5A64F9FC" w:rsidRDefault="5A64F9FC" w:rsidP="5A64F9FC">
            <w:pPr>
              <w:widowControl w:val="0"/>
              <w:spacing w:line="240" w:lineRule="auto"/>
              <w:rPr>
                <w:rFonts w:ascii="Times New Roman" w:eastAsia="Times New Roman" w:hAnsi="Times New Roman" w:cs="Times New Roman"/>
                <w:sz w:val="26"/>
                <w:szCs w:val="26"/>
              </w:rPr>
            </w:pPr>
            <w:ins w:id="468" w:author="Người dùng Khách" w:date="2024-12-20T02:23:00Z">
              <w:r w:rsidRPr="5A64F9FC">
                <w:rPr>
                  <w:rFonts w:ascii="Times New Roman" w:eastAsia="Times New Roman" w:hAnsi="Times New Roman" w:cs="Times New Roman"/>
                  <w:sz w:val="26"/>
                  <w:szCs w:val="26"/>
                </w:rPr>
                <w:t xml:space="preserve">Người </w:t>
              </w:r>
              <w:r w:rsidR="71989356" w:rsidRPr="5A64F9FC">
                <w:rPr>
                  <w:rFonts w:ascii="Times New Roman" w:eastAsia="Times New Roman" w:hAnsi="Times New Roman" w:cs="Times New Roman"/>
                  <w:sz w:val="26"/>
                  <w:szCs w:val="26"/>
                </w:rPr>
                <w:t>bán</w:t>
              </w:r>
            </w:ins>
          </w:p>
        </w:tc>
      </w:tr>
      <w:tr w:rsidR="5A64F9FC" w14:paraId="69D03D4F" w14:textId="77777777" w:rsidTr="5A64F9FC">
        <w:trPr>
          <w:trHeight w:val="300"/>
          <w:ins w:id="469" w:author="Người dùng Khách" w:date="2024-12-20T02:23:00Z"/>
        </w:trPr>
        <w:tc>
          <w:tcPr>
            <w:tcW w:w="2655" w:type="dxa"/>
            <w:shd w:val="clear" w:color="auto" w:fill="auto"/>
            <w:tcMar>
              <w:top w:w="100" w:type="dxa"/>
              <w:left w:w="100" w:type="dxa"/>
              <w:bottom w:w="100" w:type="dxa"/>
              <w:right w:w="100" w:type="dxa"/>
            </w:tcMar>
          </w:tcPr>
          <w:p w14:paraId="497B4B60"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470" w:author="Người dùng Khách" w:date="2024-12-20T02:23:00Z">
              <w:r w:rsidRPr="5A64F9FC">
                <w:rPr>
                  <w:rFonts w:ascii="Times New Roman" w:eastAsia="Times New Roman" w:hAnsi="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14:paraId="4ABF4C99" w14:textId="2E665736" w:rsidR="5A64F9FC" w:rsidRDefault="5A64F9FC" w:rsidP="5A64F9FC">
            <w:pPr>
              <w:widowControl w:val="0"/>
              <w:spacing w:line="240" w:lineRule="auto"/>
              <w:rPr>
                <w:rFonts w:ascii="Times New Roman" w:eastAsia="Times New Roman" w:hAnsi="Times New Roman" w:cs="Times New Roman"/>
                <w:sz w:val="26"/>
                <w:szCs w:val="26"/>
              </w:rPr>
            </w:pPr>
            <w:ins w:id="471" w:author="Người dùng Khách" w:date="2024-12-20T02:23:00Z">
              <w:r w:rsidRPr="5A64F9FC">
                <w:rPr>
                  <w:rFonts w:ascii="Times New Roman" w:eastAsia="Times New Roman" w:hAnsi="Times New Roman" w:cs="Times New Roman"/>
                  <w:sz w:val="26"/>
                  <w:szCs w:val="26"/>
                </w:rPr>
                <w:t xml:space="preserve">Người </w:t>
              </w:r>
              <w:r w:rsidR="54F66BB7"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đã đăng nhập thành công vào hệ thống</w:t>
              </w:r>
            </w:ins>
          </w:p>
        </w:tc>
      </w:tr>
      <w:tr w:rsidR="5A64F9FC" w14:paraId="533D65D8" w14:textId="77777777" w:rsidTr="5A64F9FC">
        <w:trPr>
          <w:trHeight w:val="300"/>
          <w:ins w:id="472" w:author="Người dùng Khách" w:date="2024-12-20T02:23:00Z"/>
        </w:trPr>
        <w:tc>
          <w:tcPr>
            <w:tcW w:w="2655" w:type="dxa"/>
            <w:shd w:val="clear" w:color="auto" w:fill="auto"/>
            <w:tcMar>
              <w:top w:w="100" w:type="dxa"/>
              <w:left w:w="100" w:type="dxa"/>
              <w:bottom w:w="100" w:type="dxa"/>
              <w:right w:w="100" w:type="dxa"/>
            </w:tcMar>
          </w:tcPr>
          <w:p w14:paraId="38A6DEA4"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ins w:id="473" w:author="Người dùng Khách" w:date="2024-12-20T02:23:00Z">
              <w:r w:rsidRPr="5A64F9FC">
                <w:rPr>
                  <w:rFonts w:ascii="Times New Roman" w:eastAsia="Times New Roman" w:hAnsi="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14:paraId="2D67A227" w14:textId="611ED91D" w:rsidR="5A64F9FC" w:rsidRDefault="5A64F9FC" w:rsidP="5A64F9FC">
            <w:pPr>
              <w:spacing w:line="240" w:lineRule="auto"/>
              <w:rPr>
                <w:rFonts w:ascii="Times New Roman" w:eastAsia="Times New Roman" w:hAnsi="Times New Roman" w:cs="Times New Roman"/>
                <w:sz w:val="26"/>
                <w:szCs w:val="26"/>
              </w:rPr>
            </w:pPr>
            <w:ins w:id="474" w:author="Người dùng Khách" w:date="2024-12-20T02:23:00Z">
              <w:r w:rsidRPr="5A64F9FC">
                <w:rPr>
                  <w:rFonts w:ascii="Times New Roman" w:eastAsia="Times New Roman" w:hAnsi="Times New Roman" w:cs="Times New Roman"/>
                  <w:sz w:val="26"/>
                  <w:szCs w:val="26"/>
                </w:rPr>
                <w:t xml:space="preserve">Người </w:t>
              </w:r>
              <w:r w:rsidR="1EA217DB"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xem được thống kê </w:t>
              </w:r>
            </w:ins>
          </w:p>
        </w:tc>
      </w:tr>
      <w:tr w:rsidR="5A64F9FC" w14:paraId="3CD6755C" w14:textId="77777777" w:rsidTr="5A64F9FC">
        <w:trPr>
          <w:trHeight w:val="300"/>
          <w:ins w:id="475" w:author="Người dùng Khách" w:date="2024-12-20T02:23:00Z"/>
        </w:trPr>
        <w:tc>
          <w:tcPr>
            <w:tcW w:w="8280" w:type="dxa"/>
            <w:gridSpan w:val="2"/>
            <w:shd w:val="clear" w:color="auto" w:fill="auto"/>
            <w:tcMar>
              <w:top w:w="100" w:type="dxa"/>
              <w:left w:w="100" w:type="dxa"/>
              <w:bottom w:w="100" w:type="dxa"/>
              <w:right w:w="100" w:type="dxa"/>
            </w:tcMar>
          </w:tcPr>
          <w:p w14:paraId="110D5E32" w14:textId="77777777" w:rsidR="5A64F9FC" w:rsidRDefault="5A64F9FC" w:rsidP="5A64F9FC">
            <w:pPr>
              <w:widowControl w:val="0"/>
              <w:spacing w:line="240" w:lineRule="auto"/>
              <w:ind w:left="94"/>
              <w:rPr>
                <w:ins w:id="476" w:author="Người dùng Khách" w:date="2024-12-20T02:23:00Z" w16du:dateUtc="2024-12-20T02:23:30Z"/>
                <w:rFonts w:ascii="Times New Roman" w:eastAsia="Times New Roman" w:hAnsi="Times New Roman" w:cs="Times New Roman"/>
                <w:sz w:val="26"/>
                <w:szCs w:val="26"/>
              </w:rPr>
            </w:pPr>
            <w:ins w:id="477" w:author="Người dùng Khách" w:date="2024-12-20T02:23:00Z">
              <w:r w:rsidRPr="5A64F9FC">
                <w:rPr>
                  <w:rFonts w:ascii="Times New Roman" w:eastAsia="Times New Roman" w:hAnsi="Times New Roman" w:cs="Times New Roman"/>
                  <w:sz w:val="26"/>
                  <w:szCs w:val="26"/>
                </w:rPr>
                <w:t>Chuỗi sự kiện chính</w:t>
              </w:r>
            </w:ins>
          </w:p>
          <w:p w14:paraId="1CE27F08" w14:textId="0149B5F0" w:rsidR="5A64F9FC" w:rsidRDefault="5A64F9FC">
            <w:pPr>
              <w:pStyle w:val="ListParagraph"/>
              <w:widowControl w:val="0"/>
              <w:numPr>
                <w:ilvl w:val="0"/>
                <w:numId w:val="11"/>
              </w:numPr>
              <w:spacing w:line="240" w:lineRule="auto"/>
              <w:rPr>
                <w:ins w:id="478" w:author="Người dùng Khách" w:date="2024-12-20T02:23:00Z" w16du:dateUtc="2024-12-20T02:23:30Z"/>
                <w:rFonts w:ascii="Times New Roman" w:eastAsia="Times New Roman" w:hAnsi="Times New Roman" w:cs="Times New Roman"/>
                <w:sz w:val="26"/>
                <w:szCs w:val="26"/>
              </w:rPr>
              <w:pPrChange w:id="479" w:author="Việt Lương" w:date="2024-12-20T04:41:00Z">
                <w:pPr>
                  <w:pStyle w:val="ListParagraph"/>
                  <w:widowControl w:val="0"/>
                  <w:numPr>
                    <w:numId w:val="20"/>
                  </w:numPr>
                  <w:spacing w:line="240" w:lineRule="auto"/>
                  <w:ind w:left="990" w:hanging="360"/>
                </w:pPr>
              </w:pPrChange>
            </w:pPr>
            <w:ins w:id="480" w:author="Người dùng Khách" w:date="2024-12-20T02:23:00Z">
              <w:r w:rsidRPr="5A64F9FC">
                <w:rPr>
                  <w:rFonts w:ascii="Times New Roman" w:eastAsia="Times New Roman" w:hAnsi="Times New Roman" w:cs="Times New Roman"/>
                  <w:sz w:val="26"/>
                  <w:szCs w:val="26"/>
                </w:rPr>
                <w:t xml:space="preserve">Người </w:t>
              </w:r>
            </w:ins>
            <w:ins w:id="481" w:author="Người dùng Khách" w:date="2024-12-20T03:58:00Z">
              <w:r w:rsidR="0562100E" w:rsidRPr="5A64F9FC">
                <w:rPr>
                  <w:rFonts w:ascii="Times New Roman" w:eastAsia="Times New Roman" w:hAnsi="Times New Roman" w:cs="Times New Roman"/>
                  <w:sz w:val="26"/>
                  <w:szCs w:val="26"/>
                </w:rPr>
                <w:t>bán</w:t>
              </w:r>
            </w:ins>
            <w:ins w:id="482" w:author="Người dùng Khách" w:date="2024-12-20T02:23:00Z">
              <w:r w:rsidRPr="5A64F9FC">
                <w:rPr>
                  <w:rFonts w:ascii="Times New Roman" w:eastAsia="Times New Roman" w:hAnsi="Times New Roman" w:cs="Times New Roman"/>
                  <w:sz w:val="26"/>
                  <w:szCs w:val="26"/>
                </w:rPr>
                <w:t xml:space="preserve"> đăng nhập vào hệ thống </w:t>
              </w:r>
            </w:ins>
          </w:p>
          <w:p w14:paraId="4EBBF20A" w14:textId="3ACC154B" w:rsidR="5A64F9FC" w:rsidRDefault="5A64F9FC">
            <w:pPr>
              <w:pStyle w:val="ListParagraph"/>
              <w:widowControl w:val="0"/>
              <w:numPr>
                <w:ilvl w:val="0"/>
                <w:numId w:val="11"/>
              </w:numPr>
              <w:spacing w:line="240" w:lineRule="auto"/>
              <w:rPr>
                <w:ins w:id="483" w:author="Người dùng Khách" w:date="2024-12-20T02:23:00Z" w16du:dateUtc="2024-12-20T02:23:30Z"/>
                <w:rFonts w:ascii="Times New Roman" w:eastAsia="Times New Roman" w:hAnsi="Times New Roman" w:cs="Times New Roman"/>
                <w:sz w:val="26"/>
                <w:szCs w:val="26"/>
              </w:rPr>
              <w:pPrChange w:id="484" w:author="Việt Lương" w:date="2024-12-20T04:41:00Z">
                <w:pPr>
                  <w:pStyle w:val="ListParagraph"/>
                  <w:widowControl w:val="0"/>
                  <w:numPr>
                    <w:numId w:val="20"/>
                  </w:numPr>
                  <w:spacing w:line="240" w:lineRule="auto"/>
                  <w:ind w:left="990" w:hanging="360"/>
                </w:pPr>
              </w:pPrChange>
            </w:pPr>
            <w:ins w:id="485" w:author="Người dùng Khách" w:date="2024-12-20T02:23:00Z">
              <w:r w:rsidRPr="5A64F9FC">
                <w:rPr>
                  <w:rFonts w:ascii="Times New Roman" w:eastAsia="Times New Roman" w:hAnsi="Times New Roman" w:cs="Times New Roman"/>
                  <w:sz w:val="26"/>
                  <w:szCs w:val="26"/>
                </w:rPr>
                <w:t>Hệ thống hiển thị giao diện Trang chủ người</w:t>
              </w:r>
            </w:ins>
            <w:ins w:id="486" w:author="Người dùng Khách" w:date="2024-12-20T03:58:00Z">
              <w:r w:rsidR="3561FB89" w:rsidRPr="5A64F9FC">
                <w:rPr>
                  <w:rFonts w:ascii="Times New Roman" w:eastAsia="Times New Roman" w:hAnsi="Times New Roman" w:cs="Times New Roman"/>
                  <w:sz w:val="26"/>
                  <w:szCs w:val="26"/>
                </w:rPr>
                <w:t xml:space="preserve"> bán</w:t>
              </w:r>
            </w:ins>
            <w:ins w:id="487" w:author="Người dùng Khách" w:date="2024-12-20T02:23:00Z">
              <w:del w:id="488" w:author="Việt Lương" w:date="2024-12-20T04:40:00Z">
                <w:r w:rsidRPr="5A64F9FC" w:rsidDel="5A64F9FC">
                  <w:rPr>
                    <w:rFonts w:ascii="Times New Roman" w:eastAsia="Times New Roman" w:hAnsi="Times New Roman" w:cs="Times New Roman"/>
                    <w:sz w:val="26"/>
                    <w:szCs w:val="26"/>
                  </w:rPr>
                  <w:delText xml:space="preserve"> </w:delText>
                </w:r>
              </w:del>
            </w:ins>
          </w:p>
          <w:p w14:paraId="1AA6356B" w14:textId="11D12523" w:rsidR="5A64F9FC" w:rsidRDefault="5A64F9FC">
            <w:pPr>
              <w:pStyle w:val="ListParagraph"/>
              <w:widowControl w:val="0"/>
              <w:numPr>
                <w:ilvl w:val="0"/>
                <w:numId w:val="11"/>
              </w:numPr>
              <w:spacing w:line="240" w:lineRule="auto"/>
              <w:rPr>
                <w:ins w:id="489" w:author="Người dùng Khách" w:date="2024-12-20T02:23:00Z" w16du:dateUtc="2024-12-20T02:23:30Z"/>
                <w:del w:id="490" w:author="Việt Lương" w:date="2024-12-20T04:38:00Z" w16du:dateUtc="2024-12-20T04:38:51Z"/>
                <w:rFonts w:ascii="Times New Roman" w:eastAsia="Times New Roman" w:hAnsi="Times New Roman" w:cs="Times New Roman"/>
                <w:sz w:val="26"/>
                <w:szCs w:val="26"/>
              </w:rPr>
              <w:pPrChange w:id="491" w:author="Việt Lương" w:date="2024-12-20T04:41:00Z">
                <w:pPr>
                  <w:pStyle w:val="ListParagraph"/>
                  <w:widowControl w:val="0"/>
                  <w:numPr>
                    <w:numId w:val="20"/>
                  </w:numPr>
                  <w:spacing w:line="240" w:lineRule="auto"/>
                  <w:ind w:left="990" w:hanging="360"/>
                </w:pPr>
              </w:pPrChange>
            </w:pPr>
            <w:ins w:id="492" w:author="Người dùng Khách" w:date="2024-12-20T02:23:00Z">
              <w:del w:id="493" w:author="Việt Lương" w:date="2024-12-20T04:38:00Z">
                <w:r w:rsidRPr="5A64F9FC" w:rsidDel="5A64F9FC">
                  <w:rPr>
                    <w:rFonts w:ascii="Times New Roman" w:eastAsia="Times New Roman" w:hAnsi="Times New Roman" w:cs="Times New Roman"/>
                    <w:sz w:val="26"/>
                    <w:szCs w:val="26"/>
                  </w:rPr>
                  <w:delText xml:space="preserve">Người </w:delText>
                </w:r>
              </w:del>
            </w:ins>
            <w:ins w:id="494" w:author="Người dùng Khách" w:date="2024-12-20T03:58:00Z">
              <w:del w:id="495" w:author="Việt Lương" w:date="2024-12-20T04:40:00Z">
                <w:r w:rsidRPr="5A64F9FC" w:rsidDel="7BE17B45">
                  <w:rPr>
                    <w:rFonts w:ascii="Times New Roman" w:eastAsia="Times New Roman" w:hAnsi="Times New Roman" w:cs="Times New Roman"/>
                    <w:sz w:val="26"/>
                    <w:szCs w:val="26"/>
                  </w:rPr>
                  <w:delText>bán</w:delText>
                </w:r>
              </w:del>
            </w:ins>
            <w:ins w:id="496" w:author="Người dùng Khách" w:date="2024-12-20T02:23:00Z">
              <w:del w:id="497" w:author="Việt Lương" w:date="2024-12-20T04:40:00Z">
                <w:r w:rsidRPr="5A64F9FC" w:rsidDel="5A64F9FC">
                  <w:rPr>
                    <w:rFonts w:ascii="Times New Roman" w:eastAsia="Times New Roman" w:hAnsi="Times New Roman" w:cs="Times New Roman"/>
                    <w:sz w:val="26"/>
                    <w:szCs w:val="26"/>
                  </w:rPr>
                  <w:delText xml:space="preserve"> chọn thao tác “ Thống kê “ </w:delText>
                </w:r>
              </w:del>
            </w:ins>
          </w:p>
          <w:p w14:paraId="5109D9F7" w14:textId="1585DC1E" w:rsidR="5A64F9FC" w:rsidRDefault="5A64F9FC">
            <w:pPr>
              <w:pStyle w:val="ListParagraph"/>
              <w:widowControl w:val="0"/>
              <w:numPr>
                <w:ilvl w:val="0"/>
                <w:numId w:val="11"/>
              </w:numPr>
              <w:spacing w:line="240" w:lineRule="auto"/>
              <w:rPr>
                <w:ins w:id="498" w:author="Người dùng Khách" w:date="2024-12-20T02:23:00Z" w16du:dateUtc="2024-12-20T02:23:30Z"/>
                <w:rFonts w:ascii="Times New Roman" w:eastAsia="Times New Roman" w:hAnsi="Times New Roman" w:cs="Times New Roman"/>
                <w:sz w:val="26"/>
                <w:szCs w:val="26"/>
              </w:rPr>
              <w:pPrChange w:id="499" w:author="Việt Lương" w:date="2024-12-20T04:41:00Z">
                <w:pPr>
                  <w:pStyle w:val="ListParagraph"/>
                  <w:widowControl w:val="0"/>
                  <w:numPr>
                    <w:numId w:val="20"/>
                  </w:numPr>
                  <w:spacing w:line="240" w:lineRule="auto"/>
                  <w:ind w:left="990" w:hanging="360"/>
                </w:pPr>
              </w:pPrChange>
            </w:pPr>
            <w:ins w:id="500" w:author="Người dùng Khách" w:date="2024-12-20T02:23:00Z">
              <w:del w:id="501" w:author="Việt Lương" w:date="2024-12-20T04:40:00Z">
                <w:r w:rsidRPr="5A64F9FC" w:rsidDel="5A64F9FC">
                  <w:rPr>
                    <w:rFonts w:ascii="Times New Roman" w:eastAsia="Times New Roman" w:hAnsi="Times New Roman" w:cs="Times New Roman"/>
                    <w:sz w:val="26"/>
                    <w:szCs w:val="26"/>
                  </w:rPr>
                  <w:delText xml:space="preserve">Hệ </w:delText>
                </w:r>
              </w:del>
            </w:ins>
            <w:ins w:id="502" w:author="Việt Lương" w:date="2024-12-20T04:40:00Z">
              <w:r w:rsidR="0ECC7594" w:rsidRPr="5A64F9FC">
                <w:rPr>
                  <w:rFonts w:ascii="Times New Roman" w:eastAsia="Times New Roman" w:hAnsi="Times New Roman" w:cs="Times New Roman"/>
                  <w:sz w:val="26"/>
                  <w:szCs w:val="26"/>
                </w:rPr>
                <w:t xml:space="preserve">Hệ </w:t>
              </w:r>
            </w:ins>
            <w:ins w:id="503" w:author="Người dùng Khách" w:date="2024-12-20T02:23:00Z">
              <w:r w:rsidRPr="5A64F9FC">
                <w:rPr>
                  <w:rFonts w:ascii="Times New Roman" w:eastAsia="Times New Roman" w:hAnsi="Times New Roman" w:cs="Times New Roman"/>
                  <w:sz w:val="26"/>
                  <w:szCs w:val="26"/>
                </w:rPr>
                <w:t xml:space="preserve">thống hiển thị các </w:t>
              </w:r>
            </w:ins>
            <w:ins w:id="504" w:author="Việt Lương" w:date="2024-12-20T04:38:00Z">
              <w:r w:rsidR="0BA83E30" w:rsidRPr="5A64F9FC">
                <w:rPr>
                  <w:rFonts w:ascii="Times New Roman" w:eastAsia="Times New Roman" w:hAnsi="Times New Roman" w:cs="Times New Roman"/>
                  <w:sz w:val="26"/>
                  <w:szCs w:val="26"/>
                </w:rPr>
                <w:t>bảng</w:t>
              </w:r>
            </w:ins>
            <w:ins w:id="505" w:author="Người dùng Khách" w:date="2024-12-20T02:23:00Z">
              <w:del w:id="506" w:author="Việt Lương" w:date="2024-12-20T04:38:00Z">
                <w:r w:rsidRPr="5A64F9FC" w:rsidDel="5A64F9FC">
                  <w:rPr>
                    <w:rFonts w:ascii="Times New Roman" w:eastAsia="Times New Roman" w:hAnsi="Times New Roman" w:cs="Times New Roman"/>
                    <w:sz w:val="26"/>
                    <w:szCs w:val="26"/>
                  </w:rPr>
                  <w:delText>option</w:delText>
                </w:r>
              </w:del>
              <w:r w:rsidRPr="5A64F9FC">
                <w:rPr>
                  <w:rFonts w:ascii="Times New Roman" w:eastAsia="Times New Roman" w:hAnsi="Times New Roman" w:cs="Times New Roman"/>
                  <w:sz w:val="26"/>
                  <w:szCs w:val="26"/>
                </w:rPr>
                <w:t xml:space="preserve"> thống kê </w:t>
              </w:r>
            </w:ins>
          </w:p>
          <w:p w14:paraId="2D1BBC86" w14:textId="4B8C0E45" w:rsidR="5A64F9FC" w:rsidRDefault="5A64F9FC">
            <w:pPr>
              <w:pStyle w:val="ListParagraph"/>
              <w:widowControl w:val="0"/>
              <w:numPr>
                <w:ilvl w:val="0"/>
                <w:numId w:val="9"/>
              </w:numPr>
              <w:spacing w:line="240" w:lineRule="auto"/>
              <w:rPr>
                <w:ins w:id="507" w:author="Người dùng Khách" w:date="2024-12-20T02:23:00Z" w16du:dateUtc="2024-12-20T02:23:30Z"/>
                <w:rFonts w:ascii="Times New Roman" w:eastAsia="Times New Roman" w:hAnsi="Times New Roman" w:cs="Times New Roman"/>
                <w:sz w:val="26"/>
                <w:szCs w:val="26"/>
              </w:rPr>
              <w:pPrChange w:id="508" w:author="Việt Lương" w:date="2024-12-20T04:41:00Z">
                <w:pPr>
                  <w:pStyle w:val="ListParagraph"/>
                  <w:widowControl w:val="0"/>
                  <w:numPr>
                    <w:numId w:val="19"/>
                  </w:numPr>
                  <w:spacing w:line="240" w:lineRule="auto"/>
                  <w:ind w:left="1350" w:hanging="360"/>
                </w:pPr>
              </w:pPrChange>
            </w:pPr>
            <w:ins w:id="509" w:author="Người dùng Khách" w:date="2024-12-20T02:23:00Z">
              <w:r w:rsidRPr="5A64F9FC">
                <w:rPr>
                  <w:rFonts w:ascii="Times New Roman" w:eastAsia="Times New Roman" w:hAnsi="Times New Roman" w:cs="Times New Roman"/>
                  <w:sz w:val="26"/>
                  <w:szCs w:val="26"/>
                </w:rPr>
                <w:t>Thống kê theo doanh thu theo tháng</w:t>
              </w:r>
            </w:ins>
          </w:p>
          <w:p w14:paraId="2AF38506" w14:textId="70E23FA5" w:rsidR="5A64F9FC" w:rsidRDefault="5A64F9FC">
            <w:pPr>
              <w:pStyle w:val="ListParagraph"/>
              <w:widowControl w:val="0"/>
              <w:numPr>
                <w:ilvl w:val="0"/>
                <w:numId w:val="8"/>
              </w:numPr>
              <w:spacing w:line="240" w:lineRule="auto"/>
              <w:rPr>
                <w:ins w:id="510" w:author="Người dùng Khách" w:date="2024-12-20T02:23:00Z" w16du:dateUtc="2024-12-20T02:23:30Z"/>
                <w:rFonts w:ascii="Times New Roman" w:eastAsia="Times New Roman" w:hAnsi="Times New Roman" w:cs="Times New Roman"/>
                <w:sz w:val="26"/>
                <w:szCs w:val="26"/>
              </w:rPr>
              <w:pPrChange w:id="511" w:author="Việt Lương" w:date="2024-12-20T04:41:00Z">
                <w:pPr>
                  <w:pStyle w:val="ListParagraph"/>
                  <w:widowControl w:val="0"/>
                  <w:numPr>
                    <w:numId w:val="19"/>
                  </w:numPr>
                  <w:spacing w:line="240" w:lineRule="auto"/>
                  <w:ind w:left="1350" w:hanging="360"/>
                </w:pPr>
              </w:pPrChange>
            </w:pPr>
            <w:ins w:id="512" w:author="Người dùng Khách" w:date="2024-12-20T02:23:00Z">
              <w:r w:rsidRPr="5A64F9FC">
                <w:rPr>
                  <w:rFonts w:ascii="Times New Roman" w:eastAsia="Times New Roman" w:hAnsi="Times New Roman" w:cs="Times New Roman"/>
                  <w:sz w:val="26"/>
                  <w:szCs w:val="26"/>
                </w:rPr>
                <w:t>Thống kê doanh thu theo khoảng thời gian</w:t>
              </w:r>
            </w:ins>
          </w:p>
          <w:p w14:paraId="0A2222E8" w14:textId="6799C4D2" w:rsidR="5A64F9FC" w:rsidRDefault="5A64F9FC">
            <w:pPr>
              <w:pStyle w:val="ListParagraph"/>
              <w:widowControl w:val="0"/>
              <w:numPr>
                <w:ilvl w:val="0"/>
                <w:numId w:val="7"/>
              </w:numPr>
              <w:spacing w:line="240" w:lineRule="auto"/>
              <w:rPr>
                <w:ins w:id="513" w:author="Người dùng Khách" w:date="2024-12-20T02:23:00Z" w16du:dateUtc="2024-12-20T02:23:30Z"/>
                <w:rFonts w:ascii="Times New Roman" w:eastAsia="Times New Roman" w:hAnsi="Times New Roman" w:cs="Times New Roman"/>
                <w:sz w:val="26"/>
                <w:szCs w:val="26"/>
              </w:rPr>
              <w:pPrChange w:id="514" w:author="Việt Lương" w:date="2024-12-20T04:41:00Z">
                <w:pPr>
                  <w:pStyle w:val="ListParagraph"/>
                  <w:widowControl w:val="0"/>
                  <w:numPr>
                    <w:numId w:val="19"/>
                  </w:numPr>
                  <w:spacing w:line="240" w:lineRule="auto"/>
                  <w:ind w:left="1350" w:hanging="360"/>
                </w:pPr>
              </w:pPrChange>
            </w:pPr>
            <w:ins w:id="515" w:author="Người dùng Khách" w:date="2024-12-20T02:23:00Z">
              <w:r w:rsidRPr="5A64F9FC">
                <w:rPr>
                  <w:rFonts w:ascii="Times New Roman" w:eastAsia="Times New Roman" w:hAnsi="Times New Roman" w:cs="Times New Roman"/>
                  <w:sz w:val="26"/>
                  <w:szCs w:val="26"/>
                </w:rPr>
                <w:t xml:space="preserve">Thống kê theo </w:t>
              </w:r>
              <w:del w:id="516" w:author="Việt Lương" w:date="2024-12-20T04:39:00Z">
                <w:r w:rsidRPr="5A64F9FC" w:rsidDel="5A64F9FC">
                  <w:rPr>
                    <w:rFonts w:ascii="Times New Roman" w:eastAsia="Times New Roman" w:hAnsi="Times New Roman" w:cs="Times New Roman"/>
                    <w:sz w:val="26"/>
                    <w:szCs w:val="26"/>
                  </w:rPr>
                  <w:delText>thương hiệu sản phẩm</w:delText>
                </w:r>
              </w:del>
            </w:ins>
            <w:ins w:id="517" w:author="Việt Lương" w:date="2024-12-20T04:39:00Z">
              <w:r w:rsidR="57D3DA1E" w:rsidRPr="5A64F9FC">
                <w:rPr>
                  <w:rFonts w:ascii="Times New Roman" w:eastAsia="Times New Roman" w:hAnsi="Times New Roman" w:cs="Times New Roman"/>
                  <w:sz w:val="26"/>
                  <w:szCs w:val="26"/>
                </w:rPr>
                <w:t>lợi nhuận theo khoảng thời gian</w:t>
              </w:r>
            </w:ins>
          </w:p>
          <w:p w14:paraId="6BF7525C" w14:textId="08ECC19E" w:rsidR="5A64F9FC" w:rsidRDefault="5A64F9FC">
            <w:pPr>
              <w:pStyle w:val="ListParagraph"/>
              <w:widowControl w:val="0"/>
              <w:numPr>
                <w:ilvl w:val="0"/>
                <w:numId w:val="6"/>
              </w:numPr>
              <w:spacing w:line="240" w:lineRule="auto"/>
              <w:rPr>
                <w:ins w:id="518" w:author="Người dùng Khách" w:date="2024-12-20T02:23:00Z" w16du:dateUtc="2024-12-20T02:23:30Z"/>
                <w:rFonts w:ascii="Times New Roman" w:eastAsia="Times New Roman" w:hAnsi="Times New Roman" w:cs="Times New Roman"/>
                <w:sz w:val="26"/>
                <w:szCs w:val="26"/>
              </w:rPr>
              <w:pPrChange w:id="519" w:author="Việt Lương" w:date="2024-12-20T04:41:00Z">
                <w:pPr>
                  <w:pStyle w:val="ListParagraph"/>
                  <w:widowControl w:val="0"/>
                  <w:numPr>
                    <w:numId w:val="19"/>
                  </w:numPr>
                  <w:spacing w:line="240" w:lineRule="auto"/>
                  <w:ind w:left="1350" w:hanging="360"/>
                </w:pPr>
              </w:pPrChange>
            </w:pPr>
            <w:ins w:id="520" w:author="Người dùng Khách" w:date="2024-12-20T02:23:00Z">
              <w:r w:rsidRPr="5A64F9FC">
                <w:rPr>
                  <w:rFonts w:ascii="Times New Roman" w:eastAsia="Times New Roman" w:hAnsi="Times New Roman" w:cs="Times New Roman"/>
                  <w:sz w:val="26"/>
                  <w:szCs w:val="26"/>
                </w:rPr>
                <w:t xml:space="preserve">Thống kê </w:t>
              </w:r>
              <w:del w:id="521" w:author="Việt Lương" w:date="2024-12-20T04:39:00Z">
                <w:r w:rsidRPr="5A64F9FC" w:rsidDel="5A64F9FC">
                  <w:rPr>
                    <w:rFonts w:ascii="Times New Roman" w:eastAsia="Times New Roman" w:hAnsi="Times New Roman" w:cs="Times New Roman"/>
                    <w:sz w:val="26"/>
                    <w:szCs w:val="26"/>
                  </w:rPr>
                  <w:delText>danh sách mục hàng</w:delText>
                </w:r>
              </w:del>
            </w:ins>
            <w:ins w:id="522" w:author="Việt Lương" w:date="2024-12-20T04:39:00Z">
              <w:r w:rsidR="0ED0E302" w:rsidRPr="5A64F9FC">
                <w:rPr>
                  <w:rFonts w:ascii="Times New Roman" w:eastAsia="Times New Roman" w:hAnsi="Times New Roman" w:cs="Times New Roman"/>
                  <w:sz w:val="26"/>
                  <w:szCs w:val="26"/>
                </w:rPr>
                <w:t>vị trí mua hàng</w:t>
              </w:r>
            </w:ins>
          </w:p>
          <w:p w14:paraId="49166D8C" w14:textId="0D6CDB17" w:rsidR="5A64F9FC" w:rsidRDefault="5A64F9FC">
            <w:pPr>
              <w:pStyle w:val="ListParagraph"/>
              <w:widowControl w:val="0"/>
              <w:numPr>
                <w:ilvl w:val="0"/>
                <w:numId w:val="5"/>
              </w:numPr>
              <w:spacing w:line="240" w:lineRule="auto"/>
              <w:rPr>
                <w:ins w:id="523" w:author="Việt Lương" w:date="2024-12-20T04:40:00Z" w16du:dateUtc="2024-12-20T04:40:22Z"/>
                <w:rFonts w:ascii="Times New Roman" w:eastAsia="Times New Roman" w:hAnsi="Times New Roman" w:cs="Times New Roman"/>
                <w:sz w:val="26"/>
                <w:szCs w:val="26"/>
              </w:rPr>
              <w:pPrChange w:id="524" w:author="Việt Lương" w:date="2024-12-20T04:41:00Z">
                <w:pPr>
                  <w:pStyle w:val="ListParagraph"/>
                  <w:widowControl w:val="0"/>
                  <w:numPr>
                    <w:numId w:val="19"/>
                  </w:numPr>
                  <w:spacing w:line="240" w:lineRule="auto"/>
                  <w:ind w:left="1350" w:hanging="360"/>
                </w:pPr>
              </w:pPrChange>
            </w:pPr>
            <w:ins w:id="525" w:author="Người dùng Khách" w:date="2024-12-20T02:23:00Z">
              <w:r w:rsidRPr="5A64F9FC">
                <w:rPr>
                  <w:rFonts w:ascii="Times New Roman" w:eastAsia="Times New Roman" w:hAnsi="Times New Roman" w:cs="Times New Roman"/>
                  <w:sz w:val="26"/>
                  <w:szCs w:val="26"/>
                </w:rPr>
                <w:t>Thống kê đơn hàng</w:t>
              </w:r>
            </w:ins>
          </w:p>
          <w:p w14:paraId="3ACD069B" w14:textId="30DC6C23" w:rsidR="5A64F9FC" w:rsidRDefault="5A64F9FC">
            <w:pPr>
              <w:pStyle w:val="ListParagraph"/>
              <w:widowControl w:val="0"/>
              <w:numPr>
                <w:ilvl w:val="0"/>
                <w:numId w:val="11"/>
              </w:numPr>
              <w:spacing w:line="240" w:lineRule="auto"/>
              <w:rPr>
                <w:ins w:id="526" w:author="Việt Lương" w:date="2024-12-20T04:40:00Z" w16du:dateUtc="2024-12-20T04:40:24Z"/>
                <w:rFonts w:ascii="Times New Roman" w:eastAsia="Times New Roman" w:hAnsi="Times New Roman" w:cs="Times New Roman"/>
                <w:sz w:val="26"/>
                <w:szCs w:val="26"/>
              </w:rPr>
              <w:pPrChange w:id="527" w:author="Việt Lương" w:date="2024-12-20T04:41:00Z">
                <w:pPr>
                  <w:pStyle w:val="ListParagraph"/>
                  <w:widowControl w:val="0"/>
                  <w:numPr>
                    <w:numId w:val="20"/>
                  </w:numPr>
                  <w:spacing w:line="240" w:lineRule="auto"/>
                  <w:ind w:left="990" w:hanging="360"/>
                </w:pPr>
              </w:pPrChange>
            </w:pPr>
            <w:del w:id="528" w:author="Việt Lương" w:date="2024-12-20T04:40:00Z">
              <w:r w:rsidRPr="5A64F9FC" w:rsidDel="5A64F9FC">
                <w:rPr>
                  <w:rFonts w:ascii="Times New Roman" w:eastAsia="Times New Roman" w:hAnsi="Times New Roman" w:cs="Times New Roman"/>
                  <w:sz w:val="26"/>
                  <w:szCs w:val="26"/>
                </w:rPr>
                <w:delText xml:space="preserve">4. </w:delText>
              </w:r>
            </w:del>
            <w:ins w:id="529" w:author="Việt Lương" w:date="2024-12-20T04:40:00Z">
              <w:r w:rsidR="6B39BFC2" w:rsidRPr="5A64F9FC">
                <w:rPr>
                  <w:rFonts w:ascii="Times New Roman" w:eastAsia="Times New Roman" w:hAnsi="Times New Roman" w:cs="Times New Roman"/>
                  <w:sz w:val="26"/>
                  <w:szCs w:val="26"/>
                </w:rPr>
                <w:t>Hệ thống hiển thị form điền ngày bắt đầu thống kê, và ngày kết thúc thống kê</w:t>
              </w:r>
            </w:ins>
          </w:p>
          <w:p w14:paraId="6E551AE7" w14:textId="5E9EAEE6" w:rsidR="6B39BFC2" w:rsidRDefault="6B39BFC2">
            <w:pPr>
              <w:pStyle w:val="ListParagraph"/>
              <w:widowControl w:val="0"/>
              <w:numPr>
                <w:ilvl w:val="0"/>
                <w:numId w:val="11"/>
              </w:numPr>
              <w:spacing w:line="240" w:lineRule="auto"/>
              <w:rPr>
                <w:ins w:id="530" w:author="Việt Lương" w:date="2024-12-20T04:40:00Z" w16du:dateUtc="2024-12-20T04:40:24Z"/>
                <w:rFonts w:ascii="Times New Roman" w:eastAsia="Times New Roman" w:hAnsi="Times New Roman" w:cs="Times New Roman"/>
                <w:sz w:val="26"/>
                <w:szCs w:val="26"/>
              </w:rPr>
              <w:pPrChange w:id="531" w:author="Việt Lương" w:date="2024-12-20T04:41:00Z">
                <w:pPr>
                  <w:pStyle w:val="ListParagraph"/>
                  <w:widowControl w:val="0"/>
                  <w:numPr>
                    <w:numId w:val="20"/>
                  </w:numPr>
                  <w:spacing w:line="240" w:lineRule="auto"/>
                  <w:ind w:left="990" w:hanging="360"/>
                </w:pPr>
              </w:pPrChange>
            </w:pPr>
            <w:ins w:id="532" w:author="Việt Lương" w:date="2024-12-20T04:40:00Z">
              <w:r w:rsidRPr="5A64F9FC">
                <w:rPr>
                  <w:rFonts w:ascii="Times New Roman" w:eastAsia="Times New Roman" w:hAnsi="Times New Roman" w:cs="Times New Roman"/>
                  <w:sz w:val="26"/>
                  <w:szCs w:val="26"/>
                </w:rPr>
                <w:t>Người bán điền ngày bắt đầu và ngày kết thúc</w:t>
              </w:r>
            </w:ins>
          </w:p>
          <w:p w14:paraId="330705F7" w14:textId="41C9652D" w:rsidR="6B39BFC2" w:rsidRDefault="6B39BFC2">
            <w:pPr>
              <w:pStyle w:val="ListParagraph"/>
              <w:widowControl w:val="0"/>
              <w:numPr>
                <w:ilvl w:val="0"/>
                <w:numId w:val="11"/>
              </w:numPr>
              <w:spacing w:line="240" w:lineRule="auto"/>
              <w:rPr>
                <w:ins w:id="533" w:author="Việt Lương" w:date="2024-12-20T04:40:00Z" w16du:dateUtc="2024-12-20T04:40:24Z"/>
                <w:rFonts w:ascii="Times New Roman" w:eastAsia="Times New Roman" w:hAnsi="Times New Roman" w:cs="Times New Roman"/>
                <w:sz w:val="26"/>
                <w:szCs w:val="26"/>
              </w:rPr>
              <w:pPrChange w:id="534" w:author="Việt Lương" w:date="2024-12-20T04:41:00Z">
                <w:pPr>
                  <w:pStyle w:val="ListParagraph"/>
                  <w:widowControl w:val="0"/>
                  <w:numPr>
                    <w:numId w:val="20"/>
                  </w:numPr>
                  <w:spacing w:line="240" w:lineRule="auto"/>
                  <w:ind w:left="990" w:hanging="360"/>
                </w:pPr>
              </w:pPrChange>
            </w:pPr>
            <w:ins w:id="535" w:author="Việt Lương" w:date="2024-12-20T04:40:00Z">
              <w:r w:rsidRPr="5A64F9FC">
                <w:rPr>
                  <w:rFonts w:ascii="Times New Roman" w:eastAsia="Times New Roman" w:hAnsi="Times New Roman" w:cs="Times New Roman"/>
                  <w:sz w:val="26"/>
                  <w:szCs w:val="26"/>
                </w:rPr>
                <w:t>Hệ thống kiểm tra hợp lệ của ngày tháng đã nhập</w:t>
              </w:r>
            </w:ins>
          </w:p>
          <w:p w14:paraId="3842DF3A" w14:textId="65F65BB4" w:rsidR="6B39BFC2" w:rsidRDefault="6B39BFC2">
            <w:pPr>
              <w:pStyle w:val="ListParagraph"/>
              <w:widowControl w:val="0"/>
              <w:numPr>
                <w:ilvl w:val="0"/>
                <w:numId w:val="11"/>
              </w:numPr>
              <w:spacing w:line="240" w:lineRule="auto"/>
              <w:rPr>
                <w:ins w:id="536" w:author="Việt Lương" w:date="2024-12-20T04:40:00Z" w16du:dateUtc="2024-12-20T04:40:24Z"/>
                <w:rFonts w:ascii="Times New Roman" w:eastAsia="Times New Roman" w:hAnsi="Times New Roman" w:cs="Times New Roman"/>
                <w:sz w:val="26"/>
                <w:szCs w:val="26"/>
              </w:rPr>
              <w:pPrChange w:id="537" w:author="Việt Lương" w:date="2024-12-20T04:41:00Z">
                <w:pPr>
                  <w:pStyle w:val="ListParagraph"/>
                  <w:widowControl w:val="0"/>
                  <w:numPr>
                    <w:numId w:val="20"/>
                  </w:numPr>
                  <w:spacing w:line="240" w:lineRule="auto"/>
                  <w:ind w:left="990" w:hanging="360"/>
                </w:pPr>
              </w:pPrChange>
            </w:pPr>
            <w:ins w:id="538" w:author="Việt Lương" w:date="2024-12-20T04:40:00Z">
              <w:r w:rsidRPr="5A64F9FC">
                <w:rPr>
                  <w:rFonts w:ascii="Times New Roman" w:eastAsia="Times New Roman" w:hAnsi="Times New Roman" w:cs="Times New Roman"/>
                  <w:sz w:val="26"/>
                  <w:szCs w:val="26"/>
                </w:rPr>
                <w:t>Hệ thống tính toán số liệu dựa vào số liệu Người bán đã nhập</w:t>
              </w:r>
            </w:ins>
          </w:p>
          <w:p w14:paraId="6F8FD395" w14:textId="781D0C77" w:rsidR="6B39BFC2" w:rsidRDefault="6B39BFC2">
            <w:pPr>
              <w:pStyle w:val="ListParagraph"/>
              <w:widowControl w:val="0"/>
              <w:numPr>
                <w:ilvl w:val="0"/>
                <w:numId w:val="11"/>
              </w:numPr>
              <w:spacing w:line="240" w:lineRule="auto"/>
              <w:rPr>
                <w:ins w:id="539" w:author="Việt Lương" w:date="2024-12-20T04:40:00Z" w16du:dateUtc="2024-12-20T04:40:24Z"/>
                <w:rFonts w:ascii="Times New Roman" w:eastAsia="Times New Roman" w:hAnsi="Times New Roman" w:cs="Times New Roman"/>
                <w:sz w:val="26"/>
                <w:szCs w:val="26"/>
              </w:rPr>
              <w:pPrChange w:id="540" w:author="Việt Lương" w:date="2024-12-20T04:41:00Z">
                <w:pPr>
                  <w:pStyle w:val="ListParagraph"/>
                  <w:widowControl w:val="0"/>
                  <w:numPr>
                    <w:numId w:val="20"/>
                  </w:numPr>
                  <w:spacing w:line="240" w:lineRule="auto"/>
                  <w:ind w:left="990" w:hanging="360"/>
                </w:pPr>
              </w:pPrChange>
            </w:pPr>
            <w:ins w:id="541" w:author="Việt Lương" w:date="2024-12-20T04:40:00Z">
              <w:r w:rsidRPr="5A64F9FC">
                <w:rPr>
                  <w:rFonts w:ascii="Times New Roman" w:eastAsia="Times New Roman" w:hAnsi="Times New Roman" w:cs="Times New Roman"/>
                  <w:sz w:val="26"/>
                  <w:szCs w:val="26"/>
                </w:rPr>
                <w:t>Hệ thống hiển thị số liệu dưới dạng bảng hoặc đồ thị</w:t>
              </w:r>
            </w:ins>
          </w:p>
          <w:p w14:paraId="5ACEDBA9" w14:textId="507E182C" w:rsidR="5A64F9FC" w:rsidRDefault="5A64F9FC" w:rsidP="5A64F9FC">
            <w:pPr>
              <w:widowControl w:val="0"/>
              <w:spacing w:line="240" w:lineRule="auto"/>
              <w:rPr>
                <w:ins w:id="542" w:author="Người dùng Khách" w:date="2024-12-20T03:59:00Z" w16du:dateUtc="2024-12-20T03:59:01Z"/>
                <w:rFonts w:ascii="Times New Roman" w:eastAsia="Times New Roman" w:hAnsi="Times New Roman" w:cs="Times New Roman"/>
                <w:sz w:val="26"/>
                <w:szCs w:val="26"/>
              </w:rPr>
            </w:pPr>
          </w:p>
          <w:p w14:paraId="24428368" w14:textId="0EDB41A8" w:rsidR="5A8F1AFB" w:rsidRDefault="5A8F1AFB">
            <w:pPr>
              <w:widowControl w:val="0"/>
              <w:spacing w:line="240" w:lineRule="auto"/>
              <w:rPr>
                <w:ins w:id="543" w:author="Người dùng Khách" w:date="2024-12-20T02:23:00Z" w16du:dateUtc="2024-12-20T02:23:30Z"/>
                <w:rFonts w:ascii="Times New Roman" w:eastAsia="Times New Roman" w:hAnsi="Times New Roman" w:cs="Times New Roman"/>
                <w:sz w:val="26"/>
                <w:szCs w:val="26"/>
              </w:rPr>
              <w:pPrChange w:id="544" w:author="Người dùng Khách" w:date="2024-12-20T03:59:00Z">
                <w:pPr>
                  <w:pStyle w:val="ListParagraph"/>
                  <w:widowControl w:val="0"/>
                  <w:numPr>
                    <w:numId w:val="17"/>
                  </w:numPr>
                  <w:spacing w:line="240" w:lineRule="auto"/>
                  <w:ind w:left="1440" w:hanging="540"/>
                </w:pPr>
              </w:pPrChange>
            </w:pPr>
            <w:ins w:id="545" w:author="Người dùng Khách" w:date="2024-12-20T03:59:00Z">
              <w:r w:rsidRPr="5A64F9FC">
                <w:rPr>
                  <w:rFonts w:ascii="Times New Roman" w:eastAsia="Times New Roman" w:hAnsi="Times New Roman" w:cs="Times New Roman"/>
                  <w:sz w:val="26"/>
                  <w:szCs w:val="26"/>
                </w:rPr>
                <w:t xml:space="preserve"> </w:t>
              </w:r>
            </w:ins>
          </w:p>
          <w:p w14:paraId="3AF7A2AE" w14:textId="6F9CA158" w:rsidR="5A64F9FC" w:rsidRDefault="5A64F9FC">
            <w:pPr>
              <w:widowControl w:val="0"/>
              <w:spacing w:line="240" w:lineRule="auto"/>
              <w:rPr>
                <w:rFonts w:ascii="Times New Roman" w:eastAsia="Times New Roman" w:hAnsi="Times New Roman" w:cs="Times New Roman"/>
                <w:sz w:val="26"/>
                <w:szCs w:val="26"/>
              </w:rPr>
              <w:pPrChange w:id="546" w:author="Người dùng Khách" w:date="2024-12-20T03:58:00Z">
                <w:pPr>
                  <w:pStyle w:val="ListParagraph"/>
                  <w:widowControl w:val="0"/>
                  <w:numPr>
                    <w:numId w:val="20"/>
                  </w:numPr>
                  <w:spacing w:line="240" w:lineRule="auto"/>
                  <w:ind w:left="990" w:hanging="360"/>
                </w:pPr>
              </w:pPrChange>
            </w:pPr>
            <w:del w:id="547" w:author="Người dùng Khách" w:date="2024-12-20T03:58:00Z">
              <w:r w:rsidRPr="5A64F9FC" w:rsidDel="5A64F9FC">
                <w:rPr>
                  <w:rFonts w:ascii="Times New Roman" w:eastAsia="Times New Roman" w:hAnsi="Times New Roman" w:cs="Times New Roman"/>
                  <w:sz w:val="26"/>
                  <w:szCs w:val="26"/>
                </w:rPr>
                <w:delText xml:space="preserve">5. </w:delText>
              </w:r>
            </w:del>
          </w:p>
        </w:tc>
      </w:tr>
      <w:tr w:rsidR="5A64F9FC" w14:paraId="45F971D6" w14:textId="77777777" w:rsidTr="5A64F9FC">
        <w:trPr>
          <w:trHeight w:val="300"/>
          <w:ins w:id="548" w:author="Người dùng Khách" w:date="2024-12-20T02:23:00Z"/>
        </w:trPr>
        <w:tc>
          <w:tcPr>
            <w:tcW w:w="8280" w:type="dxa"/>
            <w:gridSpan w:val="2"/>
            <w:shd w:val="clear" w:color="auto" w:fill="auto"/>
            <w:tcMar>
              <w:top w:w="100" w:type="dxa"/>
              <w:left w:w="100" w:type="dxa"/>
              <w:bottom w:w="100" w:type="dxa"/>
              <w:right w:w="100" w:type="dxa"/>
            </w:tcMar>
          </w:tcPr>
          <w:p w14:paraId="6EF7512F" w14:textId="52B53A03" w:rsidR="5A64F9FC" w:rsidRDefault="5A64F9FC" w:rsidP="5A64F9FC">
            <w:pPr>
              <w:widowControl w:val="0"/>
              <w:spacing w:line="240" w:lineRule="auto"/>
              <w:ind w:left="94"/>
              <w:rPr>
                <w:ins w:id="549" w:author="Việt Lương" w:date="2024-12-20T04:42:00Z" w16du:dateUtc="2024-12-20T04:42:34Z"/>
                <w:rFonts w:ascii="Times New Roman" w:eastAsia="Times New Roman" w:hAnsi="Times New Roman" w:cs="Times New Roman"/>
                <w:sz w:val="26"/>
                <w:szCs w:val="26"/>
              </w:rPr>
            </w:pPr>
            <w:ins w:id="550" w:author="Người dùng Khách" w:date="2024-12-20T02:23:00Z">
              <w:r w:rsidRPr="5A64F9FC">
                <w:rPr>
                  <w:rFonts w:ascii="Times New Roman" w:eastAsia="Times New Roman" w:hAnsi="Times New Roman" w:cs="Times New Roman"/>
                  <w:sz w:val="26"/>
                  <w:szCs w:val="26"/>
                </w:rPr>
                <w:t>Ngoại lệ:</w:t>
              </w:r>
            </w:ins>
          </w:p>
          <w:p w14:paraId="7CD755CA" w14:textId="1A84DC94" w:rsidR="5A98EBA5" w:rsidRDefault="5A98EBA5" w:rsidP="5A64F9FC">
            <w:pPr>
              <w:widowControl w:val="0"/>
              <w:spacing w:line="240" w:lineRule="auto"/>
              <w:ind w:left="94"/>
              <w:rPr>
                <w:ins w:id="551" w:author="Người dùng Khách" w:date="2024-12-20T02:23:00Z" w16du:dateUtc="2024-12-20T02:23:30Z"/>
                <w:rFonts w:ascii="Times New Roman" w:eastAsia="Times New Roman" w:hAnsi="Times New Roman" w:cs="Times New Roman"/>
                <w:sz w:val="26"/>
                <w:szCs w:val="26"/>
              </w:rPr>
            </w:pPr>
            <w:ins w:id="552" w:author="Việt Lương" w:date="2024-12-20T04:42:00Z">
              <w:r w:rsidRPr="5A64F9FC">
                <w:rPr>
                  <w:rFonts w:ascii="Times New Roman" w:eastAsia="Times New Roman" w:hAnsi="Times New Roman" w:cs="Times New Roman"/>
                  <w:sz w:val="26"/>
                  <w:szCs w:val="26"/>
                </w:rPr>
                <w:t>6.1 Hệ thống không trả về kết quả nếu ngày bắt đầu lớn hơn ngày kết th</w:t>
              </w:r>
            </w:ins>
            <w:ins w:id="553" w:author="Việt Lương" w:date="2024-12-20T04:43:00Z">
              <w:r w:rsidRPr="5A64F9FC">
                <w:rPr>
                  <w:rFonts w:ascii="Times New Roman" w:eastAsia="Times New Roman" w:hAnsi="Times New Roman" w:cs="Times New Roman"/>
                  <w:sz w:val="26"/>
                  <w:szCs w:val="26"/>
                </w:rPr>
                <w:t>úc</w:t>
              </w:r>
            </w:ins>
          </w:p>
          <w:p w14:paraId="252CF94F" w14:textId="77777777" w:rsidR="5A64F9FC" w:rsidRDefault="5A64F9FC" w:rsidP="5A64F9FC">
            <w:pPr>
              <w:widowControl w:val="0"/>
              <w:spacing w:line="240" w:lineRule="auto"/>
              <w:ind w:left="94"/>
              <w:rPr>
                <w:rFonts w:ascii="Times New Roman" w:eastAsia="Times New Roman" w:hAnsi="Times New Roman" w:cs="Times New Roman"/>
                <w:sz w:val="26"/>
                <w:szCs w:val="26"/>
              </w:rPr>
            </w:pPr>
            <w:ins w:id="554" w:author="Người dùng Khách" w:date="2024-12-20T02:23:00Z">
              <w:r w:rsidRPr="5A64F9FC">
                <w:rPr>
                  <w:rFonts w:ascii="Times New Roman" w:eastAsia="Times New Roman" w:hAnsi="Times New Roman" w:cs="Times New Roman"/>
                  <w:sz w:val="26"/>
                  <w:szCs w:val="26"/>
                </w:rPr>
                <w:t xml:space="preserve">    </w:t>
              </w:r>
            </w:ins>
          </w:p>
        </w:tc>
      </w:tr>
    </w:tbl>
    <w:p w14:paraId="300079F4" w14:textId="251F7DCE" w:rsidR="007569A2" w:rsidRDefault="007569A2">
      <w:pPr>
        <w:spacing w:after="160" w:line="259" w:lineRule="auto"/>
        <w:ind w:left="720"/>
        <w:rPr>
          <w:rFonts w:ascii="Times New Roman" w:eastAsia="Times New Roman" w:hAnsi="Times New Roman" w:cs="Times New Roman"/>
          <w:sz w:val="26"/>
          <w:szCs w:val="26"/>
        </w:rPr>
      </w:pPr>
    </w:p>
    <w:p w14:paraId="3CE06199" w14:textId="77777777" w:rsidR="007569A2" w:rsidRDefault="00CE686F">
      <w:pPr>
        <w:pStyle w:val="Heading5"/>
        <w:spacing w:before="220" w:after="40" w:line="290" w:lineRule="auto"/>
        <w:ind w:left="720"/>
        <w:pPrChange w:id="555" w:author="Kiên Lê Trung" w:date="2024-12-20T08:46:00Z">
          <w:pPr>
            <w:pStyle w:val="Heading5"/>
            <w:numPr>
              <w:numId w:val="57"/>
            </w:numPr>
            <w:spacing w:before="220" w:after="40" w:line="290" w:lineRule="auto"/>
            <w:ind w:left="720" w:hanging="360"/>
          </w:pPr>
        </w:pPrChange>
      </w:pPr>
      <w:bookmarkStart w:id="556" w:name="_h7ursu89zxwm"/>
      <w:bookmarkEnd w:id="556"/>
      <w:del w:id="557" w:author="Kiên Lê Trung" w:date="2024-12-20T08:46:00Z">
        <w:r w:rsidDel="00CE686F">
          <w:delText>Thống kê của người bán</w:delText>
        </w:r>
      </w:del>
    </w:p>
    <w:p w14:paraId="491D2769" w14:textId="77777777" w:rsidR="007569A2" w:rsidRDefault="007569A2">
      <w:pPr>
        <w:spacing w:line="290" w:lineRule="auto"/>
        <w:ind w:right="300"/>
        <w:rPr>
          <w:rFonts w:ascii="Times New Roman" w:eastAsia="Times New Roman" w:hAnsi="Times New Roman" w:cs="Times New Roman"/>
          <w:sz w:val="26"/>
          <w:szCs w:val="26"/>
        </w:rPr>
      </w:pPr>
    </w:p>
    <w:p w14:paraId="6F5CD9ED" w14:textId="77777777" w:rsidR="007569A2" w:rsidRDefault="007569A2">
      <w:pPr>
        <w:spacing w:line="290" w:lineRule="auto"/>
        <w:ind w:left="640" w:right="300"/>
        <w:rPr>
          <w:rFonts w:ascii="Times New Roman" w:eastAsia="Times New Roman" w:hAnsi="Times New Roman" w:cs="Times New Roman"/>
          <w:sz w:val="26"/>
          <w:szCs w:val="26"/>
        </w:rPr>
      </w:pPr>
    </w:p>
    <w:p w14:paraId="6AA32564" w14:textId="77777777" w:rsidR="007569A2" w:rsidRDefault="00CE686F" w:rsidP="00DE18BD">
      <w:pPr>
        <w:pStyle w:val="Heading5"/>
        <w:numPr>
          <w:ilvl w:val="0"/>
          <w:numId w:val="42"/>
        </w:numPr>
        <w:spacing w:after="240" w:line="290" w:lineRule="auto"/>
      </w:pPr>
      <w:bookmarkStart w:id="558" w:name="_uwmdxf4zzi3w" w:colFirst="0" w:colLast="0"/>
      <w:bookmarkEnd w:id="558"/>
      <w:r>
        <w:t>Nhập hàng tồn kho</w:t>
      </w:r>
    </w:p>
    <w:tbl>
      <w:tblPr>
        <w:tblStyle w:val="afb"/>
        <w:tblW w:w="970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85"/>
      </w:tblGrid>
      <w:tr w:rsidR="007569A2" w14:paraId="4C95D02C" w14:textId="77777777">
        <w:trPr>
          <w:trHeight w:val="510"/>
        </w:trPr>
        <w:tc>
          <w:tcPr>
            <w:tcW w:w="2220" w:type="dxa"/>
            <w:tcBorders>
              <w:top w:val="single" w:sz="11" w:space="0" w:color="000000"/>
              <w:left w:val="single" w:sz="11" w:space="0" w:color="000000"/>
              <w:bottom w:val="single" w:sz="11" w:space="0" w:color="000000"/>
              <w:right w:val="single" w:sz="11" w:space="0" w:color="000000"/>
            </w:tcBorders>
            <w:tcMar>
              <w:top w:w="0" w:type="dxa"/>
              <w:left w:w="0" w:type="dxa"/>
              <w:bottom w:w="0" w:type="dxa"/>
              <w:right w:w="0" w:type="dxa"/>
            </w:tcMar>
          </w:tcPr>
          <w:p w14:paraId="327C7CD3" w14:textId="77777777" w:rsidR="007569A2" w:rsidRDefault="00CE686F">
            <w:pPr>
              <w:spacing w:line="290"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7485" w:type="dxa"/>
            <w:tcBorders>
              <w:top w:val="single" w:sz="11" w:space="0" w:color="000000"/>
              <w:left w:val="nil"/>
              <w:bottom w:val="single" w:sz="11" w:space="0" w:color="000000"/>
              <w:right w:val="single" w:sz="11" w:space="0" w:color="000000"/>
            </w:tcBorders>
            <w:tcMar>
              <w:top w:w="0" w:type="dxa"/>
              <w:left w:w="0" w:type="dxa"/>
              <w:bottom w:w="0" w:type="dxa"/>
              <w:right w:w="0" w:type="dxa"/>
            </w:tcMar>
          </w:tcPr>
          <w:p w14:paraId="5BB419A8" w14:textId="77777777" w:rsidR="007569A2" w:rsidRDefault="00CE686F">
            <w:pPr>
              <w:spacing w:line="290"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Nhập hàng tồn kho</w:t>
            </w:r>
          </w:p>
        </w:tc>
      </w:tr>
      <w:tr w:rsidR="007569A2" w14:paraId="5F6A206A" w14:textId="77777777">
        <w:trPr>
          <w:trHeight w:val="525"/>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11D99BCB" w14:textId="77777777" w:rsidR="007569A2" w:rsidRDefault="00CE686F">
            <w:pPr>
              <w:spacing w:line="290"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Tên actor</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7BBAFE55" w14:textId="77777777" w:rsidR="007569A2" w:rsidRDefault="00CE686F">
            <w:pPr>
              <w:spacing w:line="290"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2EF74D4" w14:textId="77777777">
        <w:trPr>
          <w:trHeight w:val="525"/>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25AA0375" w14:textId="77777777" w:rsidR="007569A2" w:rsidRDefault="00CE686F">
            <w:pPr>
              <w:spacing w:before="240" w:after="240" w:line="321"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0C8873F7" w14:textId="77777777" w:rsidR="007569A2" w:rsidRDefault="00CE686F">
            <w:pPr>
              <w:spacing w:before="240" w:after="240" w:line="321"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bằng tài khoản và mật khẩu hợp lệ.</w:t>
            </w:r>
          </w:p>
        </w:tc>
      </w:tr>
      <w:tr w:rsidR="007569A2" w14:paraId="2FCAD1A4" w14:textId="77777777">
        <w:trPr>
          <w:trHeight w:val="510"/>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21F9E5FC" w14:textId="77777777" w:rsidR="007569A2" w:rsidRDefault="00CE686F">
            <w:pPr>
              <w:spacing w:before="240" w:after="240" w:line="316"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42FFFE14" w14:textId="77777777" w:rsidR="007569A2" w:rsidRDefault="00CE686F">
            <w:pPr>
              <w:spacing w:before="240" w:after="240" w:line="316"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được thêm vào hệ thống thành công.</w:t>
            </w:r>
          </w:p>
        </w:tc>
      </w:tr>
      <w:tr w:rsidR="007569A2" w14:paraId="774607C0" w14:textId="77777777">
        <w:trPr>
          <w:trHeight w:val="4185"/>
        </w:trPr>
        <w:tc>
          <w:tcPr>
            <w:tcW w:w="9705" w:type="dxa"/>
            <w:gridSpan w:val="2"/>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3CA988F2" w14:textId="77777777" w:rsidR="007569A2" w:rsidRDefault="00CE686F">
            <w:pPr>
              <w:spacing w:line="290" w:lineRule="auto"/>
              <w:ind w:left="1360"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6F869F3" w14:textId="77777777" w:rsidR="007569A2" w:rsidRDefault="00CE686F">
            <w:pPr>
              <w:spacing w:line="290" w:lineRule="auto"/>
              <w:ind w:left="1133"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đăng nhập vào hệ thống với tài khoản và mật khẩu đã được cung cấp.</w:t>
            </w:r>
          </w:p>
          <w:p w14:paraId="3AC7B865" w14:textId="77777777" w:rsidR="007569A2" w:rsidRDefault="00CE686F">
            <w:pPr>
              <w:spacing w:line="290" w:lineRule="auto"/>
              <w:ind w:left="1133"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Giao diện của Người bán  hiển thị với nhiều sự lựa chọn: “Import inventory”, “Search product”.</w:t>
            </w:r>
          </w:p>
          <w:p w14:paraId="3E4C4A41" w14:textId="77777777" w:rsidR="007569A2" w:rsidRDefault="00CE686F">
            <w:pPr>
              <w:spacing w:line="290" w:lineRule="auto"/>
              <w:ind w:left="1133"/>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chọn “Import inventory”.</w:t>
            </w:r>
          </w:p>
          <w:p w14:paraId="594514CE"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lên một biểu mẫu bao gồm mã sản phẩm, mã loại sản phẩm, hình ảnh, tên sản phẩm, giá sản phẩm, số lượng, phân loại sản phẩm.</w:t>
            </w:r>
          </w:p>
          <w:p w14:paraId="55EAFABA"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điền thông tin số lượng sản phẩm tương ứng của sản phẩm muốn thêm và click nút “Save”.</w:t>
            </w:r>
          </w:p>
          <w:p w14:paraId="6DDD79D4" w14:textId="77777777" w:rsidR="007569A2" w:rsidRDefault="00CE686F">
            <w:pPr>
              <w:spacing w:line="29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thông tin sản phẩm.</w:t>
            </w:r>
          </w:p>
          <w:p w14:paraId="77C929CE"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thông báo cập nhật số lượng thành công sản phẩm vào hệ thống.</w:t>
            </w:r>
          </w:p>
        </w:tc>
      </w:tr>
      <w:tr w:rsidR="007569A2" w14:paraId="0C430C94" w14:textId="77777777">
        <w:trPr>
          <w:trHeight w:val="4185"/>
        </w:trPr>
        <w:tc>
          <w:tcPr>
            <w:tcW w:w="9705" w:type="dxa"/>
            <w:gridSpan w:val="2"/>
            <w:tcBorders>
              <w:top w:val="single" w:sz="11" w:space="0" w:color="000000"/>
              <w:left w:val="single" w:sz="11" w:space="0" w:color="000000"/>
              <w:bottom w:val="single" w:sz="11" w:space="0" w:color="000000"/>
              <w:right w:val="single" w:sz="11" w:space="0" w:color="000000"/>
            </w:tcBorders>
            <w:tcMar>
              <w:top w:w="0" w:type="dxa"/>
              <w:left w:w="0" w:type="dxa"/>
              <w:bottom w:w="0" w:type="dxa"/>
              <w:right w:w="0" w:type="dxa"/>
            </w:tcMar>
          </w:tcPr>
          <w:p w14:paraId="409BBB61" w14:textId="77777777" w:rsidR="007569A2" w:rsidRDefault="00CE686F">
            <w:pPr>
              <w:spacing w:before="240" w:after="240" w:line="315" w:lineRule="auto"/>
              <w:ind w:left="2100"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665E455E" w14:textId="77777777" w:rsidR="007569A2" w:rsidRDefault="00CE686F">
            <w:pPr>
              <w:spacing w:before="240" w:after="240" w:line="31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mã sản phẩm đã tồn tại trong hệ thống.</w:t>
            </w:r>
          </w:p>
          <w:p w14:paraId="7563925E" w14:textId="77777777" w:rsidR="007569A2" w:rsidRDefault="00CE686F">
            <w:pPr>
              <w:spacing w:before="60" w:line="290"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6.1.1.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sản phẩm đã tồn tại trong hệ thống</w:t>
            </w:r>
          </w:p>
          <w:p w14:paraId="5B2FFD7A" w14:textId="77777777" w:rsidR="007569A2" w:rsidRDefault="00CE686F">
            <w:pPr>
              <w:spacing w:line="290" w:lineRule="auto"/>
              <w:ind w:left="992" w:right="280"/>
              <w:rPr>
                <w:rFonts w:ascii="Times New Roman" w:eastAsia="Times New Roman" w:hAnsi="Times New Roman" w:cs="Times New Roman"/>
                <w:sz w:val="26"/>
                <w:szCs w:val="26"/>
              </w:rPr>
            </w:pPr>
            <w:r>
              <w:rPr>
                <w:rFonts w:ascii="Times New Roman" w:eastAsia="Times New Roman" w:hAnsi="Times New Roman" w:cs="Times New Roman"/>
                <w:sz w:val="26"/>
                <w:szCs w:val="26"/>
              </w:rPr>
              <w:t>6.1.2.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nhập lại đúng mã sản phẩm rồi thực hiện các bước tiếp theo.</w:t>
            </w:r>
          </w:p>
          <w:p w14:paraId="18964590" w14:textId="77777777" w:rsidR="007569A2" w:rsidRDefault="00CE686F">
            <w:pPr>
              <w:spacing w:before="240" w:after="240" w:line="32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thiếu thông tin sản phẩm.</w:t>
            </w:r>
          </w:p>
          <w:p w14:paraId="26F1CA41" w14:textId="77777777" w:rsidR="007569A2" w:rsidRDefault="00CE686F">
            <w:pPr>
              <w:spacing w:before="60" w:line="290" w:lineRule="auto"/>
              <w:ind w:left="992"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6.2.1.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chưa nhập đủ thông tin sản phẩm</w:t>
            </w:r>
          </w:p>
          <w:p w14:paraId="1E13F88C" w14:textId="77777777" w:rsidR="007569A2" w:rsidRDefault="00CE686F">
            <w:pPr>
              <w:spacing w:line="290" w:lineRule="auto"/>
              <w:ind w:left="992"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6.2.2.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bổ sung đủ thông tin cần thiết và thực hiện các bước tiếp theo.</w:t>
            </w:r>
          </w:p>
          <w:p w14:paraId="79A7D2B0" w14:textId="77777777" w:rsidR="007569A2" w:rsidRDefault="00CE686F">
            <w:pPr>
              <w:spacing w:before="240" w:after="240" w:line="32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thông tin sản phẩm không hợp lệ.</w:t>
            </w:r>
          </w:p>
          <w:p w14:paraId="1C81DD9A" w14:textId="77777777" w:rsidR="007569A2" w:rsidRDefault="00CE686F">
            <w:pPr>
              <w:spacing w:before="60" w:line="290" w:lineRule="auto"/>
              <w:ind w:left="992" w:right="240"/>
              <w:rPr>
                <w:rFonts w:ascii="Times New Roman" w:eastAsia="Times New Roman" w:hAnsi="Times New Roman" w:cs="Times New Roman"/>
                <w:sz w:val="26"/>
                <w:szCs w:val="26"/>
              </w:rPr>
            </w:pPr>
            <w:r>
              <w:rPr>
                <w:rFonts w:ascii="Times New Roman" w:eastAsia="Times New Roman" w:hAnsi="Times New Roman" w:cs="Times New Roman"/>
                <w:sz w:val="26"/>
                <w:szCs w:val="26"/>
              </w:rPr>
              <w:t>6.3.1.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thông tin sản phẩm không hợp lệ.</w:t>
            </w:r>
          </w:p>
          <w:p w14:paraId="05C2F224" w14:textId="77777777" w:rsidR="007569A2" w:rsidRDefault="00CE686F">
            <w:pPr>
              <w:spacing w:line="290" w:lineRule="auto"/>
              <w:ind w:left="992"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6.3.2.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nhập lại đúng thông tin sản phẩm và thực hiện các bước tiếp theo.</w:t>
            </w:r>
          </w:p>
        </w:tc>
      </w:tr>
    </w:tbl>
    <w:p w14:paraId="4EF7FBD7" w14:textId="77777777" w:rsidR="007569A2" w:rsidRDefault="007569A2">
      <w:pPr>
        <w:spacing w:before="240" w:after="240" w:line="290" w:lineRule="auto"/>
        <w:rPr>
          <w:rFonts w:ascii="Times New Roman" w:eastAsia="Times New Roman" w:hAnsi="Times New Roman" w:cs="Times New Roman"/>
          <w:b/>
          <w:sz w:val="26"/>
          <w:szCs w:val="26"/>
        </w:rPr>
      </w:pPr>
    </w:p>
    <w:p w14:paraId="740C982E" w14:textId="77777777" w:rsidR="007569A2" w:rsidRDefault="007569A2">
      <w:pPr>
        <w:pStyle w:val="Heading5"/>
        <w:spacing w:before="80" w:line="290" w:lineRule="auto"/>
      </w:pPr>
      <w:bookmarkStart w:id="559" w:name="_7wdzhbhxrh7w" w:colFirst="0" w:colLast="0"/>
      <w:bookmarkEnd w:id="559"/>
    </w:p>
    <w:p w14:paraId="608DEACE" w14:textId="77777777" w:rsidR="007569A2" w:rsidRDefault="00CE686F">
      <w:pPr>
        <w:spacing w:after="240" w:line="290" w:lineRule="auto"/>
      </w:pPr>
      <w:r>
        <w:rPr>
          <w:rFonts w:ascii="Times New Roman" w:eastAsia="Times New Roman" w:hAnsi="Times New Roman" w:cs="Times New Roman"/>
          <w:b/>
          <w:sz w:val="13"/>
          <w:szCs w:val="13"/>
        </w:rPr>
        <w:t xml:space="preserve"> </w:t>
      </w:r>
    </w:p>
    <w:p w14:paraId="2BAC6FC9" w14:textId="77777777" w:rsidR="007569A2" w:rsidRDefault="00CE686F">
      <w:pPr>
        <w:spacing w:after="240" w:line="290" w:lineRule="auto"/>
        <w:rPr>
          <w:rFonts w:ascii="Times New Roman" w:eastAsia="Times New Roman" w:hAnsi="Times New Roman" w:cs="Times New Roman"/>
          <w:b/>
          <w:sz w:val="29"/>
          <w:szCs w:val="29"/>
        </w:rPr>
      </w:pPr>
      <w:r>
        <w:rPr>
          <w:rFonts w:ascii="Times New Roman" w:eastAsia="Times New Roman" w:hAnsi="Times New Roman" w:cs="Times New Roman"/>
          <w:b/>
          <w:sz w:val="29"/>
          <w:szCs w:val="29"/>
        </w:rPr>
        <w:t xml:space="preserve"> </w:t>
      </w:r>
    </w:p>
    <w:p w14:paraId="15C78039" w14:textId="77777777" w:rsidR="007569A2" w:rsidRDefault="007569A2">
      <w:pPr>
        <w:spacing w:line="290" w:lineRule="auto"/>
        <w:ind w:right="80"/>
        <w:rPr>
          <w:rFonts w:ascii="Times New Roman" w:eastAsia="Times New Roman" w:hAnsi="Times New Roman" w:cs="Times New Roman"/>
          <w:sz w:val="26"/>
          <w:szCs w:val="26"/>
        </w:rPr>
      </w:pPr>
    </w:p>
    <w:p w14:paraId="527D639D" w14:textId="77777777" w:rsidR="007569A2" w:rsidRDefault="007569A2">
      <w:pPr>
        <w:spacing w:line="290" w:lineRule="auto"/>
        <w:ind w:right="80"/>
        <w:rPr>
          <w:rFonts w:ascii="Times New Roman" w:eastAsia="Times New Roman" w:hAnsi="Times New Roman" w:cs="Times New Roman"/>
          <w:sz w:val="26"/>
          <w:szCs w:val="26"/>
        </w:rPr>
      </w:pPr>
    </w:p>
    <w:p w14:paraId="5101B52C" w14:textId="77777777" w:rsidR="007569A2" w:rsidRDefault="007569A2">
      <w:pPr>
        <w:spacing w:after="240" w:line="290" w:lineRule="auto"/>
        <w:rPr>
          <w:rFonts w:ascii="Times New Roman" w:eastAsia="Times New Roman" w:hAnsi="Times New Roman" w:cs="Times New Roman"/>
          <w:b/>
          <w:sz w:val="18"/>
          <w:szCs w:val="18"/>
        </w:rPr>
      </w:pPr>
    </w:p>
    <w:p w14:paraId="3C8EC45C" w14:textId="77777777" w:rsidR="007569A2" w:rsidRDefault="007569A2">
      <w:pPr>
        <w:pStyle w:val="Heading5"/>
        <w:spacing w:before="80" w:line="290" w:lineRule="auto"/>
      </w:pPr>
      <w:bookmarkStart w:id="560" w:name="_bjanzixku1xh" w:colFirst="0" w:colLast="0"/>
      <w:bookmarkEnd w:id="560"/>
    </w:p>
    <w:p w14:paraId="326DC100" w14:textId="77777777" w:rsidR="007569A2" w:rsidRDefault="007569A2">
      <w:pPr>
        <w:spacing w:after="240" w:line="290" w:lineRule="auto"/>
        <w:rPr>
          <w:rFonts w:ascii="Times New Roman" w:eastAsia="Times New Roman" w:hAnsi="Times New Roman" w:cs="Times New Roman"/>
          <w:sz w:val="26"/>
          <w:szCs w:val="26"/>
        </w:rPr>
      </w:pPr>
    </w:p>
    <w:p w14:paraId="7FF8D82A" w14:textId="77777777" w:rsidR="007569A2" w:rsidRDefault="00CE686F">
      <w:pPr>
        <w:pStyle w:val="Heading3"/>
        <w:spacing w:line="290" w:lineRule="auto"/>
        <w:ind w:right="80"/>
      </w:pPr>
      <w:bookmarkStart w:id="561" w:name="_idnae3oi311j" w:colFirst="0" w:colLast="0"/>
      <w:bookmarkEnd w:id="561"/>
      <w:r>
        <w:t xml:space="preserve">2.1.5 Xây dựng biểu đồ lớp phân tích </w:t>
      </w:r>
    </w:p>
    <w:p w14:paraId="0A821549" w14:textId="77777777" w:rsidR="007569A2" w:rsidRDefault="007569A2">
      <w:pPr>
        <w:pStyle w:val="Heading2"/>
        <w:spacing w:line="290" w:lineRule="auto"/>
        <w:ind w:right="80"/>
        <w:rPr>
          <w:b/>
          <w:sz w:val="40"/>
          <w:szCs w:val="40"/>
        </w:rPr>
      </w:pPr>
      <w:bookmarkStart w:id="562" w:name="_qpioi3qn2yo2" w:colFirst="0" w:colLast="0"/>
      <w:bookmarkEnd w:id="562"/>
    </w:p>
    <w:p w14:paraId="66FDCF4E" w14:textId="77777777" w:rsidR="007569A2" w:rsidRDefault="007569A2">
      <w:pPr>
        <w:rPr>
          <w:sz w:val="28"/>
          <w:szCs w:val="28"/>
        </w:rPr>
      </w:pPr>
    </w:p>
    <w:p w14:paraId="3BEE236D" w14:textId="77777777" w:rsidR="007569A2" w:rsidRDefault="00CE686F">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731200" cy="3530600"/>
                    </a:xfrm>
                    <a:prstGeom prst="rect">
                      <a:avLst/>
                    </a:prstGeom>
                    <a:ln/>
                  </pic:spPr>
                </pic:pic>
              </a:graphicData>
            </a:graphic>
          </wp:inline>
        </w:drawing>
      </w:r>
    </w:p>
    <w:p w14:paraId="0CCC0888" w14:textId="77777777" w:rsidR="007569A2" w:rsidRDefault="007569A2">
      <w:pPr>
        <w:rPr>
          <w:sz w:val="28"/>
          <w:szCs w:val="28"/>
        </w:rPr>
      </w:pPr>
    </w:p>
    <w:p w14:paraId="4A990D24" w14:textId="77777777" w:rsidR="007569A2" w:rsidRDefault="007569A2">
      <w:pPr>
        <w:rPr>
          <w:sz w:val="28"/>
          <w:szCs w:val="28"/>
        </w:rPr>
      </w:pPr>
    </w:p>
    <w:p w14:paraId="603CC4DB" w14:textId="77777777" w:rsidR="007569A2" w:rsidRDefault="007569A2">
      <w:pPr>
        <w:rPr>
          <w:sz w:val="28"/>
          <w:szCs w:val="28"/>
        </w:rPr>
      </w:pPr>
    </w:p>
    <w:p w14:paraId="0AB72B97" w14:textId="77777777" w:rsidR="007569A2" w:rsidRDefault="00CE686F">
      <w:pPr>
        <w:pStyle w:val="Heading2"/>
      </w:pPr>
      <w:bookmarkStart w:id="563" w:name="_5yz0r57d46lf" w:colFirst="0" w:colLast="0"/>
      <w:bookmarkEnd w:id="563"/>
      <w:r>
        <w:t xml:space="preserve">2.2 Thiết kế hệ thống </w:t>
      </w:r>
    </w:p>
    <w:p w14:paraId="30BED4EF" w14:textId="77777777" w:rsidR="007569A2" w:rsidRDefault="00CE686F">
      <w:pPr>
        <w:pStyle w:val="Heading3"/>
      </w:pPr>
      <w:bookmarkStart w:id="564" w:name="_6a8m8frysuur" w:colFirst="0" w:colLast="0"/>
      <w:bookmarkEnd w:id="564"/>
      <w:r>
        <w:t xml:space="preserve">2.2.1 Thiết kế các mô hình thông tin tuần tự của hệ thống </w:t>
      </w:r>
    </w:p>
    <w:p w14:paraId="4354E696" w14:textId="77777777" w:rsidR="007569A2" w:rsidRDefault="00CE686F">
      <w:pPr>
        <w:pStyle w:val="Heading4"/>
        <w:ind w:left="720"/>
      </w:pPr>
      <w:bookmarkStart w:id="565" w:name="_f3mxrasmvt7e" w:colFirst="0" w:colLast="0"/>
      <w:bookmarkEnd w:id="565"/>
      <w:r>
        <w:t>- Tìm kiếm sản phẩm</w:t>
      </w:r>
    </w:p>
    <w:p w14:paraId="5BAD3425" w14:textId="77777777" w:rsidR="007569A2" w:rsidRDefault="00CE686F">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2298700"/>
                    </a:xfrm>
                    <a:prstGeom prst="rect">
                      <a:avLst/>
                    </a:prstGeom>
                    <a:ln/>
                  </pic:spPr>
                </pic:pic>
              </a:graphicData>
            </a:graphic>
          </wp:inline>
        </w:drawing>
      </w:r>
    </w:p>
    <w:p w14:paraId="0AD13EA4" w14:textId="77777777" w:rsidR="007569A2" w:rsidRDefault="00CE686F">
      <w:pPr>
        <w:pStyle w:val="Heading4"/>
      </w:pPr>
      <w:bookmarkStart w:id="566" w:name="_ctn61fu3yl75" w:colFirst="0" w:colLast="0"/>
      <w:bookmarkEnd w:id="566"/>
      <w:r>
        <w:t>- Đăng nhập</w:t>
      </w:r>
    </w:p>
    <w:p w14:paraId="0C7D08AC" w14:textId="77777777" w:rsidR="007569A2" w:rsidRDefault="00CE686F">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1200" cy="3771900"/>
                    </a:xfrm>
                    <a:prstGeom prst="rect">
                      <a:avLst/>
                    </a:prstGeom>
                    <a:ln/>
                  </pic:spPr>
                </pic:pic>
              </a:graphicData>
            </a:graphic>
          </wp:inline>
        </w:drawing>
      </w:r>
    </w:p>
    <w:p w14:paraId="37A31054" w14:textId="77777777" w:rsidR="007569A2" w:rsidRDefault="007569A2">
      <w:pPr>
        <w:rPr>
          <w:sz w:val="28"/>
          <w:szCs w:val="28"/>
        </w:rPr>
      </w:pPr>
    </w:p>
    <w:p w14:paraId="574FCADA" w14:textId="567A4B30" w:rsidR="007569A2" w:rsidRDefault="00CE686F" w:rsidP="00DE18BD">
      <w:pPr>
        <w:pStyle w:val="Heading4"/>
        <w:numPr>
          <w:ilvl w:val="0"/>
          <w:numId w:val="66"/>
        </w:numPr>
        <w:ind w:left="141" w:hanging="283"/>
      </w:pPr>
      <w:bookmarkStart w:id="567" w:name="_mlakko6nke6l" w:colFirst="0" w:colLast="0"/>
      <w:bookmarkEnd w:id="567"/>
      <w:r>
        <w:t>Đăng ký</w:t>
      </w:r>
      <w:r>
        <w:br/>
      </w:r>
      <w:ins w:id="568" w:author="Người dùng Khách" w:date="2024-12-20T07:55:00Z">
        <w:r w:rsidR="3D0E50D5">
          <w:rPr>
            <w:noProof/>
          </w:rPr>
          <w:drawing>
            <wp:inline distT="0" distB="0" distL="0" distR="0" wp14:anchorId="69B4D065" wp14:editId="6FD76579">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ins>
      <w:r>
        <w:rPr>
          <w:noProof/>
        </w:rPr>
        <w:drawing>
          <wp:inline distT="0" distB="0" distL="0" distR="0" wp14:anchorId="31497F1C" wp14:editId="07777777">
            <wp:extent cx="5643563" cy="2819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643563" cy="2819400"/>
                    </a:xfrm>
                    <a:prstGeom prst="rect">
                      <a:avLst/>
                    </a:prstGeom>
                    <a:ln/>
                  </pic:spPr>
                </pic:pic>
              </a:graphicData>
            </a:graphic>
          </wp:inline>
        </w:drawing>
      </w:r>
    </w:p>
    <w:p w14:paraId="022E2E9D" w14:textId="77777777" w:rsidR="007569A2" w:rsidRDefault="00CE686F">
      <w:pPr>
        <w:pStyle w:val="Heading4"/>
      </w:pPr>
      <w:bookmarkStart w:id="569" w:name="_pid6g0z1d3vo" w:colFirst="0" w:colLast="0"/>
      <w:bookmarkEnd w:id="569"/>
      <w:r>
        <w:t>- Quản lý hồ sơ</w:t>
      </w:r>
    </w:p>
    <w:p w14:paraId="7DC8C081" w14:textId="77777777" w:rsidR="007569A2" w:rsidRDefault="00CE686F">
      <w:pPr>
        <w:rPr>
          <w:sz w:val="28"/>
          <w:szCs w:val="28"/>
        </w:rPr>
      </w:pPr>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731200" cy="5740400"/>
                    </a:xfrm>
                    <a:prstGeom prst="rect">
                      <a:avLst/>
                    </a:prstGeom>
                    <a:ln/>
                  </pic:spPr>
                </pic:pic>
              </a:graphicData>
            </a:graphic>
          </wp:inline>
        </w:drawing>
      </w:r>
    </w:p>
    <w:p w14:paraId="7D369A76" w14:textId="77777777" w:rsidR="007569A2" w:rsidRDefault="00CE686F" w:rsidP="00DE18BD">
      <w:pPr>
        <w:pStyle w:val="Heading4"/>
        <w:numPr>
          <w:ilvl w:val="0"/>
          <w:numId w:val="30"/>
        </w:numPr>
      </w:pPr>
      <w:bookmarkStart w:id="570" w:name="_x2yf6andhb3i" w:colFirst="0" w:colLast="0"/>
      <w:bookmarkEnd w:id="570"/>
      <w:r>
        <w:t>Quản lý tài khoản</w:t>
      </w:r>
    </w:p>
    <w:p w14:paraId="25465D1B" w14:textId="77777777" w:rsidR="007569A2" w:rsidRDefault="00CE686F">
      <w:pPr>
        <w:rPr>
          <w:sz w:val="28"/>
          <w:szCs w:val="28"/>
        </w:rPr>
      </w:pPr>
      <w:r>
        <w:rPr>
          <w:sz w:val="28"/>
          <w:szCs w:val="28"/>
        </w:rPr>
        <w:t>[update]</w:t>
      </w:r>
    </w:p>
    <w:p w14:paraId="0477E574" w14:textId="77777777" w:rsidR="007569A2" w:rsidRDefault="00CE686F">
      <w:pPr>
        <w:rPr>
          <w:sz w:val="28"/>
          <w:szCs w:val="28"/>
        </w:rPr>
      </w:pPr>
      <w:r>
        <w:rPr>
          <w:noProof/>
          <w:sz w:val="28"/>
          <w:szCs w:val="28"/>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31200" cy="4457700"/>
                    </a:xfrm>
                    <a:prstGeom prst="rect">
                      <a:avLst/>
                    </a:prstGeom>
                    <a:ln/>
                  </pic:spPr>
                </pic:pic>
              </a:graphicData>
            </a:graphic>
          </wp:inline>
        </w:drawing>
      </w:r>
    </w:p>
    <w:p w14:paraId="3FD9042A" w14:textId="77777777" w:rsidR="007569A2" w:rsidRDefault="007569A2">
      <w:pPr>
        <w:rPr>
          <w:sz w:val="28"/>
          <w:szCs w:val="28"/>
        </w:rPr>
      </w:pPr>
    </w:p>
    <w:p w14:paraId="1E1FBFFC" w14:textId="77777777" w:rsidR="007569A2" w:rsidRDefault="00CE686F">
      <w:pPr>
        <w:rPr>
          <w:sz w:val="28"/>
          <w:szCs w:val="28"/>
        </w:rPr>
      </w:pPr>
      <w:r>
        <w:rPr>
          <w:sz w:val="28"/>
          <w:szCs w:val="28"/>
        </w:rPr>
        <w:t>[delete]</w:t>
      </w:r>
    </w:p>
    <w:p w14:paraId="052D4810" w14:textId="77777777" w:rsidR="007569A2" w:rsidRDefault="00CE686F">
      <w:pPr>
        <w:rPr>
          <w:sz w:val="28"/>
          <w:szCs w:val="28"/>
        </w:rPr>
      </w:pPr>
      <w:r>
        <w:rPr>
          <w:noProof/>
          <w:sz w:val="28"/>
          <w:szCs w:val="28"/>
        </w:rPr>
        <w:drawing>
          <wp:inline distT="114300" distB="114300" distL="114300" distR="114300" wp14:anchorId="3D5ABEE2" wp14:editId="07777777">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731200" cy="3505200"/>
                    </a:xfrm>
                    <a:prstGeom prst="rect">
                      <a:avLst/>
                    </a:prstGeom>
                    <a:ln/>
                  </pic:spPr>
                </pic:pic>
              </a:graphicData>
            </a:graphic>
          </wp:inline>
        </w:drawing>
      </w:r>
    </w:p>
    <w:p w14:paraId="62D3F89E" w14:textId="77777777" w:rsidR="007569A2" w:rsidRDefault="007569A2">
      <w:pPr>
        <w:rPr>
          <w:sz w:val="28"/>
          <w:szCs w:val="28"/>
        </w:rPr>
      </w:pPr>
    </w:p>
    <w:p w14:paraId="2780AF0D" w14:textId="77777777" w:rsidR="007569A2" w:rsidRDefault="007569A2">
      <w:pPr>
        <w:rPr>
          <w:sz w:val="28"/>
          <w:szCs w:val="28"/>
        </w:rPr>
      </w:pPr>
    </w:p>
    <w:p w14:paraId="46FC4A0D" w14:textId="77777777" w:rsidR="007569A2" w:rsidRDefault="007569A2">
      <w:pPr>
        <w:rPr>
          <w:sz w:val="28"/>
          <w:szCs w:val="28"/>
        </w:rPr>
      </w:pPr>
    </w:p>
    <w:p w14:paraId="020AFA45" w14:textId="77777777" w:rsidR="007569A2" w:rsidRDefault="00CE686F" w:rsidP="00DE18BD">
      <w:pPr>
        <w:pStyle w:val="Heading4"/>
        <w:numPr>
          <w:ilvl w:val="0"/>
          <w:numId w:val="79"/>
        </w:numPr>
        <w:rPr>
          <w:del w:id="571" w:author="Việt Lương" w:date="2024-12-20T09:02:00Z" w16du:dateUtc="2024-12-20T09:02:45Z"/>
        </w:rPr>
      </w:pPr>
      <w:bookmarkStart w:id="572" w:name="_rjtl29xtv46a"/>
      <w:bookmarkEnd w:id="572"/>
      <w:del w:id="573" w:author="Việt Lương" w:date="2024-12-20T09:02:00Z">
        <w:r w:rsidDel="00CE686F">
          <w:delText>Quản lý đơn hàng</w:delText>
        </w:r>
      </w:del>
    </w:p>
    <w:p w14:paraId="0A130B9D" w14:textId="332E13B0" w:rsidR="007569A2" w:rsidRDefault="57D30417">
      <w:pPr>
        <w:pStyle w:val="ListParagraph"/>
        <w:numPr>
          <w:ilvl w:val="0"/>
          <w:numId w:val="2"/>
        </w:numPr>
        <w:rPr>
          <w:ins w:id="574" w:author="Việt Lương" w:date="2024-12-20T09:05:00Z" w16du:dateUtc="2024-12-20T09:05:32Z"/>
          <w:sz w:val="28"/>
          <w:szCs w:val="28"/>
        </w:rPr>
        <w:pPrChange w:id="575" w:author="Việt Lương" w:date="2024-12-20T09:02:00Z">
          <w:pPr/>
        </w:pPrChange>
      </w:pPr>
      <w:commentRangeStart w:id="576"/>
      <w:commentRangeStart w:id="577"/>
      <w:ins w:id="578" w:author="Việt Lương" w:date="2024-12-20T09:02:00Z">
        <w:r w:rsidRPr="2895571A">
          <w:rPr>
            <w:sz w:val="28"/>
            <w:szCs w:val="28"/>
          </w:rPr>
          <w:t xml:space="preserve">Quản lý đơn hàng bên phía </w:t>
        </w:r>
      </w:ins>
      <w:del w:id="579" w:author="Việt Lương" w:date="2024-12-20T09:02:00Z">
        <w:r w:rsidR="00CE686F" w:rsidRPr="2895571A" w:rsidDel="630CF71F">
          <w:rPr>
            <w:sz w:val="28"/>
            <w:szCs w:val="28"/>
          </w:rPr>
          <w:delText>[</w:delText>
        </w:r>
      </w:del>
      <w:r w:rsidR="630CF71F" w:rsidRPr="2895571A">
        <w:rPr>
          <w:sz w:val="28"/>
          <w:szCs w:val="28"/>
        </w:rPr>
        <w:t>Khách hàng</w:t>
      </w:r>
      <w:commentRangeEnd w:id="576"/>
      <w:r w:rsidR="00CE686F">
        <w:rPr>
          <w:rStyle w:val="CommentReference"/>
        </w:rPr>
        <w:commentReference w:id="576"/>
      </w:r>
      <w:commentRangeEnd w:id="577"/>
      <w:r w:rsidR="00CE686F">
        <w:rPr>
          <w:rStyle w:val="CommentReference"/>
        </w:rPr>
        <w:commentReference w:id="577"/>
      </w:r>
      <w:del w:id="580" w:author="Việt Lương" w:date="2024-12-20T09:02:00Z">
        <w:r w:rsidR="00CE686F" w:rsidRPr="2895571A" w:rsidDel="630CF71F">
          <w:rPr>
            <w:sz w:val="28"/>
            <w:szCs w:val="28"/>
          </w:rPr>
          <w:delText>]</w:delText>
        </w:r>
      </w:del>
    </w:p>
    <w:p w14:paraId="12FDE839" w14:textId="63266C26" w:rsidR="2895571A" w:rsidRDefault="2895571A" w:rsidP="2895571A">
      <w:pPr>
        <w:rPr>
          <w:ins w:id="581" w:author="Việt Lương" w:date="2024-12-20T09:05:00Z" w16du:dateUtc="2024-12-20T09:05:33Z"/>
          <w:sz w:val="28"/>
          <w:szCs w:val="28"/>
        </w:rPr>
      </w:pPr>
    </w:p>
    <w:p w14:paraId="6947284A" w14:textId="4610CDB9" w:rsidR="2895571A" w:rsidRDefault="2895571A" w:rsidP="2895571A">
      <w:pPr>
        <w:rPr>
          <w:ins w:id="582" w:author="Việt Lương" w:date="2024-12-20T09:06:00Z" w16du:dateUtc="2024-12-20T09:06:29Z"/>
        </w:rPr>
      </w:pPr>
    </w:p>
    <w:p w14:paraId="6E852E68" w14:textId="5D2348B4" w:rsidR="03EE1238" w:rsidRDefault="03EE1238" w:rsidP="2895571A">
      <w:ins w:id="583" w:author="Việt Lương" w:date="2024-12-20T09:42:00Z">
        <w:r>
          <w:rPr>
            <w:noProof/>
          </w:rPr>
          <w:drawing>
            <wp:inline distT="0" distB="0" distL="0" distR="0" wp14:anchorId="33177A8F" wp14:editId="34A7D55E">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ins>
    </w:p>
    <w:p w14:paraId="4DC2ECC6" w14:textId="77777777" w:rsidR="007569A2" w:rsidRDefault="00CE686F">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731200" cy="5981700"/>
                    </a:xfrm>
                    <a:prstGeom prst="rect">
                      <a:avLst/>
                    </a:prstGeom>
                    <a:ln/>
                  </pic:spPr>
                </pic:pic>
              </a:graphicData>
            </a:graphic>
          </wp:inline>
        </w:drawing>
      </w:r>
    </w:p>
    <w:p w14:paraId="79796693" w14:textId="77777777" w:rsidR="007569A2" w:rsidRDefault="007569A2"/>
    <w:p w14:paraId="32A2D140" w14:textId="62ACB44C" w:rsidR="007569A2" w:rsidRDefault="00CE686F" w:rsidP="5A64F9FC">
      <w:pPr>
        <w:rPr>
          <w:sz w:val="28"/>
          <w:szCs w:val="28"/>
        </w:rPr>
      </w:pPr>
      <w:del w:id="584" w:author="Việt Lương" w:date="2024-12-20T09:03:00Z">
        <w:r w:rsidRPr="2895571A" w:rsidDel="630CF71F">
          <w:rPr>
            <w:sz w:val="28"/>
            <w:szCs w:val="28"/>
          </w:rPr>
          <w:delText>[seller]-</w:delText>
        </w:r>
      </w:del>
      <w:ins w:id="585" w:author="Việt Lương" w:date="2024-12-20T09:03:00Z">
        <w:r w:rsidR="7000D672" w:rsidRPr="2895571A">
          <w:rPr>
            <w:sz w:val="28"/>
            <w:szCs w:val="28"/>
          </w:rPr>
          <w:t xml:space="preserve"> - </w:t>
        </w:r>
        <w:commentRangeStart w:id="586"/>
        <w:r w:rsidR="7000D672" w:rsidRPr="2895571A">
          <w:rPr>
            <w:sz w:val="28"/>
            <w:szCs w:val="28"/>
          </w:rPr>
          <w:t>Quản lý đơn hàng bên phía</w:t>
        </w:r>
      </w:ins>
      <w:ins w:id="587" w:author="Việt Lương" w:date="2024-12-20T09:05:00Z">
        <w:r w:rsidR="49AFFE3A" w:rsidRPr="2895571A">
          <w:rPr>
            <w:sz w:val="28"/>
            <w:szCs w:val="28"/>
          </w:rPr>
          <w:t xml:space="preserve"> </w:t>
        </w:r>
      </w:ins>
      <w:del w:id="588" w:author="Việt Lương" w:date="2024-12-20T09:05:00Z">
        <w:r w:rsidRPr="2895571A" w:rsidDel="630CF71F">
          <w:rPr>
            <w:sz w:val="28"/>
            <w:szCs w:val="28"/>
          </w:rPr>
          <w:delText>a</w:delText>
        </w:r>
      </w:del>
      <w:del w:id="589" w:author="Việt Lương" w:date="2024-12-20T09:03:00Z">
        <w:r w:rsidRPr="2895571A" w:rsidDel="630CF71F">
          <w:rPr>
            <w:sz w:val="28"/>
            <w:szCs w:val="28"/>
          </w:rPr>
          <w:delText xml:space="preserve"> </w:delText>
        </w:r>
      </w:del>
      <w:del w:id="590" w:author="Việt Lương" w:date="2024-12-20T09:05:00Z">
        <w:r w:rsidRPr="2895571A" w:rsidDel="630CF71F">
          <w:rPr>
            <w:sz w:val="28"/>
            <w:szCs w:val="28"/>
          </w:rPr>
          <w:delText>N</w:delText>
        </w:r>
      </w:del>
      <w:del w:id="591" w:author="Việt Lương" w:date="2024-12-20T09:03:00Z">
        <w:r w:rsidRPr="2895571A" w:rsidDel="630CF71F">
          <w:rPr>
            <w:sz w:val="28"/>
            <w:szCs w:val="28"/>
          </w:rPr>
          <w:delText>ờ</w:delText>
        </w:r>
      </w:del>
      <w:del w:id="592" w:author="Việt Lương" w:date="2024-12-20T09:05:00Z">
        <w:r w:rsidRPr="2895571A" w:rsidDel="630CF71F">
          <w:rPr>
            <w:sz w:val="28"/>
            <w:szCs w:val="28"/>
          </w:rPr>
          <w:delText>i</w:delText>
        </w:r>
      </w:del>
      <w:del w:id="593" w:author="Việt Lương" w:date="2024-12-20T09:03:00Z">
        <w:r w:rsidRPr="2895571A" w:rsidDel="630CF71F">
          <w:rPr>
            <w:sz w:val="28"/>
            <w:szCs w:val="28"/>
          </w:rPr>
          <w:delText xml:space="preserve"> </w:delText>
        </w:r>
      </w:del>
      <w:del w:id="594" w:author="Việt Lương" w:date="2024-12-20T09:05:00Z">
        <w:r w:rsidRPr="2895571A" w:rsidDel="630CF71F">
          <w:rPr>
            <w:sz w:val="28"/>
            <w:szCs w:val="28"/>
          </w:rPr>
          <w:delText>á</w:delText>
        </w:r>
      </w:del>
      <w:del w:id="595" w:author="Việt Lương" w:date="2024-12-20T09:03:00Z">
        <w:r w:rsidRPr="2895571A" w:rsidDel="630CF71F">
          <w:rPr>
            <w:sz w:val="28"/>
            <w:szCs w:val="28"/>
          </w:rPr>
          <w:delText>n</w:delText>
        </w:r>
      </w:del>
      <w:del w:id="596" w:author="Việt Lương" w:date="2024-12-20T09:05:00Z">
        <w:r w:rsidRPr="2895571A" w:rsidDel="630CF71F">
          <w:rPr>
            <w:sz w:val="28"/>
            <w:szCs w:val="28"/>
          </w:rPr>
          <w:delText>b</w:delText>
        </w:r>
      </w:del>
      <w:del w:id="597" w:author="Việt Lương" w:date="2024-12-20T09:03:00Z">
        <w:r w:rsidRPr="2895571A" w:rsidDel="630CF71F">
          <w:rPr>
            <w:sz w:val="28"/>
            <w:szCs w:val="28"/>
          </w:rPr>
          <w:delText>a</w:delText>
        </w:r>
      </w:del>
      <w:del w:id="598" w:author="Việt Lương" w:date="2024-12-20T09:05:00Z">
        <w:r w:rsidRPr="2895571A" w:rsidDel="630CF71F">
          <w:rPr>
            <w:sz w:val="28"/>
            <w:szCs w:val="28"/>
          </w:rPr>
          <w:delText>n</w:delText>
        </w:r>
      </w:del>
      <w:del w:id="599" w:author="Việt Lương" w:date="2024-12-20T09:03:00Z">
        <w:r w:rsidRPr="2895571A" w:rsidDel="630CF71F">
          <w:rPr>
            <w:sz w:val="28"/>
            <w:szCs w:val="28"/>
          </w:rPr>
          <w:delText>ư</w:delText>
        </w:r>
      </w:del>
      <w:del w:id="600" w:author="Việt Lương" w:date="2024-12-20T09:05:00Z">
        <w:r w:rsidRPr="2895571A" w:rsidDel="630CF71F">
          <w:rPr>
            <w:sz w:val="28"/>
            <w:szCs w:val="28"/>
          </w:rPr>
          <w:delText>ơ</w:delText>
        </w:r>
      </w:del>
      <w:del w:id="601" w:author="Việt Lương" w:date="2024-12-20T09:03:00Z">
        <w:r w:rsidRPr="2895571A" w:rsidDel="630CF71F">
          <w:rPr>
            <w:sz w:val="28"/>
            <w:szCs w:val="28"/>
          </w:rPr>
          <w:delText>i</w:delText>
        </w:r>
      </w:del>
      <w:del w:id="602" w:author="Việt Lương" w:date="2024-12-20T09:05:00Z">
        <w:r w:rsidRPr="2895571A" w:rsidDel="630CF71F">
          <w:rPr>
            <w:sz w:val="28"/>
            <w:szCs w:val="28"/>
          </w:rPr>
          <w:delText>g</w:delText>
        </w:r>
      </w:del>
      <w:del w:id="603" w:author="Việt Lương" w:date="2024-12-20T09:03:00Z">
        <w:r w:rsidRPr="2895571A" w:rsidDel="630CF71F">
          <w:rPr>
            <w:sz w:val="28"/>
            <w:szCs w:val="28"/>
          </w:rPr>
          <w:delText>u</w:delText>
        </w:r>
      </w:del>
      <w:del w:id="604" w:author="Việt Lương" w:date="2024-12-20T09:05:00Z">
        <w:r w:rsidRPr="2895571A" w:rsidDel="630CF71F">
          <w:rPr>
            <w:sz w:val="28"/>
            <w:szCs w:val="28"/>
          </w:rPr>
          <w:delText>o</w:delText>
        </w:r>
      </w:del>
      <w:ins w:id="605" w:author="Việt Lương" w:date="2024-12-20T09:05:00Z">
        <w:r w:rsidR="432A95E2" w:rsidRPr="2895571A">
          <w:rPr>
            <w:sz w:val="28"/>
            <w:szCs w:val="28"/>
          </w:rPr>
          <w:t xml:space="preserve"> Người bán</w:t>
        </w:r>
      </w:ins>
      <w:commentRangeEnd w:id="586"/>
      <w:r>
        <w:rPr>
          <w:rStyle w:val="CommentReference"/>
        </w:rPr>
        <w:commentReference w:id="586"/>
      </w:r>
    </w:p>
    <w:p w14:paraId="47297C67" w14:textId="77777777" w:rsidR="007569A2" w:rsidRDefault="00CE686F">
      <w:pPr>
        <w:rPr>
          <w:sz w:val="28"/>
          <w:szCs w:val="28"/>
        </w:rPr>
      </w:pPr>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731200" cy="4800600"/>
                    </a:xfrm>
                    <a:prstGeom prst="rect">
                      <a:avLst/>
                    </a:prstGeom>
                    <a:ln/>
                  </pic:spPr>
                </pic:pic>
              </a:graphicData>
            </a:graphic>
          </wp:inline>
        </w:drawing>
      </w:r>
    </w:p>
    <w:p w14:paraId="022C56DD" w14:textId="5666254F" w:rsidR="007569A2" w:rsidRDefault="00CE686F">
      <w:pPr>
        <w:pStyle w:val="Heading4"/>
        <w:ind w:left="720"/>
      </w:pPr>
      <w:bookmarkStart w:id="606" w:name="_vje7gedg80ou" w:colFirst="0" w:colLast="0"/>
      <w:bookmarkEnd w:id="606"/>
      <w:r w:rsidRPr="5A64F9FC">
        <w:rPr>
          <w:b/>
          <w:bCs/>
        </w:rPr>
        <w:t>- Xem chi tiết sản phẩm</w:t>
      </w:r>
      <w:r>
        <w:br/>
      </w:r>
      <w:ins w:id="607" w:author="Người dùng Khách" w:date="2024-12-20T07:56:00Z">
        <w:r w:rsidR="0F8305DA">
          <w:rPr>
            <w:noProof/>
          </w:rPr>
          <w:drawing>
            <wp:inline distT="0" distB="0" distL="0" distR="0" wp14:anchorId="6FBDCC59" wp14:editId="0B6D014C">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ins>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5731200" cy="2095500"/>
                    </a:xfrm>
                    <a:prstGeom prst="rect">
                      <a:avLst/>
                    </a:prstGeom>
                    <a:ln/>
                  </pic:spPr>
                </pic:pic>
              </a:graphicData>
            </a:graphic>
          </wp:inline>
        </w:drawing>
      </w:r>
    </w:p>
    <w:p w14:paraId="6BFC12C4" w14:textId="77777777" w:rsidR="007569A2" w:rsidRDefault="00CE686F">
      <w:pPr>
        <w:pStyle w:val="Heading4"/>
        <w:ind w:left="720"/>
      </w:pPr>
      <w:bookmarkStart w:id="608" w:name="_9bvm94mj3bec"/>
      <w:bookmarkEnd w:id="608"/>
      <w:r>
        <w:t>- Thêm mã khuyến mãi</w:t>
      </w:r>
    </w:p>
    <w:p w14:paraId="048740F3" w14:textId="52534F1C" w:rsidR="007569A2" w:rsidRDefault="4DD52258" w:rsidP="5A64F9FC">
      <w:pPr>
        <w:ind w:left="720"/>
        <w:rPr>
          <w:rFonts w:ascii="Calibri" w:eastAsia="Calibri" w:hAnsi="Calibri" w:cs="Calibri"/>
        </w:rPr>
      </w:pPr>
      <w:ins w:id="609" w:author="Người dùng Khách" w:date="2024-12-20T07:57:00Z">
        <w:r>
          <w:rPr>
            <w:noProof/>
          </w:rPr>
          <w:drawing>
            <wp:inline distT="0" distB="0" distL="0" distR="0" wp14:anchorId="4F551CD6" wp14:editId="06F1F5BD">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ins>
      <w:r w:rsidR="00CE686F">
        <w:rPr>
          <w:rFonts w:ascii="Calibri" w:eastAsia="Calibri" w:hAnsi="Calibri" w:cs="Calibri"/>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731200" cy="3111500"/>
                    </a:xfrm>
                    <a:prstGeom prst="rect">
                      <a:avLst/>
                    </a:prstGeom>
                    <a:ln/>
                  </pic:spPr>
                </pic:pic>
              </a:graphicData>
            </a:graphic>
          </wp:inline>
        </w:drawing>
      </w:r>
    </w:p>
    <w:p w14:paraId="01AB4F90" w14:textId="5FB10FC8" w:rsidR="007569A2" w:rsidRDefault="1831646D">
      <w:pPr>
        <w:pStyle w:val="ListParagraph"/>
        <w:numPr>
          <w:ilvl w:val="0"/>
          <w:numId w:val="4"/>
        </w:numPr>
        <w:rPr>
          <w:ins w:id="610" w:author="Kiên Lê Trung" w:date="2024-12-20T08:11:00Z" w16du:dateUtc="2024-12-20T08:11:21Z"/>
          <w:rFonts w:ascii="Calibri" w:eastAsia="Calibri" w:hAnsi="Calibri" w:cs="Calibri"/>
        </w:rPr>
        <w:pPrChange w:id="611" w:author="Kiên Lê Trung" w:date="2024-12-20T08:10:00Z">
          <w:pPr>
            <w:ind w:left="720"/>
          </w:pPr>
        </w:pPrChange>
      </w:pPr>
      <w:ins w:id="612" w:author="Kiên Lê Trung" w:date="2024-12-20T08:10:00Z">
        <w:r w:rsidRPr="5A64F9FC">
          <w:rPr>
            <w:rFonts w:ascii="Calibri" w:eastAsia="Calibri" w:hAnsi="Calibri" w:cs="Calibri"/>
          </w:rPr>
          <w:t>Thêm d</w:t>
        </w:r>
      </w:ins>
      <w:ins w:id="613" w:author="Kiên Lê Trung" w:date="2024-12-20T08:11:00Z">
        <w:r w:rsidRPr="5A64F9FC">
          <w:rPr>
            <w:rFonts w:ascii="Calibri" w:eastAsia="Calibri" w:hAnsi="Calibri" w:cs="Calibri"/>
          </w:rPr>
          <w:t>anh mục</w:t>
        </w:r>
      </w:ins>
    </w:p>
    <w:p w14:paraId="1AE8B4B9" w14:textId="61DFA477" w:rsidR="007569A2" w:rsidRDefault="1831646D" w:rsidP="5A64F9FC">
      <w:pPr>
        <w:ind w:left="720"/>
        <w:rPr>
          <w:ins w:id="614" w:author="Kiên Lê Trung" w:date="2024-12-20T08:11:00Z" w16du:dateUtc="2024-12-20T08:11:32Z"/>
          <w:rFonts w:ascii="Calibri" w:eastAsia="Calibri" w:hAnsi="Calibri" w:cs="Calibri"/>
        </w:rPr>
      </w:pPr>
      <w:ins w:id="615" w:author="Kiên Lê Trung" w:date="2024-12-20T08:11:00Z">
        <w:r>
          <w:rPr>
            <w:noProof/>
          </w:rPr>
          <w:drawing>
            <wp:inline distT="0" distB="0" distL="0" distR="0" wp14:anchorId="1049CACF" wp14:editId="1C996977">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r>
          <w:t xml:space="preserve">- Thêm nhãn hiệu </w:t>
        </w:r>
      </w:ins>
    </w:p>
    <w:p w14:paraId="51371A77" w14:textId="26416489" w:rsidR="007569A2" w:rsidRDefault="1831646D" w:rsidP="5A64F9FC">
      <w:pPr>
        <w:ind w:left="720"/>
        <w:rPr>
          <w:rFonts w:ascii="Calibri" w:eastAsia="Calibri" w:hAnsi="Calibri" w:cs="Calibri"/>
        </w:rPr>
      </w:pPr>
      <w:ins w:id="616" w:author="Kiên Lê Trung" w:date="2024-12-20T08:11:00Z">
        <w:r>
          <w:rPr>
            <w:noProof/>
          </w:rPr>
          <w:drawing>
            <wp:inline distT="0" distB="0" distL="0" distR="0" wp14:anchorId="1FE148DB" wp14:editId="16A4A51F">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A64F9FC">
          <w:rPr>
            <w:rFonts w:ascii="Calibri" w:eastAsia="Calibri" w:hAnsi="Calibri" w:cs="Calibri"/>
          </w:rPr>
          <w:t xml:space="preserve"> </w:t>
        </w:r>
      </w:ins>
    </w:p>
    <w:p w14:paraId="259F5FD0" w14:textId="77777777" w:rsidR="007569A2" w:rsidRDefault="00CE686F" w:rsidP="00DE18BD">
      <w:pPr>
        <w:pStyle w:val="Heading4"/>
        <w:numPr>
          <w:ilvl w:val="0"/>
          <w:numId w:val="33"/>
        </w:numPr>
        <w:ind w:left="1133" w:hanging="566"/>
        <w:rPr>
          <w:del w:id="617" w:author="Việt Lương" w:date="2024-12-20T09:01:00Z" w16du:dateUtc="2024-12-20T09:01:10Z"/>
        </w:rPr>
      </w:pPr>
      <w:bookmarkStart w:id="618" w:name="_dxqiaa2pxko3"/>
      <w:bookmarkEnd w:id="618"/>
      <w:del w:id="619" w:author="Việt Lương" w:date="2024-12-20T09:01:00Z">
        <w:r w:rsidDel="00CE686F">
          <w:delText>Thêm sản phẩm vào giỏ hàng</w:delText>
        </w:r>
      </w:del>
    </w:p>
    <w:p w14:paraId="732434A0" w14:textId="77777777" w:rsidR="007569A2" w:rsidRDefault="00CE686F">
      <w:r>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731200" cy="3086100"/>
                    </a:xfrm>
                    <a:prstGeom prst="rect">
                      <a:avLst/>
                    </a:prstGeom>
                    <a:ln/>
                  </pic:spPr>
                </pic:pic>
              </a:graphicData>
            </a:graphic>
          </wp:inline>
        </w:drawing>
      </w:r>
    </w:p>
    <w:p w14:paraId="48685749" w14:textId="77777777" w:rsidR="007569A2" w:rsidRDefault="00CE686F" w:rsidP="00DE18BD">
      <w:pPr>
        <w:pStyle w:val="Heading4"/>
        <w:numPr>
          <w:ilvl w:val="0"/>
          <w:numId w:val="37"/>
        </w:numPr>
        <w:ind w:left="850" w:hanging="141"/>
      </w:pPr>
      <w:bookmarkStart w:id="620" w:name="_skfoti9jxhaa" w:colFirst="0" w:colLast="0"/>
      <w:bookmarkEnd w:id="620"/>
      <w:r>
        <w:t>Đánh giá sản phẩm</w:t>
      </w:r>
    </w:p>
    <w:p w14:paraId="2328BB07" w14:textId="77777777" w:rsidR="007569A2" w:rsidRDefault="00CE686F">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1200" cy="5765800"/>
                    </a:xfrm>
                    <a:prstGeom prst="rect">
                      <a:avLst/>
                    </a:prstGeom>
                    <a:ln/>
                  </pic:spPr>
                </pic:pic>
              </a:graphicData>
            </a:graphic>
          </wp:inline>
        </w:drawing>
      </w:r>
    </w:p>
    <w:p w14:paraId="12DE9869" w14:textId="2CA239E8" w:rsidR="007569A2" w:rsidRDefault="00CE686F">
      <w:pPr>
        <w:pStyle w:val="Heading4"/>
        <w:spacing w:line="259" w:lineRule="auto"/>
        <w:ind w:left="720"/>
      </w:pPr>
      <w:bookmarkStart w:id="621" w:name="_c3rs1sro0vrw"/>
      <w:bookmarkEnd w:id="621"/>
      <w:r>
        <w:t xml:space="preserve">- Xem danh sách các sản phẩm </w:t>
      </w:r>
      <w:ins w:id="622" w:author="Việt Lương" w:date="2024-12-20T06:09:00Z">
        <w:r w:rsidR="54F6AB13">
          <w:t>gợi ý</w:t>
        </w:r>
      </w:ins>
      <w:del w:id="623" w:author="Việt Lương" w:date="2024-12-20T06:09:00Z">
        <w:r w:rsidDel="00CE686F">
          <w:delText>nổi bật</w:delText>
        </w:r>
      </w:del>
    </w:p>
    <w:p w14:paraId="256AC6DA" w14:textId="77777777" w:rsidR="007569A2" w:rsidRDefault="00CE686F">
      <w:pPr>
        <w:spacing w:after="160" w:line="259" w:lineRule="auto"/>
        <w:ind w:left="720"/>
        <w:rPr>
          <w:rFonts w:ascii="Calibri" w:eastAsia="Calibri" w:hAnsi="Calibri" w:cs="Calibri"/>
        </w:rPr>
      </w:pPr>
      <w:r>
        <w:rPr>
          <w:rFonts w:ascii="Calibri" w:eastAsia="Calibri" w:hAnsi="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5731200" cy="2603500"/>
                    </a:xfrm>
                    <a:prstGeom prst="rect">
                      <a:avLst/>
                    </a:prstGeom>
                    <a:ln/>
                  </pic:spPr>
                </pic:pic>
              </a:graphicData>
            </a:graphic>
          </wp:inline>
        </w:drawing>
      </w:r>
    </w:p>
    <w:p w14:paraId="5612B3B2" w14:textId="77777777" w:rsidR="007569A2" w:rsidRDefault="00CE686F">
      <w:pPr>
        <w:pStyle w:val="Heading4"/>
        <w:spacing w:after="160" w:line="259" w:lineRule="auto"/>
        <w:ind w:left="720"/>
      </w:pPr>
      <w:bookmarkStart w:id="624" w:name="_2cfk07sboam5"/>
      <w:bookmarkEnd w:id="624"/>
      <w:commentRangeStart w:id="625"/>
      <w:commentRangeStart w:id="626"/>
      <w:r>
        <w:t>- Khách hàng thêm sản phẩm vào giỏ hàng</w:t>
      </w:r>
      <w:commentRangeEnd w:id="625"/>
      <w:r>
        <w:rPr>
          <w:rStyle w:val="CommentReference"/>
        </w:rPr>
        <w:commentReference w:id="625"/>
      </w:r>
      <w:commentRangeEnd w:id="626"/>
      <w:r>
        <w:rPr>
          <w:rStyle w:val="CommentReference"/>
        </w:rPr>
        <w:commentReference w:id="626"/>
      </w:r>
    </w:p>
    <w:p w14:paraId="38AA98D6" w14:textId="6F0C56DE" w:rsidR="007569A2" w:rsidRDefault="00CE686F" w:rsidP="5A64F9FC">
      <w:pPr>
        <w:spacing w:after="160" w:line="259" w:lineRule="auto"/>
        <w:ind w:left="720"/>
      </w:pPr>
      <w:r>
        <w:rPr>
          <w:rFonts w:ascii="Calibri" w:eastAsia="Calibri" w:hAnsi="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31200" cy="2857500"/>
                    </a:xfrm>
                    <a:prstGeom prst="rect">
                      <a:avLst/>
                    </a:prstGeom>
                    <a:ln/>
                  </pic:spPr>
                </pic:pic>
              </a:graphicData>
            </a:graphic>
          </wp:inline>
        </w:drawing>
      </w:r>
      <w:ins w:id="627" w:author="Việt Lương" w:date="2024-12-20T07:37:00Z">
        <w:r w:rsidR="2CF51122">
          <w:rPr>
            <w:noProof/>
          </w:rPr>
          <w:drawing>
            <wp:inline distT="0" distB="0" distL="0" distR="0" wp14:anchorId="6D92C655" wp14:editId="10B1901A">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ins>
    </w:p>
    <w:p w14:paraId="0BBC0C90" w14:textId="18F721AF" w:rsidR="007569A2" w:rsidRDefault="00CE686F">
      <w:pPr>
        <w:spacing w:after="160" w:line="259" w:lineRule="auto"/>
        <w:pPrChange w:id="628" w:author="Việt Lương" w:date="2024-12-20T09:00:00Z">
          <w:pPr>
            <w:pStyle w:val="Heading4"/>
            <w:spacing w:after="160" w:line="259" w:lineRule="auto"/>
            <w:ind w:left="720"/>
          </w:pPr>
        </w:pPrChange>
      </w:pPr>
      <w:bookmarkStart w:id="629" w:name="_ol76ynkwlbi0" w:colFirst="0" w:colLast="0"/>
      <w:bookmarkEnd w:id="629"/>
      <w:r w:rsidRPr="5A64F9FC">
        <w:rPr>
          <w:b/>
          <w:bCs/>
        </w:rPr>
        <w:t xml:space="preserve">-  </w:t>
      </w:r>
      <w:commentRangeStart w:id="630"/>
      <w:commentRangeStart w:id="631"/>
      <w:r w:rsidRPr="5A64F9FC">
        <w:rPr>
          <w:b/>
          <w:bCs/>
        </w:rPr>
        <w:t>Xoá sản phẩm khỏi giỏ hàng</w:t>
      </w:r>
      <w:commentRangeEnd w:id="630"/>
      <w:r>
        <w:rPr>
          <w:rStyle w:val="CommentReference"/>
        </w:rPr>
        <w:commentReference w:id="630"/>
      </w:r>
      <w:commentRangeEnd w:id="631"/>
      <w:r>
        <w:rPr>
          <w:rStyle w:val="CommentReference"/>
        </w:rPr>
        <w:commentReference w:id="631"/>
      </w:r>
      <w:r>
        <w:br/>
      </w:r>
      <w:r>
        <w:rPr>
          <w:noProof/>
        </w:rPr>
        <w:drawing>
          <wp:inline distT="114300" distB="114300" distL="114300" distR="114300" wp14:anchorId="3510B62A" wp14:editId="07777777">
            <wp:extent cx="5731200" cy="19685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731200" cy="1968500"/>
                    </a:xfrm>
                    <a:prstGeom prst="rect">
                      <a:avLst/>
                    </a:prstGeom>
                    <a:ln/>
                  </pic:spPr>
                </pic:pic>
              </a:graphicData>
            </a:graphic>
          </wp:inline>
        </w:drawing>
      </w:r>
      <w:ins w:id="632" w:author="Việt Lương" w:date="2024-12-20T09:00:00Z">
        <w:r w:rsidR="6A7FBFC6">
          <w:rPr>
            <w:noProof/>
          </w:rPr>
          <w:drawing>
            <wp:inline distT="0" distB="0" distL="0" distR="0" wp14:anchorId="57F817B5" wp14:editId="4D2228F4">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ins>
    </w:p>
    <w:p w14:paraId="665A1408" w14:textId="77777777" w:rsidR="007569A2" w:rsidRDefault="007569A2"/>
    <w:p w14:paraId="47F13D7A" w14:textId="77777777" w:rsidR="007569A2" w:rsidRDefault="00CE686F" w:rsidP="00DE18BD">
      <w:pPr>
        <w:pStyle w:val="Heading4"/>
        <w:numPr>
          <w:ilvl w:val="0"/>
          <w:numId w:val="70"/>
        </w:numPr>
        <w:spacing w:before="80"/>
        <w:rPr>
          <w:del w:id="633" w:author="Người dùng Khách" w:date="2024-12-20T08:00:00Z" w16du:dateUtc="2024-12-20T08:00:38Z"/>
        </w:rPr>
      </w:pPr>
      <w:bookmarkStart w:id="634" w:name="_qrcppga4jt6f"/>
      <w:bookmarkEnd w:id="634"/>
      <w:del w:id="635" w:author="Người dùng Khách" w:date="2024-12-20T08:00:00Z">
        <w:r w:rsidDel="00CE686F">
          <w:delText>Thêm mã khuyến mãi vào sản phẩm</w:delText>
        </w:r>
      </w:del>
    </w:p>
    <w:p w14:paraId="71049383" w14:textId="77777777" w:rsidR="007569A2" w:rsidRDefault="00CE686F" w:rsidP="5A64F9FC">
      <w:pPr>
        <w:spacing w:before="80"/>
        <w:ind w:left="720"/>
        <w:rPr>
          <w:b/>
          <w:bCs/>
          <w:sz w:val="26"/>
          <w:szCs w:val="26"/>
        </w:rPr>
      </w:pPr>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1200" cy="2984500"/>
                    </a:xfrm>
                    <a:prstGeom prst="rect">
                      <a:avLst/>
                    </a:prstGeom>
                    <a:ln/>
                  </pic:spPr>
                </pic:pic>
              </a:graphicData>
            </a:graphic>
          </wp:inline>
        </w:drawing>
      </w:r>
    </w:p>
    <w:p w14:paraId="3C76A5F9" w14:textId="77777777" w:rsidR="007569A2" w:rsidRDefault="00CE686F" w:rsidP="00DE18BD">
      <w:pPr>
        <w:pStyle w:val="Heading4"/>
        <w:numPr>
          <w:ilvl w:val="0"/>
          <w:numId w:val="38"/>
        </w:numPr>
        <w:spacing w:before="80"/>
        <w:rPr>
          <w:del w:id="636" w:author="Người dùng Khách" w:date="2024-12-20T08:00:00Z" w16du:dateUtc="2024-12-20T08:00:40Z"/>
        </w:rPr>
      </w:pPr>
      <w:bookmarkStart w:id="637" w:name="_yobsu7chxvzj"/>
      <w:bookmarkEnd w:id="637"/>
      <w:del w:id="638" w:author="Người dùng Khách" w:date="2024-12-20T08:00:00Z">
        <w:r w:rsidDel="00CE686F">
          <w:delText>Cập nhật mã khuyến mãi</w:delText>
        </w:r>
      </w:del>
    </w:p>
    <w:p w14:paraId="4D16AC41" w14:textId="77777777" w:rsidR="007569A2" w:rsidRDefault="00CE686F">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3835400"/>
                    </a:xfrm>
                    <a:prstGeom prst="rect">
                      <a:avLst/>
                    </a:prstGeom>
                    <a:ln/>
                  </pic:spPr>
                </pic:pic>
              </a:graphicData>
            </a:graphic>
          </wp:inline>
        </w:drawing>
      </w:r>
    </w:p>
    <w:p w14:paraId="12A4EA11" w14:textId="77777777" w:rsidR="007569A2" w:rsidRDefault="007569A2"/>
    <w:p w14:paraId="364F495C" w14:textId="77777777" w:rsidR="007569A2" w:rsidRDefault="00CE686F">
      <w:pPr>
        <w:pStyle w:val="Heading4"/>
        <w:spacing w:before="80"/>
        <w:ind w:left="720"/>
        <w:pPrChange w:id="639" w:author="Người dùng Khách" w:date="2024-12-20T08:00:00Z">
          <w:pPr>
            <w:pStyle w:val="Heading4"/>
            <w:numPr>
              <w:numId w:val="35"/>
            </w:numPr>
            <w:spacing w:before="80"/>
            <w:ind w:left="720" w:hanging="360"/>
          </w:pPr>
        </w:pPrChange>
      </w:pPr>
      <w:bookmarkStart w:id="640" w:name="_wb18vq12v6e5"/>
      <w:bookmarkEnd w:id="640"/>
      <w:del w:id="641" w:author="Người dùng Khách" w:date="2024-12-20T08:00:00Z">
        <w:r w:rsidDel="00CE686F">
          <w:delText>Xoá mã khuyến mãi</w:delText>
        </w:r>
      </w:del>
    </w:p>
    <w:p w14:paraId="5A1EA135" w14:textId="77777777" w:rsidR="007569A2" w:rsidRDefault="00CE686F">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5731200" cy="4254500"/>
                    </a:xfrm>
                    <a:prstGeom prst="rect">
                      <a:avLst/>
                    </a:prstGeom>
                    <a:ln/>
                  </pic:spPr>
                </pic:pic>
              </a:graphicData>
            </a:graphic>
          </wp:inline>
        </w:drawing>
      </w:r>
    </w:p>
    <w:p w14:paraId="0A9694A3" w14:textId="77777777" w:rsidR="007569A2" w:rsidRDefault="00CE686F" w:rsidP="00DE18BD">
      <w:pPr>
        <w:pStyle w:val="Heading4"/>
        <w:numPr>
          <w:ilvl w:val="0"/>
          <w:numId w:val="43"/>
        </w:numPr>
        <w:spacing w:before="60"/>
      </w:pPr>
      <w:bookmarkStart w:id="642" w:name="_kmh6jx8gifa0"/>
      <w:bookmarkEnd w:id="642"/>
      <w:r>
        <w:t>Biểu đồ tuần tự Thêm sản phẩm mới</w:t>
      </w:r>
    </w:p>
    <w:p w14:paraId="58717D39" w14:textId="75AE3B2C" w:rsidR="007569A2" w:rsidRDefault="72F719AF" w:rsidP="5A64F9FC">
      <w:pPr>
        <w:spacing w:before="60"/>
        <w:ind w:left="600"/>
        <w:rPr>
          <w:b/>
          <w:bCs/>
          <w:sz w:val="26"/>
          <w:szCs w:val="26"/>
        </w:rPr>
      </w:pPr>
      <w:ins w:id="643" w:author="Kiên Lê Trung" w:date="2024-12-20T09:00:00Z">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ins>
      <w:r w:rsidR="00CE686F">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5731200" cy="3378200"/>
                    </a:xfrm>
                    <a:prstGeom prst="rect">
                      <a:avLst/>
                    </a:prstGeom>
                    <a:ln/>
                  </pic:spPr>
                </pic:pic>
              </a:graphicData>
            </a:graphic>
          </wp:inline>
        </w:drawing>
      </w:r>
    </w:p>
    <w:p w14:paraId="189C5BD8" w14:textId="77777777" w:rsidR="007569A2" w:rsidRDefault="630CF71F" w:rsidP="00DE18BD">
      <w:pPr>
        <w:pStyle w:val="Heading4"/>
        <w:numPr>
          <w:ilvl w:val="0"/>
          <w:numId w:val="58"/>
        </w:numPr>
        <w:spacing w:before="60"/>
      </w:pPr>
      <w:bookmarkStart w:id="644" w:name="_s9bmj3q9lv3"/>
      <w:bookmarkEnd w:id="644"/>
      <w:r>
        <w:t>Biểu đồ tuần tự Cập nhật sản phẩm</w:t>
      </w:r>
    </w:p>
    <w:p w14:paraId="5338A720" w14:textId="2B500ABB" w:rsidR="007569A2" w:rsidRDefault="2876012A" w:rsidP="2895571A">
      <w:pPr>
        <w:rPr>
          <w:rFonts w:ascii="Times New Roman" w:eastAsia="Times New Roman" w:hAnsi="Times New Roman" w:cs="Times New Roman"/>
          <w:sz w:val="26"/>
          <w:szCs w:val="26"/>
        </w:rPr>
      </w:pPr>
      <w:ins w:id="645" w:author="Kiên Lê Trung" w:date="2024-12-20T09:07:00Z">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ins>
      <w:r w:rsidR="00CE686F">
        <w:rPr>
          <w:rFonts w:ascii="Times New Roman" w:eastAsia="Times New Roman" w:hAnsi="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4229100"/>
                    </a:xfrm>
                    <a:prstGeom prst="rect">
                      <a:avLst/>
                    </a:prstGeom>
                    <a:ln/>
                  </pic:spPr>
                </pic:pic>
              </a:graphicData>
            </a:graphic>
          </wp:inline>
        </w:drawing>
      </w:r>
    </w:p>
    <w:p w14:paraId="156A6281" w14:textId="77777777" w:rsidR="007569A2" w:rsidRDefault="00CE686F">
      <w:pPr>
        <w:spacing w:after="240"/>
        <w:rPr>
          <w:b/>
          <w:sz w:val="5"/>
          <w:szCs w:val="5"/>
        </w:rPr>
      </w:pPr>
      <w:r>
        <w:rPr>
          <w:b/>
          <w:sz w:val="5"/>
          <w:szCs w:val="5"/>
        </w:rPr>
        <w:t xml:space="preserve"> </w:t>
      </w:r>
    </w:p>
    <w:p w14:paraId="766C1977" w14:textId="77777777" w:rsidR="007569A2" w:rsidRDefault="00CE686F" w:rsidP="00DE18BD">
      <w:pPr>
        <w:pStyle w:val="Heading4"/>
        <w:numPr>
          <w:ilvl w:val="0"/>
          <w:numId w:val="63"/>
        </w:numPr>
        <w:spacing w:before="100"/>
      </w:pPr>
      <w:bookmarkStart w:id="646" w:name="_674k528yjink" w:colFirst="0" w:colLast="0"/>
      <w:bookmarkEnd w:id="646"/>
      <w:r>
        <w:t>Biểu đồ tuần tự Xoá sản phẩm</w:t>
      </w:r>
    </w:p>
    <w:p w14:paraId="61DAA4D5" w14:textId="77777777" w:rsidR="007569A2" w:rsidRDefault="007569A2">
      <w:pPr>
        <w:spacing w:before="100"/>
        <w:ind w:left="600"/>
        <w:rPr>
          <w:b/>
          <w:sz w:val="26"/>
          <w:szCs w:val="26"/>
        </w:rPr>
      </w:pPr>
    </w:p>
    <w:p w14:paraId="2AEAF47F" w14:textId="77777777" w:rsidR="007569A2" w:rsidRDefault="00CE686F">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731200" cy="3695700"/>
                    </a:xfrm>
                    <a:prstGeom prst="rect">
                      <a:avLst/>
                    </a:prstGeom>
                    <a:ln/>
                  </pic:spPr>
                </pic:pic>
              </a:graphicData>
            </a:graphic>
          </wp:inline>
        </w:drawing>
      </w:r>
    </w:p>
    <w:p w14:paraId="6ABF290E" w14:textId="77777777" w:rsidR="007569A2" w:rsidRDefault="00CE686F" w:rsidP="00DE18BD">
      <w:pPr>
        <w:pStyle w:val="Heading4"/>
        <w:numPr>
          <w:ilvl w:val="0"/>
          <w:numId w:val="72"/>
        </w:numPr>
      </w:pPr>
      <w:bookmarkStart w:id="647" w:name="_u8e7tbkmw3x5" w:colFirst="0" w:colLast="0"/>
      <w:bookmarkEnd w:id="647"/>
      <w:r>
        <w:t>Nhập hàng tồn kho</w:t>
      </w:r>
    </w:p>
    <w:p w14:paraId="281B37BA" w14:textId="77777777" w:rsidR="007569A2" w:rsidRDefault="007569A2">
      <w:pPr>
        <w:ind w:left="720"/>
        <w:rPr>
          <w:rFonts w:ascii="Times New Roman" w:eastAsia="Times New Roman" w:hAnsi="Times New Roman" w:cs="Times New Roman"/>
          <w:sz w:val="26"/>
          <w:szCs w:val="26"/>
        </w:rPr>
      </w:pPr>
    </w:p>
    <w:p w14:paraId="20876B09" w14:textId="77777777" w:rsidR="007569A2" w:rsidRDefault="00CE686F">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731200" cy="3022600"/>
                    </a:xfrm>
                    <a:prstGeom prst="rect">
                      <a:avLst/>
                    </a:prstGeom>
                    <a:ln/>
                  </pic:spPr>
                </pic:pic>
              </a:graphicData>
            </a:graphic>
          </wp:inline>
        </w:drawing>
      </w:r>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648" w:name="_svropd9tkwx3" w:colFirst="0" w:colLast="0"/>
      <w:bookmarkEnd w:id="648"/>
      <w:r>
        <w:t xml:space="preserve">2.2.2 Biểu đồ lớp thiết kế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77777777" w:rsidR="007569A2" w:rsidRDefault="007569A2">
      <w:pPr>
        <w:rPr>
          <w:rFonts w:ascii="Times New Roman" w:eastAsia="Times New Roman" w:hAnsi="Times New Roman" w:cs="Times New Roman"/>
          <w:sz w:val="24"/>
          <w:szCs w:val="24"/>
        </w:rPr>
      </w:pPr>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649" w:name="_8wntmp7birli" w:colFirst="0" w:colLast="0"/>
      <w:bookmarkEnd w:id="649"/>
      <w:r>
        <w:t xml:space="preserve">2.2.3 Thiết kế cơ sở dữ liệu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83"/>
                    <a:srcRect/>
                    <a:stretch>
                      <a:fillRect/>
                    </a:stretch>
                  </pic:blipFill>
                  <pic:spPr>
                    <a:xfrm>
                      <a:off x="0" y="0"/>
                      <a:ext cx="5731200" cy="4025900"/>
                    </a:xfrm>
                    <a:prstGeom prst="rect">
                      <a:avLst/>
                    </a:prstGeom>
                    <a:ln/>
                  </pic:spPr>
                </pic:pic>
              </a:graphicData>
            </a:graphic>
          </wp:inline>
        </w:drawing>
      </w:r>
    </w:p>
    <w:p w14:paraId="781DF2CB" w14:textId="77777777" w:rsidR="007569A2" w:rsidRDefault="007569A2">
      <w:pPr>
        <w:rPr>
          <w:rFonts w:ascii="Times New Roman" w:eastAsia="Times New Roman" w:hAnsi="Times New Roman" w:cs="Times New Roman"/>
          <w:sz w:val="24"/>
          <w:szCs w:val="24"/>
        </w:rPr>
      </w:pPr>
    </w:p>
    <w:p w14:paraId="1BCFA941" w14:textId="77777777" w:rsidR="007569A2" w:rsidRDefault="00CE686F">
      <w:pPr>
        <w:pStyle w:val="Heading2"/>
      </w:pPr>
      <w:bookmarkStart w:id="650" w:name="_7ppo9s362h9x" w:colFirst="0" w:colLast="0"/>
      <w:bookmarkEnd w:id="650"/>
      <w:r>
        <w:t>2.3 Kết luận chương</w:t>
      </w:r>
    </w:p>
    <w:p w14:paraId="16788234" w14:textId="77777777" w:rsidR="007569A2" w:rsidRDefault="007569A2">
      <w:pPr>
        <w:rPr>
          <w:rFonts w:ascii="Times New Roman" w:eastAsia="Times New Roman" w:hAnsi="Times New Roman" w:cs="Times New Roman"/>
          <w:sz w:val="24"/>
          <w:szCs w:val="24"/>
        </w:rPr>
      </w:pPr>
    </w:p>
    <w:p w14:paraId="57A6A0F0" w14:textId="77777777" w:rsidR="007569A2" w:rsidRDefault="007569A2">
      <w:pPr>
        <w:rPr>
          <w:rFonts w:ascii="Times New Roman" w:eastAsia="Times New Roman" w:hAnsi="Times New Roman" w:cs="Times New Roman"/>
          <w:sz w:val="24"/>
          <w:szCs w:val="24"/>
        </w:rPr>
      </w:pPr>
    </w:p>
    <w:p w14:paraId="7DF0CA62" w14:textId="77777777" w:rsidR="007569A2" w:rsidRDefault="007569A2">
      <w:pPr>
        <w:rPr>
          <w:rFonts w:ascii="Times New Roman" w:eastAsia="Times New Roman" w:hAnsi="Times New Roman" w:cs="Times New Roman"/>
          <w:sz w:val="24"/>
          <w:szCs w:val="24"/>
        </w:rPr>
      </w:pPr>
    </w:p>
    <w:p w14:paraId="44BA3426" w14:textId="77777777" w:rsidR="007569A2" w:rsidRDefault="007569A2">
      <w:pPr>
        <w:rPr>
          <w:rFonts w:ascii="Times New Roman" w:eastAsia="Times New Roman" w:hAnsi="Times New Roman" w:cs="Times New Roman"/>
          <w:sz w:val="24"/>
          <w:szCs w:val="24"/>
        </w:rPr>
      </w:pPr>
    </w:p>
    <w:p w14:paraId="38173B19" w14:textId="77777777" w:rsidR="007569A2" w:rsidRDefault="00CE686F">
      <w:pPr>
        <w:pStyle w:val="Heading1"/>
      </w:pPr>
      <w:bookmarkStart w:id="651" w:name="_gmzq8qxrnrs5" w:colFirst="0" w:colLast="0"/>
      <w:bookmarkEnd w:id="651"/>
      <w:r>
        <w:t xml:space="preserve">CHƯƠNG 3: CÀI ĐẶT VÀ THỬ NGHIỆM HỆ THỐNG </w:t>
      </w:r>
    </w:p>
    <w:p w14:paraId="6CFF1D1A" w14:textId="77777777" w:rsidR="007569A2" w:rsidRDefault="00CE686F">
      <w:pPr>
        <w:pStyle w:val="Heading2"/>
      </w:pPr>
      <w:bookmarkStart w:id="652" w:name="_kbod34nnynol" w:colFirst="0" w:colLast="0"/>
      <w:bookmarkEnd w:id="652"/>
      <w:r>
        <w:t xml:space="preserve">3.1 Kiến trúc hệ thống </w:t>
      </w:r>
    </w:p>
    <w:p w14:paraId="175D53C2" w14:textId="77777777" w:rsidR="007569A2" w:rsidRDefault="007569A2">
      <w:pPr>
        <w:rPr>
          <w:rFonts w:ascii="Times New Roman" w:eastAsia="Times New Roman" w:hAnsi="Times New Roman" w:cs="Times New Roman"/>
          <w:sz w:val="24"/>
          <w:szCs w:val="24"/>
        </w:rPr>
      </w:pPr>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RDefault="00CE686F">
      <w:pPr>
        <w:pStyle w:val="Heading2"/>
      </w:pPr>
      <w:bookmarkStart w:id="653" w:name="_lm9cptqovybl" w:colFirst="0" w:colLast="0"/>
      <w:bookmarkEnd w:id="653"/>
      <w:r>
        <w:t xml:space="preserve">3.2 Một số hình ảnh về giao diện hệ thống </w:t>
      </w:r>
    </w:p>
    <w:p w14:paraId="711A9A35" w14:textId="77777777" w:rsidR="007569A2" w:rsidRDefault="007569A2">
      <w:pPr>
        <w:rPr>
          <w:rFonts w:ascii="Times New Roman" w:eastAsia="Times New Roman" w:hAnsi="Times New Roman" w:cs="Times New Roman"/>
          <w:sz w:val="24"/>
          <w:szCs w:val="24"/>
        </w:rPr>
      </w:pPr>
    </w:p>
    <w:p w14:paraId="4EE333D4" w14:textId="77777777" w:rsidR="007569A2" w:rsidRDefault="007569A2">
      <w:pPr>
        <w:rPr>
          <w:rFonts w:ascii="Times New Roman" w:eastAsia="Times New Roman" w:hAnsi="Times New Roman" w:cs="Times New Roman"/>
          <w:sz w:val="24"/>
          <w:szCs w:val="24"/>
        </w:rPr>
      </w:pPr>
    </w:p>
    <w:p w14:paraId="0D6BC734" w14:textId="77777777" w:rsidR="007569A2" w:rsidRDefault="007569A2">
      <w:pPr>
        <w:rPr>
          <w:rFonts w:ascii="Times New Roman" w:eastAsia="Times New Roman" w:hAnsi="Times New Roman" w:cs="Times New Roman"/>
          <w:sz w:val="24"/>
          <w:szCs w:val="24"/>
        </w:rPr>
      </w:pPr>
    </w:p>
    <w:p w14:paraId="6215A786" w14:textId="77777777" w:rsidR="007569A2" w:rsidRDefault="00CE686F">
      <w:pPr>
        <w:pStyle w:val="Heading3"/>
      </w:pPr>
      <w:bookmarkStart w:id="654" w:name="_w9cghsm14zk4" w:colFirst="0" w:colLast="0"/>
      <w:bookmarkEnd w:id="654"/>
      <w:r>
        <w:t xml:space="preserve">3.2.1 Một số giao diện cho người dùng hệ thống </w:t>
      </w:r>
    </w:p>
    <w:p w14:paraId="34A104AC" w14:textId="77777777" w:rsidR="007569A2" w:rsidRDefault="007569A2">
      <w:pPr>
        <w:rPr>
          <w:rFonts w:ascii="Times New Roman" w:eastAsia="Times New Roman" w:hAnsi="Times New Roman" w:cs="Times New Roman"/>
          <w:sz w:val="24"/>
          <w:szCs w:val="24"/>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77777777" w:rsidR="007569A2" w:rsidRDefault="00CE686F">
      <w:pPr>
        <w:pStyle w:val="Heading3"/>
      </w:pPr>
      <w:bookmarkStart w:id="655" w:name="_3b07z2u31pr4" w:colFirst="0" w:colLast="0"/>
      <w:bookmarkEnd w:id="655"/>
      <w:r>
        <w:t>3.2.2 Một số giao diện cho người quản trị</w:t>
      </w:r>
    </w:p>
    <w:p w14:paraId="3F82752B" w14:textId="77777777" w:rsidR="007569A2" w:rsidRDefault="007569A2">
      <w:pPr>
        <w:rPr>
          <w:rFonts w:ascii="Times New Roman" w:eastAsia="Times New Roman" w:hAnsi="Times New Roman" w:cs="Times New Roman"/>
          <w:sz w:val="24"/>
          <w:szCs w:val="24"/>
        </w:rPr>
      </w:pPr>
    </w:p>
    <w:p w14:paraId="6CA203BD" w14:textId="77777777" w:rsidR="007569A2" w:rsidRDefault="007569A2">
      <w:pPr>
        <w:rPr>
          <w:rFonts w:ascii="Times New Roman" w:eastAsia="Times New Roman" w:hAnsi="Times New Roman" w:cs="Times New Roman"/>
          <w:sz w:val="24"/>
          <w:szCs w:val="24"/>
        </w:rPr>
      </w:pPr>
    </w:p>
    <w:p w14:paraId="1EEB5C65" w14:textId="77777777" w:rsidR="007569A2" w:rsidRDefault="007569A2">
      <w:pPr>
        <w:rPr>
          <w:rFonts w:ascii="Times New Roman" w:eastAsia="Times New Roman" w:hAnsi="Times New Roman" w:cs="Times New Roman"/>
          <w:sz w:val="24"/>
          <w:szCs w:val="24"/>
        </w:rPr>
      </w:pPr>
    </w:p>
    <w:p w14:paraId="3470352D" w14:textId="77777777" w:rsidR="007569A2" w:rsidRDefault="00CE686F">
      <w:pPr>
        <w:pStyle w:val="Heading3"/>
      </w:pPr>
      <w:bookmarkStart w:id="656" w:name="_l44gohizyy8f" w:colFirst="0" w:colLast="0"/>
      <w:bookmarkEnd w:id="656"/>
      <w:r>
        <w:t>3.2.3 Một số giao diện cho người bán hàng</w:t>
      </w:r>
    </w:p>
    <w:p w14:paraId="27EFE50A" w14:textId="77777777" w:rsidR="007569A2" w:rsidRDefault="007569A2">
      <w:pPr>
        <w:rPr>
          <w:rFonts w:ascii="Times New Roman" w:eastAsia="Times New Roman" w:hAnsi="Times New Roman" w:cs="Times New Roman"/>
          <w:sz w:val="24"/>
          <w:szCs w:val="24"/>
        </w:rPr>
      </w:pPr>
    </w:p>
    <w:p w14:paraId="44D1216F" w14:textId="77777777" w:rsidR="007569A2" w:rsidRDefault="007569A2">
      <w:pPr>
        <w:rPr>
          <w:rFonts w:ascii="Times New Roman" w:eastAsia="Times New Roman" w:hAnsi="Times New Roman" w:cs="Times New Roman"/>
          <w:sz w:val="24"/>
          <w:szCs w:val="24"/>
        </w:rPr>
      </w:pPr>
    </w:p>
    <w:p w14:paraId="536F3880" w14:textId="77777777" w:rsidR="007569A2" w:rsidRDefault="00CE686F">
      <w:pPr>
        <w:pStyle w:val="Heading2"/>
      </w:pPr>
      <w:bookmarkStart w:id="657" w:name="_8l20w2si8m2s" w:colFirst="0" w:colLast="0"/>
      <w:bookmarkEnd w:id="657"/>
      <w:r>
        <w:t>3.3 Kết luận chương</w:t>
      </w:r>
    </w:p>
    <w:p w14:paraId="3517F98F" w14:textId="77777777" w:rsidR="007569A2" w:rsidRDefault="007569A2">
      <w:pPr>
        <w:rPr>
          <w:rFonts w:ascii="Times New Roman" w:eastAsia="Times New Roman" w:hAnsi="Times New Roman" w:cs="Times New Roman"/>
          <w:sz w:val="24"/>
          <w:szCs w:val="24"/>
        </w:rPr>
      </w:pPr>
    </w:p>
    <w:p w14:paraId="296393BC" w14:textId="77777777" w:rsidR="007569A2" w:rsidRDefault="00CE686F">
      <w:pPr>
        <w:pStyle w:val="Heading1"/>
      </w:pPr>
      <w:bookmarkStart w:id="658" w:name="_5ws0dqrfo78m" w:colFirst="0" w:colLast="0"/>
      <w:bookmarkEnd w:id="658"/>
      <w:r>
        <w:t xml:space="preserve">KẾT LUẬN </w:t>
      </w:r>
    </w:p>
    <w:p w14:paraId="6F0AAE85" w14:textId="77777777" w:rsidR="007569A2" w:rsidRDefault="00CE686F">
      <w:pPr>
        <w:pStyle w:val="Heading1"/>
      </w:pPr>
      <w:bookmarkStart w:id="659" w:name="_e25bnduhi3ze" w:colFirst="0" w:colLast="0"/>
      <w:bookmarkEnd w:id="659"/>
      <w:r>
        <w:t xml:space="preserve">DANH MỤC TÀI LIỆU THAM KHẢO </w:t>
      </w:r>
    </w:p>
    <w:p w14:paraId="34223B45" w14:textId="77777777" w:rsidR="007569A2" w:rsidRDefault="007569A2">
      <w:pPr>
        <w:pStyle w:val="Heading4"/>
        <w:spacing w:before="180"/>
        <w:rPr>
          <w:b/>
          <w:color w:val="000000"/>
        </w:rPr>
      </w:pPr>
      <w:bookmarkStart w:id="660" w:name="_xlst6qevj1hv" w:colFirst="0" w:colLast="0"/>
      <w:bookmarkEnd w:id="660"/>
    </w:p>
    <w:p w14:paraId="539CD7A1" w14:textId="77777777" w:rsidR="007569A2" w:rsidRDefault="007569A2">
      <w:pPr>
        <w:rPr>
          <w:sz w:val="28"/>
          <w:szCs w:val="28"/>
        </w:rPr>
      </w:pPr>
    </w:p>
    <w:p w14:paraId="6A9A2604" w14:textId="77777777" w:rsidR="007569A2" w:rsidRDefault="007569A2">
      <w:pPr>
        <w:rPr>
          <w:sz w:val="28"/>
          <w:szCs w:val="28"/>
        </w:rPr>
      </w:pPr>
    </w:p>
    <w:p w14:paraId="3DD220FA" w14:textId="77777777" w:rsidR="007569A2" w:rsidRDefault="007569A2"/>
    <w:sectPr w:rsidR="007569A2">
      <w:headerReference w:type="default" r:id="rId84"/>
      <w:footerReference w:type="default" r:id="rId85"/>
      <w:headerReference w:type="first" r:id="rId86"/>
      <w:footerReference w:type="first" r:id="rId87"/>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7" w:author="Việt Lương" w:date="2024-12-19T21:26:00Z" w:initials="VL">
    <w:p w14:paraId="3BCAE4A5" w14:textId="23DCFD0F" w:rsidR="00EB5287" w:rsidRDefault="00EB5287">
      <w:r>
        <w:annotationRef/>
      </w:r>
      <w:r w:rsidRPr="5EE9C798">
        <w:t>Vẽ lại sau cùng</w:t>
      </w:r>
    </w:p>
  </w:comment>
  <w:comment w:id="224"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228"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229"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234"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237" w:author="Việt Lương" w:date="2024-12-20T11:50:00Z" w:initials="VL">
    <w:p w14:paraId="11331289" w14:textId="14BB111D" w:rsidR="00A3338E" w:rsidRDefault="00A3338E">
      <w:pPr>
        <w:pStyle w:val="CommentText"/>
      </w:pPr>
      <w:r>
        <w:rPr>
          <w:rStyle w:val="CommentReference"/>
        </w:rPr>
        <w:annotationRef/>
      </w:r>
      <w:r w:rsidRPr="745ED190">
        <w:t>Cần xem lại</w:t>
      </w:r>
    </w:p>
  </w:comment>
  <w:comment w:id="240" w:author="Kiên Lê Trung" w:date="2024-12-20T15:28:00Z" w:initials="KT">
    <w:p w14:paraId="688EE87F" w14:textId="57073723" w:rsidR="00A3338E" w:rsidRDefault="00A3338E">
      <w:pPr>
        <w:pStyle w:val="CommentText"/>
      </w:pPr>
      <w:r>
        <w:rPr>
          <w:rStyle w:val="CommentReference"/>
        </w:rPr>
        <w:annotationRef/>
      </w:r>
      <w:r w:rsidRPr="10B0D102">
        <w:t>tạo 1 đăng ký thôi</w:t>
      </w:r>
    </w:p>
  </w:comment>
  <w:comment w:id="246"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248" w:author="Việt Lương" w:date="2024-12-19T21:25:00Z" w:initials="VL">
    <w:p w14:paraId="794BBA5B" w14:textId="139A8E1A" w:rsidR="00EB5287" w:rsidRDefault="00EB5287">
      <w:r>
        <w:annotationRef/>
      </w:r>
      <w:r w:rsidRPr="495B820D">
        <w:t>Cần xem lại</w:t>
      </w:r>
    </w:p>
  </w:comment>
  <w:comment w:id="256"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576" w:author="Việt Lương" w:date="2024-12-20T16:06:00Z" w:initials="VL">
    <w:p w14:paraId="43FA5480" w14:textId="7DAF4C49" w:rsidR="00A3338E" w:rsidRDefault="00A3338E">
      <w:pPr>
        <w:pStyle w:val="CommentText"/>
      </w:pPr>
      <w:r>
        <w:rPr>
          <w:rStyle w:val="CommentReference"/>
        </w:rPr>
        <w:annotationRef/>
      </w:r>
      <w:r w:rsidRPr="10AF42DE">
        <w:t>Đang vẽ</w:t>
      </w:r>
    </w:p>
  </w:comment>
  <w:comment w:id="577" w:author="Việt Lương" w:date="2024-12-20T16:43:00Z" w:initials="VL">
    <w:p w14:paraId="11605A03" w14:textId="6229AF01" w:rsidR="00A3338E" w:rsidRDefault="00A3338E">
      <w:pPr>
        <w:pStyle w:val="CommentText"/>
      </w:pPr>
      <w:r>
        <w:rPr>
          <w:rStyle w:val="CommentReference"/>
        </w:rPr>
        <w:annotationRef/>
      </w:r>
      <w:r w:rsidRPr="0DC07CE8">
        <w:t>Đã xong</w:t>
      </w:r>
    </w:p>
  </w:comment>
  <w:comment w:id="586" w:author="Việt Lương" w:date="2024-12-20T16:06:00Z" w:initials="VL">
    <w:p w14:paraId="5E560B6D" w14:textId="528E9D3C" w:rsidR="00A3338E" w:rsidRDefault="00A3338E">
      <w:pPr>
        <w:pStyle w:val="CommentText"/>
      </w:pPr>
      <w:r>
        <w:rPr>
          <w:rStyle w:val="CommentReference"/>
        </w:rPr>
        <w:annotationRef/>
      </w:r>
      <w:r w:rsidRPr="7D19D456">
        <w:t>Đang vẽ</w:t>
      </w:r>
    </w:p>
  </w:comment>
  <w:comment w:id="625"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626"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630"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631"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11331289" w15:done="0"/>
  <w15:commentEx w15:paraId="688EE87F" w15:done="0"/>
  <w15:commentEx w15:paraId="3F74E343" w15:done="0"/>
  <w15:commentEx w15:paraId="794BBA5B" w15:done="0"/>
  <w15:commentEx w15:paraId="35F02480" w15:done="0"/>
  <w15:commentEx w15:paraId="43FA5480" w15:done="0"/>
  <w15:commentEx w15:paraId="11605A03" w15:paraIdParent="43FA5480" w15:done="0"/>
  <w15:commentEx w15:paraId="5E560B6D" w15:done="0"/>
  <w15:commentEx w15:paraId="5B52E3BE" w15:done="0"/>
  <w15:commentEx w15:paraId="4EFEB71C" w15:paraIdParent="5B52E3BE" w15:done="0"/>
  <w15:commentEx w15:paraId="6B9AFD2D" w15:done="0"/>
  <w15:commentEx w15:paraId="40303655" w15:paraIdParent="6B9AFD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D72DBF6" w16cex:dateUtc="2024-12-20T04:50:00Z"/>
  <w16cex:commentExtensible w16cex:durableId="7884F159" w16cex:dateUtc="2024-12-20T08:28:00Z"/>
  <w16cex:commentExtensible w16cex:durableId="312B25A3" w16cex:dateUtc="2024-12-19T15:26:00Z"/>
  <w16cex:commentExtensible w16cex:durableId="3663D7D1" w16cex:dateUtc="2024-12-19T14:25:00Z"/>
  <w16cex:commentExtensible w16cex:durableId="523F1C9B" w16cex:dateUtc="2024-12-19T15:29:00Z"/>
  <w16cex:commentExtensible w16cex:durableId="3DC422DF" w16cex:dateUtc="2024-12-20T09:06:00Z"/>
  <w16cex:commentExtensible w16cex:durableId="6F7787C9" w16cex:dateUtc="2024-12-20T09:43:00Z"/>
  <w16cex:commentExtensible w16cex:durableId="085307EC" w16cex:dateUtc="2024-12-20T09:06: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11331289" w16cid:durableId="2D72DBF6"/>
  <w16cid:commentId w16cid:paraId="688EE87F" w16cid:durableId="7884F159"/>
  <w16cid:commentId w16cid:paraId="3F74E343" w16cid:durableId="312B25A3"/>
  <w16cid:commentId w16cid:paraId="794BBA5B" w16cid:durableId="3663D7D1"/>
  <w16cid:commentId w16cid:paraId="35F02480" w16cid:durableId="523F1C9B"/>
  <w16cid:commentId w16cid:paraId="43FA5480" w16cid:durableId="3DC422DF"/>
  <w16cid:commentId w16cid:paraId="11605A03" w16cid:durableId="6F7787C9"/>
  <w16cid:commentId w16cid:paraId="5E560B6D" w16cid:durableId="085307EC"/>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F38E62" w14:textId="77777777" w:rsidR="00F94ADF" w:rsidRDefault="00F94ADF">
      <w:pPr>
        <w:spacing w:line="240" w:lineRule="auto"/>
      </w:pPr>
      <w:r>
        <w:separator/>
      </w:r>
    </w:p>
  </w:endnote>
  <w:endnote w:type="continuationSeparator" w:id="0">
    <w:p w14:paraId="18635ED4" w14:textId="77777777" w:rsidR="00F94ADF" w:rsidRDefault="00F94ADF">
      <w:pPr>
        <w:spacing w:line="240" w:lineRule="auto"/>
      </w:pPr>
      <w:r>
        <w:continuationSeparator/>
      </w:r>
    </w:p>
  </w:endnote>
  <w:endnote w:type="continuationNotice" w:id="1">
    <w:p w14:paraId="3C6A6C71" w14:textId="77777777" w:rsidR="00F94ADF" w:rsidRDefault="00F94A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86A81" w14:textId="77777777" w:rsidR="007569A2" w:rsidRDefault="007569A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BAD364" w14:textId="77777777" w:rsidR="007569A2" w:rsidRDefault="007569A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24647" w14:textId="77777777" w:rsidR="00F94ADF" w:rsidRDefault="00F94ADF">
      <w:pPr>
        <w:spacing w:line="240" w:lineRule="auto"/>
      </w:pPr>
      <w:r>
        <w:separator/>
      </w:r>
    </w:p>
  </w:footnote>
  <w:footnote w:type="continuationSeparator" w:id="0">
    <w:p w14:paraId="6924CC5C" w14:textId="77777777" w:rsidR="00F94ADF" w:rsidRDefault="00F94ADF">
      <w:pPr>
        <w:spacing w:line="240" w:lineRule="auto"/>
      </w:pPr>
      <w:r>
        <w:continuationSeparator/>
      </w:r>
    </w:p>
  </w:footnote>
  <w:footnote w:type="continuationNotice" w:id="1">
    <w:p w14:paraId="58CEACF6" w14:textId="77777777" w:rsidR="00F94ADF" w:rsidRDefault="00F94A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24F515A" w14:paraId="49DEA270" w14:textId="77777777" w:rsidTr="224F515A">
      <w:trPr>
        <w:trHeight w:val="300"/>
      </w:trPr>
      <w:tc>
        <w:tcPr>
          <w:tcW w:w="3005" w:type="dxa"/>
        </w:tcPr>
        <w:p w14:paraId="010DDEB4" w14:textId="178258BF" w:rsidR="224F515A" w:rsidRDefault="224F515A" w:rsidP="224F515A">
          <w:pPr>
            <w:pStyle w:val="Header"/>
            <w:ind w:left="-115"/>
          </w:pPr>
        </w:p>
      </w:tc>
      <w:tc>
        <w:tcPr>
          <w:tcW w:w="3005" w:type="dxa"/>
        </w:tcPr>
        <w:p w14:paraId="451C513C" w14:textId="43D30495" w:rsidR="224F515A" w:rsidRDefault="224F515A" w:rsidP="224F515A">
          <w:pPr>
            <w:pStyle w:val="Header"/>
            <w:jc w:val="center"/>
          </w:pPr>
        </w:p>
      </w:tc>
      <w:tc>
        <w:tcPr>
          <w:tcW w:w="3005" w:type="dxa"/>
        </w:tcPr>
        <w:p w14:paraId="4FD0F7C0" w14:textId="34958C2E" w:rsidR="224F515A" w:rsidRDefault="224F515A" w:rsidP="224F515A">
          <w:pPr>
            <w:pStyle w:val="Header"/>
            <w:ind w:right="-115"/>
            <w:jc w:val="right"/>
          </w:pPr>
        </w:p>
      </w:tc>
    </w:tr>
  </w:tbl>
  <w:p w14:paraId="578BAA05" w14:textId="535B68CB" w:rsidR="224F515A" w:rsidRDefault="224F515A" w:rsidP="224F51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10E" w14:textId="77777777" w:rsidR="007569A2" w:rsidRDefault="007569A2"/>
</w:hdr>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UI8vgScW" int2:invalidationBookmarkName="" int2:hashCode="ZAZRDDHgyZJXM8" int2:id="AbQhg8nL">
      <int2:state int2:value="Rejected" int2:type="LegacyProofing"/>
    </int2:bookmark>
    <int2:bookmark int2:bookmarkName="_Int_toI0yeoU" int2:invalidationBookmarkName="" int2:hashCode="zuKePdn4aO0dxY" int2:id="DWE5q9gw">
      <int2:state int2:value="Rejected" int2:type="LegacyProofing"/>
    </int2:bookmark>
    <int2:bookmark int2:bookmarkName="_Int_cZuwMMj1" int2:invalidationBookmarkName="" int2:hashCode="BEiaEruqauv/th" int2:id="MrSDihqp">
      <int2:state int2:value="Rejected" int2:type="LegacyProofing"/>
    </int2:bookmark>
    <int2:bookmark int2:bookmarkName="_Int_FYcTDGNa" int2:invalidationBookmarkName="" int2:hashCode="BEiaEruqauv/th" int2:id="iawHYN4J">
      <int2:state int2:value="Rejected" int2:type="LegacyProofing"/>
    </int2:bookmark>
    <int2:bookmark int2:bookmarkName="_Int_KvM4tVsp" int2:invalidationBookmarkName="" int2:hashCode="ZAZRDDHgyZJXM8" int2:id="junjcqLJ">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6"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18"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20"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21"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24"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27"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30"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33"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39"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43"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44"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49"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51"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52"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53"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54"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57"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58"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5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6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61"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63"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65"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66"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71"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73"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77"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0180988">
    <w:abstractNumId w:val="43"/>
  </w:num>
  <w:num w:numId="2" w16cid:durableId="1866092661">
    <w:abstractNumId w:val="17"/>
  </w:num>
  <w:num w:numId="3" w16cid:durableId="1894079865">
    <w:abstractNumId w:val="64"/>
  </w:num>
  <w:num w:numId="4" w16cid:durableId="1169174952">
    <w:abstractNumId w:val="20"/>
  </w:num>
  <w:num w:numId="5" w16cid:durableId="541212300">
    <w:abstractNumId w:val="50"/>
  </w:num>
  <w:num w:numId="6" w16cid:durableId="367029766">
    <w:abstractNumId w:val="70"/>
  </w:num>
  <w:num w:numId="7" w16cid:durableId="475102382">
    <w:abstractNumId w:val="48"/>
  </w:num>
  <w:num w:numId="8" w16cid:durableId="1657415017">
    <w:abstractNumId w:val="52"/>
  </w:num>
  <w:num w:numId="9" w16cid:durableId="1648631810">
    <w:abstractNumId w:val="57"/>
  </w:num>
  <w:num w:numId="10" w16cid:durableId="859050559">
    <w:abstractNumId w:val="32"/>
  </w:num>
  <w:num w:numId="11" w16cid:durableId="1734889097">
    <w:abstractNumId w:val="51"/>
  </w:num>
  <w:num w:numId="12" w16cid:durableId="1799909674">
    <w:abstractNumId w:val="5"/>
  </w:num>
  <w:num w:numId="13" w16cid:durableId="865600503">
    <w:abstractNumId w:val="42"/>
  </w:num>
  <w:num w:numId="14" w16cid:durableId="1921482043">
    <w:abstractNumId w:val="19"/>
  </w:num>
  <w:num w:numId="15" w16cid:durableId="145173467">
    <w:abstractNumId w:val="56"/>
  </w:num>
  <w:num w:numId="16" w16cid:durableId="682247338">
    <w:abstractNumId w:val="76"/>
  </w:num>
  <w:num w:numId="17" w16cid:durableId="1733112495">
    <w:abstractNumId w:val="58"/>
  </w:num>
  <w:num w:numId="18" w16cid:durableId="1866753057">
    <w:abstractNumId w:val="65"/>
  </w:num>
  <w:num w:numId="19" w16cid:durableId="1436637415">
    <w:abstractNumId w:val="23"/>
  </w:num>
  <w:num w:numId="20" w16cid:durableId="1749382451">
    <w:abstractNumId w:val="53"/>
  </w:num>
  <w:num w:numId="21" w16cid:durableId="1115517615">
    <w:abstractNumId w:val="29"/>
  </w:num>
  <w:num w:numId="22" w16cid:durableId="1290238626">
    <w:abstractNumId w:val="72"/>
  </w:num>
  <w:num w:numId="23" w16cid:durableId="27220015">
    <w:abstractNumId w:val="38"/>
  </w:num>
  <w:num w:numId="24" w16cid:durableId="2119255100">
    <w:abstractNumId w:val="26"/>
  </w:num>
  <w:num w:numId="25" w16cid:durableId="2128087789">
    <w:abstractNumId w:val="59"/>
  </w:num>
  <w:num w:numId="26" w16cid:durableId="557669333">
    <w:abstractNumId w:val="62"/>
  </w:num>
  <w:num w:numId="27" w16cid:durableId="1456483661">
    <w:abstractNumId w:val="60"/>
  </w:num>
  <w:num w:numId="28" w16cid:durableId="323901030">
    <w:abstractNumId w:val="0"/>
  </w:num>
  <w:num w:numId="29" w16cid:durableId="1555432511">
    <w:abstractNumId w:val="69"/>
  </w:num>
  <w:num w:numId="30" w16cid:durableId="1552301297">
    <w:abstractNumId w:val="3"/>
  </w:num>
  <w:num w:numId="31" w16cid:durableId="500240766">
    <w:abstractNumId w:val="4"/>
  </w:num>
  <w:num w:numId="32" w16cid:durableId="1582064583">
    <w:abstractNumId w:val="12"/>
  </w:num>
  <w:num w:numId="33" w16cid:durableId="1963918073">
    <w:abstractNumId w:val="36"/>
  </w:num>
  <w:num w:numId="34" w16cid:durableId="998312516">
    <w:abstractNumId w:val="9"/>
  </w:num>
  <w:num w:numId="35" w16cid:durableId="984775018">
    <w:abstractNumId w:val="78"/>
  </w:num>
  <w:num w:numId="36" w16cid:durableId="1919053297">
    <w:abstractNumId w:val="30"/>
  </w:num>
  <w:num w:numId="37" w16cid:durableId="181819693">
    <w:abstractNumId w:val="47"/>
  </w:num>
  <w:num w:numId="38" w16cid:durableId="1635524081">
    <w:abstractNumId w:val="27"/>
  </w:num>
  <w:num w:numId="39" w16cid:durableId="1311709723">
    <w:abstractNumId w:val="15"/>
  </w:num>
  <w:num w:numId="40" w16cid:durableId="1142773431">
    <w:abstractNumId w:val="61"/>
  </w:num>
  <w:num w:numId="41" w16cid:durableId="1078359685">
    <w:abstractNumId w:val="75"/>
  </w:num>
  <w:num w:numId="42" w16cid:durableId="1716542058">
    <w:abstractNumId w:val="16"/>
  </w:num>
  <w:num w:numId="43" w16cid:durableId="532113078">
    <w:abstractNumId w:val="31"/>
  </w:num>
  <w:num w:numId="44" w16cid:durableId="903610370">
    <w:abstractNumId w:val="44"/>
  </w:num>
  <w:num w:numId="45" w16cid:durableId="1940721210">
    <w:abstractNumId w:val="10"/>
  </w:num>
  <w:num w:numId="46" w16cid:durableId="856233084">
    <w:abstractNumId w:val="45"/>
  </w:num>
  <w:num w:numId="47" w16cid:durableId="31618735">
    <w:abstractNumId w:val="11"/>
  </w:num>
  <w:num w:numId="48" w16cid:durableId="1786584066">
    <w:abstractNumId w:val="37"/>
  </w:num>
  <w:num w:numId="49" w16cid:durableId="1225406819">
    <w:abstractNumId w:val="55"/>
  </w:num>
  <w:num w:numId="50" w16cid:durableId="118770928">
    <w:abstractNumId w:val="46"/>
  </w:num>
  <w:num w:numId="51" w16cid:durableId="1991402772">
    <w:abstractNumId w:val="66"/>
  </w:num>
  <w:num w:numId="52" w16cid:durableId="2004894678">
    <w:abstractNumId w:val="77"/>
  </w:num>
  <w:num w:numId="53" w16cid:durableId="1660234753">
    <w:abstractNumId w:val="25"/>
  </w:num>
  <w:num w:numId="54" w16cid:durableId="2136825054">
    <w:abstractNumId w:val="18"/>
  </w:num>
  <w:num w:numId="55" w16cid:durableId="2072537792">
    <w:abstractNumId w:val="2"/>
  </w:num>
  <w:num w:numId="56" w16cid:durableId="1933077651">
    <w:abstractNumId w:val="63"/>
  </w:num>
  <w:num w:numId="57" w16cid:durableId="39936756">
    <w:abstractNumId w:val="49"/>
  </w:num>
  <w:num w:numId="58" w16cid:durableId="420957159">
    <w:abstractNumId w:val="74"/>
  </w:num>
  <w:num w:numId="59" w16cid:durableId="1957826793">
    <w:abstractNumId w:val="71"/>
  </w:num>
  <w:num w:numId="60" w16cid:durableId="1679458095">
    <w:abstractNumId w:val="21"/>
  </w:num>
  <w:num w:numId="61" w16cid:durableId="620456696">
    <w:abstractNumId w:val="13"/>
  </w:num>
  <w:num w:numId="62" w16cid:durableId="1943104386">
    <w:abstractNumId w:val="1"/>
  </w:num>
  <w:num w:numId="63" w16cid:durableId="478964094">
    <w:abstractNumId w:val="7"/>
  </w:num>
  <w:num w:numId="64" w16cid:durableId="711729095">
    <w:abstractNumId w:val="28"/>
  </w:num>
  <w:num w:numId="65" w16cid:durableId="1554270777">
    <w:abstractNumId w:val="35"/>
  </w:num>
  <w:num w:numId="66" w16cid:durableId="995962486">
    <w:abstractNumId w:val="40"/>
  </w:num>
  <w:num w:numId="67" w16cid:durableId="379792046">
    <w:abstractNumId w:val="6"/>
  </w:num>
  <w:num w:numId="68" w16cid:durableId="1448088872">
    <w:abstractNumId w:val="67"/>
  </w:num>
  <w:num w:numId="69" w16cid:durableId="302388604">
    <w:abstractNumId w:val="73"/>
  </w:num>
  <w:num w:numId="70" w16cid:durableId="1198349968">
    <w:abstractNumId w:val="68"/>
  </w:num>
  <w:num w:numId="71" w16cid:durableId="1081441846">
    <w:abstractNumId w:val="54"/>
  </w:num>
  <w:num w:numId="72" w16cid:durableId="379598357">
    <w:abstractNumId w:val="33"/>
  </w:num>
  <w:num w:numId="73" w16cid:durableId="670374792">
    <w:abstractNumId w:val="34"/>
  </w:num>
  <w:num w:numId="74" w16cid:durableId="858011631">
    <w:abstractNumId w:val="24"/>
  </w:num>
  <w:num w:numId="75" w16cid:durableId="1137836443">
    <w:abstractNumId w:val="22"/>
  </w:num>
  <w:num w:numId="76" w16cid:durableId="671027875">
    <w:abstractNumId w:val="41"/>
  </w:num>
  <w:num w:numId="77" w16cid:durableId="778529097">
    <w:abstractNumId w:val="39"/>
  </w:num>
  <w:num w:numId="78" w16cid:durableId="1654145063">
    <w:abstractNumId w:val="14"/>
  </w:num>
  <w:num w:numId="79" w16cid:durableId="1818960076">
    <w:abstractNumId w:val="8"/>
  </w:num>
  <w:numIdMacAtCleanup w:val="7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17DD6"/>
    <w:rsid w:val="00030B65"/>
    <w:rsid w:val="00044F7F"/>
    <w:rsid w:val="000F4979"/>
    <w:rsid w:val="000F50E3"/>
    <w:rsid w:val="001567CC"/>
    <w:rsid w:val="001A59C7"/>
    <w:rsid w:val="001A66A8"/>
    <w:rsid w:val="001E768B"/>
    <w:rsid w:val="001F2D43"/>
    <w:rsid w:val="0025330C"/>
    <w:rsid w:val="002B3E79"/>
    <w:rsid w:val="002C2900"/>
    <w:rsid w:val="002C6B7C"/>
    <w:rsid w:val="003166B9"/>
    <w:rsid w:val="00362332"/>
    <w:rsid w:val="003A36DA"/>
    <w:rsid w:val="003B1E09"/>
    <w:rsid w:val="003C2642"/>
    <w:rsid w:val="004959AA"/>
    <w:rsid w:val="004A271E"/>
    <w:rsid w:val="004B0A36"/>
    <w:rsid w:val="004DA512"/>
    <w:rsid w:val="005278B7"/>
    <w:rsid w:val="005734FC"/>
    <w:rsid w:val="00574278"/>
    <w:rsid w:val="00607457"/>
    <w:rsid w:val="00656B03"/>
    <w:rsid w:val="00677A92"/>
    <w:rsid w:val="0069397D"/>
    <w:rsid w:val="00706179"/>
    <w:rsid w:val="007157C9"/>
    <w:rsid w:val="007158F7"/>
    <w:rsid w:val="00734B83"/>
    <w:rsid w:val="00737DAD"/>
    <w:rsid w:val="0074349F"/>
    <w:rsid w:val="007569A2"/>
    <w:rsid w:val="007A5633"/>
    <w:rsid w:val="0082171F"/>
    <w:rsid w:val="0083512B"/>
    <w:rsid w:val="008664A2"/>
    <w:rsid w:val="00873F7B"/>
    <w:rsid w:val="00881DC0"/>
    <w:rsid w:val="008F2FAA"/>
    <w:rsid w:val="00901A88"/>
    <w:rsid w:val="00915891"/>
    <w:rsid w:val="00931D3C"/>
    <w:rsid w:val="00966FDB"/>
    <w:rsid w:val="009B5B55"/>
    <w:rsid w:val="00A3338E"/>
    <w:rsid w:val="00A425C1"/>
    <w:rsid w:val="00A50FE8"/>
    <w:rsid w:val="00A52092"/>
    <w:rsid w:val="00A54299"/>
    <w:rsid w:val="00ACFBA6"/>
    <w:rsid w:val="00AF01EC"/>
    <w:rsid w:val="00B06AD0"/>
    <w:rsid w:val="00BA6819"/>
    <w:rsid w:val="00C37C6D"/>
    <w:rsid w:val="00C4689B"/>
    <w:rsid w:val="00CD44CD"/>
    <w:rsid w:val="00CE686F"/>
    <w:rsid w:val="00CF1CD4"/>
    <w:rsid w:val="00CF41F4"/>
    <w:rsid w:val="00D21696"/>
    <w:rsid w:val="00D44BC5"/>
    <w:rsid w:val="00D50AE0"/>
    <w:rsid w:val="00D7121F"/>
    <w:rsid w:val="00DA69C2"/>
    <w:rsid w:val="00DC1ACE"/>
    <w:rsid w:val="00DE18BD"/>
    <w:rsid w:val="00DE4790"/>
    <w:rsid w:val="00DF5E04"/>
    <w:rsid w:val="00DF79C5"/>
    <w:rsid w:val="00E611FE"/>
    <w:rsid w:val="00E91509"/>
    <w:rsid w:val="00EA07BE"/>
    <w:rsid w:val="00EA69F9"/>
    <w:rsid w:val="00EB5287"/>
    <w:rsid w:val="00F03B0B"/>
    <w:rsid w:val="00F06098"/>
    <w:rsid w:val="00F46B7A"/>
    <w:rsid w:val="00F94ADF"/>
    <w:rsid w:val="00FA2766"/>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7C4A8"/>
  <w15:docId w15:val="{B8111C91-75A1-44AA-BD7E-1687C6D76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semiHidden/>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1/relationships/commentsExtended" Target="commentsExtended.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eader" Target="header1.xml"/><Relationship Id="rId89" Type="http://schemas.microsoft.com/office/2011/relationships/people" Target="people.xml"/><Relationship Id="rId16" Type="http://schemas.openxmlformats.org/officeDocument/2006/relationships/hyperlink" Target="https://www.thegioididong.com" TargetMode="External"/><Relationship Id="rId11" Type="http://schemas.openxmlformats.org/officeDocument/2006/relationships/hyperlink" Target="http://webtailieu.net/dien-dien-tu/"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webtailieu.net/dau-tu/" TargetMode="External"/><Relationship Id="rId22" Type="http://schemas.microsoft.com/office/2016/09/relationships/commentsIds" Target="commentsIds.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ebtailieu.net/xay-dung/" TargetMode="External"/><Relationship Id="rId17" Type="http://schemas.openxmlformats.org/officeDocument/2006/relationships/hyperlink" Target="https://cellphones.com.vn/"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8.png"/><Relationship Id="rId20" Type="http://schemas.openxmlformats.org/officeDocument/2006/relationships/comments" Target="comments.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g"/><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thuong-mai/" TargetMode="External"/><Relationship Id="rId23" Type="http://schemas.microsoft.com/office/2018/08/relationships/commentsExtensible" Target="commentsExtensible.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hyperlink" Target="http://webtailieu.net/tin-hoc/" TargetMode="External"/><Relationship Id="rId18" Type="http://schemas.openxmlformats.org/officeDocument/2006/relationships/hyperlink" Target="https://fptshop.com.vn/"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footer" Target="footer2.xml"/><Relationship Id="rId61" Type="http://schemas.openxmlformats.org/officeDocument/2006/relationships/image" Target="media/image41.png"/><Relationship Id="rId82" Type="http://schemas.openxmlformats.org/officeDocument/2006/relationships/image" Target="media/image63.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7289</Words>
  <Characters>41553</Characters>
  <Application>Microsoft Office Word</Application>
  <DocSecurity>4</DocSecurity>
  <Lines>346</Lines>
  <Paragraphs>97</Paragraphs>
  <ScaleCrop>false</ScaleCrop>
  <Company/>
  <LinksUpToDate>false</LinksUpToDate>
  <CharactersWithSpaces>48745</CharactersWithSpaces>
  <SharedDoc>false</SharedDoc>
  <HLinks>
    <vt:vector size="756" baseType="variant">
      <vt:variant>
        <vt:i4>8126514</vt:i4>
      </vt:variant>
      <vt:variant>
        <vt:i4>378</vt:i4>
      </vt:variant>
      <vt:variant>
        <vt:i4>0</vt:i4>
      </vt:variant>
      <vt:variant>
        <vt:i4>5</vt:i4>
      </vt:variant>
      <vt:variant>
        <vt:lpwstr>https://fptshop.com.vn/</vt:lpwstr>
      </vt:variant>
      <vt:variant>
        <vt:lpwstr/>
      </vt:variant>
      <vt:variant>
        <vt:i4>3801140</vt:i4>
      </vt:variant>
      <vt:variant>
        <vt:i4>375</vt:i4>
      </vt:variant>
      <vt:variant>
        <vt:i4>0</vt:i4>
      </vt:variant>
      <vt:variant>
        <vt:i4>5</vt:i4>
      </vt:variant>
      <vt:variant>
        <vt:lpwstr>https://cellphones.com.vn/</vt:lpwstr>
      </vt:variant>
      <vt:variant>
        <vt:lpwstr/>
      </vt:variant>
      <vt:variant>
        <vt:i4>2621502</vt:i4>
      </vt:variant>
      <vt:variant>
        <vt:i4>372</vt:i4>
      </vt:variant>
      <vt:variant>
        <vt:i4>0</vt:i4>
      </vt:variant>
      <vt:variant>
        <vt:i4>5</vt:i4>
      </vt:variant>
      <vt:variant>
        <vt:lpwstr>https://www.thegioididong.com/</vt:lpwstr>
      </vt:variant>
      <vt:variant>
        <vt:lpwstr/>
      </vt:variant>
      <vt:variant>
        <vt:i4>5636180</vt:i4>
      </vt:variant>
      <vt:variant>
        <vt:i4>369</vt:i4>
      </vt:variant>
      <vt:variant>
        <vt:i4>0</vt:i4>
      </vt:variant>
      <vt:variant>
        <vt:i4>5</vt:i4>
      </vt:variant>
      <vt:variant>
        <vt:lpwstr>http://webtailieu.net/thuong-mai/</vt:lpwstr>
      </vt:variant>
      <vt:variant>
        <vt:lpwstr/>
      </vt:variant>
      <vt:variant>
        <vt:i4>720914</vt:i4>
      </vt:variant>
      <vt:variant>
        <vt:i4>366</vt:i4>
      </vt:variant>
      <vt:variant>
        <vt:i4>0</vt:i4>
      </vt:variant>
      <vt:variant>
        <vt:i4>5</vt:i4>
      </vt:variant>
      <vt:variant>
        <vt:lpwstr>http://webtailieu.net/dau-tu/</vt:lpwstr>
      </vt:variant>
      <vt:variant>
        <vt:lpwstr/>
      </vt:variant>
      <vt:variant>
        <vt:i4>3539046</vt:i4>
      </vt:variant>
      <vt:variant>
        <vt:i4>363</vt:i4>
      </vt:variant>
      <vt:variant>
        <vt:i4>0</vt:i4>
      </vt:variant>
      <vt:variant>
        <vt:i4>5</vt:i4>
      </vt:variant>
      <vt:variant>
        <vt:lpwstr>http://webtailieu.net/tin-hoc/</vt:lpwstr>
      </vt:variant>
      <vt:variant>
        <vt:lpwstr/>
      </vt:variant>
      <vt:variant>
        <vt:i4>7078012</vt:i4>
      </vt:variant>
      <vt:variant>
        <vt:i4>360</vt:i4>
      </vt:variant>
      <vt:variant>
        <vt:i4>0</vt:i4>
      </vt:variant>
      <vt:variant>
        <vt:i4>5</vt:i4>
      </vt:variant>
      <vt:variant>
        <vt:lpwstr>http://webtailieu.net/xay-dung/</vt:lpwstr>
      </vt:variant>
      <vt:variant>
        <vt:lpwstr/>
      </vt:variant>
      <vt:variant>
        <vt:i4>7077928</vt:i4>
      </vt:variant>
      <vt:variant>
        <vt:i4>357</vt:i4>
      </vt:variant>
      <vt:variant>
        <vt:i4>0</vt:i4>
      </vt:variant>
      <vt:variant>
        <vt:i4>5</vt:i4>
      </vt:variant>
      <vt:variant>
        <vt:lpwstr>http://webtailieu.net/dien-dien-tu/</vt:lpwstr>
      </vt:variant>
      <vt:variant>
        <vt:lpwstr/>
      </vt:variant>
      <vt:variant>
        <vt:i4>5767216</vt:i4>
      </vt:variant>
      <vt:variant>
        <vt:i4>353</vt:i4>
      </vt:variant>
      <vt:variant>
        <vt:i4>0</vt:i4>
      </vt:variant>
      <vt:variant>
        <vt:i4>5</vt:i4>
      </vt:variant>
      <vt:variant>
        <vt:lpwstr/>
      </vt:variant>
      <vt:variant>
        <vt:lpwstr>_e25bnduhi3ze</vt:lpwstr>
      </vt:variant>
      <vt:variant>
        <vt:i4>458808</vt:i4>
      </vt:variant>
      <vt:variant>
        <vt:i4>350</vt:i4>
      </vt:variant>
      <vt:variant>
        <vt:i4>0</vt:i4>
      </vt:variant>
      <vt:variant>
        <vt:i4>5</vt:i4>
      </vt:variant>
      <vt:variant>
        <vt:lpwstr/>
      </vt:variant>
      <vt:variant>
        <vt:lpwstr>_5ws0dqrfo78m</vt:lpwstr>
      </vt:variant>
      <vt:variant>
        <vt:i4>262197</vt:i4>
      </vt:variant>
      <vt:variant>
        <vt:i4>347</vt:i4>
      </vt:variant>
      <vt:variant>
        <vt:i4>0</vt:i4>
      </vt:variant>
      <vt:variant>
        <vt:i4>5</vt:i4>
      </vt:variant>
      <vt:variant>
        <vt:lpwstr/>
      </vt:variant>
      <vt:variant>
        <vt:lpwstr>_8l20w2si8m2s</vt:lpwstr>
      </vt:variant>
      <vt:variant>
        <vt:i4>2031719</vt:i4>
      </vt:variant>
      <vt:variant>
        <vt:i4>344</vt:i4>
      </vt:variant>
      <vt:variant>
        <vt:i4>0</vt:i4>
      </vt:variant>
      <vt:variant>
        <vt:i4>5</vt:i4>
      </vt:variant>
      <vt:variant>
        <vt:lpwstr/>
      </vt:variant>
      <vt:variant>
        <vt:lpwstr>_l44gohizyy8f</vt:lpwstr>
      </vt:variant>
      <vt:variant>
        <vt:i4>5177467</vt:i4>
      </vt:variant>
      <vt:variant>
        <vt:i4>341</vt:i4>
      </vt:variant>
      <vt:variant>
        <vt:i4>0</vt:i4>
      </vt:variant>
      <vt:variant>
        <vt:i4>5</vt:i4>
      </vt:variant>
      <vt:variant>
        <vt:lpwstr/>
      </vt:variant>
      <vt:variant>
        <vt:lpwstr>_3b07z2u31pr4</vt:lpwstr>
      </vt:variant>
      <vt:variant>
        <vt:i4>5111865</vt:i4>
      </vt:variant>
      <vt:variant>
        <vt:i4>338</vt:i4>
      </vt:variant>
      <vt:variant>
        <vt:i4>0</vt:i4>
      </vt:variant>
      <vt:variant>
        <vt:i4>5</vt:i4>
      </vt:variant>
      <vt:variant>
        <vt:lpwstr/>
      </vt:variant>
      <vt:variant>
        <vt:lpwstr>_w9cghsm14zk4</vt:lpwstr>
      </vt:variant>
      <vt:variant>
        <vt:i4>4194355</vt:i4>
      </vt:variant>
      <vt:variant>
        <vt:i4>335</vt:i4>
      </vt:variant>
      <vt:variant>
        <vt:i4>0</vt:i4>
      </vt:variant>
      <vt:variant>
        <vt:i4>5</vt:i4>
      </vt:variant>
      <vt:variant>
        <vt:lpwstr/>
      </vt:variant>
      <vt:variant>
        <vt:lpwstr>_lm9cptqovybl</vt:lpwstr>
      </vt:variant>
      <vt:variant>
        <vt:i4>5177453</vt:i4>
      </vt:variant>
      <vt:variant>
        <vt:i4>332</vt:i4>
      </vt:variant>
      <vt:variant>
        <vt:i4>0</vt:i4>
      </vt:variant>
      <vt:variant>
        <vt:i4>5</vt:i4>
      </vt:variant>
      <vt:variant>
        <vt:lpwstr/>
      </vt:variant>
      <vt:variant>
        <vt:lpwstr>_kbod34nnynol</vt:lpwstr>
      </vt:variant>
      <vt:variant>
        <vt:i4>4194354</vt:i4>
      </vt:variant>
      <vt:variant>
        <vt:i4>329</vt:i4>
      </vt:variant>
      <vt:variant>
        <vt:i4>0</vt:i4>
      </vt:variant>
      <vt:variant>
        <vt:i4>5</vt:i4>
      </vt:variant>
      <vt:variant>
        <vt:lpwstr/>
      </vt:variant>
      <vt:variant>
        <vt:lpwstr>_gmzq8qxrnrs5</vt:lpwstr>
      </vt:variant>
      <vt:variant>
        <vt:i4>4587629</vt:i4>
      </vt:variant>
      <vt:variant>
        <vt:i4>326</vt:i4>
      </vt:variant>
      <vt:variant>
        <vt:i4>0</vt:i4>
      </vt:variant>
      <vt:variant>
        <vt:i4>5</vt:i4>
      </vt:variant>
      <vt:variant>
        <vt:lpwstr/>
      </vt:variant>
      <vt:variant>
        <vt:lpwstr>_7ppo9s362h9x</vt:lpwstr>
      </vt:variant>
      <vt:variant>
        <vt:i4>589884</vt:i4>
      </vt:variant>
      <vt:variant>
        <vt:i4>323</vt:i4>
      </vt:variant>
      <vt:variant>
        <vt:i4>0</vt:i4>
      </vt:variant>
      <vt:variant>
        <vt:i4>5</vt:i4>
      </vt:variant>
      <vt:variant>
        <vt:lpwstr/>
      </vt:variant>
      <vt:variant>
        <vt:lpwstr>_8wntmp7birli</vt:lpwstr>
      </vt:variant>
      <vt:variant>
        <vt:i4>5963809</vt:i4>
      </vt:variant>
      <vt:variant>
        <vt:i4>320</vt:i4>
      </vt:variant>
      <vt:variant>
        <vt:i4>0</vt:i4>
      </vt:variant>
      <vt:variant>
        <vt:i4>5</vt:i4>
      </vt:variant>
      <vt:variant>
        <vt:lpwstr/>
      </vt:variant>
      <vt:variant>
        <vt:lpwstr>_svropd9tkwx3</vt:lpwstr>
      </vt:variant>
      <vt:variant>
        <vt:i4>108</vt:i4>
      </vt:variant>
      <vt:variant>
        <vt:i4>317</vt:i4>
      </vt:variant>
      <vt:variant>
        <vt:i4>0</vt:i4>
      </vt:variant>
      <vt:variant>
        <vt:i4>5</vt:i4>
      </vt:variant>
      <vt:variant>
        <vt:lpwstr/>
      </vt:variant>
      <vt:variant>
        <vt:lpwstr>_u8e7tbkmw3x5</vt:lpwstr>
      </vt:variant>
      <vt:variant>
        <vt:i4>720929</vt:i4>
      </vt:variant>
      <vt:variant>
        <vt:i4>314</vt:i4>
      </vt:variant>
      <vt:variant>
        <vt:i4>0</vt:i4>
      </vt:variant>
      <vt:variant>
        <vt:i4>5</vt:i4>
      </vt:variant>
      <vt:variant>
        <vt:lpwstr/>
      </vt:variant>
      <vt:variant>
        <vt:lpwstr>_674k528yjink</vt:lpwstr>
      </vt:variant>
      <vt:variant>
        <vt:i4>5570679</vt:i4>
      </vt:variant>
      <vt:variant>
        <vt:i4>311</vt:i4>
      </vt:variant>
      <vt:variant>
        <vt:i4>0</vt:i4>
      </vt:variant>
      <vt:variant>
        <vt:i4>5</vt:i4>
      </vt:variant>
      <vt:variant>
        <vt:lpwstr/>
      </vt:variant>
      <vt:variant>
        <vt:lpwstr>_s9bmj3q9lv3</vt:lpwstr>
      </vt:variant>
      <vt:variant>
        <vt:i4>5832829</vt:i4>
      </vt:variant>
      <vt:variant>
        <vt:i4>308</vt:i4>
      </vt:variant>
      <vt:variant>
        <vt:i4>0</vt:i4>
      </vt:variant>
      <vt:variant>
        <vt:i4>5</vt:i4>
      </vt:variant>
      <vt:variant>
        <vt:lpwstr/>
      </vt:variant>
      <vt:variant>
        <vt:lpwstr>_kmh6jx8gifa0</vt:lpwstr>
      </vt:variant>
      <vt:variant>
        <vt:i4>1179760</vt:i4>
      </vt:variant>
      <vt:variant>
        <vt:i4>305</vt:i4>
      </vt:variant>
      <vt:variant>
        <vt:i4>0</vt:i4>
      </vt:variant>
      <vt:variant>
        <vt:i4>5</vt:i4>
      </vt:variant>
      <vt:variant>
        <vt:lpwstr/>
      </vt:variant>
      <vt:variant>
        <vt:lpwstr>_wb18vq12v6e5</vt:lpwstr>
      </vt:variant>
      <vt:variant>
        <vt:i4>983146</vt:i4>
      </vt:variant>
      <vt:variant>
        <vt:i4>302</vt:i4>
      </vt:variant>
      <vt:variant>
        <vt:i4>0</vt:i4>
      </vt:variant>
      <vt:variant>
        <vt:i4>5</vt:i4>
      </vt:variant>
      <vt:variant>
        <vt:lpwstr/>
      </vt:variant>
      <vt:variant>
        <vt:lpwstr>_yobsu7chxvzj</vt:lpwstr>
      </vt:variant>
      <vt:variant>
        <vt:i4>6226042</vt:i4>
      </vt:variant>
      <vt:variant>
        <vt:i4>299</vt:i4>
      </vt:variant>
      <vt:variant>
        <vt:i4>0</vt:i4>
      </vt:variant>
      <vt:variant>
        <vt:i4>5</vt:i4>
      </vt:variant>
      <vt:variant>
        <vt:lpwstr/>
      </vt:variant>
      <vt:variant>
        <vt:lpwstr>_qrcppga4jt6f</vt:lpwstr>
      </vt:variant>
      <vt:variant>
        <vt:i4>5177470</vt:i4>
      </vt:variant>
      <vt:variant>
        <vt:i4>296</vt:i4>
      </vt:variant>
      <vt:variant>
        <vt:i4>0</vt:i4>
      </vt:variant>
      <vt:variant>
        <vt:i4>5</vt:i4>
      </vt:variant>
      <vt:variant>
        <vt:lpwstr/>
      </vt:variant>
      <vt:variant>
        <vt:lpwstr>_ol76ynkwlbi0</vt:lpwstr>
      </vt:variant>
      <vt:variant>
        <vt:i4>1376355</vt:i4>
      </vt:variant>
      <vt:variant>
        <vt:i4>293</vt:i4>
      </vt:variant>
      <vt:variant>
        <vt:i4>0</vt:i4>
      </vt:variant>
      <vt:variant>
        <vt:i4>5</vt:i4>
      </vt:variant>
      <vt:variant>
        <vt:lpwstr/>
      </vt:variant>
      <vt:variant>
        <vt:lpwstr>_2cfk07sboam5</vt:lpwstr>
      </vt:variant>
      <vt:variant>
        <vt:i4>1376355</vt:i4>
      </vt:variant>
      <vt:variant>
        <vt:i4>290</vt:i4>
      </vt:variant>
      <vt:variant>
        <vt:i4>0</vt:i4>
      </vt:variant>
      <vt:variant>
        <vt:i4>5</vt:i4>
      </vt:variant>
      <vt:variant>
        <vt:lpwstr/>
      </vt:variant>
      <vt:variant>
        <vt:lpwstr>_2cfk07sboam5</vt:lpwstr>
      </vt:variant>
      <vt:variant>
        <vt:i4>1376355</vt:i4>
      </vt:variant>
      <vt:variant>
        <vt:i4>287</vt:i4>
      </vt:variant>
      <vt:variant>
        <vt:i4>0</vt:i4>
      </vt:variant>
      <vt:variant>
        <vt:i4>5</vt:i4>
      </vt:variant>
      <vt:variant>
        <vt:lpwstr/>
      </vt:variant>
      <vt:variant>
        <vt:lpwstr>_2cfk07sboam5</vt:lpwstr>
      </vt:variant>
      <vt:variant>
        <vt:i4>1048693</vt:i4>
      </vt:variant>
      <vt:variant>
        <vt:i4>284</vt:i4>
      </vt:variant>
      <vt:variant>
        <vt:i4>0</vt:i4>
      </vt:variant>
      <vt:variant>
        <vt:i4>5</vt:i4>
      </vt:variant>
      <vt:variant>
        <vt:lpwstr/>
      </vt:variant>
      <vt:variant>
        <vt:lpwstr>_c3rs1sro0vrw</vt:lpwstr>
      </vt:variant>
      <vt:variant>
        <vt:i4>4259888</vt:i4>
      </vt:variant>
      <vt:variant>
        <vt:i4>281</vt:i4>
      </vt:variant>
      <vt:variant>
        <vt:i4>0</vt:i4>
      </vt:variant>
      <vt:variant>
        <vt:i4>5</vt:i4>
      </vt:variant>
      <vt:variant>
        <vt:lpwstr/>
      </vt:variant>
      <vt:variant>
        <vt:lpwstr>_skfoti9jxhaa</vt:lpwstr>
      </vt:variant>
      <vt:variant>
        <vt:i4>5308468</vt:i4>
      </vt:variant>
      <vt:variant>
        <vt:i4>278</vt:i4>
      </vt:variant>
      <vt:variant>
        <vt:i4>0</vt:i4>
      </vt:variant>
      <vt:variant>
        <vt:i4>5</vt:i4>
      </vt:variant>
      <vt:variant>
        <vt:lpwstr/>
      </vt:variant>
      <vt:variant>
        <vt:lpwstr>_dxqiaa2pxko3</vt:lpwstr>
      </vt:variant>
      <vt:variant>
        <vt:i4>5046380</vt:i4>
      </vt:variant>
      <vt:variant>
        <vt:i4>275</vt:i4>
      </vt:variant>
      <vt:variant>
        <vt:i4>0</vt:i4>
      </vt:variant>
      <vt:variant>
        <vt:i4>5</vt:i4>
      </vt:variant>
      <vt:variant>
        <vt:lpwstr/>
      </vt:variant>
      <vt:variant>
        <vt:lpwstr>_9bvm94mj3bec</vt:lpwstr>
      </vt:variant>
      <vt:variant>
        <vt:i4>4653104</vt:i4>
      </vt:variant>
      <vt:variant>
        <vt:i4>272</vt:i4>
      </vt:variant>
      <vt:variant>
        <vt:i4>0</vt:i4>
      </vt:variant>
      <vt:variant>
        <vt:i4>5</vt:i4>
      </vt:variant>
      <vt:variant>
        <vt:lpwstr/>
      </vt:variant>
      <vt:variant>
        <vt:lpwstr>_vje7gedg80ou</vt:lpwstr>
      </vt:variant>
      <vt:variant>
        <vt:i4>786464</vt:i4>
      </vt:variant>
      <vt:variant>
        <vt:i4>269</vt:i4>
      </vt:variant>
      <vt:variant>
        <vt:i4>0</vt:i4>
      </vt:variant>
      <vt:variant>
        <vt:i4>5</vt:i4>
      </vt:variant>
      <vt:variant>
        <vt:lpwstr/>
      </vt:variant>
      <vt:variant>
        <vt:lpwstr>_rjtl29xtv46a</vt:lpwstr>
      </vt:variant>
      <vt:variant>
        <vt:i4>131180</vt:i4>
      </vt:variant>
      <vt:variant>
        <vt:i4>266</vt:i4>
      </vt:variant>
      <vt:variant>
        <vt:i4>0</vt:i4>
      </vt:variant>
      <vt:variant>
        <vt:i4>5</vt:i4>
      </vt:variant>
      <vt:variant>
        <vt:lpwstr/>
      </vt:variant>
      <vt:variant>
        <vt:lpwstr>_x2yf6andhb3i</vt:lpwstr>
      </vt:variant>
      <vt:variant>
        <vt:i4>1769522</vt:i4>
      </vt:variant>
      <vt:variant>
        <vt:i4>263</vt:i4>
      </vt:variant>
      <vt:variant>
        <vt:i4>0</vt:i4>
      </vt:variant>
      <vt:variant>
        <vt:i4>5</vt:i4>
      </vt:variant>
      <vt:variant>
        <vt:lpwstr/>
      </vt:variant>
      <vt:variant>
        <vt:lpwstr>_pid6g0z1d3vo</vt:lpwstr>
      </vt:variant>
      <vt:variant>
        <vt:i4>786492</vt:i4>
      </vt:variant>
      <vt:variant>
        <vt:i4>260</vt:i4>
      </vt:variant>
      <vt:variant>
        <vt:i4>0</vt:i4>
      </vt:variant>
      <vt:variant>
        <vt:i4>5</vt:i4>
      </vt:variant>
      <vt:variant>
        <vt:lpwstr/>
      </vt:variant>
      <vt:variant>
        <vt:lpwstr>_mlakko6nke6l</vt:lpwstr>
      </vt:variant>
      <vt:variant>
        <vt:i4>458788</vt:i4>
      </vt:variant>
      <vt:variant>
        <vt:i4>257</vt:i4>
      </vt:variant>
      <vt:variant>
        <vt:i4>0</vt:i4>
      </vt:variant>
      <vt:variant>
        <vt:i4>5</vt:i4>
      </vt:variant>
      <vt:variant>
        <vt:lpwstr/>
      </vt:variant>
      <vt:variant>
        <vt:lpwstr>_ctn61fu3yl75</vt:lpwstr>
      </vt:variant>
      <vt:variant>
        <vt:i4>4915308</vt:i4>
      </vt:variant>
      <vt:variant>
        <vt:i4>254</vt:i4>
      </vt:variant>
      <vt:variant>
        <vt:i4>0</vt:i4>
      </vt:variant>
      <vt:variant>
        <vt:i4>5</vt:i4>
      </vt:variant>
      <vt:variant>
        <vt:lpwstr/>
      </vt:variant>
      <vt:variant>
        <vt:lpwstr>_f3mxrasmvt7e</vt:lpwstr>
      </vt:variant>
      <vt:variant>
        <vt:i4>4325433</vt:i4>
      </vt:variant>
      <vt:variant>
        <vt:i4>251</vt:i4>
      </vt:variant>
      <vt:variant>
        <vt:i4>0</vt:i4>
      </vt:variant>
      <vt:variant>
        <vt:i4>5</vt:i4>
      </vt:variant>
      <vt:variant>
        <vt:lpwstr/>
      </vt:variant>
      <vt:variant>
        <vt:lpwstr>_6a8m8frysuur</vt:lpwstr>
      </vt:variant>
      <vt:variant>
        <vt:i4>5374065</vt:i4>
      </vt:variant>
      <vt:variant>
        <vt:i4>248</vt:i4>
      </vt:variant>
      <vt:variant>
        <vt:i4>0</vt:i4>
      </vt:variant>
      <vt:variant>
        <vt:i4>5</vt:i4>
      </vt:variant>
      <vt:variant>
        <vt:lpwstr/>
      </vt:variant>
      <vt:variant>
        <vt:lpwstr>_5yz0r57d46lf</vt:lpwstr>
      </vt:variant>
      <vt:variant>
        <vt:i4>983089</vt:i4>
      </vt:variant>
      <vt:variant>
        <vt:i4>245</vt:i4>
      </vt:variant>
      <vt:variant>
        <vt:i4>0</vt:i4>
      </vt:variant>
      <vt:variant>
        <vt:i4>5</vt:i4>
      </vt:variant>
      <vt:variant>
        <vt:lpwstr/>
      </vt:variant>
      <vt:variant>
        <vt:lpwstr>_idnae3oi311j</vt:lpwstr>
      </vt:variant>
      <vt:variant>
        <vt:i4>786536</vt:i4>
      </vt:variant>
      <vt:variant>
        <vt:i4>242</vt:i4>
      </vt:variant>
      <vt:variant>
        <vt:i4>0</vt:i4>
      </vt:variant>
      <vt:variant>
        <vt:i4>5</vt:i4>
      </vt:variant>
      <vt:variant>
        <vt:lpwstr/>
      </vt:variant>
      <vt:variant>
        <vt:lpwstr>_bjanzixku1xh</vt:lpwstr>
      </vt:variant>
      <vt:variant>
        <vt:i4>524402</vt:i4>
      </vt:variant>
      <vt:variant>
        <vt:i4>239</vt:i4>
      </vt:variant>
      <vt:variant>
        <vt:i4>0</vt:i4>
      </vt:variant>
      <vt:variant>
        <vt:i4>5</vt:i4>
      </vt:variant>
      <vt:variant>
        <vt:lpwstr/>
      </vt:variant>
      <vt:variant>
        <vt:lpwstr>_sml1a8npy9ao</vt:lpwstr>
      </vt:variant>
      <vt:variant>
        <vt:i4>1441824</vt:i4>
      </vt:variant>
      <vt:variant>
        <vt:i4>236</vt:i4>
      </vt:variant>
      <vt:variant>
        <vt:i4>0</vt:i4>
      </vt:variant>
      <vt:variant>
        <vt:i4>5</vt:i4>
      </vt:variant>
      <vt:variant>
        <vt:lpwstr/>
      </vt:variant>
      <vt:variant>
        <vt:lpwstr>_7wdzhbhxrh7w</vt:lpwstr>
      </vt:variant>
      <vt:variant>
        <vt:i4>1900601</vt:i4>
      </vt:variant>
      <vt:variant>
        <vt:i4>233</vt:i4>
      </vt:variant>
      <vt:variant>
        <vt:i4>0</vt:i4>
      </vt:variant>
      <vt:variant>
        <vt:i4>5</vt:i4>
      </vt:variant>
      <vt:variant>
        <vt:lpwstr/>
      </vt:variant>
      <vt:variant>
        <vt:lpwstr>_uwmdxf4zzi3w</vt:lpwstr>
      </vt:variant>
      <vt:variant>
        <vt:i4>5963822</vt:i4>
      </vt:variant>
      <vt:variant>
        <vt:i4>230</vt:i4>
      </vt:variant>
      <vt:variant>
        <vt:i4>0</vt:i4>
      </vt:variant>
      <vt:variant>
        <vt:i4>5</vt:i4>
      </vt:variant>
      <vt:variant>
        <vt:lpwstr/>
      </vt:variant>
      <vt:variant>
        <vt:lpwstr>_h7ursu89zxwm</vt:lpwstr>
      </vt:variant>
      <vt:variant>
        <vt:i4>5963822</vt:i4>
      </vt:variant>
      <vt:variant>
        <vt:i4>227</vt:i4>
      </vt:variant>
      <vt:variant>
        <vt:i4>0</vt:i4>
      </vt:variant>
      <vt:variant>
        <vt:i4>5</vt:i4>
      </vt:variant>
      <vt:variant>
        <vt:lpwstr/>
      </vt:variant>
      <vt:variant>
        <vt:lpwstr>_h7ursu89zxwm</vt:lpwstr>
      </vt:variant>
      <vt:variant>
        <vt:i4>5963822</vt:i4>
      </vt:variant>
      <vt:variant>
        <vt:i4>224</vt:i4>
      </vt:variant>
      <vt:variant>
        <vt:i4>0</vt:i4>
      </vt:variant>
      <vt:variant>
        <vt:i4>5</vt:i4>
      </vt:variant>
      <vt:variant>
        <vt:lpwstr/>
      </vt:variant>
      <vt:variant>
        <vt:lpwstr>_h7ursu89zxwm</vt:lpwstr>
      </vt:variant>
      <vt:variant>
        <vt:i4>1704055</vt:i4>
      </vt:variant>
      <vt:variant>
        <vt:i4>221</vt:i4>
      </vt:variant>
      <vt:variant>
        <vt:i4>0</vt:i4>
      </vt:variant>
      <vt:variant>
        <vt:i4>5</vt:i4>
      </vt:variant>
      <vt:variant>
        <vt:lpwstr/>
      </vt:variant>
      <vt:variant>
        <vt:lpwstr>_pgkkhfcwz5pf</vt:lpwstr>
      </vt:variant>
      <vt:variant>
        <vt:i4>4325418</vt:i4>
      </vt:variant>
      <vt:variant>
        <vt:i4>218</vt:i4>
      </vt:variant>
      <vt:variant>
        <vt:i4>0</vt:i4>
      </vt:variant>
      <vt:variant>
        <vt:i4>5</vt:i4>
      </vt:variant>
      <vt:variant>
        <vt:lpwstr/>
      </vt:variant>
      <vt:variant>
        <vt:lpwstr>_3jfy5y9solt</vt:lpwstr>
      </vt:variant>
      <vt:variant>
        <vt:i4>1048621</vt:i4>
      </vt:variant>
      <vt:variant>
        <vt:i4>215</vt:i4>
      </vt:variant>
      <vt:variant>
        <vt:i4>0</vt:i4>
      </vt:variant>
      <vt:variant>
        <vt:i4>5</vt:i4>
      </vt:variant>
      <vt:variant>
        <vt:lpwstr/>
      </vt:variant>
      <vt:variant>
        <vt:lpwstr>_upeejsjvfbf1</vt:lpwstr>
      </vt:variant>
      <vt:variant>
        <vt:i4>1704058</vt:i4>
      </vt:variant>
      <vt:variant>
        <vt:i4>212</vt:i4>
      </vt:variant>
      <vt:variant>
        <vt:i4>0</vt:i4>
      </vt:variant>
      <vt:variant>
        <vt:i4>5</vt:i4>
      </vt:variant>
      <vt:variant>
        <vt:lpwstr/>
      </vt:variant>
      <vt:variant>
        <vt:lpwstr>_m3yuiichrbvb</vt:lpwstr>
      </vt:variant>
      <vt:variant>
        <vt:i4>1704058</vt:i4>
      </vt:variant>
      <vt:variant>
        <vt:i4>209</vt:i4>
      </vt:variant>
      <vt:variant>
        <vt:i4>0</vt:i4>
      </vt:variant>
      <vt:variant>
        <vt:i4>5</vt:i4>
      </vt:variant>
      <vt:variant>
        <vt:lpwstr/>
      </vt:variant>
      <vt:variant>
        <vt:lpwstr>_m3yuiichrbvb</vt:lpwstr>
      </vt:variant>
      <vt:variant>
        <vt:i4>1704058</vt:i4>
      </vt:variant>
      <vt:variant>
        <vt:i4>206</vt:i4>
      </vt:variant>
      <vt:variant>
        <vt:i4>0</vt:i4>
      </vt:variant>
      <vt:variant>
        <vt:i4>5</vt:i4>
      </vt:variant>
      <vt:variant>
        <vt:lpwstr/>
      </vt:variant>
      <vt:variant>
        <vt:lpwstr>_m3yuiichrbvb</vt:lpwstr>
      </vt:variant>
      <vt:variant>
        <vt:i4>4915307</vt:i4>
      </vt:variant>
      <vt:variant>
        <vt:i4>203</vt:i4>
      </vt:variant>
      <vt:variant>
        <vt:i4>0</vt:i4>
      </vt:variant>
      <vt:variant>
        <vt:i4>5</vt:i4>
      </vt:variant>
      <vt:variant>
        <vt:lpwstr/>
      </vt:variant>
      <vt:variant>
        <vt:lpwstr>_751vqavess9x</vt:lpwstr>
      </vt:variant>
      <vt:variant>
        <vt:i4>4915307</vt:i4>
      </vt:variant>
      <vt:variant>
        <vt:i4>200</vt:i4>
      </vt:variant>
      <vt:variant>
        <vt:i4>0</vt:i4>
      </vt:variant>
      <vt:variant>
        <vt:i4>5</vt:i4>
      </vt:variant>
      <vt:variant>
        <vt:lpwstr/>
      </vt:variant>
      <vt:variant>
        <vt:lpwstr>_751vqavess9x</vt:lpwstr>
      </vt:variant>
      <vt:variant>
        <vt:i4>4915307</vt:i4>
      </vt:variant>
      <vt:variant>
        <vt:i4>197</vt:i4>
      </vt:variant>
      <vt:variant>
        <vt:i4>0</vt:i4>
      </vt:variant>
      <vt:variant>
        <vt:i4>5</vt:i4>
      </vt:variant>
      <vt:variant>
        <vt:lpwstr/>
      </vt:variant>
      <vt:variant>
        <vt:lpwstr>_751vqavess9x</vt:lpwstr>
      </vt:variant>
      <vt:variant>
        <vt:i4>1638457</vt:i4>
      </vt:variant>
      <vt:variant>
        <vt:i4>194</vt:i4>
      </vt:variant>
      <vt:variant>
        <vt:i4>0</vt:i4>
      </vt:variant>
      <vt:variant>
        <vt:i4>5</vt:i4>
      </vt:variant>
      <vt:variant>
        <vt:lpwstr/>
      </vt:variant>
      <vt:variant>
        <vt:lpwstr>_afpzh2cpe8f2</vt:lpwstr>
      </vt:variant>
      <vt:variant>
        <vt:i4>1769586</vt:i4>
      </vt:variant>
      <vt:variant>
        <vt:i4>191</vt:i4>
      </vt:variant>
      <vt:variant>
        <vt:i4>0</vt:i4>
      </vt:variant>
      <vt:variant>
        <vt:i4>5</vt:i4>
      </vt:variant>
      <vt:variant>
        <vt:lpwstr/>
      </vt:variant>
      <vt:variant>
        <vt:lpwstr>_lkzwsj4jy13v</vt:lpwstr>
      </vt:variant>
      <vt:variant>
        <vt:i4>5177461</vt:i4>
      </vt:variant>
      <vt:variant>
        <vt:i4>188</vt:i4>
      </vt:variant>
      <vt:variant>
        <vt:i4>0</vt:i4>
      </vt:variant>
      <vt:variant>
        <vt:i4>5</vt:i4>
      </vt:variant>
      <vt:variant>
        <vt:lpwstr/>
      </vt:variant>
      <vt:variant>
        <vt:lpwstr>_kfczdth0zr1f</vt:lpwstr>
      </vt:variant>
      <vt:variant>
        <vt:i4>4194366</vt:i4>
      </vt:variant>
      <vt:variant>
        <vt:i4>185</vt:i4>
      </vt:variant>
      <vt:variant>
        <vt:i4>0</vt:i4>
      </vt:variant>
      <vt:variant>
        <vt:i4>5</vt:i4>
      </vt:variant>
      <vt:variant>
        <vt:lpwstr/>
      </vt:variant>
      <vt:variant>
        <vt:lpwstr>_lunqtufw3gcu</vt:lpwstr>
      </vt:variant>
      <vt:variant>
        <vt:i4>6160510</vt:i4>
      </vt:variant>
      <vt:variant>
        <vt:i4>182</vt:i4>
      </vt:variant>
      <vt:variant>
        <vt:i4>0</vt:i4>
      </vt:variant>
      <vt:variant>
        <vt:i4>5</vt:i4>
      </vt:variant>
      <vt:variant>
        <vt:lpwstr/>
      </vt:variant>
      <vt:variant>
        <vt:lpwstr>_gtwhsoo88jjn</vt:lpwstr>
      </vt:variant>
      <vt:variant>
        <vt:i4>589857</vt:i4>
      </vt:variant>
      <vt:variant>
        <vt:i4>179</vt:i4>
      </vt:variant>
      <vt:variant>
        <vt:i4>0</vt:i4>
      </vt:variant>
      <vt:variant>
        <vt:i4>5</vt:i4>
      </vt:variant>
      <vt:variant>
        <vt:lpwstr/>
      </vt:variant>
      <vt:variant>
        <vt:lpwstr>_jtwf0j6bddv6</vt:lpwstr>
      </vt:variant>
      <vt:variant>
        <vt:i4>655473</vt:i4>
      </vt:variant>
      <vt:variant>
        <vt:i4>176</vt:i4>
      </vt:variant>
      <vt:variant>
        <vt:i4>0</vt:i4>
      </vt:variant>
      <vt:variant>
        <vt:i4>5</vt:i4>
      </vt:variant>
      <vt:variant>
        <vt:lpwstr/>
      </vt:variant>
      <vt:variant>
        <vt:lpwstr>_a8f0cyxkt4bu</vt:lpwstr>
      </vt:variant>
      <vt:variant>
        <vt:i4>720959</vt:i4>
      </vt:variant>
      <vt:variant>
        <vt:i4>173</vt:i4>
      </vt:variant>
      <vt:variant>
        <vt:i4>0</vt:i4>
      </vt:variant>
      <vt:variant>
        <vt:i4>5</vt:i4>
      </vt:variant>
      <vt:variant>
        <vt:lpwstr/>
      </vt:variant>
      <vt:variant>
        <vt:lpwstr>_jhlv7t4rexkq</vt:lpwstr>
      </vt:variant>
      <vt:variant>
        <vt:i4>1376296</vt:i4>
      </vt:variant>
      <vt:variant>
        <vt:i4>170</vt:i4>
      </vt:variant>
      <vt:variant>
        <vt:i4>0</vt:i4>
      </vt:variant>
      <vt:variant>
        <vt:i4>5</vt:i4>
      </vt:variant>
      <vt:variant>
        <vt:lpwstr/>
      </vt:variant>
      <vt:variant>
        <vt:lpwstr>_b4mum4enzlhh</vt:lpwstr>
      </vt:variant>
      <vt:variant>
        <vt:i4>65657</vt:i4>
      </vt:variant>
      <vt:variant>
        <vt:i4>167</vt:i4>
      </vt:variant>
      <vt:variant>
        <vt:i4>0</vt:i4>
      </vt:variant>
      <vt:variant>
        <vt:i4>5</vt:i4>
      </vt:variant>
      <vt:variant>
        <vt:lpwstr/>
      </vt:variant>
      <vt:variant>
        <vt:lpwstr>_gko9ldgesuqt</vt:lpwstr>
      </vt:variant>
      <vt:variant>
        <vt:i4>1114220</vt:i4>
      </vt:variant>
      <vt:variant>
        <vt:i4>164</vt:i4>
      </vt:variant>
      <vt:variant>
        <vt:i4>0</vt:i4>
      </vt:variant>
      <vt:variant>
        <vt:i4>5</vt:i4>
      </vt:variant>
      <vt:variant>
        <vt:lpwstr/>
      </vt:variant>
      <vt:variant>
        <vt:lpwstr>_6m0isxz9rvl5</vt:lpwstr>
      </vt:variant>
      <vt:variant>
        <vt:i4>4653169</vt:i4>
      </vt:variant>
      <vt:variant>
        <vt:i4>161</vt:i4>
      </vt:variant>
      <vt:variant>
        <vt:i4>0</vt:i4>
      </vt:variant>
      <vt:variant>
        <vt:i4>5</vt:i4>
      </vt:variant>
      <vt:variant>
        <vt:lpwstr/>
      </vt:variant>
      <vt:variant>
        <vt:lpwstr>_s4xrue3dbihm</vt:lpwstr>
      </vt:variant>
      <vt:variant>
        <vt:i4>4653169</vt:i4>
      </vt:variant>
      <vt:variant>
        <vt:i4>158</vt:i4>
      </vt:variant>
      <vt:variant>
        <vt:i4>0</vt:i4>
      </vt:variant>
      <vt:variant>
        <vt:i4>5</vt:i4>
      </vt:variant>
      <vt:variant>
        <vt:lpwstr/>
      </vt:variant>
      <vt:variant>
        <vt:lpwstr>_s4xrue3dbihm</vt:lpwstr>
      </vt:variant>
      <vt:variant>
        <vt:i4>4653169</vt:i4>
      </vt:variant>
      <vt:variant>
        <vt:i4>155</vt:i4>
      </vt:variant>
      <vt:variant>
        <vt:i4>0</vt:i4>
      </vt:variant>
      <vt:variant>
        <vt:i4>5</vt:i4>
      </vt:variant>
      <vt:variant>
        <vt:lpwstr/>
      </vt:variant>
      <vt:variant>
        <vt:lpwstr>_s4xrue3dbihm</vt:lpwstr>
      </vt:variant>
      <vt:variant>
        <vt:i4>4194409</vt:i4>
      </vt:variant>
      <vt:variant>
        <vt:i4>152</vt:i4>
      </vt:variant>
      <vt:variant>
        <vt:i4>0</vt:i4>
      </vt:variant>
      <vt:variant>
        <vt:i4>5</vt:i4>
      </vt:variant>
      <vt:variant>
        <vt:lpwstr/>
      </vt:variant>
      <vt:variant>
        <vt:lpwstr>_v7oat768qojt</vt:lpwstr>
      </vt:variant>
      <vt:variant>
        <vt:i4>1835110</vt:i4>
      </vt:variant>
      <vt:variant>
        <vt:i4>149</vt:i4>
      </vt:variant>
      <vt:variant>
        <vt:i4>0</vt:i4>
      </vt:variant>
      <vt:variant>
        <vt:i4>5</vt:i4>
      </vt:variant>
      <vt:variant>
        <vt:lpwstr/>
      </vt:variant>
      <vt:variant>
        <vt:lpwstr>_wod1x3nct7my</vt:lpwstr>
      </vt:variant>
      <vt:variant>
        <vt:i4>5767284</vt:i4>
      </vt:variant>
      <vt:variant>
        <vt:i4>146</vt:i4>
      </vt:variant>
      <vt:variant>
        <vt:i4>0</vt:i4>
      </vt:variant>
      <vt:variant>
        <vt:i4>5</vt:i4>
      </vt:variant>
      <vt:variant>
        <vt:lpwstr/>
      </vt:variant>
      <vt:variant>
        <vt:lpwstr>_cm55ejwmftzk</vt:lpwstr>
      </vt:variant>
      <vt:variant>
        <vt:i4>720950</vt:i4>
      </vt:variant>
      <vt:variant>
        <vt:i4>143</vt:i4>
      </vt:variant>
      <vt:variant>
        <vt:i4>0</vt:i4>
      </vt:variant>
      <vt:variant>
        <vt:i4>5</vt:i4>
      </vt:variant>
      <vt:variant>
        <vt:lpwstr/>
      </vt:variant>
      <vt:variant>
        <vt:lpwstr>_o5rodo632ov4</vt:lpwstr>
      </vt:variant>
      <vt:variant>
        <vt:i4>5308463</vt:i4>
      </vt:variant>
      <vt:variant>
        <vt:i4>140</vt:i4>
      </vt:variant>
      <vt:variant>
        <vt:i4>0</vt:i4>
      </vt:variant>
      <vt:variant>
        <vt:i4>5</vt:i4>
      </vt:variant>
      <vt:variant>
        <vt:lpwstr/>
      </vt:variant>
      <vt:variant>
        <vt:lpwstr>_oymtypdyzt4t</vt:lpwstr>
      </vt:variant>
      <vt:variant>
        <vt:i4>1310761</vt:i4>
      </vt:variant>
      <vt:variant>
        <vt:i4>137</vt:i4>
      </vt:variant>
      <vt:variant>
        <vt:i4>0</vt:i4>
      </vt:variant>
      <vt:variant>
        <vt:i4>5</vt:i4>
      </vt:variant>
      <vt:variant>
        <vt:lpwstr/>
      </vt:variant>
      <vt:variant>
        <vt:lpwstr>_sji1h2rxagu8</vt:lpwstr>
      </vt:variant>
      <vt:variant>
        <vt:i4>458804</vt:i4>
      </vt:variant>
      <vt:variant>
        <vt:i4>134</vt:i4>
      </vt:variant>
      <vt:variant>
        <vt:i4>0</vt:i4>
      </vt:variant>
      <vt:variant>
        <vt:i4>5</vt:i4>
      </vt:variant>
      <vt:variant>
        <vt:lpwstr/>
      </vt:variant>
      <vt:variant>
        <vt:lpwstr>_mlstfqolenuu</vt:lpwstr>
      </vt:variant>
      <vt:variant>
        <vt:i4>1310762</vt:i4>
      </vt:variant>
      <vt:variant>
        <vt:i4>131</vt:i4>
      </vt:variant>
      <vt:variant>
        <vt:i4>0</vt:i4>
      </vt:variant>
      <vt:variant>
        <vt:i4>5</vt:i4>
      </vt:variant>
      <vt:variant>
        <vt:lpwstr/>
      </vt:variant>
      <vt:variant>
        <vt:lpwstr>_qqurgvvsdse1</vt:lpwstr>
      </vt:variant>
      <vt:variant>
        <vt:i4>5373986</vt:i4>
      </vt:variant>
      <vt:variant>
        <vt:i4>128</vt:i4>
      </vt:variant>
      <vt:variant>
        <vt:i4>0</vt:i4>
      </vt:variant>
      <vt:variant>
        <vt:i4>5</vt:i4>
      </vt:variant>
      <vt:variant>
        <vt:lpwstr/>
      </vt:variant>
      <vt:variant>
        <vt:lpwstr>_97u39k7uqgaa</vt:lpwstr>
      </vt:variant>
      <vt:variant>
        <vt:i4>5373986</vt:i4>
      </vt:variant>
      <vt:variant>
        <vt:i4>125</vt:i4>
      </vt:variant>
      <vt:variant>
        <vt:i4>0</vt:i4>
      </vt:variant>
      <vt:variant>
        <vt:i4>5</vt:i4>
      </vt:variant>
      <vt:variant>
        <vt:lpwstr/>
      </vt:variant>
      <vt:variant>
        <vt:lpwstr>_97u39k7uqgaa</vt:lpwstr>
      </vt:variant>
      <vt:variant>
        <vt:i4>5373986</vt:i4>
      </vt:variant>
      <vt:variant>
        <vt:i4>122</vt:i4>
      </vt:variant>
      <vt:variant>
        <vt:i4>0</vt:i4>
      </vt:variant>
      <vt:variant>
        <vt:i4>5</vt:i4>
      </vt:variant>
      <vt:variant>
        <vt:lpwstr/>
      </vt:variant>
      <vt:variant>
        <vt:lpwstr>_97u39k7uqgaa</vt:lpwstr>
      </vt:variant>
      <vt:variant>
        <vt:i4>6226019</vt:i4>
      </vt:variant>
      <vt:variant>
        <vt:i4>119</vt:i4>
      </vt:variant>
      <vt:variant>
        <vt:i4>0</vt:i4>
      </vt:variant>
      <vt:variant>
        <vt:i4>5</vt:i4>
      </vt:variant>
      <vt:variant>
        <vt:lpwstr/>
      </vt:variant>
      <vt:variant>
        <vt:lpwstr>_800iiabq7uk0</vt:lpwstr>
      </vt:variant>
      <vt:variant>
        <vt:i4>5308530</vt:i4>
      </vt:variant>
      <vt:variant>
        <vt:i4>116</vt:i4>
      </vt:variant>
      <vt:variant>
        <vt:i4>0</vt:i4>
      </vt:variant>
      <vt:variant>
        <vt:i4>5</vt:i4>
      </vt:variant>
      <vt:variant>
        <vt:lpwstr/>
      </vt:variant>
      <vt:variant>
        <vt:lpwstr>_1c30096u22g</vt:lpwstr>
      </vt:variant>
      <vt:variant>
        <vt:i4>4849779</vt:i4>
      </vt:variant>
      <vt:variant>
        <vt:i4>113</vt:i4>
      </vt:variant>
      <vt:variant>
        <vt:i4>0</vt:i4>
      </vt:variant>
      <vt:variant>
        <vt:i4>5</vt:i4>
      </vt:variant>
      <vt:variant>
        <vt:lpwstr/>
      </vt:variant>
      <vt:variant>
        <vt:lpwstr>_wqzif6kxyz3q</vt:lpwstr>
      </vt:variant>
      <vt:variant>
        <vt:i4>327715</vt:i4>
      </vt:variant>
      <vt:variant>
        <vt:i4>110</vt:i4>
      </vt:variant>
      <vt:variant>
        <vt:i4>0</vt:i4>
      </vt:variant>
      <vt:variant>
        <vt:i4>5</vt:i4>
      </vt:variant>
      <vt:variant>
        <vt:lpwstr/>
      </vt:variant>
      <vt:variant>
        <vt:lpwstr>_bdjqxmm2u6m0</vt:lpwstr>
      </vt:variant>
      <vt:variant>
        <vt:i4>6225963</vt:i4>
      </vt:variant>
      <vt:variant>
        <vt:i4>107</vt:i4>
      </vt:variant>
      <vt:variant>
        <vt:i4>0</vt:i4>
      </vt:variant>
      <vt:variant>
        <vt:i4>5</vt:i4>
      </vt:variant>
      <vt:variant>
        <vt:lpwstr/>
      </vt:variant>
      <vt:variant>
        <vt:lpwstr>_wb7obkvvmdf8</vt:lpwstr>
      </vt:variant>
      <vt:variant>
        <vt:i4>589876</vt:i4>
      </vt:variant>
      <vt:variant>
        <vt:i4>104</vt:i4>
      </vt:variant>
      <vt:variant>
        <vt:i4>0</vt:i4>
      </vt:variant>
      <vt:variant>
        <vt:i4>5</vt:i4>
      </vt:variant>
      <vt:variant>
        <vt:lpwstr/>
      </vt:variant>
      <vt:variant>
        <vt:lpwstr>_x8d3cmljogu</vt:lpwstr>
      </vt:variant>
      <vt:variant>
        <vt:i4>1704058</vt:i4>
      </vt:variant>
      <vt:variant>
        <vt:i4>101</vt:i4>
      </vt:variant>
      <vt:variant>
        <vt:i4>0</vt:i4>
      </vt:variant>
      <vt:variant>
        <vt:i4>5</vt:i4>
      </vt:variant>
      <vt:variant>
        <vt:lpwstr/>
      </vt:variant>
      <vt:variant>
        <vt:lpwstr>_76atsf5ezdpe</vt:lpwstr>
      </vt:variant>
      <vt:variant>
        <vt:i4>1704058</vt:i4>
      </vt:variant>
      <vt:variant>
        <vt:i4>98</vt:i4>
      </vt:variant>
      <vt:variant>
        <vt:i4>0</vt:i4>
      </vt:variant>
      <vt:variant>
        <vt:i4>5</vt:i4>
      </vt:variant>
      <vt:variant>
        <vt:lpwstr/>
      </vt:variant>
      <vt:variant>
        <vt:lpwstr>_76atsf5ezdpe</vt:lpwstr>
      </vt:variant>
      <vt:variant>
        <vt:i4>1704058</vt:i4>
      </vt:variant>
      <vt:variant>
        <vt:i4>95</vt:i4>
      </vt:variant>
      <vt:variant>
        <vt:i4>0</vt:i4>
      </vt:variant>
      <vt:variant>
        <vt:i4>5</vt:i4>
      </vt:variant>
      <vt:variant>
        <vt:lpwstr/>
      </vt:variant>
      <vt:variant>
        <vt:lpwstr>_76atsf5ezdpe</vt:lpwstr>
      </vt:variant>
      <vt:variant>
        <vt:i4>2031743</vt:i4>
      </vt:variant>
      <vt:variant>
        <vt:i4>92</vt:i4>
      </vt:variant>
      <vt:variant>
        <vt:i4>0</vt:i4>
      </vt:variant>
      <vt:variant>
        <vt:i4>5</vt:i4>
      </vt:variant>
      <vt:variant>
        <vt:lpwstr/>
      </vt:variant>
      <vt:variant>
        <vt:lpwstr>_j8p1ppz3ajny</vt:lpwstr>
      </vt:variant>
      <vt:variant>
        <vt:i4>1376362</vt:i4>
      </vt:variant>
      <vt:variant>
        <vt:i4>89</vt:i4>
      </vt:variant>
      <vt:variant>
        <vt:i4>0</vt:i4>
      </vt:variant>
      <vt:variant>
        <vt:i4>5</vt:i4>
      </vt:variant>
      <vt:variant>
        <vt:lpwstr/>
      </vt:variant>
      <vt:variant>
        <vt:lpwstr>_e4irpp5645hm</vt:lpwstr>
      </vt:variant>
      <vt:variant>
        <vt:i4>2031666</vt:i4>
      </vt:variant>
      <vt:variant>
        <vt:i4>86</vt:i4>
      </vt:variant>
      <vt:variant>
        <vt:i4>0</vt:i4>
      </vt:variant>
      <vt:variant>
        <vt:i4>5</vt:i4>
      </vt:variant>
      <vt:variant>
        <vt:lpwstr/>
      </vt:variant>
      <vt:variant>
        <vt:lpwstr>_az2k15k9apwh</vt:lpwstr>
      </vt:variant>
      <vt:variant>
        <vt:i4>4915263</vt:i4>
      </vt:variant>
      <vt:variant>
        <vt:i4>83</vt:i4>
      </vt:variant>
      <vt:variant>
        <vt:i4>0</vt:i4>
      </vt:variant>
      <vt:variant>
        <vt:i4>5</vt:i4>
      </vt:variant>
      <vt:variant>
        <vt:lpwstr/>
      </vt:variant>
      <vt:variant>
        <vt:lpwstr>_ulz0uv2zy0zk</vt:lpwstr>
      </vt:variant>
      <vt:variant>
        <vt:i4>1376373</vt:i4>
      </vt:variant>
      <vt:variant>
        <vt:i4>80</vt:i4>
      </vt:variant>
      <vt:variant>
        <vt:i4>0</vt:i4>
      </vt:variant>
      <vt:variant>
        <vt:i4>5</vt:i4>
      </vt:variant>
      <vt:variant>
        <vt:lpwstr/>
      </vt:variant>
      <vt:variant>
        <vt:lpwstr>_aqr4cm9lin5v</vt:lpwstr>
      </vt:variant>
      <vt:variant>
        <vt:i4>1769505</vt:i4>
      </vt:variant>
      <vt:variant>
        <vt:i4>77</vt:i4>
      </vt:variant>
      <vt:variant>
        <vt:i4>0</vt:i4>
      </vt:variant>
      <vt:variant>
        <vt:i4>5</vt:i4>
      </vt:variant>
      <vt:variant>
        <vt:lpwstr/>
      </vt:variant>
      <vt:variant>
        <vt:lpwstr>_4eh5untpt02a</vt:lpwstr>
      </vt:variant>
      <vt:variant>
        <vt:i4>1769505</vt:i4>
      </vt:variant>
      <vt:variant>
        <vt:i4>74</vt:i4>
      </vt:variant>
      <vt:variant>
        <vt:i4>0</vt:i4>
      </vt:variant>
      <vt:variant>
        <vt:i4>5</vt:i4>
      </vt:variant>
      <vt:variant>
        <vt:lpwstr/>
      </vt:variant>
      <vt:variant>
        <vt:lpwstr>_4eh5untpt02a</vt:lpwstr>
      </vt:variant>
      <vt:variant>
        <vt:i4>1769505</vt:i4>
      </vt:variant>
      <vt:variant>
        <vt:i4>71</vt:i4>
      </vt:variant>
      <vt:variant>
        <vt:i4>0</vt:i4>
      </vt:variant>
      <vt:variant>
        <vt:i4>5</vt:i4>
      </vt:variant>
      <vt:variant>
        <vt:lpwstr/>
      </vt:variant>
      <vt:variant>
        <vt:lpwstr>_4eh5untpt02a</vt:lpwstr>
      </vt:variant>
      <vt:variant>
        <vt:i4>4194350</vt:i4>
      </vt:variant>
      <vt:variant>
        <vt:i4>68</vt:i4>
      </vt:variant>
      <vt:variant>
        <vt:i4>0</vt:i4>
      </vt:variant>
      <vt:variant>
        <vt:i4>5</vt:i4>
      </vt:variant>
      <vt:variant>
        <vt:lpwstr/>
      </vt:variant>
      <vt:variant>
        <vt:lpwstr>_7rfqv294lt2h</vt:lpwstr>
      </vt:variant>
      <vt:variant>
        <vt:i4>6029352</vt:i4>
      </vt:variant>
      <vt:variant>
        <vt:i4>65</vt:i4>
      </vt:variant>
      <vt:variant>
        <vt:i4>0</vt:i4>
      </vt:variant>
      <vt:variant>
        <vt:i4>5</vt:i4>
      </vt:variant>
      <vt:variant>
        <vt:lpwstr/>
      </vt:variant>
      <vt:variant>
        <vt:lpwstr>_jrliwnu153mr</vt:lpwstr>
      </vt:variant>
      <vt:variant>
        <vt:i4>5963889</vt:i4>
      </vt:variant>
      <vt:variant>
        <vt:i4>62</vt:i4>
      </vt:variant>
      <vt:variant>
        <vt:i4>0</vt:i4>
      </vt:variant>
      <vt:variant>
        <vt:i4>5</vt:i4>
      </vt:variant>
      <vt:variant>
        <vt:lpwstr/>
      </vt:variant>
      <vt:variant>
        <vt:lpwstr>_4ec1bamqjji1</vt:lpwstr>
      </vt:variant>
      <vt:variant>
        <vt:i4>5963889</vt:i4>
      </vt:variant>
      <vt:variant>
        <vt:i4>59</vt:i4>
      </vt:variant>
      <vt:variant>
        <vt:i4>0</vt:i4>
      </vt:variant>
      <vt:variant>
        <vt:i4>5</vt:i4>
      </vt:variant>
      <vt:variant>
        <vt:lpwstr/>
      </vt:variant>
      <vt:variant>
        <vt:lpwstr>_4ec1bamqjji1</vt:lpwstr>
      </vt:variant>
      <vt:variant>
        <vt:i4>5963889</vt:i4>
      </vt:variant>
      <vt:variant>
        <vt:i4>56</vt:i4>
      </vt:variant>
      <vt:variant>
        <vt:i4>0</vt:i4>
      </vt:variant>
      <vt:variant>
        <vt:i4>5</vt:i4>
      </vt:variant>
      <vt:variant>
        <vt:lpwstr/>
      </vt:variant>
      <vt:variant>
        <vt:lpwstr>_4ec1bamqjji1</vt:lpwstr>
      </vt:variant>
      <vt:variant>
        <vt:i4>6160435</vt:i4>
      </vt:variant>
      <vt:variant>
        <vt:i4>53</vt:i4>
      </vt:variant>
      <vt:variant>
        <vt:i4>0</vt:i4>
      </vt:variant>
      <vt:variant>
        <vt:i4>5</vt:i4>
      </vt:variant>
      <vt:variant>
        <vt:lpwstr/>
      </vt:variant>
      <vt:variant>
        <vt:lpwstr>_jjwsbc7ersd6</vt:lpwstr>
      </vt:variant>
      <vt:variant>
        <vt:i4>6160435</vt:i4>
      </vt:variant>
      <vt:variant>
        <vt:i4>50</vt:i4>
      </vt:variant>
      <vt:variant>
        <vt:i4>0</vt:i4>
      </vt:variant>
      <vt:variant>
        <vt:i4>5</vt:i4>
      </vt:variant>
      <vt:variant>
        <vt:lpwstr/>
      </vt:variant>
      <vt:variant>
        <vt:lpwstr>_jjwsbc7ersd6</vt:lpwstr>
      </vt:variant>
      <vt:variant>
        <vt:i4>6160435</vt:i4>
      </vt:variant>
      <vt:variant>
        <vt:i4>47</vt:i4>
      </vt:variant>
      <vt:variant>
        <vt:i4>0</vt:i4>
      </vt:variant>
      <vt:variant>
        <vt:i4>5</vt:i4>
      </vt:variant>
      <vt:variant>
        <vt:lpwstr/>
      </vt:variant>
      <vt:variant>
        <vt:lpwstr>_jjwsbc7ersd6</vt:lpwstr>
      </vt:variant>
      <vt:variant>
        <vt:i4>1048639</vt:i4>
      </vt:variant>
      <vt:variant>
        <vt:i4>44</vt:i4>
      </vt:variant>
      <vt:variant>
        <vt:i4>0</vt:i4>
      </vt:variant>
      <vt:variant>
        <vt:i4>5</vt:i4>
      </vt:variant>
      <vt:variant>
        <vt:lpwstr/>
      </vt:variant>
      <vt:variant>
        <vt:lpwstr>_uttrrqcu6b6r</vt:lpwstr>
      </vt:variant>
      <vt:variant>
        <vt:i4>2031712</vt:i4>
      </vt:variant>
      <vt:variant>
        <vt:i4>41</vt:i4>
      </vt:variant>
      <vt:variant>
        <vt:i4>0</vt:i4>
      </vt:variant>
      <vt:variant>
        <vt:i4>5</vt:i4>
      </vt:variant>
      <vt:variant>
        <vt:lpwstr/>
      </vt:variant>
      <vt:variant>
        <vt:lpwstr>_493omig4f4t4</vt:lpwstr>
      </vt:variant>
      <vt:variant>
        <vt:i4>6160446</vt:i4>
      </vt:variant>
      <vt:variant>
        <vt:i4>38</vt:i4>
      </vt:variant>
      <vt:variant>
        <vt:i4>0</vt:i4>
      </vt:variant>
      <vt:variant>
        <vt:i4>5</vt:i4>
      </vt:variant>
      <vt:variant>
        <vt:lpwstr/>
      </vt:variant>
      <vt:variant>
        <vt:lpwstr>_5hgl0lbehl6a</vt:lpwstr>
      </vt:variant>
      <vt:variant>
        <vt:i4>262179</vt:i4>
      </vt:variant>
      <vt:variant>
        <vt:i4>35</vt:i4>
      </vt:variant>
      <vt:variant>
        <vt:i4>0</vt:i4>
      </vt:variant>
      <vt:variant>
        <vt:i4>5</vt:i4>
      </vt:variant>
      <vt:variant>
        <vt:lpwstr/>
      </vt:variant>
      <vt:variant>
        <vt:lpwstr>_tdpm3tcbcc3d</vt:lpwstr>
      </vt:variant>
      <vt:variant>
        <vt:i4>4390962</vt:i4>
      </vt:variant>
      <vt:variant>
        <vt:i4>32</vt:i4>
      </vt:variant>
      <vt:variant>
        <vt:i4>0</vt:i4>
      </vt:variant>
      <vt:variant>
        <vt:i4>5</vt:i4>
      </vt:variant>
      <vt:variant>
        <vt:lpwstr/>
      </vt:variant>
      <vt:variant>
        <vt:lpwstr>_e3luw64n0s9q</vt:lpwstr>
      </vt:variant>
      <vt:variant>
        <vt:i4>99</vt:i4>
      </vt:variant>
      <vt:variant>
        <vt:i4>29</vt:i4>
      </vt:variant>
      <vt:variant>
        <vt:i4>0</vt:i4>
      </vt:variant>
      <vt:variant>
        <vt:i4>5</vt:i4>
      </vt:variant>
      <vt:variant>
        <vt:lpwstr/>
      </vt:variant>
      <vt:variant>
        <vt:lpwstr>_jl1cin19ldod</vt:lpwstr>
      </vt:variant>
      <vt:variant>
        <vt:i4>1900590</vt:i4>
      </vt:variant>
      <vt:variant>
        <vt:i4>26</vt:i4>
      </vt:variant>
      <vt:variant>
        <vt:i4>0</vt:i4>
      </vt:variant>
      <vt:variant>
        <vt:i4>5</vt:i4>
      </vt:variant>
      <vt:variant>
        <vt:lpwstr/>
      </vt:variant>
      <vt:variant>
        <vt:lpwstr>_1819t43wk31s</vt:lpwstr>
      </vt:variant>
      <vt:variant>
        <vt:i4>6160446</vt:i4>
      </vt:variant>
      <vt:variant>
        <vt:i4>23</vt:i4>
      </vt:variant>
      <vt:variant>
        <vt:i4>0</vt:i4>
      </vt:variant>
      <vt:variant>
        <vt:i4>5</vt:i4>
      </vt:variant>
      <vt:variant>
        <vt:lpwstr/>
      </vt:variant>
      <vt:variant>
        <vt:lpwstr>_r1argakw84yf</vt:lpwstr>
      </vt:variant>
      <vt:variant>
        <vt:i4>4522090</vt:i4>
      </vt:variant>
      <vt:variant>
        <vt:i4>20</vt:i4>
      </vt:variant>
      <vt:variant>
        <vt:i4>0</vt:i4>
      </vt:variant>
      <vt:variant>
        <vt:i4>5</vt:i4>
      </vt:variant>
      <vt:variant>
        <vt:lpwstr/>
      </vt:variant>
      <vt:variant>
        <vt:lpwstr>_4rshltj1hjl8</vt:lpwstr>
      </vt:variant>
      <vt:variant>
        <vt:i4>5374056</vt:i4>
      </vt:variant>
      <vt:variant>
        <vt:i4>17</vt:i4>
      </vt:variant>
      <vt:variant>
        <vt:i4>0</vt:i4>
      </vt:variant>
      <vt:variant>
        <vt:i4>5</vt:i4>
      </vt:variant>
      <vt:variant>
        <vt:lpwstr/>
      </vt:variant>
      <vt:variant>
        <vt:lpwstr>_jqmxh0ugqi9h</vt:lpwstr>
      </vt:variant>
      <vt:variant>
        <vt:i4>5963821</vt:i4>
      </vt:variant>
      <vt:variant>
        <vt:i4>14</vt:i4>
      </vt:variant>
      <vt:variant>
        <vt:i4>0</vt:i4>
      </vt:variant>
      <vt:variant>
        <vt:i4>5</vt:i4>
      </vt:variant>
      <vt:variant>
        <vt:lpwstr/>
      </vt:variant>
      <vt:variant>
        <vt:lpwstr>_6dg82zj25fgf</vt:lpwstr>
      </vt:variant>
      <vt:variant>
        <vt:i4>4718712</vt:i4>
      </vt:variant>
      <vt:variant>
        <vt:i4>11</vt:i4>
      </vt:variant>
      <vt:variant>
        <vt:i4>0</vt:i4>
      </vt:variant>
      <vt:variant>
        <vt:i4>5</vt:i4>
      </vt:variant>
      <vt:variant>
        <vt:lpwstr/>
      </vt:variant>
      <vt:variant>
        <vt:lpwstr>_6s6neq53oxwv</vt:lpwstr>
      </vt:variant>
      <vt:variant>
        <vt:i4>786540</vt:i4>
      </vt:variant>
      <vt:variant>
        <vt:i4>8</vt:i4>
      </vt:variant>
      <vt:variant>
        <vt:i4>0</vt:i4>
      </vt:variant>
      <vt:variant>
        <vt:i4>5</vt:i4>
      </vt:variant>
      <vt:variant>
        <vt:lpwstr/>
      </vt:variant>
      <vt:variant>
        <vt:lpwstr>_gyw6gjiaxwja</vt:lpwstr>
      </vt:variant>
      <vt:variant>
        <vt:i4>5177395</vt:i4>
      </vt:variant>
      <vt:variant>
        <vt:i4>5</vt:i4>
      </vt:variant>
      <vt:variant>
        <vt:i4>0</vt:i4>
      </vt:variant>
      <vt:variant>
        <vt:i4>5</vt:i4>
      </vt:variant>
      <vt:variant>
        <vt:lpwstr/>
      </vt:variant>
      <vt:variant>
        <vt:lpwstr>_nfbe6pejquao</vt:lpwstr>
      </vt:variant>
      <vt:variant>
        <vt:i4>1966143</vt:i4>
      </vt:variant>
      <vt:variant>
        <vt:i4>2</vt:i4>
      </vt:variant>
      <vt:variant>
        <vt:i4>0</vt:i4>
      </vt:variant>
      <vt:variant>
        <vt:i4>5</vt:i4>
      </vt:variant>
      <vt:variant>
        <vt:lpwstr/>
      </vt:variant>
      <vt:variant>
        <vt:lpwstr>_6h2g4o6urujg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39</cp:revision>
  <dcterms:created xsi:type="dcterms:W3CDTF">2024-12-21T16:57:00Z</dcterms:created>
  <dcterms:modified xsi:type="dcterms:W3CDTF">2024-12-20T11:43:00Z</dcterms:modified>
</cp:coreProperties>
</file>