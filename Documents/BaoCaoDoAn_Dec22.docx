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pPr>
        <w:pStyle w:val="test"/>
        <w:rPr>
          <w:rFonts w:ascii="Times New Roman" w:eastAsia="Times New Roman" w:hAnsi="Times New Roman" w:cs="Times New Roman"/>
          <w:sz w:val="28"/>
          <w:szCs w:val="28"/>
        </w:rPr>
        <w:pPrChange w:id="0" w:author="khanh pham" w:date="2024-12-22T15:58:00Z" w16du:dateUtc="2024-12-22T08:58:00Z">
          <w:pPr>
            <w:spacing w:after="160" w:line="259" w:lineRule="auto"/>
            <w:jc w:val="center"/>
          </w:pPr>
        </w:pPrChange>
      </w:pPr>
      <w:r>
        <w:rPr>
          <w:noProof/>
        </w:rPr>
        <w:drawing>
          <wp:anchor distT="0" distB="0" distL="0" distR="0" simplePos="0" relativeHeight="251658240" behindDoc="1" locked="0" layoutInCell="1" hidden="0" allowOverlap="1" wp14:anchorId="30F4BB25" wp14:editId="07777777">
            <wp:simplePos x="0" y="0"/>
            <wp:positionH relativeFrom="column">
              <wp:posOffset>-304799</wp:posOffset>
            </wp:positionH>
            <wp:positionV relativeFrom="paragraph">
              <wp:posOffset>0</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1"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14="http://schemas.microsoft.com/office/drawing/2010/main"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29D6B04F"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A6959E7" w14:textId="77777777" w:rsidR="007569A2" w:rsidRDefault="00CE686F">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05A809"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5A39BBE3"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8F396"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DCBAE" w14:textId="77777777" w:rsidR="007569A2" w:rsidRDefault="00CE686F">
      <w:pPr>
        <w:spacing w:after="160"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2024</w:t>
      </w:r>
    </w:p>
    <w:p w14:paraId="4D558513" w14:textId="77777777" w:rsidR="008F2FAA" w:rsidRDefault="008F2FAA">
      <w:pPr>
        <w:rPr>
          <w:rFonts w:ascii="Times New Roman" w:eastAsia="Times New Roman" w:hAnsi="Times New Roman" w:cs="Times New Roman"/>
          <w:color w:val="FF0000"/>
          <w:sz w:val="24"/>
          <w:szCs w:val="24"/>
          <w:highlight w:val="lightGray"/>
        </w:rPr>
      </w:pPr>
      <w:r>
        <w:rPr>
          <w:rFonts w:ascii="Times New Roman" w:eastAsia="Times New Roman" w:hAnsi="Times New Roman" w:cs="Times New Roman"/>
          <w:color w:val="FF0000"/>
          <w:sz w:val="24"/>
          <w:szCs w:val="24"/>
          <w:highlight w:val="lightGray"/>
        </w:rPr>
        <w:br w:type="page"/>
      </w:r>
    </w:p>
    <w:p w14:paraId="6446D41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7972BC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25FFB5D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81FF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B6958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5831B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8D89B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7F205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16582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D29BD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5AD062"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7078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8BFFF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AF0B6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69670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44E27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3FD80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5A542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4D1DC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9037A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3FFE5CA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3EBAC0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2B8478A0"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0117BF4" w14:textId="77777777" w:rsidR="007569A2" w:rsidRDefault="00CE686F">
      <w:pPr>
        <w:ind w:left="4320"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(ký, họ tên) </w:t>
      </w:r>
    </w:p>
    <w:p w14:paraId="72A3D3EC" w14:textId="77777777" w:rsidR="007569A2" w:rsidRDefault="007569A2">
      <w:pPr>
        <w:rPr>
          <w:rFonts w:ascii="Times New Roman" w:eastAsia="Times New Roman" w:hAnsi="Times New Roman" w:cs="Times New Roman"/>
          <w:sz w:val="28"/>
          <w:szCs w:val="28"/>
        </w:rPr>
      </w:pPr>
    </w:p>
    <w:p w14:paraId="0D0B940D" w14:textId="77777777" w:rsidR="007569A2" w:rsidRDefault="007569A2">
      <w:pPr>
        <w:rPr>
          <w:rFonts w:ascii="Times New Roman" w:eastAsia="Times New Roman" w:hAnsi="Times New Roman" w:cs="Times New Roman"/>
          <w:sz w:val="28"/>
          <w:szCs w:val="28"/>
        </w:rPr>
      </w:pPr>
    </w:p>
    <w:p w14:paraId="5F325D7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0E27B00A" w14:textId="77777777" w:rsidR="007569A2" w:rsidRDefault="007569A2">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Default="00CE686F">
      <w:pPr>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Default="007569A2">
      <w:pPr>
        <w:rPr>
          <w:rFonts w:ascii="Times New Roman" w:eastAsia="Times New Roman" w:hAnsi="Times New Roman" w:cs="Times New Roman"/>
          <w:sz w:val="28"/>
          <w:szCs w:val="28"/>
        </w:rPr>
      </w:pPr>
    </w:p>
    <w:p w14:paraId="6CEEE426"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Default="007569A2">
      <w:pPr>
        <w:rPr>
          <w:rFonts w:ascii="Times New Roman" w:eastAsia="Times New Roman" w:hAnsi="Times New Roman" w:cs="Times New Roman"/>
          <w:sz w:val="28"/>
          <w:szCs w:val="28"/>
        </w:rPr>
      </w:pPr>
    </w:p>
    <w:p w14:paraId="391CF975"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Default="007569A2">
      <w:pPr>
        <w:rPr>
          <w:rFonts w:ascii="Times New Roman" w:eastAsia="Times New Roman" w:hAnsi="Times New Roman" w:cs="Times New Roman"/>
          <w:sz w:val="28"/>
          <w:szCs w:val="28"/>
        </w:rPr>
      </w:pPr>
    </w:p>
    <w:p w14:paraId="52913DB3"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lần nữa em xin chân thành cảm ơn !</w:t>
      </w:r>
    </w:p>
    <w:p w14:paraId="45FB0818" w14:textId="77777777" w:rsidR="007569A2" w:rsidRDefault="007569A2">
      <w:pPr>
        <w:rPr>
          <w:rFonts w:ascii="Times New Roman" w:eastAsia="Times New Roman" w:hAnsi="Times New Roman" w:cs="Times New Roman"/>
          <w:sz w:val="28"/>
          <w:szCs w:val="28"/>
        </w:rPr>
      </w:pPr>
    </w:p>
    <w:p w14:paraId="77FBEEB6"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 Nội, tháng 12 năm 2024 </w:t>
      </w:r>
    </w:p>
    <w:p w14:paraId="2BCB6D6F"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p>
    <w:p w14:paraId="1AB17329"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Quốc Khánh</w:t>
      </w:r>
    </w:p>
    <w:p w14:paraId="1876CE7A"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Lê Trung Kiên</w:t>
      </w:r>
    </w:p>
    <w:p w14:paraId="06AE9B91"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77777777" w:rsidR="007569A2" w:rsidRDefault="007569A2">
      <w:pPr>
        <w:rPr>
          <w:rFonts w:ascii="Times New Roman" w:eastAsia="Times New Roman" w:hAnsi="Times New Roman" w:cs="Times New Roman"/>
          <w:sz w:val="28"/>
          <w:szCs w:val="28"/>
        </w:rPr>
      </w:pPr>
    </w:p>
    <w:p w14:paraId="4B99056E" w14:textId="77777777" w:rsidR="007569A2" w:rsidRDefault="007569A2">
      <w:pPr>
        <w:rPr>
          <w:rFonts w:ascii="Times New Roman" w:eastAsia="Times New Roman" w:hAnsi="Times New Roman" w:cs="Times New Roman"/>
          <w:sz w:val="28"/>
          <w:szCs w:val="28"/>
        </w:rPr>
      </w:pPr>
    </w:p>
    <w:p w14:paraId="1299C43A" w14:textId="77777777" w:rsidR="007569A2" w:rsidRDefault="007569A2">
      <w:pPr>
        <w:rPr>
          <w:rFonts w:ascii="Times New Roman" w:eastAsia="Times New Roman" w:hAnsi="Times New Roman" w:cs="Times New Roman"/>
          <w:sz w:val="28"/>
          <w:szCs w:val="28"/>
        </w:rPr>
      </w:pPr>
    </w:p>
    <w:p w14:paraId="4DDBEF00" w14:textId="77777777" w:rsidR="007569A2" w:rsidRDefault="007569A2">
      <w:pPr>
        <w:rPr>
          <w:rFonts w:ascii="Times New Roman" w:eastAsia="Times New Roman" w:hAnsi="Times New Roman" w:cs="Times New Roman"/>
          <w:sz w:val="28"/>
          <w:szCs w:val="28"/>
        </w:rPr>
      </w:pPr>
    </w:p>
    <w:p w14:paraId="3461D779" w14:textId="77777777" w:rsidR="007569A2" w:rsidRDefault="007569A2">
      <w:pPr>
        <w:rPr>
          <w:rFonts w:ascii="Times New Roman" w:eastAsia="Times New Roman" w:hAnsi="Times New Roman" w:cs="Times New Roman"/>
          <w:sz w:val="28"/>
          <w:szCs w:val="28"/>
        </w:rPr>
      </w:pPr>
    </w:p>
    <w:p w14:paraId="3CF2D8B6" w14:textId="77777777" w:rsidR="007569A2" w:rsidRDefault="007569A2">
      <w:pPr>
        <w:rPr>
          <w:rFonts w:ascii="Times New Roman" w:eastAsia="Times New Roman" w:hAnsi="Times New Roman" w:cs="Times New Roman"/>
          <w:sz w:val="28"/>
          <w:szCs w:val="28"/>
        </w:rPr>
      </w:pPr>
    </w:p>
    <w:p w14:paraId="0FB78278" w14:textId="77777777" w:rsidR="007569A2" w:rsidRDefault="007569A2">
      <w:pPr>
        <w:rPr>
          <w:rFonts w:ascii="Times New Roman" w:eastAsia="Times New Roman" w:hAnsi="Times New Roman" w:cs="Times New Roman"/>
          <w:sz w:val="28"/>
          <w:szCs w:val="28"/>
        </w:rPr>
      </w:pPr>
    </w:p>
    <w:p w14:paraId="1FC39945" w14:textId="77777777" w:rsidR="007569A2" w:rsidRDefault="007569A2">
      <w:pPr>
        <w:rPr>
          <w:rFonts w:ascii="Times New Roman" w:eastAsia="Times New Roman" w:hAnsi="Times New Roman" w:cs="Times New Roman"/>
          <w:sz w:val="28"/>
          <w:szCs w:val="28"/>
        </w:rPr>
      </w:pPr>
    </w:p>
    <w:p w14:paraId="028D163F"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54"/>
          <w:szCs w:val="54"/>
        </w:rPr>
        <w:t xml:space="preserve">Mục lục </w:t>
      </w:r>
    </w:p>
    <w:p w14:paraId="0562CB0E" w14:textId="77777777" w:rsidR="007569A2" w:rsidRDefault="007569A2">
      <w:pPr>
        <w:rPr>
          <w:rFonts w:ascii="Times New Roman" w:eastAsia="Times New Roman" w:hAnsi="Times New Roman" w:cs="Times New Roman"/>
          <w:sz w:val="28"/>
          <w:szCs w:val="28"/>
        </w:rPr>
      </w:pPr>
    </w:p>
    <w:sdt>
      <w:sdtPr>
        <w:rPr>
          <w:rFonts w:ascii="Times New Roman" w:hAnsi="Times New Roman" w:cs="Times New Roman"/>
          <w:sz w:val="26"/>
          <w:szCs w:val="26"/>
        </w:rPr>
        <w:id w:val="-34275069"/>
        <w:docPartObj>
          <w:docPartGallery w:val="Table of Contents"/>
          <w:docPartUnique/>
        </w:docPartObj>
      </w:sdtPr>
      <w:sdtEndPr/>
      <w:sdtContent>
        <w:p w14:paraId="067553B9" w14:textId="64FC53A8" w:rsidR="00405F3E" w:rsidRDefault="00CE686F">
          <w:pPr>
            <w:pStyle w:val="TOC1"/>
            <w:tabs>
              <w:tab w:val="right" w:pos="9019"/>
            </w:tabs>
            <w:rPr>
              <w:ins w:id="1" w:author="Kiên Lê Trung" w:date="2024-12-22T12:52:00Z" w16du:dateUtc="2024-12-22T05:52:00Z"/>
              <w:rFonts w:asciiTheme="minorHAnsi" w:eastAsiaTheme="minorEastAsia" w:hAnsiTheme="minorHAnsi" w:cstheme="minorBidi"/>
              <w:kern w:val="2"/>
              <w:sz w:val="24"/>
              <w:szCs w:val="24"/>
              <w:lang w:val="en-US" w:eastAsia="en-US"/>
              <w14:ligatures w14:val="standardContextual"/>
              <w:rPrChange w:id="2" w:author="Kiên Lê Trung" w:date="2024-12-22T13:31:00Z" w16du:dateUtc="2024-12-22T06:31:00Z">
                <w:rPr>
                  <w:ins w:id="3"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rPrChange>
            </w:rPr>
          </w:pPr>
          <w:r w:rsidRPr="00A11121">
            <w:rPr>
              <w:rFonts w:ascii="Times New Roman" w:hAnsi="Times New Roman" w:cs="Times New Roman"/>
              <w:sz w:val="26"/>
              <w:szCs w:val="26"/>
              <w:rPrChange w:id="4" w:author="Kiên Lê Trung" w:date="2024-12-22T10:36:00Z" w16du:dateUtc="2024-12-22T03:36:00Z">
                <w:rPr/>
              </w:rPrChange>
            </w:rPr>
            <w:fldChar w:fldCharType="begin"/>
          </w:r>
          <w:r w:rsidRPr="00A11121">
            <w:rPr>
              <w:rFonts w:ascii="Times New Roman" w:hAnsi="Times New Roman" w:cs="Times New Roman"/>
              <w:sz w:val="26"/>
              <w:szCs w:val="26"/>
              <w:rPrChange w:id="5" w:author="Kiên Lê Trung" w:date="2024-12-22T10:36:00Z" w16du:dateUtc="2024-12-22T03:36:00Z">
                <w:rPr/>
              </w:rPrChange>
            </w:rPr>
            <w:instrText xml:space="preserve"> TOC \h \u \z \t "Heading 1,1,Heading 2,2,Heading 3,3,Heading 4,4,Heading 5,5,Heading 6,6,"</w:instrText>
          </w:r>
          <w:r w:rsidRPr="00A11121">
            <w:rPr>
              <w:rFonts w:ascii="Times New Roman" w:hAnsi="Times New Roman" w:cs="Times New Roman"/>
              <w:sz w:val="26"/>
              <w:szCs w:val="26"/>
              <w:rPrChange w:id="6" w:author="Kiên Lê Trung" w:date="2024-12-22T10:36:00Z" w16du:dateUtc="2024-12-22T03:36:00Z">
                <w:rPr/>
              </w:rPrChange>
            </w:rPr>
            <w:fldChar w:fldCharType="separate"/>
          </w:r>
          <w:ins w:id="7" w:author="Kiên Lê Trung" w:date="2024-12-22T12:52:00Z" w16du:dateUtc="2024-12-22T05:52:00Z">
            <w:r w:rsidR="00405F3E" w:rsidRPr="00BD3A3B">
              <w:rPr>
                <w:rStyle w:val="Hyperlink"/>
                <w:noProof/>
              </w:rPr>
              <w:fldChar w:fldCharType="begin"/>
            </w:r>
            <w:r w:rsidR="00405F3E" w:rsidRPr="00BD3A3B">
              <w:rPr>
                <w:rStyle w:val="Hyperlink"/>
                <w:noProof/>
              </w:rPr>
              <w:instrText xml:space="preserve"> </w:instrText>
            </w:r>
            <w:r w:rsidR="00405F3E">
              <w:rPr>
                <w:noProof/>
              </w:rPr>
              <w:instrText>HYPERLINK \l "_Toc185764350"</w:instrText>
            </w:r>
            <w:r w:rsidR="00405F3E" w:rsidRPr="00BD3A3B">
              <w:rPr>
                <w:rStyle w:val="Hyperlink"/>
                <w:noProof/>
              </w:rPr>
              <w:instrText xml:space="preserve"> </w:instrText>
            </w:r>
            <w:r w:rsidR="00405F3E" w:rsidRPr="00BD3A3B">
              <w:rPr>
                <w:rStyle w:val="Hyperlink"/>
                <w:noProof/>
              </w:rPr>
            </w:r>
            <w:r w:rsidR="00405F3E" w:rsidRPr="00BD3A3B">
              <w:rPr>
                <w:rStyle w:val="Hyperlink"/>
                <w:noProof/>
              </w:rPr>
              <w:fldChar w:fldCharType="separate"/>
            </w:r>
            <w:r w:rsidR="00405F3E" w:rsidRPr="00BD3A3B">
              <w:rPr>
                <w:rStyle w:val="Hyperlink"/>
                <w:noProof/>
              </w:rPr>
              <w:t>CHƯƠNG 1: GIỚI THIỆU BÀI TOÁN VÀ CÔNG NGHỆ LIÊN QUAN</w:t>
            </w:r>
            <w:r w:rsidR="00405F3E">
              <w:rPr>
                <w:noProof/>
                <w:webHidden/>
              </w:rPr>
              <w:tab/>
            </w:r>
            <w:r w:rsidR="00405F3E">
              <w:rPr>
                <w:noProof/>
                <w:webHidden/>
              </w:rPr>
              <w:fldChar w:fldCharType="begin"/>
            </w:r>
            <w:r w:rsidR="00405F3E">
              <w:rPr>
                <w:noProof/>
                <w:webHidden/>
              </w:rPr>
              <w:instrText xml:space="preserve"> PAGEREF _Toc185764350 \h </w:instrText>
            </w:r>
          </w:ins>
          <w:r w:rsidR="00405F3E">
            <w:rPr>
              <w:noProof/>
              <w:webHidden/>
            </w:rPr>
          </w:r>
          <w:r w:rsidR="00405F3E">
            <w:rPr>
              <w:noProof/>
              <w:webHidden/>
            </w:rPr>
            <w:fldChar w:fldCharType="separate"/>
          </w:r>
          <w:ins w:id="8" w:author="Kiên Lê Trung" w:date="2024-12-22T12:52:00Z" w16du:dateUtc="2024-12-22T05:52:00Z">
            <w:r w:rsidR="00405F3E">
              <w:rPr>
                <w:noProof/>
                <w:webHidden/>
              </w:rPr>
              <w:t>1</w:t>
            </w:r>
            <w:r w:rsidR="00405F3E">
              <w:rPr>
                <w:noProof/>
                <w:webHidden/>
              </w:rPr>
              <w:fldChar w:fldCharType="end"/>
            </w:r>
            <w:r w:rsidR="00405F3E" w:rsidRPr="00BD3A3B">
              <w:rPr>
                <w:rStyle w:val="Hyperlink"/>
                <w:noProof/>
              </w:rPr>
              <w:fldChar w:fldCharType="end"/>
            </w:r>
          </w:ins>
        </w:p>
        <w:p w14:paraId="5E1999AD" w14:textId="58D9EA95" w:rsidR="00405F3E" w:rsidRDefault="00405F3E">
          <w:pPr>
            <w:pStyle w:val="TOC2"/>
            <w:tabs>
              <w:tab w:val="right" w:pos="9019"/>
            </w:tabs>
            <w:rPr>
              <w:ins w:id="9"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0"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"_Toc185764351"</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1.1 Tổng quan về hệ thống website bán đồ điện tử</w:t>
            </w:r>
            <w:r>
              <w:rPr>
                <w:noProof/>
                <w:webHidden/>
              </w:rPr>
              <w:tab/>
            </w:r>
            <w:r>
              <w:rPr>
                <w:noProof/>
                <w:webHidden/>
              </w:rPr>
              <w:fldChar w:fldCharType="begin"/>
            </w:r>
            <w:r>
              <w:rPr>
                <w:noProof/>
                <w:webHidden/>
              </w:rPr>
              <w:instrText xml:space="preserve"> PAGEREF _Toc185764351 \h </w:instrText>
            </w:r>
          </w:ins>
          <w:r>
            <w:rPr>
              <w:noProof/>
              <w:webHidden/>
            </w:rPr>
          </w:r>
          <w:r>
            <w:rPr>
              <w:noProof/>
              <w:webHidden/>
            </w:rPr>
            <w:fldChar w:fldCharType="separate"/>
          </w:r>
          <w:ins w:id="11" w:author="Kiên Lê Trung" w:date="2024-12-22T12:52:00Z" w16du:dateUtc="2024-12-22T05:52:00Z">
            <w:r>
              <w:rPr>
                <w:noProof/>
                <w:webHidden/>
              </w:rPr>
              <w:t>1</w:t>
            </w:r>
            <w:r>
              <w:rPr>
                <w:noProof/>
                <w:webHidden/>
              </w:rPr>
              <w:fldChar w:fldCharType="end"/>
            </w:r>
            <w:r w:rsidRPr="00BD3A3B">
              <w:rPr>
                <w:rStyle w:val="Hyperlink"/>
                <w:noProof/>
              </w:rPr>
              <w:fldChar w:fldCharType="end"/>
            </w:r>
          </w:ins>
        </w:p>
        <w:p w14:paraId="172967E7" w14:textId="60E7329A" w:rsidR="00405F3E" w:rsidRDefault="00405F3E">
          <w:pPr>
            <w:pStyle w:val="TOC3"/>
            <w:tabs>
              <w:tab w:val="right" w:pos="9019"/>
            </w:tabs>
            <w:rPr>
              <w:ins w:id="12"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3"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"_Toc185764352"</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1.1.1 Giới thiệu hệ thống</w:t>
            </w:r>
            <w:r>
              <w:rPr>
                <w:noProof/>
                <w:webHidden/>
              </w:rPr>
              <w:tab/>
            </w:r>
            <w:r>
              <w:rPr>
                <w:noProof/>
                <w:webHidden/>
              </w:rPr>
              <w:fldChar w:fldCharType="begin"/>
            </w:r>
            <w:r>
              <w:rPr>
                <w:noProof/>
                <w:webHidden/>
              </w:rPr>
              <w:instrText xml:space="preserve"> PAGEREF _Toc185764352 \h </w:instrText>
            </w:r>
          </w:ins>
          <w:r>
            <w:rPr>
              <w:noProof/>
              <w:webHidden/>
            </w:rPr>
          </w:r>
          <w:r>
            <w:rPr>
              <w:noProof/>
              <w:webHidden/>
            </w:rPr>
            <w:fldChar w:fldCharType="separate"/>
          </w:r>
          <w:ins w:id="14" w:author="Kiên Lê Trung" w:date="2024-12-22T12:52:00Z" w16du:dateUtc="2024-12-22T05:52:00Z">
            <w:r>
              <w:rPr>
                <w:noProof/>
                <w:webHidden/>
              </w:rPr>
              <w:t>1</w:t>
            </w:r>
            <w:r>
              <w:rPr>
                <w:noProof/>
                <w:webHidden/>
              </w:rPr>
              <w:fldChar w:fldCharType="end"/>
            </w:r>
            <w:r w:rsidRPr="00BD3A3B">
              <w:rPr>
                <w:rStyle w:val="Hyperlink"/>
                <w:noProof/>
              </w:rPr>
              <w:fldChar w:fldCharType="end"/>
            </w:r>
          </w:ins>
        </w:p>
        <w:p w14:paraId="2A83CB88" w14:textId="2B30CF8A" w:rsidR="00405F3E" w:rsidRDefault="00405F3E">
          <w:pPr>
            <w:pStyle w:val="TOC3"/>
            <w:tabs>
              <w:tab w:val="right" w:pos="9019"/>
            </w:tabs>
            <w:rPr>
              <w:ins w:id="15"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6"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"_Toc185764353"</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1.1.2 Khảo sát các sản phẩm tương tự</w:t>
            </w:r>
            <w:r>
              <w:rPr>
                <w:noProof/>
                <w:webHidden/>
              </w:rPr>
              <w:tab/>
            </w:r>
            <w:r>
              <w:rPr>
                <w:noProof/>
                <w:webHidden/>
              </w:rPr>
              <w:fldChar w:fldCharType="begin"/>
            </w:r>
            <w:r>
              <w:rPr>
                <w:noProof/>
                <w:webHidden/>
              </w:rPr>
              <w:instrText xml:space="preserve"> PAGEREF _Toc185764353 \h </w:instrText>
            </w:r>
          </w:ins>
          <w:r>
            <w:rPr>
              <w:noProof/>
              <w:webHidden/>
            </w:rPr>
          </w:r>
          <w:r>
            <w:rPr>
              <w:noProof/>
              <w:webHidden/>
            </w:rPr>
            <w:fldChar w:fldCharType="separate"/>
          </w:r>
          <w:ins w:id="17" w:author="Kiên Lê Trung" w:date="2024-12-22T12:52:00Z" w16du:dateUtc="2024-12-22T05:52:00Z">
            <w:r>
              <w:rPr>
                <w:noProof/>
                <w:webHidden/>
              </w:rPr>
              <w:t>2</w:t>
            </w:r>
            <w:r>
              <w:rPr>
                <w:noProof/>
                <w:webHidden/>
              </w:rPr>
              <w:fldChar w:fldCharType="end"/>
            </w:r>
            <w:r w:rsidRPr="00BD3A3B">
              <w:rPr>
                <w:rStyle w:val="Hyperlink"/>
                <w:noProof/>
              </w:rPr>
              <w:fldChar w:fldCharType="end"/>
            </w:r>
          </w:ins>
        </w:p>
        <w:p w14:paraId="1D23E63E" w14:textId="29CF3E8C" w:rsidR="00405F3E" w:rsidRDefault="00405F3E">
          <w:pPr>
            <w:pStyle w:val="TOC3"/>
            <w:tabs>
              <w:tab w:val="right" w:pos="9019"/>
            </w:tabs>
            <w:rPr>
              <w:ins w:id="18"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9"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"_Toc185764354"</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1.1.3 Tìm hiểu yêu cầu hệ thống</w:t>
            </w:r>
            <w:r>
              <w:rPr>
                <w:noProof/>
                <w:webHidden/>
              </w:rPr>
              <w:tab/>
            </w:r>
            <w:r>
              <w:rPr>
                <w:noProof/>
                <w:webHidden/>
              </w:rPr>
              <w:fldChar w:fldCharType="begin"/>
            </w:r>
            <w:r>
              <w:rPr>
                <w:noProof/>
                <w:webHidden/>
              </w:rPr>
              <w:instrText xml:space="preserve"> PAGEREF _Toc185764354 \h </w:instrText>
            </w:r>
          </w:ins>
          <w:r>
            <w:rPr>
              <w:noProof/>
              <w:webHidden/>
            </w:rPr>
          </w:r>
          <w:r>
            <w:rPr>
              <w:noProof/>
              <w:webHidden/>
            </w:rPr>
            <w:fldChar w:fldCharType="separate"/>
          </w:r>
          <w:ins w:id="20" w:author="Kiên Lê Trung" w:date="2024-12-22T12:52:00Z" w16du:dateUtc="2024-12-22T05:52:00Z">
            <w:r>
              <w:rPr>
                <w:noProof/>
                <w:webHidden/>
              </w:rPr>
              <w:t>2</w:t>
            </w:r>
            <w:r>
              <w:rPr>
                <w:noProof/>
                <w:webHidden/>
              </w:rPr>
              <w:fldChar w:fldCharType="end"/>
            </w:r>
            <w:r w:rsidRPr="00BD3A3B">
              <w:rPr>
                <w:rStyle w:val="Hyperlink"/>
                <w:noProof/>
              </w:rPr>
              <w:fldChar w:fldCharType="end"/>
            </w:r>
          </w:ins>
        </w:p>
        <w:p w14:paraId="05449718" w14:textId="43BCE137" w:rsidR="00405F3E" w:rsidRDefault="00405F3E">
          <w:pPr>
            <w:pStyle w:val="TOC3"/>
            <w:tabs>
              <w:tab w:val="right" w:pos="9019"/>
            </w:tabs>
            <w:rPr>
              <w:ins w:id="21"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22"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"_Toc185764355"</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1.1.4 Xác định yêu cầu nghiệp vụ</w:t>
            </w:r>
            <w:r>
              <w:rPr>
                <w:noProof/>
                <w:webHidden/>
              </w:rPr>
              <w:tab/>
            </w:r>
            <w:r>
              <w:rPr>
                <w:noProof/>
                <w:webHidden/>
              </w:rPr>
              <w:fldChar w:fldCharType="begin"/>
            </w:r>
            <w:r>
              <w:rPr>
                <w:noProof/>
                <w:webHidden/>
              </w:rPr>
              <w:instrText xml:space="preserve"> PAGEREF _Toc185764355 \h </w:instrText>
            </w:r>
          </w:ins>
          <w:r>
            <w:rPr>
              <w:noProof/>
              <w:webHidden/>
            </w:rPr>
          </w:r>
          <w:r>
            <w:rPr>
              <w:noProof/>
              <w:webHidden/>
            </w:rPr>
            <w:fldChar w:fldCharType="separate"/>
          </w:r>
          <w:ins w:id="23" w:author="Kiên Lê Trung" w:date="2024-12-22T12:52:00Z" w16du:dateUtc="2024-12-22T05:52:00Z">
            <w:r>
              <w:rPr>
                <w:noProof/>
                <w:webHidden/>
              </w:rPr>
              <w:t>2</w:t>
            </w:r>
            <w:r>
              <w:rPr>
                <w:noProof/>
                <w:webHidden/>
              </w:rPr>
              <w:fldChar w:fldCharType="end"/>
            </w:r>
            <w:r w:rsidRPr="00BD3A3B">
              <w:rPr>
                <w:rStyle w:val="Hyperlink"/>
                <w:noProof/>
              </w:rPr>
              <w:fldChar w:fldCharType="end"/>
            </w:r>
          </w:ins>
        </w:p>
        <w:p w14:paraId="33651A88" w14:textId="7B3084C2" w:rsidR="00405F3E" w:rsidRDefault="00405F3E">
          <w:pPr>
            <w:pStyle w:val="TOC2"/>
            <w:tabs>
              <w:tab w:val="right" w:pos="9019"/>
            </w:tabs>
            <w:rPr>
              <w:ins w:id="24"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25"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"_Toc185764356"</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1.2 Tìm hiểu một số công nghệ liên quan</w:t>
            </w:r>
            <w:r>
              <w:rPr>
                <w:noProof/>
                <w:webHidden/>
              </w:rPr>
              <w:tab/>
            </w:r>
            <w:r>
              <w:rPr>
                <w:noProof/>
                <w:webHidden/>
              </w:rPr>
              <w:fldChar w:fldCharType="begin"/>
            </w:r>
            <w:r>
              <w:rPr>
                <w:noProof/>
                <w:webHidden/>
              </w:rPr>
              <w:instrText xml:space="preserve"> PAGEREF _Toc185764356 \h </w:instrText>
            </w:r>
          </w:ins>
          <w:r>
            <w:rPr>
              <w:noProof/>
              <w:webHidden/>
            </w:rPr>
          </w:r>
          <w:r>
            <w:rPr>
              <w:noProof/>
              <w:webHidden/>
            </w:rPr>
            <w:fldChar w:fldCharType="separate"/>
          </w:r>
          <w:ins w:id="26" w:author="Kiên Lê Trung" w:date="2024-12-22T12:52:00Z" w16du:dateUtc="2024-12-22T05:52:00Z">
            <w:r>
              <w:rPr>
                <w:noProof/>
                <w:webHidden/>
              </w:rPr>
              <w:t>4</w:t>
            </w:r>
            <w:r>
              <w:rPr>
                <w:noProof/>
                <w:webHidden/>
              </w:rPr>
              <w:fldChar w:fldCharType="end"/>
            </w:r>
            <w:r w:rsidRPr="00BD3A3B">
              <w:rPr>
                <w:rStyle w:val="Hyperlink"/>
                <w:noProof/>
              </w:rPr>
              <w:fldChar w:fldCharType="end"/>
            </w:r>
          </w:ins>
        </w:p>
        <w:p w14:paraId="48B7B0B1" w14:textId="0EB78567" w:rsidR="00405F3E" w:rsidRDefault="00405F3E">
          <w:pPr>
            <w:pStyle w:val="TOC3"/>
            <w:tabs>
              <w:tab w:val="right" w:pos="9019"/>
            </w:tabs>
            <w:rPr>
              <w:ins w:id="27"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28"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"_Toc185764357"</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1.2.1 Front-End</w:t>
            </w:r>
            <w:r>
              <w:rPr>
                <w:noProof/>
                <w:webHidden/>
              </w:rPr>
              <w:tab/>
            </w:r>
            <w:r>
              <w:rPr>
                <w:noProof/>
                <w:webHidden/>
              </w:rPr>
              <w:fldChar w:fldCharType="begin"/>
            </w:r>
            <w:r>
              <w:rPr>
                <w:noProof/>
                <w:webHidden/>
              </w:rPr>
              <w:instrText xml:space="preserve"> PAGEREF _Toc185764357 \h </w:instrText>
            </w:r>
          </w:ins>
          <w:r>
            <w:rPr>
              <w:noProof/>
              <w:webHidden/>
            </w:rPr>
          </w:r>
          <w:r>
            <w:rPr>
              <w:noProof/>
              <w:webHidden/>
            </w:rPr>
            <w:fldChar w:fldCharType="separate"/>
          </w:r>
          <w:ins w:id="29" w:author="Kiên Lê Trung" w:date="2024-12-22T12:52:00Z" w16du:dateUtc="2024-12-22T05:52:00Z">
            <w:r>
              <w:rPr>
                <w:noProof/>
                <w:webHidden/>
              </w:rPr>
              <w:t>4</w:t>
            </w:r>
            <w:r>
              <w:rPr>
                <w:noProof/>
                <w:webHidden/>
              </w:rPr>
              <w:fldChar w:fldCharType="end"/>
            </w:r>
            <w:r w:rsidRPr="00BD3A3B">
              <w:rPr>
                <w:rStyle w:val="Hyperlink"/>
                <w:noProof/>
              </w:rPr>
              <w:fldChar w:fldCharType="end"/>
            </w:r>
          </w:ins>
        </w:p>
        <w:p w14:paraId="4A02559C" w14:textId="213AEBCD" w:rsidR="00405F3E" w:rsidRDefault="00405F3E">
          <w:pPr>
            <w:pStyle w:val="TOC3"/>
            <w:tabs>
              <w:tab w:val="right" w:pos="9019"/>
            </w:tabs>
            <w:rPr>
              <w:ins w:id="30"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31"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"_Toc185764358"</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1.2.2 Back-End</w:t>
            </w:r>
            <w:r>
              <w:rPr>
                <w:noProof/>
                <w:webHidden/>
              </w:rPr>
              <w:tab/>
            </w:r>
            <w:r>
              <w:rPr>
                <w:noProof/>
                <w:webHidden/>
              </w:rPr>
              <w:fldChar w:fldCharType="begin"/>
            </w:r>
            <w:r>
              <w:rPr>
                <w:noProof/>
                <w:webHidden/>
              </w:rPr>
              <w:instrText xml:space="preserve"> PAGEREF _Toc185764358 \h </w:instrText>
            </w:r>
          </w:ins>
          <w:r>
            <w:rPr>
              <w:noProof/>
              <w:webHidden/>
            </w:rPr>
          </w:r>
          <w:r>
            <w:rPr>
              <w:noProof/>
              <w:webHidden/>
            </w:rPr>
            <w:fldChar w:fldCharType="separate"/>
          </w:r>
          <w:ins w:id="32" w:author="Kiên Lê Trung" w:date="2024-12-22T12:52:00Z" w16du:dateUtc="2024-12-22T05:52:00Z">
            <w:r>
              <w:rPr>
                <w:noProof/>
                <w:webHidden/>
              </w:rPr>
              <w:t>4</w:t>
            </w:r>
            <w:r>
              <w:rPr>
                <w:noProof/>
                <w:webHidden/>
              </w:rPr>
              <w:fldChar w:fldCharType="end"/>
            </w:r>
            <w:r w:rsidRPr="00BD3A3B">
              <w:rPr>
                <w:rStyle w:val="Hyperlink"/>
                <w:noProof/>
              </w:rPr>
              <w:fldChar w:fldCharType="end"/>
            </w:r>
          </w:ins>
        </w:p>
        <w:p w14:paraId="569B1D4F" w14:textId="64DC8355" w:rsidR="00405F3E" w:rsidRDefault="00405F3E">
          <w:pPr>
            <w:pStyle w:val="TOC3"/>
            <w:tabs>
              <w:tab w:val="right" w:pos="9019"/>
            </w:tabs>
            <w:rPr>
              <w:ins w:id="33"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34"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"_Toc185764359"</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1.2.3 Cơ sở dữ liệu</w:t>
            </w:r>
            <w:r>
              <w:rPr>
                <w:noProof/>
                <w:webHidden/>
              </w:rPr>
              <w:tab/>
            </w:r>
            <w:r>
              <w:rPr>
                <w:noProof/>
                <w:webHidden/>
              </w:rPr>
              <w:fldChar w:fldCharType="begin"/>
            </w:r>
            <w:r>
              <w:rPr>
                <w:noProof/>
                <w:webHidden/>
              </w:rPr>
              <w:instrText xml:space="preserve"> PAGEREF _Toc185764359 \h </w:instrText>
            </w:r>
          </w:ins>
          <w:r>
            <w:rPr>
              <w:noProof/>
              <w:webHidden/>
            </w:rPr>
          </w:r>
          <w:r>
            <w:rPr>
              <w:noProof/>
              <w:webHidden/>
            </w:rPr>
            <w:fldChar w:fldCharType="separate"/>
          </w:r>
          <w:ins w:id="35" w:author="Kiên Lê Trung" w:date="2024-12-22T12:52:00Z" w16du:dateUtc="2024-12-22T05:52:00Z">
            <w:r>
              <w:rPr>
                <w:noProof/>
                <w:webHidden/>
              </w:rPr>
              <w:t>5</w:t>
            </w:r>
            <w:r>
              <w:rPr>
                <w:noProof/>
                <w:webHidden/>
              </w:rPr>
              <w:fldChar w:fldCharType="end"/>
            </w:r>
            <w:r w:rsidRPr="00BD3A3B">
              <w:rPr>
                <w:rStyle w:val="Hyperlink"/>
                <w:noProof/>
              </w:rPr>
              <w:fldChar w:fldCharType="end"/>
            </w:r>
          </w:ins>
        </w:p>
        <w:p w14:paraId="17C03F29" w14:textId="78925E1A" w:rsidR="00405F3E" w:rsidRDefault="00405F3E">
          <w:pPr>
            <w:pStyle w:val="TOC2"/>
            <w:tabs>
              <w:tab w:val="right" w:pos="9019"/>
            </w:tabs>
            <w:rPr>
              <w:ins w:id="36"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37"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"_Toc185764360"</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1.3  Kết luận chương</w:t>
            </w:r>
            <w:r>
              <w:rPr>
                <w:noProof/>
                <w:webHidden/>
              </w:rPr>
              <w:tab/>
            </w:r>
            <w:r>
              <w:rPr>
                <w:noProof/>
                <w:webHidden/>
              </w:rPr>
              <w:fldChar w:fldCharType="begin"/>
            </w:r>
            <w:r>
              <w:rPr>
                <w:noProof/>
                <w:webHidden/>
              </w:rPr>
              <w:instrText xml:space="preserve"> PAGEREF _Toc185764360 \h </w:instrText>
            </w:r>
          </w:ins>
          <w:r>
            <w:rPr>
              <w:noProof/>
              <w:webHidden/>
            </w:rPr>
          </w:r>
          <w:r>
            <w:rPr>
              <w:noProof/>
              <w:webHidden/>
            </w:rPr>
            <w:fldChar w:fldCharType="separate"/>
          </w:r>
          <w:ins w:id="38" w:author="Kiên Lê Trung" w:date="2024-12-22T12:52:00Z" w16du:dateUtc="2024-12-22T05:52:00Z">
            <w:r>
              <w:rPr>
                <w:noProof/>
                <w:webHidden/>
              </w:rPr>
              <w:t>6</w:t>
            </w:r>
            <w:r>
              <w:rPr>
                <w:noProof/>
                <w:webHidden/>
              </w:rPr>
              <w:fldChar w:fldCharType="end"/>
            </w:r>
            <w:r w:rsidRPr="00BD3A3B">
              <w:rPr>
                <w:rStyle w:val="Hyperlink"/>
                <w:noProof/>
              </w:rPr>
              <w:fldChar w:fldCharType="end"/>
            </w:r>
          </w:ins>
        </w:p>
        <w:p w14:paraId="4543CB1B" w14:textId="5EF1271A" w:rsidR="00405F3E" w:rsidRDefault="00405F3E">
          <w:pPr>
            <w:pStyle w:val="TOC1"/>
            <w:tabs>
              <w:tab w:val="right" w:pos="9019"/>
            </w:tabs>
            <w:rPr>
              <w:ins w:id="39"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40"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"_Toc185764361"</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_Toc185764361 \h </w:instrText>
            </w:r>
          </w:ins>
          <w:r>
            <w:rPr>
              <w:noProof/>
              <w:webHidden/>
            </w:rPr>
          </w:r>
          <w:r>
            <w:rPr>
              <w:noProof/>
              <w:webHidden/>
            </w:rPr>
            <w:fldChar w:fldCharType="separate"/>
          </w:r>
          <w:ins w:id="41" w:author="Kiên Lê Trung" w:date="2024-12-22T12:52:00Z" w16du:dateUtc="2024-12-22T05:52:00Z">
            <w:r>
              <w:rPr>
                <w:noProof/>
                <w:webHidden/>
              </w:rPr>
              <w:t>7</w:t>
            </w:r>
            <w:r>
              <w:rPr>
                <w:noProof/>
                <w:webHidden/>
              </w:rPr>
              <w:fldChar w:fldCharType="end"/>
            </w:r>
            <w:r w:rsidRPr="00BD3A3B">
              <w:rPr>
                <w:rStyle w:val="Hyperlink"/>
                <w:noProof/>
              </w:rPr>
              <w:fldChar w:fldCharType="end"/>
            </w:r>
          </w:ins>
        </w:p>
        <w:p w14:paraId="54D3A206" w14:textId="6B450355" w:rsidR="00405F3E" w:rsidRDefault="00405F3E">
          <w:pPr>
            <w:pStyle w:val="TOC2"/>
            <w:tabs>
              <w:tab w:val="right" w:pos="9019"/>
            </w:tabs>
            <w:rPr>
              <w:ins w:id="42"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43"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"_Toc185764362"</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 Phân tích hệ thống</w:t>
            </w:r>
            <w:r>
              <w:rPr>
                <w:noProof/>
                <w:webHidden/>
              </w:rPr>
              <w:tab/>
            </w:r>
            <w:r>
              <w:rPr>
                <w:noProof/>
                <w:webHidden/>
              </w:rPr>
              <w:fldChar w:fldCharType="begin"/>
            </w:r>
            <w:r>
              <w:rPr>
                <w:noProof/>
                <w:webHidden/>
              </w:rPr>
              <w:instrText xml:space="preserve"> PAGEREF _Toc185764362 \h </w:instrText>
            </w:r>
          </w:ins>
          <w:r>
            <w:rPr>
              <w:noProof/>
              <w:webHidden/>
            </w:rPr>
          </w:r>
          <w:r>
            <w:rPr>
              <w:noProof/>
              <w:webHidden/>
            </w:rPr>
            <w:fldChar w:fldCharType="separate"/>
          </w:r>
          <w:ins w:id="44" w:author="Kiên Lê Trung" w:date="2024-12-22T12:52:00Z" w16du:dateUtc="2024-12-22T05:52:00Z">
            <w:r>
              <w:rPr>
                <w:noProof/>
                <w:webHidden/>
              </w:rPr>
              <w:t>7</w:t>
            </w:r>
            <w:r>
              <w:rPr>
                <w:noProof/>
                <w:webHidden/>
              </w:rPr>
              <w:fldChar w:fldCharType="end"/>
            </w:r>
            <w:r w:rsidRPr="00BD3A3B">
              <w:rPr>
                <w:rStyle w:val="Hyperlink"/>
                <w:noProof/>
              </w:rPr>
              <w:fldChar w:fldCharType="end"/>
            </w:r>
          </w:ins>
        </w:p>
        <w:p w14:paraId="55FBAA80" w14:textId="3358A3ED" w:rsidR="00405F3E" w:rsidRDefault="00405F3E">
          <w:pPr>
            <w:pStyle w:val="TOC3"/>
            <w:tabs>
              <w:tab w:val="right" w:pos="9019"/>
            </w:tabs>
            <w:rPr>
              <w:ins w:id="45"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46"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"_Toc185764363"</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2.1.1 Xác định và mô tả các tác nhân</w:t>
            </w:r>
            <w:r>
              <w:rPr>
                <w:noProof/>
                <w:webHidden/>
              </w:rPr>
              <w:tab/>
            </w:r>
            <w:r>
              <w:rPr>
                <w:noProof/>
                <w:webHidden/>
              </w:rPr>
              <w:fldChar w:fldCharType="begin"/>
            </w:r>
            <w:r>
              <w:rPr>
                <w:noProof/>
                <w:webHidden/>
              </w:rPr>
              <w:instrText xml:space="preserve"> PAGEREF _Toc185764363 \h </w:instrText>
            </w:r>
          </w:ins>
          <w:r>
            <w:rPr>
              <w:noProof/>
              <w:webHidden/>
            </w:rPr>
          </w:r>
          <w:r>
            <w:rPr>
              <w:noProof/>
              <w:webHidden/>
            </w:rPr>
            <w:fldChar w:fldCharType="separate"/>
          </w:r>
          <w:ins w:id="47" w:author="Kiên Lê Trung" w:date="2024-12-22T12:52:00Z" w16du:dateUtc="2024-12-22T05:52:00Z">
            <w:r>
              <w:rPr>
                <w:noProof/>
                <w:webHidden/>
              </w:rPr>
              <w:t>7</w:t>
            </w:r>
            <w:r>
              <w:rPr>
                <w:noProof/>
                <w:webHidden/>
              </w:rPr>
              <w:fldChar w:fldCharType="end"/>
            </w:r>
            <w:r w:rsidRPr="00BD3A3B">
              <w:rPr>
                <w:rStyle w:val="Hyperlink"/>
                <w:noProof/>
              </w:rPr>
              <w:fldChar w:fldCharType="end"/>
            </w:r>
          </w:ins>
        </w:p>
        <w:p w14:paraId="32C8E70A" w14:textId="49BB0825" w:rsidR="00405F3E" w:rsidRDefault="00405F3E">
          <w:pPr>
            <w:pStyle w:val="TOC3"/>
            <w:tabs>
              <w:tab w:val="right" w:pos="9019"/>
            </w:tabs>
            <w:rPr>
              <w:ins w:id="48"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49"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"_Toc185764364"</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2.1.2 Xác định và mô tả các ca sử dụng</w:t>
            </w:r>
            <w:r>
              <w:rPr>
                <w:noProof/>
                <w:webHidden/>
              </w:rPr>
              <w:tab/>
            </w:r>
            <w:r>
              <w:rPr>
                <w:noProof/>
                <w:webHidden/>
              </w:rPr>
              <w:fldChar w:fldCharType="begin"/>
            </w:r>
            <w:r>
              <w:rPr>
                <w:noProof/>
                <w:webHidden/>
              </w:rPr>
              <w:instrText xml:space="preserve"> PAGEREF _Toc185764364 \h </w:instrText>
            </w:r>
          </w:ins>
          <w:r>
            <w:rPr>
              <w:noProof/>
              <w:webHidden/>
            </w:rPr>
          </w:r>
          <w:r>
            <w:rPr>
              <w:noProof/>
              <w:webHidden/>
            </w:rPr>
            <w:fldChar w:fldCharType="separate"/>
          </w:r>
          <w:ins w:id="50" w:author="Kiên Lê Trung" w:date="2024-12-22T12:52:00Z" w16du:dateUtc="2024-12-22T05:52:00Z">
            <w:r>
              <w:rPr>
                <w:noProof/>
                <w:webHidden/>
              </w:rPr>
              <w:t>7</w:t>
            </w:r>
            <w:r>
              <w:rPr>
                <w:noProof/>
                <w:webHidden/>
              </w:rPr>
              <w:fldChar w:fldCharType="end"/>
            </w:r>
            <w:r w:rsidRPr="00BD3A3B">
              <w:rPr>
                <w:rStyle w:val="Hyperlink"/>
                <w:noProof/>
              </w:rPr>
              <w:fldChar w:fldCharType="end"/>
            </w:r>
          </w:ins>
        </w:p>
        <w:p w14:paraId="60542BBE" w14:textId="4DB16393" w:rsidR="00405F3E" w:rsidRDefault="00405F3E">
          <w:pPr>
            <w:pStyle w:val="TOC4"/>
            <w:tabs>
              <w:tab w:val="right" w:pos="9019"/>
            </w:tabs>
            <w:rPr>
              <w:ins w:id="51"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52"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"_Toc185764365"</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bCs/>
                <w:noProof/>
              </w:rPr>
              <w:t>2.1.2.a.   Danh sách các usecase cho Khách hàng</w:t>
            </w:r>
            <w:r>
              <w:rPr>
                <w:noProof/>
                <w:webHidden/>
              </w:rPr>
              <w:tab/>
            </w:r>
            <w:r>
              <w:rPr>
                <w:noProof/>
                <w:webHidden/>
              </w:rPr>
              <w:fldChar w:fldCharType="begin"/>
            </w:r>
            <w:r>
              <w:rPr>
                <w:noProof/>
                <w:webHidden/>
              </w:rPr>
              <w:instrText xml:space="preserve"> PAGEREF _Toc185764365 \h </w:instrText>
            </w:r>
          </w:ins>
          <w:r>
            <w:rPr>
              <w:noProof/>
              <w:webHidden/>
            </w:rPr>
          </w:r>
          <w:r>
            <w:rPr>
              <w:noProof/>
              <w:webHidden/>
            </w:rPr>
            <w:fldChar w:fldCharType="separate"/>
          </w:r>
          <w:ins w:id="53" w:author="Kiên Lê Trung" w:date="2024-12-22T12:52:00Z" w16du:dateUtc="2024-12-22T05:52:00Z">
            <w:r>
              <w:rPr>
                <w:noProof/>
                <w:webHidden/>
              </w:rPr>
              <w:t>7</w:t>
            </w:r>
            <w:r>
              <w:rPr>
                <w:noProof/>
                <w:webHidden/>
              </w:rPr>
              <w:fldChar w:fldCharType="end"/>
            </w:r>
            <w:r w:rsidRPr="00BD3A3B">
              <w:rPr>
                <w:rStyle w:val="Hyperlink"/>
                <w:noProof/>
              </w:rPr>
              <w:fldChar w:fldCharType="end"/>
            </w:r>
          </w:ins>
        </w:p>
        <w:p w14:paraId="181F124F" w14:textId="2CE2CC60" w:rsidR="00405F3E" w:rsidRDefault="00405F3E">
          <w:pPr>
            <w:pStyle w:val="TOC4"/>
            <w:tabs>
              <w:tab w:val="right" w:pos="9019"/>
            </w:tabs>
            <w:rPr>
              <w:ins w:id="54"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55"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"_Toc185764366"</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 xml:space="preserve">2.1.2.b.   Danh sách các usecase cho Người </w:t>
            </w:r>
            <w:r w:rsidRPr="00BD3A3B">
              <w:rPr>
                <w:rStyle w:val="Hyperlink"/>
                <w:noProof/>
                <w:lang w:val="en-US"/>
              </w:rPr>
              <w:t>bán</w:t>
            </w:r>
            <w:r>
              <w:rPr>
                <w:noProof/>
                <w:webHidden/>
              </w:rPr>
              <w:tab/>
            </w:r>
            <w:r>
              <w:rPr>
                <w:noProof/>
                <w:webHidden/>
              </w:rPr>
              <w:fldChar w:fldCharType="begin"/>
            </w:r>
            <w:r>
              <w:rPr>
                <w:noProof/>
                <w:webHidden/>
              </w:rPr>
              <w:instrText xml:space="preserve"> PAGEREF _Toc185764366 \h </w:instrText>
            </w:r>
          </w:ins>
          <w:r>
            <w:rPr>
              <w:noProof/>
              <w:webHidden/>
            </w:rPr>
          </w:r>
          <w:r>
            <w:rPr>
              <w:noProof/>
              <w:webHidden/>
            </w:rPr>
            <w:fldChar w:fldCharType="separate"/>
          </w:r>
          <w:ins w:id="56" w:author="Kiên Lê Trung" w:date="2024-12-22T12:52:00Z" w16du:dateUtc="2024-12-22T05:52:00Z">
            <w:r>
              <w:rPr>
                <w:noProof/>
                <w:webHidden/>
              </w:rPr>
              <w:t>8</w:t>
            </w:r>
            <w:r>
              <w:rPr>
                <w:noProof/>
                <w:webHidden/>
              </w:rPr>
              <w:fldChar w:fldCharType="end"/>
            </w:r>
            <w:r w:rsidRPr="00BD3A3B">
              <w:rPr>
                <w:rStyle w:val="Hyperlink"/>
                <w:noProof/>
              </w:rPr>
              <w:fldChar w:fldCharType="end"/>
            </w:r>
          </w:ins>
        </w:p>
        <w:p w14:paraId="7B0E24F5" w14:textId="78EC8075" w:rsidR="00405F3E" w:rsidRDefault="00405F3E">
          <w:pPr>
            <w:pStyle w:val="TOC4"/>
            <w:tabs>
              <w:tab w:val="right" w:pos="9019"/>
            </w:tabs>
            <w:rPr>
              <w:ins w:id="57"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58"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"_Toc185764367"</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2.1.2.c.   Danh sách các usecase cho Người quản trị</w:t>
            </w:r>
            <w:r>
              <w:rPr>
                <w:noProof/>
                <w:webHidden/>
              </w:rPr>
              <w:tab/>
            </w:r>
            <w:r>
              <w:rPr>
                <w:noProof/>
                <w:webHidden/>
              </w:rPr>
              <w:fldChar w:fldCharType="begin"/>
            </w:r>
            <w:r>
              <w:rPr>
                <w:noProof/>
                <w:webHidden/>
              </w:rPr>
              <w:instrText xml:space="preserve"> PAGEREF _Toc185764367 \h </w:instrText>
            </w:r>
          </w:ins>
          <w:r>
            <w:rPr>
              <w:noProof/>
              <w:webHidden/>
            </w:rPr>
          </w:r>
          <w:r>
            <w:rPr>
              <w:noProof/>
              <w:webHidden/>
            </w:rPr>
            <w:fldChar w:fldCharType="separate"/>
          </w:r>
          <w:ins w:id="59" w:author="Kiên Lê Trung" w:date="2024-12-22T12:52:00Z" w16du:dateUtc="2024-12-22T05:52:00Z">
            <w:r>
              <w:rPr>
                <w:noProof/>
                <w:webHidden/>
              </w:rPr>
              <w:t>9</w:t>
            </w:r>
            <w:r>
              <w:rPr>
                <w:noProof/>
                <w:webHidden/>
              </w:rPr>
              <w:fldChar w:fldCharType="end"/>
            </w:r>
            <w:r w:rsidRPr="00BD3A3B">
              <w:rPr>
                <w:rStyle w:val="Hyperlink"/>
                <w:noProof/>
              </w:rPr>
              <w:fldChar w:fldCharType="end"/>
            </w:r>
          </w:ins>
        </w:p>
        <w:p w14:paraId="68ACB70C" w14:textId="76546333" w:rsidR="00405F3E" w:rsidRDefault="00405F3E">
          <w:pPr>
            <w:pStyle w:val="TOC3"/>
            <w:tabs>
              <w:tab w:val="right" w:pos="9019"/>
            </w:tabs>
            <w:rPr>
              <w:ins w:id="60"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61"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"_Toc185764368"</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 xml:space="preserve">2.1.3     </w:t>
            </w:r>
            <w:r w:rsidRPr="00BD3A3B">
              <w:rPr>
                <w:rStyle w:val="Hyperlink"/>
                <w:bCs/>
                <w:noProof/>
              </w:rPr>
              <w:t>Biểu đồ usecase</w:t>
            </w:r>
            <w:r>
              <w:rPr>
                <w:noProof/>
                <w:webHidden/>
              </w:rPr>
              <w:tab/>
            </w:r>
            <w:r>
              <w:rPr>
                <w:noProof/>
                <w:webHidden/>
              </w:rPr>
              <w:fldChar w:fldCharType="begin"/>
            </w:r>
            <w:r>
              <w:rPr>
                <w:noProof/>
                <w:webHidden/>
              </w:rPr>
              <w:instrText xml:space="preserve"> PAGEREF _Toc185764368 \h </w:instrText>
            </w:r>
          </w:ins>
          <w:r>
            <w:rPr>
              <w:noProof/>
              <w:webHidden/>
            </w:rPr>
          </w:r>
          <w:r>
            <w:rPr>
              <w:noProof/>
              <w:webHidden/>
            </w:rPr>
            <w:fldChar w:fldCharType="separate"/>
          </w:r>
          <w:ins w:id="62" w:author="Kiên Lê Trung" w:date="2024-12-22T12:52:00Z" w16du:dateUtc="2024-12-22T05:52:00Z">
            <w:r>
              <w:rPr>
                <w:noProof/>
                <w:webHidden/>
              </w:rPr>
              <w:t>9</w:t>
            </w:r>
            <w:r>
              <w:rPr>
                <w:noProof/>
                <w:webHidden/>
              </w:rPr>
              <w:fldChar w:fldCharType="end"/>
            </w:r>
            <w:r w:rsidRPr="00BD3A3B">
              <w:rPr>
                <w:rStyle w:val="Hyperlink"/>
                <w:noProof/>
              </w:rPr>
              <w:fldChar w:fldCharType="end"/>
            </w:r>
          </w:ins>
        </w:p>
        <w:p w14:paraId="44F744DD" w14:textId="645599FA" w:rsidR="00405F3E" w:rsidRDefault="00405F3E">
          <w:pPr>
            <w:pStyle w:val="TOC4"/>
            <w:tabs>
              <w:tab w:val="right" w:pos="9019"/>
            </w:tabs>
            <w:rPr>
              <w:ins w:id="63"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64"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"_Toc185764369"</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2.1.3a  Biểu đồ usecase tổng quát</w:t>
            </w:r>
            <w:r>
              <w:rPr>
                <w:noProof/>
                <w:webHidden/>
              </w:rPr>
              <w:tab/>
            </w:r>
            <w:r>
              <w:rPr>
                <w:noProof/>
                <w:webHidden/>
              </w:rPr>
              <w:fldChar w:fldCharType="begin"/>
            </w:r>
            <w:r>
              <w:rPr>
                <w:noProof/>
                <w:webHidden/>
              </w:rPr>
              <w:instrText xml:space="preserve"> PAGEREF _Toc185764369 \h </w:instrText>
            </w:r>
          </w:ins>
          <w:r>
            <w:rPr>
              <w:noProof/>
              <w:webHidden/>
            </w:rPr>
          </w:r>
          <w:r>
            <w:rPr>
              <w:noProof/>
              <w:webHidden/>
            </w:rPr>
            <w:fldChar w:fldCharType="separate"/>
          </w:r>
          <w:ins w:id="65" w:author="Kiên Lê Trung" w:date="2024-12-22T12:52:00Z" w16du:dateUtc="2024-12-22T05:52:00Z">
            <w:r>
              <w:rPr>
                <w:noProof/>
                <w:webHidden/>
              </w:rPr>
              <w:t>10</w:t>
            </w:r>
            <w:r>
              <w:rPr>
                <w:noProof/>
                <w:webHidden/>
              </w:rPr>
              <w:fldChar w:fldCharType="end"/>
            </w:r>
            <w:r w:rsidRPr="00BD3A3B">
              <w:rPr>
                <w:rStyle w:val="Hyperlink"/>
                <w:noProof/>
              </w:rPr>
              <w:fldChar w:fldCharType="end"/>
            </w:r>
          </w:ins>
        </w:p>
        <w:p w14:paraId="5D19B5A3" w14:textId="19320095" w:rsidR="00405F3E" w:rsidRDefault="00405F3E">
          <w:pPr>
            <w:pStyle w:val="TOC4"/>
            <w:tabs>
              <w:tab w:val="right" w:pos="9019"/>
            </w:tabs>
            <w:rPr>
              <w:ins w:id="66"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67"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"_Toc185764370"</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rFonts w:eastAsia="Times New Roman" w:cs="Times New Roman"/>
                <w:noProof/>
              </w:rPr>
              <w:t xml:space="preserve">2.1.3b </w:t>
            </w:r>
            <w:r w:rsidRPr="00BD3A3B">
              <w:rPr>
                <w:rStyle w:val="Hyperlink"/>
                <w:noProof/>
              </w:rPr>
              <w:t>Biểu đồ Usecase phân rã - Khách hàng</w:t>
            </w:r>
            <w:r>
              <w:rPr>
                <w:noProof/>
                <w:webHidden/>
              </w:rPr>
              <w:tab/>
            </w:r>
            <w:r>
              <w:rPr>
                <w:noProof/>
                <w:webHidden/>
              </w:rPr>
              <w:fldChar w:fldCharType="begin"/>
            </w:r>
            <w:r>
              <w:rPr>
                <w:noProof/>
                <w:webHidden/>
              </w:rPr>
              <w:instrText xml:space="preserve"> PAGEREF _Toc185764370 \h </w:instrText>
            </w:r>
          </w:ins>
          <w:r>
            <w:rPr>
              <w:noProof/>
              <w:webHidden/>
            </w:rPr>
          </w:r>
          <w:r>
            <w:rPr>
              <w:noProof/>
              <w:webHidden/>
            </w:rPr>
            <w:fldChar w:fldCharType="separate"/>
          </w:r>
          <w:ins w:id="68" w:author="Kiên Lê Trung" w:date="2024-12-22T12:52:00Z" w16du:dateUtc="2024-12-22T05:52:00Z">
            <w:r>
              <w:rPr>
                <w:noProof/>
                <w:webHidden/>
              </w:rPr>
              <w:t>10</w:t>
            </w:r>
            <w:r>
              <w:rPr>
                <w:noProof/>
                <w:webHidden/>
              </w:rPr>
              <w:fldChar w:fldCharType="end"/>
            </w:r>
            <w:r w:rsidRPr="00BD3A3B">
              <w:rPr>
                <w:rStyle w:val="Hyperlink"/>
                <w:noProof/>
              </w:rPr>
              <w:fldChar w:fldCharType="end"/>
            </w:r>
          </w:ins>
        </w:p>
        <w:p w14:paraId="3E5A28DF" w14:textId="0F8A5087" w:rsidR="00405F3E" w:rsidRDefault="00405F3E">
          <w:pPr>
            <w:pStyle w:val="TOC4"/>
            <w:tabs>
              <w:tab w:val="right" w:pos="9019"/>
            </w:tabs>
            <w:rPr>
              <w:ins w:id="69"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70"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"_Toc185764371"</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 xml:space="preserve">2.1.3c </w:t>
            </w:r>
            <w:r w:rsidRPr="00BD3A3B">
              <w:rPr>
                <w:rStyle w:val="Hyperlink"/>
                <w:bCs/>
                <w:noProof/>
              </w:rPr>
              <w:t xml:space="preserve">Biểu đồ Usecase phân rã </w:t>
            </w:r>
            <w:r w:rsidRPr="00BD3A3B">
              <w:rPr>
                <w:rStyle w:val="Hyperlink"/>
                <w:bCs/>
                <w:noProof/>
                <w:lang w:val="vi-VN"/>
              </w:rPr>
              <w:t xml:space="preserve">- </w:t>
            </w:r>
            <w:r w:rsidRPr="00BD3A3B">
              <w:rPr>
                <w:rStyle w:val="Hyperlink"/>
                <w:bCs/>
                <w:noProof/>
              </w:rPr>
              <w:t>Người bán</w:t>
            </w:r>
            <w:r>
              <w:rPr>
                <w:noProof/>
                <w:webHidden/>
              </w:rPr>
              <w:tab/>
            </w:r>
            <w:r>
              <w:rPr>
                <w:noProof/>
                <w:webHidden/>
              </w:rPr>
              <w:fldChar w:fldCharType="begin"/>
            </w:r>
            <w:r>
              <w:rPr>
                <w:noProof/>
                <w:webHidden/>
              </w:rPr>
              <w:instrText xml:space="preserve"> PAGEREF _Toc185764371 \h </w:instrText>
            </w:r>
          </w:ins>
          <w:r>
            <w:rPr>
              <w:noProof/>
              <w:webHidden/>
            </w:rPr>
          </w:r>
          <w:r>
            <w:rPr>
              <w:noProof/>
              <w:webHidden/>
            </w:rPr>
            <w:fldChar w:fldCharType="separate"/>
          </w:r>
          <w:ins w:id="71" w:author="Kiên Lê Trung" w:date="2024-12-22T12:52:00Z" w16du:dateUtc="2024-12-22T05:52:00Z">
            <w:r>
              <w:rPr>
                <w:noProof/>
                <w:webHidden/>
              </w:rPr>
              <w:t>12</w:t>
            </w:r>
            <w:r>
              <w:rPr>
                <w:noProof/>
                <w:webHidden/>
              </w:rPr>
              <w:fldChar w:fldCharType="end"/>
            </w:r>
            <w:r w:rsidRPr="00BD3A3B">
              <w:rPr>
                <w:rStyle w:val="Hyperlink"/>
                <w:noProof/>
              </w:rPr>
              <w:fldChar w:fldCharType="end"/>
            </w:r>
          </w:ins>
        </w:p>
        <w:p w14:paraId="23DEDA1D" w14:textId="16420B04" w:rsidR="00405F3E" w:rsidRDefault="00405F3E">
          <w:pPr>
            <w:pStyle w:val="TOC4"/>
            <w:tabs>
              <w:tab w:val="right" w:pos="9019"/>
            </w:tabs>
            <w:rPr>
              <w:ins w:id="72"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73"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"_Toc185764372"</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 xml:space="preserve">2.1.3d Biểu đồ </w:t>
            </w:r>
            <w:r w:rsidRPr="00BD3A3B">
              <w:rPr>
                <w:rStyle w:val="Hyperlink"/>
                <w:noProof/>
                <w:lang w:val="vi-VN"/>
              </w:rPr>
              <w:t>U</w:t>
            </w:r>
            <w:r w:rsidRPr="00BD3A3B">
              <w:rPr>
                <w:rStyle w:val="Hyperlink"/>
                <w:noProof/>
              </w:rPr>
              <w:t>secase phân rã - Người quản trị</w:t>
            </w:r>
            <w:r>
              <w:rPr>
                <w:noProof/>
                <w:webHidden/>
              </w:rPr>
              <w:tab/>
            </w:r>
            <w:r>
              <w:rPr>
                <w:noProof/>
                <w:webHidden/>
              </w:rPr>
              <w:fldChar w:fldCharType="begin"/>
            </w:r>
            <w:r>
              <w:rPr>
                <w:noProof/>
                <w:webHidden/>
              </w:rPr>
              <w:instrText xml:space="preserve"> PAGEREF _Toc185764372 \h </w:instrText>
            </w:r>
          </w:ins>
          <w:r>
            <w:rPr>
              <w:noProof/>
              <w:webHidden/>
            </w:rPr>
          </w:r>
          <w:r>
            <w:rPr>
              <w:noProof/>
              <w:webHidden/>
            </w:rPr>
            <w:fldChar w:fldCharType="separate"/>
          </w:r>
          <w:ins w:id="74" w:author="Kiên Lê Trung" w:date="2024-12-22T12:52:00Z" w16du:dateUtc="2024-12-22T05:52:00Z">
            <w:r>
              <w:rPr>
                <w:noProof/>
                <w:webHidden/>
              </w:rPr>
              <w:t>16</w:t>
            </w:r>
            <w:r>
              <w:rPr>
                <w:noProof/>
                <w:webHidden/>
              </w:rPr>
              <w:fldChar w:fldCharType="end"/>
            </w:r>
            <w:r w:rsidRPr="00BD3A3B">
              <w:rPr>
                <w:rStyle w:val="Hyperlink"/>
                <w:noProof/>
              </w:rPr>
              <w:fldChar w:fldCharType="end"/>
            </w:r>
          </w:ins>
        </w:p>
        <w:p w14:paraId="376261FA" w14:textId="4BC4A560" w:rsidR="00405F3E" w:rsidRDefault="00405F3E">
          <w:pPr>
            <w:pStyle w:val="TOC3"/>
            <w:tabs>
              <w:tab w:val="right" w:pos="9019"/>
            </w:tabs>
            <w:rPr>
              <w:ins w:id="75"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76"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"_Toc185764373"</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2.1.4 Xây dựng kịch bản</w:t>
            </w:r>
            <w:r>
              <w:rPr>
                <w:noProof/>
                <w:webHidden/>
              </w:rPr>
              <w:tab/>
            </w:r>
            <w:r>
              <w:rPr>
                <w:noProof/>
                <w:webHidden/>
              </w:rPr>
              <w:fldChar w:fldCharType="begin"/>
            </w:r>
            <w:r>
              <w:rPr>
                <w:noProof/>
                <w:webHidden/>
              </w:rPr>
              <w:instrText xml:space="preserve"> PAGEREF _Toc185764373 \h </w:instrText>
            </w:r>
          </w:ins>
          <w:r>
            <w:rPr>
              <w:noProof/>
              <w:webHidden/>
            </w:rPr>
          </w:r>
          <w:r>
            <w:rPr>
              <w:noProof/>
              <w:webHidden/>
            </w:rPr>
            <w:fldChar w:fldCharType="separate"/>
          </w:r>
          <w:ins w:id="77" w:author="Kiên Lê Trung" w:date="2024-12-22T12:52:00Z" w16du:dateUtc="2024-12-22T05:52:00Z">
            <w:r>
              <w:rPr>
                <w:noProof/>
                <w:webHidden/>
              </w:rPr>
              <w:t>19</w:t>
            </w:r>
            <w:r>
              <w:rPr>
                <w:noProof/>
                <w:webHidden/>
              </w:rPr>
              <w:fldChar w:fldCharType="end"/>
            </w:r>
            <w:r w:rsidRPr="00BD3A3B">
              <w:rPr>
                <w:rStyle w:val="Hyperlink"/>
                <w:noProof/>
              </w:rPr>
              <w:fldChar w:fldCharType="end"/>
            </w:r>
          </w:ins>
        </w:p>
        <w:p w14:paraId="54558CAF" w14:textId="24036616" w:rsidR="00405F3E" w:rsidRDefault="00405F3E">
          <w:pPr>
            <w:pStyle w:val="TOC3"/>
            <w:tabs>
              <w:tab w:val="right" w:pos="9019"/>
            </w:tabs>
            <w:rPr>
              <w:ins w:id="78"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79"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"_Toc185764374"</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2.1.5 Xây dựng biểu đồ lớp phân tích</w:t>
            </w:r>
            <w:r>
              <w:rPr>
                <w:noProof/>
                <w:webHidden/>
              </w:rPr>
              <w:tab/>
            </w:r>
            <w:r>
              <w:rPr>
                <w:noProof/>
                <w:webHidden/>
              </w:rPr>
              <w:fldChar w:fldCharType="begin"/>
            </w:r>
            <w:r>
              <w:rPr>
                <w:noProof/>
                <w:webHidden/>
              </w:rPr>
              <w:instrText xml:space="preserve"> PAGEREF _Toc185764374 \h </w:instrText>
            </w:r>
          </w:ins>
          <w:r>
            <w:rPr>
              <w:noProof/>
              <w:webHidden/>
            </w:rPr>
          </w:r>
          <w:r>
            <w:rPr>
              <w:noProof/>
              <w:webHidden/>
            </w:rPr>
            <w:fldChar w:fldCharType="separate"/>
          </w:r>
          <w:ins w:id="80" w:author="Kiên Lê Trung" w:date="2024-12-22T12:52:00Z" w16du:dateUtc="2024-12-22T05:52:00Z">
            <w:r>
              <w:rPr>
                <w:noProof/>
                <w:webHidden/>
              </w:rPr>
              <w:t>37</w:t>
            </w:r>
            <w:r>
              <w:rPr>
                <w:noProof/>
                <w:webHidden/>
              </w:rPr>
              <w:fldChar w:fldCharType="end"/>
            </w:r>
            <w:r w:rsidRPr="00BD3A3B">
              <w:rPr>
                <w:rStyle w:val="Hyperlink"/>
                <w:noProof/>
              </w:rPr>
              <w:fldChar w:fldCharType="end"/>
            </w:r>
          </w:ins>
        </w:p>
        <w:p w14:paraId="7102FFBF" w14:textId="15734AA3" w:rsidR="00405F3E" w:rsidRDefault="00405F3E">
          <w:pPr>
            <w:pStyle w:val="TOC2"/>
            <w:tabs>
              <w:tab w:val="right" w:pos="9019"/>
            </w:tabs>
            <w:rPr>
              <w:ins w:id="81"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82"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"_Toc185764375"</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2.2 Thiết kế hệ thống</w:t>
            </w:r>
            <w:r>
              <w:rPr>
                <w:noProof/>
                <w:webHidden/>
              </w:rPr>
              <w:tab/>
            </w:r>
            <w:r>
              <w:rPr>
                <w:noProof/>
                <w:webHidden/>
              </w:rPr>
              <w:fldChar w:fldCharType="begin"/>
            </w:r>
            <w:r>
              <w:rPr>
                <w:noProof/>
                <w:webHidden/>
              </w:rPr>
              <w:instrText xml:space="preserve"> PAGEREF _Toc185764375 \h </w:instrText>
            </w:r>
          </w:ins>
          <w:r>
            <w:rPr>
              <w:noProof/>
              <w:webHidden/>
            </w:rPr>
          </w:r>
          <w:r>
            <w:rPr>
              <w:noProof/>
              <w:webHidden/>
            </w:rPr>
            <w:fldChar w:fldCharType="separate"/>
          </w:r>
          <w:ins w:id="83" w:author="Kiên Lê Trung" w:date="2024-12-22T12:52:00Z" w16du:dateUtc="2024-12-22T05:52:00Z">
            <w:r>
              <w:rPr>
                <w:noProof/>
                <w:webHidden/>
              </w:rPr>
              <w:t>38</w:t>
            </w:r>
            <w:r>
              <w:rPr>
                <w:noProof/>
                <w:webHidden/>
              </w:rPr>
              <w:fldChar w:fldCharType="end"/>
            </w:r>
            <w:r w:rsidRPr="00BD3A3B">
              <w:rPr>
                <w:rStyle w:val="Hyperlink"/>
                <w:noProof/>
              </w:rPr>
              <w:fldChar w:fldCharType="end"/>
            </w:r>
          </w:ins>
        </w:p>
        <w:p w14:paraId="1B1A2AFD" w14:textId="15C88679" w:rsidR="00405F3E" w:rsidRDefault="00405F3E">
          <w:pPr>
            <w:pStyle w:val="TOC3"/>
            <w:tabs>
              <w:tab w:val="right" w:pos="9019"/>
            </w:tabs>
            <w:rPr>
              <w:ins w:id="84"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85"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"_Toc185764376"</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2.2.1 Thiết kế các mô hình thông tin tuần tự của hệ thống</w:t>
            </w:r>
            <w:r>
              <w:rPr>
                <w:noProof/>
                <w:webHidden/>
              </w:rPr>
              <w:tab/>
            </w:r>
            <w:r>
              <w:rPr>
                <w:noProof/>
                <w:webHidden/>
              </w:rPr>
              <w:fldChar w:fldCharType="begin"/>
            </w:r>
            <w:r>
              <w:rPr>
                <w:noProof/>
                <w:webHidden/>
              </w:rPr>
              <w:instrText xml:space="preserve"> PAGEREF _Toc185764376 \h </w:instrText>
            </w:r>
          </w:ins>
          <w:r>
            <w:rPr>
              <w:noProof/>
              <w:webHidden/>
            </w:rPr>
          </w:r>
          <w:r>
            <w:rPr>
              <w:noProof/>
              <w:webHidden/>
            </w:rPr>
            <w:fldChar w:fldCharType="separate"/>
          </w:r>
          <w:ins w:id="86" w:author="Kiên Lê Trung" w:date="2024-12-22T12:52:00Z" w16du:dateUtc="2024-12-22T05:52:00Z">
            <w:r>
              <w:rPr>
                <w:noProof/>
                <w:webHidden/>
              </w:rPr>
              <w:t>38</w:t>
            </w:r>
            <w:r>
              <w:rPr>
                <w:noProof/>
                <w:webHidden/>
              </w:rPr>
              <w:fldChar w:fldCharType="end"/>
            </w:r>
            <w:r w:rsidRPr="00BD3A3B">
              <w:rPr>
                <w:rStyle w:val="Hyperlink"/>
                <w:noProof/>
              </w:rPr>
              <w:fldChar w:fldCharType="end"/>
            </w:r>
          </w:ins>
        </w:p>
        <w:p w14:paraId="55EFF544" w14:textId="25142777" w:rsidR="00405F3E" w:rsidRDefault="00405F3E">
          <w:pPr>
            <w:pStyle w:val="TOC3"/>
            <w:tabs>
              <w:tab w:val="right" w:pos="9019"/>
            </w:tabs>
            <w:rPr>
              <w:ins w:id="87"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88"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"_Toc185764377"</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2.2.2 Biểu đồ lớp thiết kế</w:t>
            </w:r>
            <w:r>
              <w:rPr>
                <w:noProof/>
                <w:webHidden/>
              </w:rPr>
              <w:tab/>
            </w:r>
            <w:r>
              <w:rPr>
                <w:noProof/>
                <w:webHidden/>
              </w:rPr>
              <w:fldChar w:fldCharType="begin"/>
            </w:r>
            <w:r>
              <w:rPr>
                <w:noProof/>
                <w:webHidden/>
              </w:rPr>
              <w:instrText xml:space="preserve"> PAGEREF _Toc185764377 \h </w:instrText>
            </w:r>
          </w:ins>
          <w:r>
            <w:rPr>
              <w:noProof/>
              <w:webHidden/>
            </w:rPr>
          </w:r>
          <w:r>
            <w:rPr>
              <w:noProof/>
              <w:webHidden/>
            </w:rPr>
            <w:fldChar w:fldCharType="separate"/>
          </w:r>
          <w:ins w:id="89" w:author="Kiên Lê Trung" w:date="2024-12-22T12:52:00Z" w16du:dateUtc="2024-12-22T05:52:00Z">
            <w:r>
              <w:rPr>
                <w:noProof/>
                <w:webHidden/>
              </w:rPr>
              <w:t>56</w:t>
            </w:r>
            <w:r>
              <w:rPr>
                <w:noProof/>
                <w:webHidden/>
              </w:rPr>
              <w:fldChar w:fldCharType="end"/>
            </w:r>
            <w:r w:rsidRPr="00BD3A3B">
              <w:rPr>
                <w:rStyle w:val="Hyperlink"/>
                <w:noProof/>
              </w:rPr>
              <w:fldChar w:fldCharType="end"/>
            </w:r>
          </w:ins>
        </w:p>
        <w:p w14:paraId="71A104DF" w14:textId="75BF1D0E" w:rsidR="00405F3E" w:rsidRDefault="00405F3E">
          <w:pPr>
            <w:pStyle w:val="TOC3"/>
            <w:tabs>
              <w:tab w:val="right" w:pos="9019"/>
            </w:tabs>
            <w:rPr>
              <w:ins w:id="90"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91"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"_Toc185764378"</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2.2.3 Thiết kế cơ sở dữ liệu</w:t>
            </w:r>
            <w:r>
              <w:rPr>
                <w:noProof/>
                <w:webHidden/>
              </w:rPr>
              <w:tab/>
            </w:r>
            <w:r>
              <w:rPr>
                <w:noProof/>
                <w:webHidden/>
              </w:rPr>
              <w:fldChar w:fldCharType="begin"/>
            </w:r>
            <w:r>
              <w:rPr>
                <w:noProof/>
                <w:webHidden/>
              </w:rPr>
              <w:instrText xml:space="preserve"> PAGEREF _Toc185764378 \h </w:instrText>
            </w:r>
          </w:ins>
          <w:r>
            <w:rPr>
              <w:noProof/>
              <w:webHidden/>
            </w:rPr>
          </w:r>
          <w:r>
            <w:rPr>
              <w:noProof/>
              <w:webHidden/>
            </w:rPr>
            <w:fldChar w:fldCharType="separate"/>
          </w:r>
          <w:ins w:id="92" w:author="Kiên Lê Trung" w:date="2024-12-22T12:52:00Z" w16du:dateUtc="2024-12-22T05:52:00Z">
            <w:r>
              <w:rPr>
                <w:noProof/>
                <w:webHidden/>
              </w:rPr>
              <w:t>56</w:t>
            </w:r>
            <w:r>
              <w:rPr>
                <w:noProof/>
                <w:webHidden/>
              </w:rPr>
              <w:fldChar w:fldCharType="end"/>
            </w:r>
            <w:r w:rsidRPr="00BD3A3B">
              <w:rPr>
                <w:rStyle w:val="Hyperlink"/>
                <w:noProof/>
              </w:rPr>
              <w:fldChar w:fldCharType="end"/>
            </w:r>
          </w:ins>
        </w:p>
        <w:p w14:paraId="4944D0AD" w14:textId="68361C3A" w:rsidR="00405F3E" w:rsidRDefault="00405F3E">
          <w:pPr>
            <w:pStyle w:val="TOC2"/>
            <w:tabs>
              <w:tab w:val="right" w:pos="9019"/>
            </w:tabs>
            <w:rPr>
              <w:ins w:id="93"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94"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"_Toc185764379"</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2.3 Kết luận chương</w:t>
            </w:r>
            <w:r>
              <w:rPr>
                <w:noProof/>
                <w:webHidden/>
              </w:rPr>
              <w:tab/>
            </w:r>
            <w:r>
              <w:rPr>
                <w:noProof/>
                <w:webHidden/>
              </w:rPr>
              <w:fldChar w:fldCharType="begin"/>
            </w:r>
            <w:r>
              <w:rPr>
                <w:noProof/>
                <w:webHidden/>
              </w:rPr>
              <w:instrText xml:space="preserve"> PAGEREF _Toc185764379 \h </w:instrText>
            </w:r>
          </w:ins>
          <w:r>
            <w:rPr>
              <w:noProof/>
              <w:webHidden/>
            </w:rPr>
          </w:r>
          <w:r>
            <w:rPr>
              <w:noProof/>
              <w:webHidden/>
            </w:rPr>
            <w:fldChar w:fldCharType="separate"/>
          </w:r>
          <w:ins w:id="95" w:author="Kiên Lê Trung" w:date="2024-12-22T12:52:00Z" w16du:dateUtc="2024-12-22T05:52:00Z">
            <w:r>
              <w:rPr>
                <w:noProof/>
                <w:webHidden/>
              </w:rPr>
              <w:t>56</w:t>
            </w:r>
            <w:r>
              <w:rPr>
                <w:noProof/>
                <w:webHidden/>
              </w:rPr>
              <w:fldChar w:fldCharType="end"/>
            </w:r>
            <w:r w:rsidRPr="00BD3A3B">
              <w:rPr>
                <w:rStyle w:val="Hyperlink"/>
                <w:noProof/>
              </w:rPr>
              <w:fldChar w:fldCharType="end"/>
            </w:r>
          </w:ins>
        </w:p>
        <w:p w14:paraId="70066BD0" w14:textId="4C06B81A" w:rsidR="00405F3E" w:rsidRDefault="00405F3E">
          <w:pPr>
            <w:pStyle w:val="TOC1"/>
            <w:tabs>
              <w:tab w:val="right" w:pos="9019"/>
            </w:tabs>
            <w:rPr>
              <w:ins w:id="96"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97"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"_Toc185764380"</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_Toc185764380 \h </w:instrText>
            </w:r>
          </w:ins>
          <w:r>
            <w:rPr>
              <w:noProof/>
              <w:webHidden/>
            </w:rPr>
          </w:r>
          <w:r>
            <w:rPr>
              <w:noProof/>
              <w:webHidden/>
            </w:rPr>
            <w:fldChar w:fldCharType="separate"/>
          </w:r>
          <w:ins w:id="98" w:author="Kiên Lê Trung" w:date="2024-12-22T12:52:00Z" w16du:dateUtc="2024-12-22T05:52:00Z">
            <w:r>
              <w:rPr>
                <w:noProof/>
                <w:webHidden/>
              </w:rPr>
              <w:t>56</w:t>
            </w:r>
            <w:r>
              <w:rPr>
                <w:noProof/>
                <w:webHidden/>
              </w:rPr>
              <w:fldChar w:fldCharType="end"/>
            </w:r>
            <w:r w:rsidRPr="00BD3A3B">
              <w:rPr>
                <w:rStyle w:val="Hyperlink"/>
                <w:noProof/>
              </w:rPr>
              <w:fldChar w:fldCharType="end"/>
            </w:r>
          </w:ins>
        </w:p>
        <w:p w14:paraId="41630B24" w14:textId="3CDD038B" w:rsidR="00405F3E" w:rsidRDefault="00405F3E">
          <w:pPr>
            <w:pStyle w:val="TOC2"/>
            <w:tabs>
              <w:tab w:val="right" w:pos="9019"/>
            </w:tabs>
            <w:rPr>
              <w:ins w:id="99"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00"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"_Toc185764381"</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3.1 Kiến trúc hệ thống</w:t>
            </w:r>
            <w:r>
              <w:rPr>
                <w:noProof/>
                <w:webHidden/>
              </w:rPr>
              <w:tab/>
            </w:r>
            <w:r>
              <w:rPr>
                <w:noProof/>
                <w:webHidden/>
              </w:rPr>
              <w:fldChar w:fldCharType="begin"/>
            </w:r>
            <w:r>
              <w:rPr>
                <w:noProof/>
                <w:webHidden/>
              </w:rPr>
              <w:instrText xml:space="preserve"> PAGEREF _Toc185764381 \h </w:instrText>
            </w:r>
          </w:ins>
          <w:r>
            <w:rPr>
              <w:noProof/>
              <w:webHidden/>
            </w:rPr>
          </w:r>
          <w:r>
            <w:rPr>
              <w:noProof/>
              <w:webHidden/>
            </w:rPr>
            <w:fldChar w:fldCharType="separate"/>
          </w:r>
          <w:ins w:id="101" w:author="Kiên Lê Trung" w:date="2024-12-22T12:52:00Z" w16du:dateUtc="2024-12-22T05:52:00Z">
            <w:r>
              <w:rPr>
                <w:noProof/>
                <w:webHidden/>
              </w:rPr>
              <w:t>56</w:t>
            </w:r>
            <w:r>
              <w:rPr>
                <w:noProof/>
                <w:webHidden/>
              </w:rPr>
              <w:fldChar w:fldCharType="end"/>
            </w:r>
            <w:r w:rsidRPr="00BD3A3B">
              <w:rPr>
                <w:rStyle w:val="Hyperlink"/>
                <w:noProof/>
              </w:rPr>
              <w:fldChar w:fldCharType="end"/>
            </w:r>
          </w:ins>
        </w:p>
        <w:p w14:paraId="0FAF323B" w14:textId="30685D26" w:rsidR="00405F3E" w:rsidRDefault="00405F3E">
          <w:pPr>
            <w:pStyle w:val="TOC2"/>
            <w:tabs>
              <w:tab w:val="right" w:pos="9019"/>
            </w:tabs>
            <w:rPr>
              <w:ins w:id="102"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03"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"_Toc185764382"</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3.2 Một số hình ảnh về giao diện hệ thống</w:t>
            </w:r>
            <w:r>
              <w:rPr>
                <w:noProof/>
                <w:webHidden/>
              </w:rPr>
              <w:tab/>
            </w:r>
            <w:r>
              <w:rPr>
                <w:noProof/>
                <w:webHidden/>
              </w:rPr>
              <w:fldChar w:fldCharType="begin"/>
            </w:r>
            <w:r>
              <w:rPr>
                <w:noProof/>
                <w:webHidden/>
              </w:rPr>
              <w:instrText xml:space="preserve"> PAGEREF _Toc185764382 \h </w:instrText>
            </w:r>
          </w:ins>
          <w:r>
            <w:rPr>
              <w:noProof/>
              <w:webHidden/>
            </w:rPr>
          </w:r>
          <w:r>
            <w:rPr>
              <w:noProof/>
              <w:webHidden/>
            </w:rPr>
            <w:fldChar w:fldCharType="separate"/>
          </w:r>
          <w:ins w:id="104"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4F26C638" w14:textId="18A69F1F" w:rsidR="00405F3E" w:rsidRDefault="00405F3E">
          <w:pPr>
            <w:pStyle w:val="TOC3"/>
            <w:tabs>
              <w:tab w:val="right" w:pos="9019"/>
            </w:tabs>
            <w:rPr>
              <w:ins w:id="105"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06"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"_Toc185764383"</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3.2.1 Một số giao diện cho người dùng hệ thống</w:t>
            </w:r>
            <w:r>
              <w:rPr>
                <w:noProof/>
                <w:webHidden/>
              </w:rPr>
              <w:tab/>
            </w:r>
            <w:r>
              <w:rPr>
                <w:noProof/>
                <w:webHidden/>
              </w:rPr>
              <w:fldChar w:fldCharType="begin"/>
            </w:r>
            <w:r>
              <w:rPr>
                <w:noProof/>
                <w:webHidden/>
              </w:rPr>
              <w:instrText xml:space="preserve"> PAGEREF _Toc185764383 \h </w:instrText>
            </w:r>
          </w:ins>
          <w:r>
            <w:rPr>
              <w:noProof/>
              <w:webHidden/>
            </w:rPr>
          </w:r>
          <w:r>
            <w:rPr>
              <w:noProof/>
              <w:webHidden/>
            </w:rPr>
            <w:fldChar w:fldCharType="separate"/>
          </w:r>
          <w:ins w:id="107"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1D8F2272" w14:textId="3C1C12BF" w:rsidR="00405F3E" w:rsidRDefault="00405F3E">
          <w:pPr>
            <w:pStyle w:val="TOC3"/>
            <w:tabs>
              <w:tab w:val="right" w:pos="9019"/>
            </w:tabs>
            <w:rPr>
              <w:ins w:id="108"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09"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"_Toc185764384"</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3.2.2 Một số giao diện cho người quản trị</w:t>
            </w:r>
            <w:r>
              <w:rPr>
                <w:noProof/>
                <w:webHidden/>
              </w:rPr>
              <w:tab/>
            </w:r>
            <w:r>
              <w:rPr>
                <w:noProof/>
                <w:webHidden/>
              </w:rPr>
              <w:fldChar w:fldCharType="begin"/>
            </w:r>
            <w:r>
              <w:rPr>
                <w:noProof/>
                <w:webHidden/>
              </w:rPr>
              <w:instrText xml:space="preserve"> PAGEREF _Toc185764384 \h </w:instrText>
            </w:r>
          </w:ins>
          <w:r>
            <w:rPr>
              <w:noProof/>
              <w:webHidden/>
            </w:rPr>
          </w:r>
          <w:r>
            <w:rPr>
              <w:noProof/>
              <w:webHidden/>
            </w:rPr>
            <w:fldChar w:fldCharType="separate"/>
          </w:r>
          <w:ins w:id="110"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17292990" w14:textId="1DCB45B5" w:rsidR="00405F3E" w:rsidRDefault="00405F3E">
          <w:pPr>
            <w:pStyle w:val="TOC3"/>
            <w:tabs>
              <w:tab w:val="right" w:pos="9019"/>
            </w:tabs>
            <w:rPr>
              <w:ins w:id="111"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12"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"_Toc185764385"</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3.2.3 Một số giao diện cho người bán hàng</w:t>
            </w:r>
            <w:r>
              <w:rPr>
                <w:noProof/>
                <w:webHidden/>
              </w:rPr>
              <w:tab/>
            </w:r>
            <w:r>
              <w:rPr>
                <w:noProof/>
                <w:webHidden/>
              </w:rPr>
              <w:fldChar w:fldCharType="begin"/>
            </w:r>
            <w:r>
              <w:rPr>
                <w:noProof/>
                <w:webHidden/>
              </w:rPr>
              <w:instrText xml:space="preserve"> PAGEREF _Toc185764385 \h </w:instrText>
            </w:r>
          </w:ins>
          <w:r>
            <w:rPr>
              <w:noProof/>
              <w:webHidden/>
            </w:rPr>
          </w:r>
          <w:r>
            <w:rPr>
              <w:noProof/>
              <w:webHidden/>
            </w:rPr>
            <w:fldChar w:fldCharType="separate"/>
          </w:r>
          <w:ins w:id="113"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212C2AFE" w14:textId="7B0C98A3" w:rsidR="00405F3E" w:rsidRDefault="00405F3E">
          <w:pPr>
            <w:pStyle w:val="TOC2"/>
            <w:tabs>
              <w:tab w:val="right" w:pos="9019"/>
            </w:tabs>
            <w:rPr>
              <w:ins w:id="114"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15"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"_Toc185764386"</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3.3 Kết luận chương</w:t>
            </w:r>
            <w:r>
              <w:rPr>
                <w:noProof/>
                <w:webHidden/>
              </w:rPr>
              <w:tab/>
            </w:r>
            <w:r>
              <w:rPr>
                <w:noProof/>
                <w:webHidden/>
              </w:rPr>
              <w:fldChar w:fldCharType="begin"/>
            </w:r>
            <w:r>
              <w:rPr>
                <w:noProof/>
                <w:webHidden/>
              </w:rPr>
              <w:instrText xml:space="preserve"> PAGEREF _Toc185764386 \h </w:instrText>
            </w:r>
          </w:ins>
          <w:r>
            <w:rPr>
              <w:noProof/>
              <w:webHidden/>
            </w:rPr>
          </w:r>
          <w:r>
            <w:rPr>
              <w:noProof/>
              <w:webHidden/>
            </w:rPr>
            <w:fldChar w:fldCharType="separate"/>
          </w:r>
          <w:ins w:id="116"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367A1629" w14:textId="48E5FC06" w:rsidR="00405F3E" w:rsidRDefault="00405F3E">
          <w:pPr>
            <w:pStyle w:val="TOC1"/>
            <w:tabs>
              <w:tab w:val="right" w:pos="9019"/>
            </w:tabs>
            <w:rPr>
              <w:ins w:id="117"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18"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"_Toc185764387"</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KẾT LUẬN</w:t>
            </w:r>
            <w:r>
              <w:rPr>
                <w:noProof/>
                <w:webHidden/>
              </w:rPr>
              <w:tab/>
            </w:r>
            <w:r>
              <w:rPr>
                <w:noProof/>
                <w:webHidden/>
              </w:rPr>
              <w:fldChar w:fldCharType="begin"/>
            </w:r>
            <w:r>
              <w:rPr>
                <w:noProof/>
                <w:webHidden/>
              </w:rPr>
              <w:instrText xml:space="preserve"> PAGEREF _Toc185764387 \h </w:instrText>
            </w:r>
          </w:ins>
          <w:r>
            <w:rPr>
              <w:noProof/>
              <w:webHidden/>
            </w:rPr>
          </w:r>
          <w:r>
            <w:rPr>
              <w:noProof/>
              <w:webHidden/>
            </w:rPr>
            <w:fldChar w:fldCharType="separate"/>
          </w:r>
          <w:ins w:id="119"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04B0EC1A" w14:textId="720B6475" w:rsidR="00405F3E" w:rsidRDefault="00405F3E">
          <w:pPr>
            <w:pStyle w:val="TOC1"/>
            <w:tabs>
              <w:tab w:val="right" w:pos="9019"/>
            </w:tabs>
            <w:rPr>
              <w:ins w:id="120" w:author="Kiên Lê Trung" w:date="2024-12-22T12:52:00Z" w16du:dateUtc="2024-12-22T05:52:00Z"/>
              <w:rFonts w:asciiTheme="minorHAnsi" w:eastAsiaTheme="minorEastAsia" w:hAnsiTheme="minorHAnsi" w:cstheme="minorBidi"/>
              <w:noProof/>
              <w:kern w:val="2"/>
              <w:sz w:val="24"/>
              <w:szCs w:val="24"/>
              <w:lang w:val="en-US" w:eastAsia="en-US"/>
              <w14:ligatures w14:val="standardContextual"/>
            </w:rPr>
          </w:pPr>
          <w:ins w:id="121" w:author="Kiên Lê Trung" w:date="2024-12-22T12:52:00Z" w16du:dateUtc="2024-12-22T05:52:00Z">
            <w:r w:rsidRPr="00BD3A3B">
              <w:rPr>
                <w:rStyle w:val="Hyperlink"/>
                <w:noProof/>
              </w:rPr>
              <w:fldChar w:fldCharType="begin"/>
            </w:r>
            <w:r w:rsidRPr="00BD3A3B">
              <w:rPr>
                <w:rStyle w:val="Hyperlink"/>
                <w:noProof/>
              </w:rPr>
              <w:instrText xml:space="preserve"> </w:instrText>
            </w:r>
            <w:r>
              <w:rPr>
                <w:noProof/>
              </w:rPr>
              <w:instrText>HYPERLINK \l "_Toc185764388"</w:instrText>
            </w:r>
            <w:r w:rsidRPr="00BD3A3B">
              <w:rPr>
                <w:rStyle w:val="Hyperlink"/>
                <w:noProof/>
              </w:rPr>
              <w:instrText xml:space="preserve"> </w:instrText>
            </w:r>
            <w:r w:rsidRPr="00BD3A3B">
              <w:rPr>
                <w:rStyle w:val="Hyperlink"/>
                <w:noProof/>
              </w:rPr>
            </w:r>
            <w:r w:rsidRPr="00BD3A3B">
              <w:rPr>
                <w:rStyle w:val="Hyperlink"/>
                <w:noProof/>
              </w:rPr>
              <w:fldChar w:fldCharType="separate"/>
            </w:r>
            <w:r w:rsidRPr="00BD3A3B">
              <w:rPr>
                <w:rStyle w:val="Hyperlink"/>
                <w:noProof/>
              </w:rPr>
              <w:t>DANH MỤC TÀI LIỆU THAM KHẢO</w:t>
            </w:r>
            <w:r>
              <w:rPr>
                <w:noProof/>
                <w:webHidden/>
              </w:rPr>
              <w:tab/>
            </w:r>
            <w:r>
              <w:rPr>
                <w:noProof/>
                <w:webHidden/>
              </w:rPr>
              <w:fldChar w:fldCharType="begin"/>
            </w:r>
            <w:r>
              <w:rPr>
                <w:noProof/>
                <w:webHidden/>
              </w:rPr>
              <w:instrText xml:space="preserve"> PAGEREF _Toc185764388 \h </w:instrText>
            </w:r>
          </w:ins>
          <w:r>
            <w:rPr>
              <w:noProof/>
              <w:webHidden/>
            </w:rPr>
          </w:r>
          <w:r>
            <w:rPr>
              <w:noProof/>
              <w:webHidden/>
            </w:rPr>
            <w:fldChar w:fldCharType="separate"/>
          </w:r>
          <w:ins w:id="122" w:author="Kiên Lê Trung" w:date="2024-12-22T12:52:00Z" w16du:dateUtc="2024-12-22T05:52:00Z">
            <w:r>
              <w:rPr>
                <w:noProof/>
                <w:webHidden/>
              </w:rPr>
              <w:t>57</w:t>
            </w:r>
            <w:r>
              <w:rPr>
                <w:noProof/>
                <w:webHidden/>
              </w:rPr>
              <w:fldChar w:fldCharType="end"/>
            </w:r>
            <w:r w:rsidRPr="00BD3A3B">
              <w:rPr>
                <w:rStyle w:val="Hyperlink"/>
                <w:noProof/>
              </w:rPr>
              <w:fldChar w:fldCharType="end"/>
            </w:r>
          </w:ins>
        </w:p>
        <w:p w14:paraId="5666DF9E" w14:textId="125E66AF" w:rsidR="007569A2" w:rsidRPr="00A11121" w:rsidDel="00F748EB" w:rsidRDefault="00CE686F">
          <w:pPr>
            <w:widowControl w:val="0"/>
            <w:tabs>
              <w:tab w:val="right" w:pos="12000"/>
            </w:tabs>
            <w:spacing w:before="60" w:line="240" w:lineRule="auto"/>
            <w:rPr>
              <w:del w:id="123" w:author="Kiên Lê Trung" w:date="2024-12-22T10:13:00Z" w16du:dateUtc="2024-12-22T03:13:00Z"/>
              <w:rFonts w:ascii="Times New Roman" w:hAnsi="Times New Roman" w:cs="Times New Roman"/>
              <w:b/>
              <w:noProof/>
              <w:color w:val="000000"/>
              <w:sz w:val="26"/>
              <w:szCs w:val="26"/>
              <w:rPrChange w:id="124" w:author="Kiên Lê Trung" w:date="2024-12-22T10:36:00Z" w16du:dateUtc="2024-12-22T03:36:00Z">
                <w:rPr>
                  <w:del w:id="125" w:author="Kiên Lê Trung" w:date="2024-12-22T10:13:00Z" w16du:dateUtc="2024-12-22T03:13:00Z"/>
                  <w:b/>
                  <w:noProof/>
                  <w:color w:val="000000"/>
                </w:rPr>
              </w:rPrChange>
            </w:rPr>
          </w:pPr>
          <w:del w:id="126" w:author="Kiên Lê Trung" w:date="2024-12-22T10:13:00Z" w16du:dateUtc="2024-12-22T03:13:00Z">
            <w:r w:rsidRPr="00A11121" w:rsidDel="00F748EB">
              <w:rPr>
                <w:rFonts w:ascii="Times New Roman" w:hAnsi="Times New Roman" w:cs="Times New Roman"/>
                <w:b/>
                <w:noProof/>
                <w:color w:val="000000"/>
                <w:sz w:val="26"/>
                <w:szCs w:val="26"/>
                <w:rPrChange w:id="127" w:author="Kiên Lê Trung" w:date="2024-12-22T10:36:00Z" w16du:dateUtc="2024-12-22T03:36:00Z">
                  <w:rPr>
                    <w:b/>
                    <w:noProof/>
                    <w:color w:val="000000"/>
                  </w:rPr>
                </w:rPrChange>
              </w:rPr>
              <w:delText>CHƯƠNG 1: GIỚI THIỆU BÀI TOÁN VÀ CÔNG NGHỆ LIÊN QUAN</w:delText>
            </w:r>
            <w:r w:rsidRPr="00A11121" w:rsidDel="00F748EB">
              <w:rPr>
                <w:rFonts w:ascii="Times New Roman" w:hAnsi="Times New Roman" w:cs="Times New Roman"/>
                <w:b/>
                <w:noProof/>
                <w:color w:val="000000"/>
                <w:sz w:val="26"/>
                <w:szCs w:val="26"/>
                <w:rPrChange w:id="128" w:author="Kiên Lê Trung" w:date="2024-12-22T10:36:00Z" w16du:dateUtc="2024-12-22T03:36:00Z">
                  <w:rPr>
                    <w:b/>
                    <w:noProof/>
                    <w:color w:val="000000"/>
                  </w:rPr>
                </w:rPrChange>
              </w:rPr>
              <w:tab/>
              <w:delText>12</w:delText>
            </w:r>
          </w:del>
        </w:p>
        <w:p w14:paraId="4B19BBFF" w14:textId="54F03D69" w:rsidR="007569A2" w:rsidRPr="00A11121" w:rsidDel="00F748EB" w:rsidRDefault="00CE686F">
          <w:pPr>
            <w:widowControl w:val="0"/>
            <w:tabs>
              <w:tab w:val="right" w:pos="12000"/>
            </w:tabs>
            <w:spacing w:before="60" w:line="240" w:lineRule="auto"/>
            <w:ind w:left="360"/>
            <w:rPr>
              <w:del w:id="129" w:author="Kiên Lê Trung" w:date="2024-12-22T10:13:00Z" w16du:dateUtc="2024-12-22T03:13:00Z"/>
              <w:rFonts w:ascii="Times New Roman" w:hAnsi="Times New Roman" w:cs="Times New Roman"/>
              <w:noProof/>
              <w:color w:val="000000"/>
              <w:sz w:val="26"/>
              <w:szCs w:val="26"/>
              <w:rPrChange w:id="130" w:author="Kiên Lê Trung" w:date="2024-12-22T10:36:00Z" w16du:dateUtc="2024-12-22T03:36:00Z">
                <w:rPr>
                  <w:del w:id="131" w:author="Kiên Lê Trung" w:date="2024-12-22T10:13:00Z" w16du:dateUtc="2024-12-22T03:13:00Z"/>
                  <w:noProof/>
                  <w:color w:val="000000"/>
                </w:rPr>
              </w:rPrChange>
            </w:rPr>
          </w:pPr>
          <w:del w:id="132" w:author="Kiên Lê Trung" w:date="2024-12-22T10:13:00Z" w16du:dateUtc="2024-12-22T03:13:00Z">
            <w:r w:rsidRPr="00A11121" w:rsidDel="00F748EB">
              <w:rPr>
                <w:rFonts w:ascii="Times New Roman" w:hAnsi="Times New Roman" w:cs="Times New Roman"/>
                <w:noProof/>
                <w:color w:val="000000"/>
                <w:sz w:val="26"/>
                <w:szCs w:val="26"/>
                <w:rPrChange w:id="133" w:author="Kiên Lê Trung" w:date="2024-12-22T10:36:00Z" w16du:dateUtc="2024-12-22T03:36:00Z">
                  <w:rPr>
                    <w:noProof/>
                    <w:color w:val="000000"/>
                  </w:rPr>
                </w:rPrChange>
              </w:rPr>
              <w:delText>1.1 Tổng quan về hệ thống website bán đồ điện tử</w:delText>
            </w:r>
            <w:r w:rsidRPr="00A11121" w:rsidDel="00F748EB">
              <w:rPr>
                <w:rFonts w:ascii="Times New Roman" w:hAnsi="Times New Roman" w:cs="Times New Roman"/>
                <w:noProof/>
                <w:color w:val="000000"/>
                <w:sz w:val="26"/>
                <w:szCs w:val="26"/>
                <w:rPrChange w:id="134" w:author="Kiên Lê Trung" w:date="2024-12-22T10:36:00Z" w16du:dateUtc="2024-12-22T03:36:00Z">
                  <w:rPr>
                    <w:noProof/>
                    <w:color w:val="000000"/>
                  </w:rPr>
                </w:rPrChange>
              </w:rPr>
              <w:tab/>
              <w:delText>12</w:delText>
            </w:r>
          </w:del>
        </w:p>
        <w:p w14:paraId="3B0E7879" w14:textId="2E13694A" w:rsidR="007569A2" w:rsidRPr="00A11121" w:rsidDel="00F748EB" w:rsidRDefault="00CE686F">
          <w:pPr>
            <w:widowControl w:val="0"/>
            <w:tabs>
              <w:tab w:val="right" w:pos="12000"/>
            </w:tabs>
            <w:spacing w:before="60" w:line="240" w:lineRule="auto"/>
            <w:ind w:left="720"/>
            <w:rPr>
              <w:del w:id="135" w:author="Kiên Lê Trung" w:date="2024-12-22T10:13:00Z" w16du:dateUtc="2024-12-22T03:13:00Z"/>
              <w:rFonts w:ascii="Times New Roman" w:hAnsi="Times New Roman" w:cs="Times New Roman"/>
              <w:noProof/>
              <w:color w:val="000000"/>
              <w:sz w:val="26"/>
              <w:szCs w:val="26"/>
              <w:rPrChange w:id="136" w:author="Kiên Lê Trung" w:date="2024-12-22T10:36:00Z" w16du:dateUtc="2024-12-22T03:36:00Z">
                <w:rPr>
                  <w:del w:id="137" w:author="Kiên Lê Trung" w:date="2024-12-22T10:13:00Z" w16du:dateUtc="2024-12-22T03:13:00Z"/>
                  <w:noProof/>
                  <w:color w:val="000000"/>
                </w:rPr>
              </w:rPrChange>
            </w:rPr>
          </w:pPr>
          <w:del w:id="138" w:author="Kiên Lê Trung" w:date="2024-12-22T10:13:00Z" w16du:dateUtc="2024-12-22T03:13:00Z">
            <w:r w:rsidRPr="00A11121" w:rsidDel="00F748EB">
              <w:rPr>
                <w:rFonts w:ascii="Times New Roman" w:hAnsi="Times New Roman" w:cs="Times New Roman"/>
                <w:noProof/>
                <w:color w:val="000000"/>
                <w:sz w:val="26"/>
                <w:szCs w:val="26"/>
                <w:rPrChange w:id="139" w:author="Kiên Lê Trung" w:date="2024-12-22T10:36:00Z" w16du:dateUtc="2024-12-22T03:36:00Z">
                  <w:rPr>
                    <w:noProof/>
                    <w:color w:val="000000"/>
                  </w:rPr>
                </w:rPrChange>
              </w:rPr>
              <w:delText>1.1.1 Giới thiệu hệ thống</w:delText>
            </w:r>
            <w:r w:rsidRPr="00A11121" w:rsidDel="00F748EB">
              <w:rPr>
                <w:rFonts w:ascii="Times New Roman" w:hAnsi="Times New Roman" w:cs="Times New Roman"/>
                <w:noProof/>
                <w:color w:val="000000"/>
                <w:sz w:val="26"/>
                <w:szCs w:val="26"/>
                <w:rPrChange w:id="140" w:author="Kiên Lê Trung" w:date="2024-12-22T10:36:00Z" w16du:dateUtc="2024-12-22T03:36:00Z">
                  <w:rPr>
                    <w:noProof/>
                    <w:color w:val="000000"/>
                  </w:rPr>
                </w:rPrChange>
              </w:rPr>
              <w:tab/>
              <w:delText>12</w:delText>
            </w:r>
          </w:del>
        </w:p>
        <w:p w14:paraId="63662384" w14:textId="3901E8CC" w:rsidR="007569A2" w:rsidRPr="00A11121" w:rsidDel="00F748EB" w:rsidRDefault="00CE686F">
          <w:pPr>
            <w:widowControl w:val="0"/>
            <w:tabs>
              <w:tab w:val="right" w:pos="12000"/>
            </w:tabs>
            <w:spacing w:before="60" w:line="240" w:lineRule="auto"/>
            <w:ind w:left="720"/>
            <w:rPr>
              <w:del w:id="141" w:author="Kiên Lê Trung" w:date="2024-12-22T10:13:00Z" w16du:dateUtc="2024-12-22T03:13:00Z"/>
              <w:rFonts w:ascii="Times New Roman" w:hAnsi="Times New Roman" w:cs="Times New Roman"/>
              <w:noProof/>
              <w:color w:val="000000"/>
              <w:sz w:val="26"/>
              <w:szCs w:val="26"/>
              <w:rPrChange w:id="142" w:author="Kiên Lê Trung" w:date="2024-12-22T10:36:00Z" w16du:dateUtc="2024-12-22T03:36:00Z">
                <w:rPr>
                  <w:del w:id="143" w:author="Kiên Lê Trung" w:date="2024-12-22T10:13:00Z" w16du:dateUtc="2024-12-22T03:13:00Z"/>
                  <w:noProof/>
                  <w:color w:val="000000"/>
                </w:rPr>
              </w:rPrChange>
            </w:rPr>
          </w:pPr>
          <w:del w:id="144" w:author="Kiên Lê Trung" w:date="2024-12-22T10:13:00Z" w16du:dateUtc="2024-12-22T03:13:00Z">
            <w:r w:rsidRPr="00A11121" w:rsidDel="00F748EB">
              <w:rPr>
                <w:rFonts w:ascii="Times New Roman" w:hAnsi="Times New Roman" w:cs="Times New Roman"/>
                <w:noProof/>
                <w:color w:val="000000"/>
                <w:sz w:val="26"/>
                <w:szCs w:val="26"/>
                <w:rPrChange w:id="145" w:author="Kiên Lê Trung" w:date="2024-12-22T10:36:00Z" w16du:dateUtc="2024-12-22T03:36:00Z">
                  <w:rPr>
                    <w:noProof/>
                    <w:color w:val="000000"/>
                  </w:rPr>
                </w:rPrChange>
              </w:rPr>
              <w:delText>1.1.2 Khảo sát các sản phẩm tương tự</w:delText>
            </w:r>
            <w:r w:rsidRPr="00A11121" w:rsidDel="00F748EB">
              <w:rPr>
                <w:rFonts w:ascii="Times New Roman" w:hAnsi="Times New Roman" w:cs="Times New Roman"/>
                <w:noProof/>
                <w:color w:val="000000"/>
                <w:sz w:val="26"/>
                <w:szCs w:val="26"/>
                <w:rPrChange w:id="146" w:author="Kiên Lê Trung" w:date="2024-12-22T10:36:00Z" w16du:dateUtc="2024-12-22T03:36:00Z">
                  <w:rPr>
                    <w:noProof/>
                    <w:color w:val="000000"/>
                  </w:rPr>
                </w:rPrChange>
              </w:rPr>
              <w:tab/>
              <w:delText>13</w:delText>
            </w:r>
          </w:del>
        </w:p>
        <w:p w14:paraId="1BB06DF6" w14:textId="7134A491" w:rsidR="007569A2" w:rsidRPr="00A11121" w:rsidDel="00F748EB" w:rsidRDefault="00CE686F">
          <w:pPr>
            <w:widowControl w:val="0"/>
            <w:tabs>
              <w:tab w:val="right" w:pos="12000"/>
            </w:tabs>
            <w:spacing w:before="60" w:line="240" w:lineRule="auto"/>
            <w:ind w:left="720"/>
            <w:rPr>
              <w:del w:id="147" w:author="Kiên Lê Trung" w:date="2024-12-22T10:13:00Z" w16du:dateUtc="2024-12-22T03:13:00Z"/>
              <w:rFonts w:ascii="Times New Roman" w:hAnsi="Times New Roman" w:cs="Times New Roman"/>
              <w:noProof/>
              <w:color w:val="000000"/>
              <w:sz w:val="26"/>
              <w:szCs w:val="26"/>
              <w:rPrChange w:id="148" w:author="Kiên Lê Trung" w:date="2024-12-22T10:36:00Z" w16du:dateUtc="2024-12-22T03:36:00Z">
                <w:rPr>
                  <w:del w:id="149" w:author="Kiên Lê Trung" w:date="2024-12-22T10:13:00Z" w16du:dateUtc="2024-12-22T03:13:00Z"/>
                  <w:noProof/>
                  <w:color w:val="000000"/>
                </w:rPr>
              </w:rPrChange>
            </w:rPr>
          </w:pPr>
          <w:del w:id="150" w:author="Kiên Lê Trung" w:date="2024-12-22T10:13:00Z" w16du:dateUtc="2024-12-22T03:13:00Z">
            <w:r w:rsidRPr="00A11121" w:rsidDel="00F748EB">
              <w:rPr>
                <w:rFonts w:ascii="Times New Roman" w:hAnsi="Times New Roman" w:cs="Times New Roman"/>
                <w:noProof/>
                <w:color w:val="000000"/>
                <w:sz w:val="26"/>
                <w:szCs w:val="26"/>
                <w:rPrChange w:id="151" w:author="Kiên Lê Trung" w:date="2024-12-22T10:36:00Z" w16du:dateUtc="2024-12-22T03:36:00Z">
                  <w:rPr>
                    <w:noProof/>
                    <w:color w:val="000000"/>
                  </w:rPr>
                </w:rPrChange>
              </w:rPr>
              <w:delText>1.1.3 Tìm hiểu yêu cầu hệ thống</w:delText>
            </w:r>
            <w:r w:rsidRPr="00A11121" w:rsidDel="00F748EB">
              <w:rPr>
                <w:rFonts w:ascii="Times New Roman" w:hAnsi="Times New Roman" w:cs="Times New Roman"/>
                <w:noProof/>
                <w:color w:val="000000"/>
                <w:sz w:val="26"/>
                <w:szCs w:val="26"/>
                <w:rPrChange w:id="152" w:author="Kiên Lê Trung" w:date="2024-12-22T10:36:00Z" w16du:dateUtc="2024-12-22T03:36:00Z">
                  <w:rPr>
                    <w:noProof/>
                    <w:color w:val="000000"/>
                  </w:rPr>
                </w:rPrChange>
              </w:rPr>
              <w:tab/>
              <w:delText>13</w:delText>
            </w:r>
          </w:del>
        </w:p>
        <w:p w14:paraId="035BBAE6" w14:textId="03D70D8C" w:rsidR="007569A2" w:rsidRPr="00A11121" w:rsidDel="00F748EB" w:rsidRDefault="00CE686F">
          <w:pPr>
            <w:widowControl w:val="0"/>
            <w:tabs>
              <w:tab w:val="right" w:pos="12000"/>
            </w:tabs>
            <w:spacing w:before="60" w:line="240" w:lineRule="auto"/>
            <w:ind w:left="720"/>
            <w:rPr>
              <w:del w:id="153" w:author="Kiên Lê Trung" w:date="2024-12-22T10:13:00Z" w16du:dateUtc="2024-12-22T03:13:00Z"/>
              <w:rFonts w:ascii="Times New Roman" w:hAnsi="Times New Roman" w:cs="Times New Roman"/>
              <w:noProof/>
              <w:color w:val="000000"/>
              <w:sz w:val="26"/>
              <w:szCs w:val="26"/>
              <w:rPrChange w:id="154" w:author="Kiên Lê Trung" w:date="2024-12-22T10:36:00Z" w16du:dateUtc="2024-12-22T03:36:00Z">
                <w:rPr>
                  <w:del w:id="155" w:author="Kiên Lê Trung" w:date="2024-12-22T10:13:00Z" w16du:dateUtc="2024-12-22T03:13:00Z"/>
                  <w:noProof/>
                  <w:color w:val="000000"/>
                </w:rPr>
              </w:rPrChange>
            </w:rPr>
          </w:pPr>
          <w:del w:id="156" w:author="Kiên Lê Trung" w:date="2024-12-22T10:13:00Z" w16du:dateUtc="2024-12-22T03:13:00Z">
            <w:r w:rsidRPr="00A11121" w:rsidDel="00F748EB">
              <w:rPr>
                <w:rFonts w:ascii="Times New Roman" w:hAnsi="Times New Roman" w:cs="Times New Roman"/>
                <w:noProof/>
                <w:color w:val="000000"/>
                <w:sz w:val="26"/>
                <w:szCs w:val="26"/>
                <w:rPrChange w:id="157" w:author="Kiên Lê Trung" w:date="2024-12-22T10:36:00Z" w16du:dateUtc="2024-12-22T03:36:00Z">
                  <w:rPr>
                    <w:noProof/>
                    <w:color w:val="000000"/>
                  </w:rPr>
                </w:rPrChange>
              </w:rPr>
              <w:delText>1.1.4 Xác định yêu cầu nghiệp vụ</w:delText>
            </w:r>
            <w:r w:rsidRPr="00A11121" w:rsidDel="00F748EB">
              <w:rPr>
                <w:rFonts w:ascii="Times New Roman" w:hAnsi="Times New Roman" w:cs="Times New Roman"/>
                <w:noProof/>
                <w:color w:val="000000"/>
                <w:sz w:val="26"/>
                <w:szCs w:val="26"/>
                <w:rPrChange w:id="158" w:author="Kiên Lê Trung" w:date="2024-12-22T10:36:00Z" w16du:dateUtc="2024-12-22T03:36:00Z">
                  <w:rPr>
                    <w:noProof/>
                    <w:color w:val="000000"/>
                  </w:rPr>
                </w:rPrChange>
              </w:rPr>
              <w:tab/>
              <w:delText>14</w:delText>
            </w:r>
          </w:del>
        </w:p>
        <w:p w14:paraId="09154733" w14:textId="627136C8" w:rsidR="007569A2" w:rsidRPr="00A11121" w:rsidDel="00F748EB" w:rsidRDefault="00CE686F">
          <w:pPr>
            <w:widowControl w:val="0"/>
            <w:tabs>
              <w:tab w:val="right" w:pos="12000"/>
            </w:tabs>
            <w:spacing w:before="60" w:line="240" w:lineRule="auto"/>
            <w:ind w:left="360"/>
            <w:rPr>
              <w:del w:id="159" w:author="Kiên Lê Trung" w:date="2024-12-22T10:13:00Z" w16du:dateUtc="2024-12-22T03:13:00Z"/>
              <w:rFonts w:ascii="Times New Roman" w:hAnsi="Times New Roman" w:cs="Times New Roman"/>
              <w:noProof/>
              <w:color w:val="000000"/>
              <w:sz w:val="26"/>
              <w:szCs w:val="26"/>
              <w:rPrChange w:id="160" w:author="Kiên Lê Trung" w:date="2024-12-22T10:36:00Z" w16du:dateUtc="2024-12-22T03:36:00Z">
                <w:rPr>
                  <w:del w:id="161" w:author="Kiên Lê Trung" w:date="2024-12-22T10:13:00Z" w16du:dateUtc="2024-12-22T03:13:00Z"/>
                  <w:noProof/>
                  <w:color w:val="000000"/>
                </w:rPr>
              </w:rPrChange>
            </w:rPr>
          </w:pPr>
          <w:del w:id="162" w:author="Kiên Lê Trung" w:date="2024-12-22T10:13:00Z" w16du:dateUtc="2024-12-22T03:13:00Z">
            <w:r w:rsidRPr="00A11121" w:rsidDel="00F748EB">
              <w:rPr>
                <w:rFonts w:ascii="Times New Roman" w:hAnsi="Times New Roman" w:cs="Times New Roman"/>
                <w:noProof/>
                <w:color w:val="000000"/>
                <w:sz w:val="26"/>
                <w:szCs w:val="26"/>
                <w:rPrChange w:id="163" w:author="Kiên Lê Trung" w:date="2024-12-22T10:36:00Z" w16du:dateUtc="2024-12-22T03:36:00Z">
                  <w:rPr>
                    <w:noProof/>
                    <w:color w:val="000000"/>
                  </w:rPr>
                </w:rPrChange>
              </w:rPr>
              <w:delText>1.2 Tìm hiểu một số công nghệ liên quan</w:delText>
            </w:r>
            <w:r w:rsidRPr="00A11121" w:rsidDel="00F748EB">
              <w:rPr>
                <w:rFonts w:ascii="Times New Roman" w:hAnsi="Times New Roman" w:cs="Times New Roman"/>
                <w:noProof/>
                <w:color w:val="000000"/>
                <w:sz w:val="26"/>
                <w:szCs w:val="26"/>
                <w:rPrChange w:id="164" w:author="Kiên Lê Trung" w:date="2024-12-22T10:36:00Z" w16du:dateUtc="2024-12-22T03:36:00Z">
                  <w:rPr>
                    <w:noProof/>
                    <w:color w:val="000000"/>
                  </w:rPr>
                </w:rPrChange>
              </w:rPr>
              <w:tab/>
              <w:delText>14</w:delText>
            </w:r>
          </w:del>
        </w:p>
        <w:p w14:paraId="648A3FDD" w14:textId="25BC5679" w:rsidR="007569A2" w:rsidRPr="00A11121" w:rsidDel="00F748EB" w:rsidRDefault="00CE686F">
          <w:pPr>
            <w:widowControl w:val="0"/>
            <w:tabs>
              <w:tab w:val="right" w:pos="12000"/>
            </w:tabs>
            <w:spacing w:before="60" w:line="240" w:lineRule="auto"/>
            <w:ind w:left="720"/>
            <w:rPr>
              <w:del w:id="165" w:author="Kiên Lê Trung" w:date="2024-12-22T10:13:00Z" w16du:dateUtc="2024-12-22T03:13:00Z"/>
              <w:rFonts w:ascii="Times New Roman" w:hAnsi="Times New Roman" w:cs="Times New Roman"/>
              <w:noProof/>
              <w:color w:val="000000"/>
              <w:sz w:val="26"/>
              <w:szCs w:val="26"/>
              <w:rPrChange w:id="166" w:author="Kiên Lê Trung" w:date="2024-12-22T10:36:00Z" w16du:dateUtc="2024-12-22T03:36:00Z">
                <w:rPr>
                  <w:del w:id="167" w:author="Kiên Lê Trung" w:date="2024-12-22T10:13:00Z" w16du:dateUtc="2024-12-22T03:13:00Z"/>
                  <w:noProof/>
                  <w:color w:val="000000"/>
                </w:rPr>
              </w:rPrChange>
            </w:rPr>
          </w:pPr>
          <w:del w:id="168" w:author="Kiên Lê Trung" w:date="2024-12-22T10:13:00Z" w16du:dateUtc="2024-12-22T03:13:00Z">
            <w:r w:rsidRPr="00A11121" w:rsidDel="00F748EB">
              <w:rPr>
                <w:rFonts w:ascii="Times New Roman" w:hAnsi="Times New Roman" w:cs="Times New Roman"/>
                <w:noProof/>
                <w:color w:val="000000"/>
                <w:sz w:val="26"/>
                <w:szCs w:val="26"/>
                <w:rPrChange w:id="169" w:author="Kiên Lê Trung" w:date="2024-12-22T10:36:00Z" w16du:dateUtc="2024-12-22T03:36:00Z">
                  <w:rPr>
                    <w:noProof/>
                    <w:color w:val="000000"/>
                  </w:rPr>
                </w:rPrChange>
              </w:rPr>
              <w:delText>1.2.1 Front-End</w:delText>
            </w:r>
            <w:r w:rsidRPr="00A11121" w:rsidDel="00F748EB">
              <w:rPr>
                <w:rFonts w:ascii="Times New Roman" w:hAnsi="Times New Roman" w:cs="Times New Roman"/>
                <w:noProof/>
                <w:color w:val="000000"/>
                <w:sz w:val="26"/>
                <w:szCs w:val="26"/>
                <w:rPrChange w:id="170" w:author="Kiên Lê Trung" w:date="2024-12-22T10:36:00Z" w16du:dateUtc="2024-12-22T03:36:00Z">
                  <w:rPr>
                    <w:noProof/>
                    <w:color w:val="000000"/>
                  </w:rPr>
                </w:rPrChange>
              </w:rPr>
              <w:tab/>
              <w:delText>14</w:delText>
            </w:r>
          </w:del>
        </w:p>
        <w:p w14:paraId="46CCBB29" w14:textId="04FFC8C2" w:rsidR="007569A2" w:rsidRPr="00A11121" w:rsidDel="00F748EB" w:rsidRDefault="00CE686F">
          <w:pPr>
            <w:widowControl w:val="0"/>
            <w:tabs>
              <w:tab w:val="right" w:pos="12000"/>
            </w:tabs>
            <w:spacing w:before="60" w:line="240" w:lineRule="auto"/>
            <w:ind w:left="720"/>
            <w:rPr>
              <w:del w:id="171" w:author="Kiên Lê Trung" w:date="2024-12-22T10:13:00Z" w16du:dateUtc="2024-12-22T03:13:00Z"/>
              <w:rFonts w:ascii="Times New Roman" w:hAnsi="Times New Roman" w:cs="Times New Roman"/>
              <w:noProof/>
              <w:color w:val="000000"/>
              <w:sz w:val="26"/>
              <w:szCs w:val="26"/>
              <w:rPrChange w:id="172" w:author="Kiên Lê Trung" w:date="2024-12-22T10:36:00Z" w16du:dateUtc="2024-12-22T03:36:00Z">
                <w:rPr>
                  <w:del w:id="173" w:author="Kiên Lê Trung" w:date="2024-12-22T10:13:00Z" w16du:dateUtc="2024-12-22T03:13:00Z"/>
                  <w:noProof/>
                  <w:color w:val="000000"/>
                </w:rPr>
              </w:rPrChange>
            </w:rPr>
          </w:pPr>
          <w:del w:id="174" w:author="Kiên Lê Trung" w:date="2024-12-22T10:13:00Z" w16du:dateUtc="2024-12-22T03:13:00Z">
            <w:r w:rsidRPr="00A11121" w:rsidDel="00F748EB">
              <w:rPr>
                <w:rFonts w:ascii="Times New Roman" w:hAnsi="Times New Roman" w:cs="Times New Roman"/>
                <w:noProof/>
                <w:color w:val="000000"/>
                <w:sz w:val="26"/>
                <w:szCs w:val="26"/>
                <w:rPrChange w:id="175" w:author="Kiên Lê Trung" w:date="2024-12-22T10:36:00Z" w16du:dateUtc="2024-12-22T03:36:00Z">
                  <w:rPr>
                    <w:noProof/>
                    <w:color w:val="000000"/>
                  </w:rPr>
                </w:rPrChange>
              </w:rPr>
              <w:delText>1.2.2 Back-End</w:delText>
            </w:r>
            <w:r w:rsidRPr="00A11121" w:rsidDel="00F748EB">
              <w:rPr>
                <w:rFonts w:ascii="Times New Roman" w:hAnsi="Times New Roman" w:cs="Times New Roman"/>
                <w:noProof/>
                <w:color w:val="000000"/>
                <w:sz w:val="26"/>
                <w:szCs w:val="26"/>
                <w:rPrChange w:id="176" w:author="Kiên Lê Trung" w:date="2024-12-22T10:36:00Z" w16du:dateUtc="2024-12-22T03:36:00Z">
                  <w:rPr>
                    <w:noProof/>
                    <w:color w:val="000000"/>
                  </w:rPr>
                </w:rPrChange>
              </w:rPr>
              <w:tab/>
              <w:delText>15</w:delText>
            </w:r>
          </w:del>
        </w:p>
        <w:p w14:paraId="5A6431D9" w14:textId="4CB5C77B" w:rsidR="007569A2" w:rsidRPr="00A11121" w:rsidDel="00F748EB" w:rsidRDefault="00CE686F">
          <w:pPr>
            <w:widowControl w:val="0"/>
            <w:tabs>
              <w:tab w:val="right" w:pos="12000"/>
            </w:tabs>
            <w:spacing w:before="60" w:line="240" w:lineRule="auto"/>
            <w:ind w:left="360"/>
            <w:rPr>
              <w:del w:id="177" w:author="Kiên Lê Trung" w:date="2024-12-22T10:13:00Z" w16du:dateUtc="2024-12-22T03:13:00Z"/>
              <w:rFonts w:ascii="Times New Roman" w:hAnsi="Times New Roman" w:cs="Times New Roman"/>
              <w:noProof/>
              <w:color w:val="000000"/>
              <w:sz w:val="26"/>
              <w:szCs w:val="26"/>
              <w:rPrChange w:id="178" w:author="Kiên Lê Trung" w:date="2024-12-22T10:36:00Z" w16du:dateUtc="2024-12-22T03:36:00Z">
                <w:rPr>
                  <w:del w:id="179" w:author="Kiên Lê Trung" w:date="2024-12-22T10:13:00Z" w16du:dateUtc="2024-12-22T03:13:00Z"/>
                  <w:noProof/>
                  <w:color w:val="000000"/>
                </w:rPr>
              </w:rPrChange>
            </w:rPr>
          </w:pPr>
          <w:del w:id="180" w:author="Kiên Lê Trung" w:date="2024-12-22T10:13:00Z" w16du:dateUtc="2024-12-22T03:13:00Z">
            <w:r w:rsidRPr="00A11121" w:rsidDel="00F748EB">
              <w:rPr>
                <w:rFonts w:ascii="Times New Roman" w:hAnsi="Times New Roman" w:cs="Times New Roman"/>
                <w:noProof/>
                <w:color w:val="000000"/>
                <w:sz w:val="26"/>
                <w:szCs w:val="26"/>
                <w:rPrChange w:id="181" w:author="Kiên Lê Trung" w:date="2024-12-22T10:36:00Z" w16du:dateUtc="2024-12-22T03:36:00Z">
                  <w:rPr>
                    <w:noProof/>
                    <w:color w:val="000000"/>
                  </w:rPr>
                </w:rPrChange>
              </w:rPr>
              <w:delText>1.3  Kết luận chương</w:delText>
            </w:r>
            <w:r w:rsidRPr="00A11121" w:rsidDel="00F748EB">
              <w:rPr>
                <w:rFonts w:ascii="Times New Roman" w:hAnsi="Times New Roman" w:cs="Times New Roman"/>
                <w:noProof/>
                <w:color w:val="000000"/>
                <w:sz w:val="26"/>
                <w:szCs w:val="26"/>
                <w:rPrChange w:id="182" w:author="Kiên Lê Trung" w:date="2024-12-22T10:36:00Z" w16du:dateUtc="2024-12-22T03:36:00Z">
                  <w:rPr>
                    <w:noProof/>
                    <w:color w:val="000000"/>
                  </w:rPr>
                </w:rPrChange>
              </w:rPr>
              <w:tab/>
              <w:delText>16</w:delText>
            </w:r>
          </w:del>
        </w:p>
        <w:p w14:paraId="12CDE8E3" w14:textId="7D8D9F8D" w:rsidR="007569A2" w:rsidRPr="00A11121" w:rsidDel="00F748EB" w:rsidRDefault="00CE686F">
          <w:pPr>
            <w:widowControl w:val="0"/>
            <w:tabs>
              <w:tab w:val="right" w:pos="12000"/>
            </w:tabs>
            <w:spacing w:before="60" w:line="240" w:lineRule="auto"/>
            <w:rPr>
              <w:del w:id="183" w:author="Kiên Lê Trung" w:date="2024-12-22T10:13:00Z" w16du:dateUtc="2024-12-22T03:13:00Z"/>
              <w:rFonts w:ascii="Times New Roman" w:hAnsi="Times New Roman" w:cs="Times New Roman"/>
              <w:b/>
              <w:noProof/>
              <w:color w:val="000000"/>
              <w:sz w:val="26"/>
              <w:szCs w:val="26"/>
              <w:rPrChange w:id="184" w:author="Kiên Lê Trung" w:date="2024-12-22T10:36:00Z" w16du:dateUtc="2024-12-22T03:36:00Z">
                <w:rPr>
                  <w:del w:id="185" w:author="Kiên Lê Trung" w:date="2024-12-22T10:13:00Z" w16du:dateUtc="2024-12-22T03:13:00Z"/>
                  <w:b/>
                  <w:noProof/>
                  <w:color w:val="000000"/>
                </w:rPr>
              </w:rPrChange>
            </w:rPr>
          </w:pPr>
          <w:del w:id="186" w:author="Kiên Lê Trung" w:date="2024-12-22T10:13:00Z" w16du:dateUtc="2024-12-22T03:13:00Z">
            <w:r w:rsidRPr="00A11121" w:rsidDel="00F748EB">
              <w:rPr>
                <w:rFonts w:ascii="Times New Roman" w:hAnsi="Times New Roman" w:cs="Times New Roman"/>
                <w:b/>
                <w:noProof/>
                <w:color w:val="000000"/>
                <w:sz w:val="26"/>
                <w:szCs w:val="26"/>
                <w:rPrChange w:id="187" w:author="Kiên Lê Trung" w:date="2024-12-22T10:36:00Z" w16du:dateUtc="2024-12-22T03:36:00Z">
                  <w:rPr>
                    <w:b/>
                    <w:noProof/>
                    <w:color w:val="000000"/>
                  </w:rPr>
                </w:rPrChange>
              </w:rPr>
              <w:delText>Chương 2: Phân tích và thiết kế hệ thống</w:delText>
            </w:r>
            <w:r w:rsidRPr="00A11121" w:rsidDel="00F748EB">
              <w:rPr>
                <w:rFonts w:ascii="Times New Roman" w:hAnsi="Times New Roman" w:cs="Times New Roman"/>
                <w:b/>
                <w:noProof/>
                <w:color w:val="000000"/>
                <w:sz w:val="26"/>
                <w:szCs w:val="26"/>
                <w:rPrChange w:id="188" w:author="Kiên Lê Trung" w:date="2024-12-22T10:36:00Z" w16du:dateUtc="2024-12-22T03:36:00Z">
                  <w:rPr>
                    <w:b/>
                    <w:noProof/>
                    <w:color w:val="000000"/>
                  </w:rPr>
                </w:rPrChange>
              </w:rPr>
              <w:tab/>
              <w:delText>17</w:delText>
            </w:r>
          </w:del>
        </w:p>
        <w:p w14:paraId="07B42105" w14:textId="63246E7E" w:rsidR="007569A2" w:rsidRPr="00A11121" w:rsidDel="00F748EB" w:rsidRDefault="00CE686F">
          <w:pPr>
            <w:widowControl w:val="0"/>
            <w:tabs>
              <w:tab w:val="right" w:pos="12000"/>
            </w:tabs>
            <w:spacing w:before="60" w:line="240" w:lineRule="auto"/>
            <w:ind w:left="360"/>
            <w:rPr>
              <w:del w:id="189" w:author="Kiên Lê Trung" w:date="2024-12-22T10:13:00Z" w16du:dateUtc="2024-12-22T03:13:00Z"/>
              <w:rFonts w:ascii="Times New Roman" w:hAnsi="Times New Roman" w:cs="Times New Roman"/>
              <w:noProof/>
              <w:color w:val="000000"/>
              <w:sz w:val="26"/>
              <w:szCs w:val="26"/>
              <w:rPrChange w:id="190" w:author="Kiên Lê Trung" w:date="2024-12-22T10:36:00Z" w16du:dateUtc="2024-12-22T03:36:00Z">
                <w:rPr>
                  <w:del w:id="191" w:author="Kiên Lê Trung" w:date="2024-12-22T10:13:00Z" w16du:dateUtc="2024-12-22T03:13:00Z"/>
                  <w:noProof/>
                  <w:color w:val="000000"/>
                </w:rPr>
              </w:rPrChange>
            </w:rPr>
          </w:pPr>
          <w:del w:id="192" w:author="Kiên Lê Trung" w:date="2024-12-22T10:13:00Z" w16du:dateUtc="2024-12-22T03:13:00Z">
            <w:r w:rsidRPr="00A11121" w:rsidDel="00F748EB">
              <w:rPr>
                <w:rFonts w:ascii="Times New Roman" w:hAnsi="Times New Roman" w:cs="Times New Roman"/>
                <w:noProof/>
                <w:color w:val="000000"/>
                <w:sz w:val="26"/>
                <w:szCs w:val="26"/>
                <w:rPrChange w:id="193" w:author="Kiên Lê Trung" w:date="2024-12-22T10:36:00Z" w16du:dateUtc="2024-12-22T03:36:00Z">
                  <w:rPr>
                    <w:noProof/>
                    <w:color w:val="000000"/>
                  </w:rPr>
                </w:rPrChange>
              </w:rPr>
              <w:delText>2.1 Phân tích hệ thống</w:delText>
            </w:r>
            <w:r w:rsidRPr="00A11121" w:rsidDel="00F748EB">
              <w:rPr>
                <w:rFonts w:ascii="Times New Roman" w:hAnsi="Times New Roman" w:cs="Times New Roman"/>
                <w:noProof/>
                <w:color w:val="000000"/>
                <w:sz w:val="26"/>
                <w:szCs w:val="26"/>
                <w:rPrChange w:id="194" w:author="Kiên Lê Trung" w:date="2024-12-22T10:36:00Z" w16du:dateUtc="2024-12-22T03:36:00Z">
                  <w:rPr>
                    <w:noProof/>
                    <w:color w:val="000000"/>
                  </w:rPr>
                </w:rPrChange>
              </w:rPr>
              <w:tab/>
              <w:delText>17</w:delText>
            </w:r>
          </w:del>
        </w:p>
        <w:p w14:paraId="13F2CE2F" w14:textId="09C9F585" w:rsidR="007569A2" w:rsidRPr="00A11121" w:rsidDel="00F748EB" w:rsidRDefault="00CE686F">
          <w:pPr>
            <w:widowControl w:val="0"/>
            <w:tabs>
              <w:tab w:val="right" w:pos="12000"/>
            </w:tabs>
            <w:spacing w:before="60" w:line="240" w:lineRule="auto"/>
            <w:ind w:left="720"/>
            <w:rPr>
              <w:del w:id="195" w:author="Kiên Lê Trung" w:date="2024-12-22T10:13:00Z" w16du:dateUtc="2024-12-22T03:13:00Z"/>
              <w:rFonts w:ascii="Times New Roman" w:hAnsi="Times New Roman" w:cs="Times New Roman"/>
              <w:noProof/>
              <w:color w:val="000000"/>
              <w:sz w:val="26"/>
              <w:szCs w:val="26"/>
              <w:rPrChange w:id="196" w:author="Kiên Lê Trung" w:date="2024-12-22T10:36:00Z" w16du:dateUtc="2024-12-22T03:36:00Z">
                <w:rPr>
                  <w:del w:id="197" w:author="Kiên Lê Trung" w:date="2024-12-22T10:13:00Z" w16du:dateUtc="2024-12-22T03:13:00Z"/>
                  <w:noProof/>
                  <w:color w:val="000000"/>
                </w:rPr>
              </w:rPrChange>
            </w:rPr>
          </w:pPr>
          <w:del w:id="198" w:author="Kiên Lê Trung" w:date="2024-12-22T10:13:00Z" w16du:dateUtc="2024-12-22T03:13:00Z">
            <w:r w:rsidRPr="00A11121" w:rsidDel="00F748EB">
              <w:rPr>
                <w:rFonts w:ascii="Times New Roman" w:hAnsi="Times New Roman" w:cs="Times New Roman"/>
                <w:noProof/>
                <w:color w:val="000000"/>
                <w:sz w:val="26"/>
                <w:szCs w:val="26"/>
                <w:rPrChange w:id="199" w:author="Kiên Lê Trung" w:date="2024-12-22T10:36:00Z" w16du:dateUtc="2024-12-22T03:36:00Z">
                  <w:rPr>
                    <w:noProof/>
                    <w:color w:val="000000"/>
                  </w:rPr>
                </w:rPrChange>
              </w:rPr>
              <w:delText>2.1.1 Xác định và mô tả các tác nhân</w:delText>
            </w:r>
            <w:r w:rsidRPr="00A11121" w:rsidDel="00F748EB">
              <w:rPr>
                <w:rFonts w:ascii="Times New Roman" w:hAnsi="Times New Roman" w:cs="Times New Roman"/>
                <w:noProof/>
                <w:color w:val="000000"/>
                <w:sz w:val="26"/>
                <w:szCs w:val="26"/>
                <w:rPrChange w:id="200" w:author="Kiên Lê Trung" w:date="2024-12-22T10:36:00Z" w16du:dateUtc="2024-12-22T03:36:00Z">
                  <w:rPr>
                    <w:noProof/>
                    <w:color w:val="000000"/>
                  </w:rPr>
                </w:rPrChange>
              </w:rPr>
              <w:tab/>
              <w:delText>17</w:delText>
            </w:r>
          </w:del>
        </w:p>
        <w:p w14:paraId="628D163D" w14:textId="3F396CF9" w:rsidR="007569A2" w:rsidRPr="00A11121" w:rsidDel="00F748EB" w:rsidRDefault="00CE686F">
          <w:pPr>
            <w:widowControl w:val="0"/>
            <w:tabs>
              <w:tab w:val="right" w:pos="12000"/>
            </w:tabs>
            <w:spacing w:before="60" w:line="240" w:lineRule="auto"/>
            <w:ind w:left="720"/>
            <w:rPr>
              <w:del w:id="201" w:author="Kiên Lê Trung" w:date="2024-12-22T10:13:00Z" w16du:dateUtc="2024-12-22T03:13:00Z"/>
              <w:rFonts w:ascii="Times New Roman" w:hAnsi="Times New Roman" w:cs="Times New Roman"/>
              <w:noProof/>
              <w:color w:val="000000"/>
              <w:sz w:val="26"/>
              <w:szCs w:val="26"/>
              <w:rPrChange w:id="202" w:author="Kiên Lê Trung" w:date="2024-12-22T10:36:00Z" w16du:dateUtc="2024-12-22T03:36:00Z">
                <w:rPr>
                  <w:del w:id="203" w:author="Kiên Lê Trung" w:date="2024-12-22T10:13:00Z" w16du:dateUtc="2024-12-22T03:13:00Z"/>
                  <w:noProof/>
                  <w:color w:val="000000"/>
                </w:rPr>
              </w:rPrChange>
            </w:rPr>
          </w:pPr>
          <w:del w:id="204" w:author="Kiên Lê Trung" w:date="2024-12-22T10:13:00Z" w16du:dateUtc="2024-12-22T03:13:00Z">
            <w:r w:rsidRPr="00A11121" w:rsidDel="00F748EB">
              <w:rPr>
                <w:rFonts w:ascii="Times New Roman" w:hAnsi="Times New Roman" w:cs="Times New Roman"/>
                <w:noProof/>
                <w:color w:val="000000"/>
                <w:sz w:val="26"/>
                <w:szCs w:val="26"/>
                <w:rPrChange w:id="205" w:author="Kiên Lê Trung" w:date="2024-12-22T10:36:00Z" w16du:dateUtc="2024-12-22T03:36:00Z">
                  <w:rPr>
                    <w:noProof/>
                    <w:color w:val="000000"/>
                  </w:rPr>
                </w:rPrChange>
              </w:rPr>
              <w:delText>2.1.2 Xác định và mô tả các ca sử dụng</w:delText>
            </w:r>
            <w:r w:rsidRPr="00A11121" w:rsidDel="00F748EB">
              <w:rPr>
                <w:rFonts w:ascii="Times New Roman" w:hAnsi="Times New Roman" w:cs="Times New Roman"/>
                <w:noProof/>
                <w:color w:val="000000"/>
                <w:sz w:val="26"/>
                <w:szCs w:val="26"/>
                <w:rPrChange w:id="206" w:author="Kiên Lê Trung" w:date="2024-12-22T10:36:00Z" w16du:dateUtc="2024-12-22T03:36:00Z">
                  <w:rPr>
                    <w:noProof/>
                    <w:color w:val="000000"/>
                  </w:rPr>
                </w:rPrChange>
              </w:rPr>
              <w:tab/>
              <w:delText>17</w:delText>
            </w:r>
          </w:del>
        </w:p>
        <w:p w14:paraId="53D9D123" w14:textId="5640B448" w:rsidR="007569A2" w:rsidRPr="00A11121" w:rsidDel="00F748EB" w:rsidRDefault="00CE686F">
          <w:pPr>
            <w:widowControl w:val="0"/>
            <w:tabs>
              <w:tab w:val="right" w:pos="12000"/>
            </w:tabs>
            <w:spacing w:before="60" w:line="240" w:lineRule="auto"/>
            <w:ind w:left="1080"/>
            <w:rPr>
              <w:del w:id="207" w:author="Kiên Lê Trung" w:date="2024-12-22T10:13:00Z" w16du:dateUtc="2024-12-22T03:13:00Z"/>
              <w:rFonts w:ascii="Times New Roman" w:hAnsi="Times New Roman" w:cs="Times New Roman"/>
              <w:noProof/>
              <w:color w:val="000000"/>
              <w:sz w:val="26"/>
              <w:szCs w:val="26"/>
              <w:rPrChange w:id="208" w:author="Kiên Lê Trung" w:date="2024-12-22T10:36:00Z" w16du:dateUtc="2024-12-22T03:36:00Z">
                <w:rPr>
                  <w:del w:id="209" w:author="Kiên Lê Trung" w:date="2024-12-22T10:13:00Z" w16du:dateUtc="2024-12-22T03:13:00Z"/>
                  <w:noProof/>
                  <w:color w:val="000000"/>
                </w:rPr>
              </w:rPrChange>
            </w:rPr>
          </w:pPr>
          <w:del w:id="210" w:author="Kiên Lê Trung" w:date="2024-12-22T10:13:00Z" w16du:dateUtc="2024-12-22T03:13:00Z">
            <w:r w:rsidRPr="00A11121" w:rsidDel="00F748EB">
              <w:rPr>
                <w:rFonts w:ascii="Times New Roman" w:hAnsi="Times New Roman" w:cs="Times New Roman"/>
                <w:noProof/>
                <w:color w:val="000000"/>
                <w:sz w:val="26"/>
                <w:szCs w:val="26"/>
                <w:rPrChange w:id="211" w:author="Kiên Lê Trung" w:date="2024-12-22T10:36:00Z" w16du:dateUtc="2024-12-22T03:36:00Z">
                  <w:rPr>
                    <w:noProof/>
                    <w:color w:val="000000"/>
                  </w:rPr>
                </w:rPrChange>
              </w:rPr>
              <w:delText>2.1.2.a.   Danh sách các usecase cho Người dùng (User)</w:delText>
            </w:r>
            <w:r w:rsidRPr="00A11121" w:rsidDel="00F748EB">
              <w:rPr>
                <w:rFonts w:ascii="Times New Roman" w:hAnsi="Times New Roman" w:cs="Times New Roman"/>
                <w:noProof/>
                <w:color w:val="000000"/>
                <w:sz w:val="26"/>
                <w:szCs w:val="26"/>
                <w:rPrChange w:id="212" w:author="Kiên Lê Trung" w:date="2024-12-22T10:36:00Z" w16du:dateUtc="2024-12-22T03:36:00Z">
                  <w:rPr>
                    <w:noProof/>
                    <w:color w:val="000000"/>
                  </w:rPr>
                </w:rPrChange>
              </w:rPr>
              <w:tab/>
              <w:delText>17</w:delText>
            </w:r>
          </w:del>
        </w:p>
        <w:p w14:paraId="2DED4DF9" w14:textId="2F573A60" w:rsidR="007569A2" w:rsidRPr="00A11121" w:rsidDel="00F748EB" w:rsidRDefault="00CE686F">
          <w:pPr>
            <w:widowControl w:val="0"/>
            <w:tabs>
              <w:tab w:val="right" w:pos="12000"/>
            </w:tabs>
            <w:spacing w:before="60" w:line="240" w:lineRule="auto"/>
            <w:ind w:left="1080"/>
            <w:rPr>
              <w:del w:id="213" w:author="Kiên Lê Trung" w:date="2024-12-22T10:13:00Z" w16du:dateUtc="2024-12-22T03:13:00Z"/>
              <w:rFonts w:ascii="Times New Roman" w:hAnsi="Times New Roman" w:cs="Times New Roman"/>
              <w:noProof/>
              <w:color w:val="000000"/>
              <w:sz w:val="26"/>
              <w:szCs w:val="26"/>
              <w:rPrChange w:id="214" w:author="Kiên Lê Trung" w:date="2024-12-22T10:36:00Z" w16du:dateUtc="2024-12-22T03:36:00Z">
                <w:rPr>
                  <w:del w:id="215" w:author="Kiên Lê Trung" w:date="2024-12-22T10:13:00Z" w16du:dateUtc="2024-12-22T03:13:00Z"/>
                  <w:noProof/>
                  <w:color w:val="000000"/>
                </w:rPr>
              </w:rPrChange>
            </w:rPr>
          </w:pPr>
          <w:del w:id="216" w:author="Kiên Lê Trung" w:date="2024-12-22T10:13:00Z" w16du:dateUtc="2024-12-22T03:13:00Z">
            <w:r w:rsidRPr="00A11121" w:rsidDel="00F748EB">
              <w:rPr>
                <w:rFonts w:ascii="Times New Roman" w:hAnsi="Times New Roman" w:cs="Times New Roman"/>
                <w:noProof/>
                <w:color w:val="000000"/>
                <w:sz w:val="26"/>
                <w:szCs w:val="26"/>
                <w:rPrChange w:id="217" w:author="Kiên Lê Trung" w:date="2024-12-22T10:36:00Z" w16du:dateUtc="2024-12-22T03:36:00Z">
                  <w:rPr>
                    <w:noProof/>
                    <w:color w:val="000000"/>
                  </w:rPr>
                </w:rPrChange>
              </w:rPr>
              <w:delText>2.1.2.b.   Danh sách các usecase cho Người quản trị (</w:delText>
            </w:r>
            <w:r w:rsidRPr="00A11121" w:rsidDel="00F748EB">
              <w:rPr>
                <w:rFonts w:ascii="Times New Roman" w:hAnsi="Times New Roman" w:cs="Times New Roman"/>
                <w:noProof/>
                <w:sz w:val="26"/>
                <w:szCs w:val="26"/>
                <w:rPrChange w:id="218" w:author="Kiên Lê Trung" w:date="2024-12-22T10:36:00Z" w16du:dateUtc="2024-12-22T03:36:00Z">
                  <w:rPr>
                    <w:noProof/>
                  </w:rPr>
                </w:rPrChange>
              </w:rPr>
              <w:delText xml:space="preserve">Người quản trị </w:delText>
            </w:r>
            <w:r w:rsidRPr="00A11121" w:rsidDel="00F748EB">
              <w:rPr>
                <w:rFonts w:ascii="Times New Roman" w:hAnsi="Times New Roman" w:cs="Times New Roman"/>
                <w:noProof/>
                <w:color w:val="000000"/>
                <w:sz w:val="26"/>
                <w:szCs w:val="26"/>
                <w:rPrChange w:id="219" w:author="Kiên Lê Trung" w:date="2024-12-22T10:36:00Z" w16du:dateUtc="2024-12-22T03:36:00Z">
                  <w:rPr>
                    <w:noProof/>
                    <w:color w:val="000000"/>
                  </w:rPr>
                </w:rPrChange>
              </w:rPr>
              <w:delText>)</w:delText>
            </w:r>
            <w:r w:rsidRPr="00A11121" w:rsidDel="00F748EB">
              <w:rPr>
                <w:rFonts w:ascii="Times New Roman" w:hAnsi="Times New Roman" w:cs="Times New Roman"/>
                <w:noProof/>
                <w:color w:val="000000"/>
                <w:sz w:val="26"/>
                <w:szCs w:val="26"/>
                <w:rPrChange w:id="220" w:author="Kiên Lê Trung" w:date="2024-12-22T10:36:00Z" w16du:dateUtc="2024-12-22T03:36:00Z">
                  <w:rPr>
                    <w:noProof/>
                    <w:color w:val="000000"/>
                  </w:rPr>
                </w:rPrChange>
              </w:rPr>
              <w:tab/>
              <w:delText>18</w:delText>
            </w:r>
          </w:del>
        </w:p>
        <w:p w14:paraId="333C5590" w14:textId="73DAE183" w:rsidR="007569A2" w:rsidRPr="00A11121" w:rsidDel="00F748EB" w:rsidRDefault="00CE686F">
          <w:pPr>
            <w:widowControl w:val="0"/>
            <w:tabs>
              <w:tab w:val="right" w:pos="12000"/>
            </w:tabs>
            <w:spacing w:before="60" w:line="240" w:lineRule="auto"/>
            <w:ind w:left="1080"/>
            <w:rPr>
              <w:del w:id="221" w:author="Kiên Lê Trung" w:date="2024-12-22T10:13:00Z" w16du:dateUtc="2024-12-22T03:13:00Z"/>
              <w:rFonts w:ascii="Times New Roman" w:hAnsi="Times New Roman" w:cs="Times New Roman"/>
              <w:noProof/>
              <w:color w:val="000000"/>
              <w:sz w:val="26"/>
              <w:szCs w:val="26"/>
              <w:rPrChange w:id="222" w:author="Kiên Lê Trung" w:date="2024-12-22T10:36:00Z" w16du:dateUtc="2024-12-22T03:36:00Z">
                <w:rPr>
                  <w:del w:id="223" w:author="Kiên Lê Trung" w:date="2024-12-22T10:13:00Z" w16du:dateUtc="2024-12-22T03:13:00Z"/>
                  <w:noProof/>
                  <w:color w:val="000000"/>
                </w:rPr>
              </w:rPrChange>
            </w:rPr>
          </w:pPr>
          <w:del w:id="224" w:author="Kiên Lê Trung" w:date="2024-12-22T10:13:00Z" w16du:dateUtc="2024-12-22T03:13:00Z">
            <w:r w:rsidRPr="00A11121" w:rsidDel="00F748EB">
              <w:rPr>
                <w:rFonts w:ascii="Times New Roman" w:hAnsi="Times New Roman" w:cs="Times New Roman"/>
                <w:noProof/>
                <w:color w:val="000000"/>
                <w:sz w:val="26"/>
                <w:szCs w:val="26"/>
                <w:rPrChange w:id="225" w:author="Kiên Lê Trung" w:date="2024-12-22T10:36:00Z" w16du:dateUtc="2024-12-22T03:36:00Z">
                  <w:rPr>
                    <w:noProof/>
                    <w:color w:val="000000"/>
                  </w:rPr>
                </w:rPrChange>
              </w:rPr>
              <w:delText>2.1.2.c.   Danh sách các usecase cho Người bán hàng (</w:delText>
            </w:r>
            <w:r w:rsidRPr="00A11121" w:rsidDel="00F748EB">
              <w:rPr>
                <w:rFonts w:ascii="Times New Roman" w:hAnsi="Times New Roman" w:cs="Times New Roman"/>
                <w:noProof/>
                <w:sz w:val="26"/>
                <w:szCs w:val="26"/>
                <w:rPrChange w:id="226" w:author="Kiên Lê Trung" w:date="2024-12-22T10:36:00Z" w16du:dateUtc="2024-12-22T03:36:00Z">
                  <w:rPr>
                    <w:noProof/>
                  </w:rPr>
                </w:rPrChange>
              </w:rPr>
              <w:delText>Người bán</w:delText>
            </w:r>
            <w:r w:rsidRPr="00A11121" w:rsidDel="00F748EB">
              <w:rPr>
                <w:rFonts w:ascii="Times New Roman" w:hAnsi="Times New Roman" w:cs="Times New Roman"/>
                <w:noProof/>
                <w:color w:val="000000"/>
                <w:sz w:val="26"/>
                <w:szCs w:val="26"/>
                <w:rPrChange w:id="227" w:author="Kiên Lê Trung" w:date="2024-12-22T10:36:00Z" w16du:dateUtc="2024-12-22T03:36:00Z">
                  <w:rPr>
                    <w:noProof/>
                    <w:color w:val="000000"/>
                  </w:rPr>
                </w:rPrChange>
              </w:rPr>
              <w:delText>)</w:delText>
            </w:r>
            <w:r w:rsidRPr="00A11121" w:rsidDel="00F748EB">
              <w:rPr>
                <w:rFonts w:ascii="Times New Roman" w:hAnsi="Times New Roman" w:cs="Times New Roman"/>
                <w:noProof/>
                <w:color w:val="000000"/>
                <w:sz w:val="26"/>
                <w:szCs w:val="26"/>
                <w:rPrChange w:id="228" w:author="Kiên Lê Trung" w:date="2024-12-22T10:36:00Z" w16du:dateUtc="2024-12-22T03:36:00Z">
                  <w:rPr>
                    <w:noProof/>
                    <w:color w:val="000000"/>
                  </w:rPr>
                </w:rPrChange>
              </w:rPr>
              <w:tab/>
              <w:delText>18</w:delText>
            </w:r>
          </w:del>
        </w:p>
        <w:p w14:paraId="576E25FF" w14:textId="3E8C1089" w:rsidR="007569A2" w:rsidRPr="00A11121" w:rsidDel="00F748EB" w:rsidRDefault="00CE686F">
          <w:pPr>
            <w:widowControl w:val="0"/>
            <w:tabs>
              <w:tab w:val="right" w:pos="12000"/>
            </w:tabs>
            <w:spacing w:before="60" w:line="240" w:lineRule="auto"/>
            <w:ind w:left="720"/>
            <w:rPr>
              <w:del w:id="229" w:author="Kiên Lê Trung" w:date="2024-12-22T10:13:00Z" w16du:dateUtc="2024-12-22T03:13:00Z"/>
              <w:rFonts w:ascii="Times New Roman" w:hAnsi="Times New Roman" w:cs="Times New Roman"/>
              <w:noProof/>
              <w:color w:val="000000"/>
              <w:sz w:val="26"/>
              <w:szCs w:val="26"/>
              <w:rPrChange w:id="230" w:author="Kiên Lê Trung" w:date="2024-12-22T10:36:00Z" w16du:dateUtc="2024-12-22T03:36:00Z">
                <w:rPr>
                  <w:del w:id="231" w:author="Kiên Lê Trung" w:date="2024-12-22T10:13:00Z" w16du:dateUtc="2024-12-22T03:13:00Z"/>
                  <w:noProof/>
                  <w:color w:val="000000"/>
                </w:rPr>
              </w:rPrChange>
            </w:rPr>
          </w:pPr>
          <w:del w:id="232" w:author="Kiên Lê Trung" w:date="2024-12-22T10:13:00Z" w16du:dateUtc="2024-12-22T03:13:00Z">
            <w:r w:rsidRPr="00A11121" w:rsidDel="00F748EB">
              <w:rPr>
                <w:rFonts w:ascii="Times New Roman" w:hAnsi="Times New Roman" w:cs="Times New Roman"/>
                <w:noProof/>
                <w:color w:val="000000"/>
                <w:sz w:val="26"/>
                <w:szCs w:val="26"/>
                <w:rPrChange w:id="233" w:author="Kiên Lê Trung" w:date="2024-12-22T10:36:00Z" w16du:dateUtc="2024-12-22T03:36:00Z">
                  <w:rPr>
                    <w:noProof/>
                    <w:color w:val="000000"/>
                  </w:rPr>
                </w:rPrChange>
              </w:rPr>
              <w:delText>2.1.3     Biểu đồ usecase</w:delText>
            </w:r>
            <w:r w:rsidRPr="00A11121" w:rsidDel="00F748EB">
              <w:rPr>
                <w:rFonts w:ascii="Times New Roman" w:hAnsi="Times New Roman" w:cs="Times New Roman"/>
                <w:noProof/>
                <w:color w:val="000000"/>
                <w:sz w:val="26"/>
                <w:szCs w:val="26"/>
                <w:rPrChange w:id="234" w:author="Kiên Lê Trung" w:date="2024-12-22T10:36:00Z" w16du:dateUtc="2024-12-22T03:36:00Z">
                  <w:rPr>
                    <w:noProof/>
                    <w:color w:val="000000"/>
                  </w:rPr>
                </w:rPrChange>
              </w:rPr>
              <w:tab/>
              <w:delText>19</w:delText>
            </w:r>
          </w:del>
        </w:p>
        <w:p w14:paraId="06B5A74F" w14:textId="520E141D" w:rsidR="007569A2" w:rsidRPr="00A11121" w:rsidDel="00F748EB" w:rsidRDefault="00CE686F">
          <w:pPr>
            <w:widowControl w:val="0"/>
            <w:tabs>
              <w:tab w:val="right" w:pos="12000"/>
            </w:tabs>
            <w:spacing w:before="60" w:line="240" w:lineRule="auto"/>
            <w:ind w:left="1080"/>
            <w:rPr>
              <w:del w:id="235" w:author="Kiên Lê Trung" w:date="2024-12-22T10:13:00Z" w16du:dateUtc="2024-12-22T03:13:00Z"/>
              <w:rFonts w:ascii="Times New Roman" w:hAnsi="Times New Roman" w:cs="Times New Roman"/>
              <w:noProof/>
              <w:color w:val="000000"/>
              <w:sz w:val="26"/>
              <w:szCs w:val="26"/>
              <w:rPrChange w:id="236" w:author="Kiên Lê Trung" w:date="2024-12-22T10:36:00Z" w16du:dateUtc="2024-12-22T03:36:00Z">
                <w:rPr>
                  <w:del w:id="237" w:author="Kiên Lê Trung" w:date="2024-12-22T10:13:00Z" w16du:dateUtc="2024-12-22T03:13:00Z"/>
                  <w:noProof/>
                  <w:color w:val="000000"/>
                </w:rPr>
              </w:rPrChange>
            </w:rPr>
          </w:pPr>
          <w:del w:id="238" w:author="Kiên Lê Trung" w:date="2024-12-22T10:13:00Z" w16du:dateUtc="2024-12-22T03:13:00Z">
            <w:r w:rsidRPr="00A11121" w:rsidDel="00F748EB">
              <w:rPr>
                <w:rFonts w:ascii="Times New Roman" w:hAnsi="Times New Roman" w:cs="Times New Roman"/>
                <w:noProof/>
                <w:color w:val="000000"/>
                <w:sz w:val="26"/>
                <w:szCs w:val="26"/>
                <w:rPrChange w:id="239" w:author="Kiên Lê Trung" w:date="2024-12-22T10:36:00Z" w16du:dateUtc="2024-12-22T03:36:00Z">
                  <w:rPr>
                    <w:noProof/>
                    <w:color w:val="000000"/>
                  </w:rPr>
                </w:rPrChange>
              </w:rPr>
              <w:delText>2.1.3a  Biểu đồ usecase tổng quát</w:delText>
            </w:r>
            <w:r w:rsidRPr="00A11121" w:rsidDel="00F748EB">
              <w:rPr>
                <w:rFonts w:ascii="Times New Roman" w:hAnsi="Times New Roman" w:cs="Times New Roman"/>
                <w:noProof/>
                <w:color w:val="000000"/>
                <w:sz w:val="26"/>
                <w:szCs w:val="26"/>
                <w:rPrChange w:id="240" w:author="Kiên Lê Trung" w:date="2024-12-22T10:36:00Z" w16du:dateUtc="2024-12-22T03:36:00Z">
                  <w:rPr>
                    <w:noProof/>
                    <w:color w:val="000000"/>
                  </w:rPr>
                </w:rPrChange>
              </w:rPr>
              <w:tab/>
              <w:delText>19</w:delText>
            </w:r>
          </w:del>
        </w:p>
        <w:p w14:paraId="6C6568A6" w14:textId="73484105" w:rsidR="007569A2" w:rsidRPr="00A11121" w:rsidDel="00F748EB" w:rsidRDefault="00CE686F">
          <w:pPr>
            <w:widowControl w:val="0"/>
            <w:tabs>
              <w:tab w:val="right" w:pos="12000"/>
            </w:tabs>
            <w:spacing w:before="60" w:line="240" w:lineRule="auto"/>
            <w:ind w:left="1080"/>
            <w:rPr>
              <w:del w:id="241" w:author="Kiên Lê Trung" w:date="2024-12-22T10:13:00Z" w16du:dateUtc="2024-12-22T03:13:00Z"/>
              <w:rFonts w:ascii="Times New Roman" w:hAnsi="Times New Roman" w:cs="Times New Roman"/>
              <w:noProof/>
              <w:color w:val="000000"/>
              <w:sz w:val="26"/>
              <w:szCs w:val="26"/>
              <w:rPrChange w:id="242" w:author="Kiên Lê Trung" w:date="2024-12-22T10:36:00Z" w16du:dateUtc="2024-12-22T03:36:00Z">
                <w:rPr>
                  <w:del w:id="243" w:author="Kiên Lê Trung" w:date="2024-12-22T10:13:00Z" w16du:dateUtc="2024-12-22T03:13:00Z"/>
                  <w:noProof/>
                  <w:color w:val="000000"/>
                </w:rPr>
              </w:rPrChange>
            </w:rPr>
          </w:pPr>
          <w:del w:id="244" w:author="Kiên Lê Trung" w:date="2024-12-22T10:13:00Z" w16du:dateUtc="2024-12-22T03:13:00Z">
            <w:r w:rsidRPr="00A11121" w:rsidDel="00F748EB">
              <w:rPr>
                <w:rFonts w:ascii="Times New Roman" w:hAnsi="Times New Roman" w:cs="Times New Roman"/>
                <w:noProof/>
                <w:color w:val="000000"/>
                <w:sz w:val="26"/>
                <w:szCs w:val="26"/>
                <w:rPrChange w:id="245" w:author="Kiên Lê Trung" w:date="2024-12-22T10:36:00Z" w16du:dateUtc="2024-12-22T03:36:00Z">
                  <w:rPr>
                    <w:noProof/>
                    <w:color w:val="000000"/>
                  </w:rPr>
                </w:rPrChange>
              </w:rPr>
              <w:delText xml:space="preserve">2.1.3b Biểu đồ use case phân rã - </w:delText>
            </w:r>
            <w:r w:rsidRPr="00A11121" w:rsidDel="00F748EB">
              <w:rPr>
                <w:rFonts w:ascii="Times New Roman" w:hAnsi="Times New Roman" w:cs="Times New Roman"/>
                <w:noProof/>
                <w:sz w:val="26"/>
                <w:szCs w:val="26"/>
                <w:rPrChange w:id="246" w:author="Kiên Lê Trung" w:date="2024-12-22T10:36:00Z" w16du:dateUtc="2024-12-22T03:36:00Z">
                  <w:rPr>
                    <w:noProof/>
                  </w:rPr>
                </w:rPrChange>
              </w:rPr>
              <w:delText>Khách hàng</w:delText>
            </w:r>
            <w:r w:rsidRPr="00A11121" w:rsidDel="00F748EB">
              <w:rPr>
                <w:rFonts w:ascii="Times New Roman" w:hAnsi="Times New Roman" w:cs="Times New Roman"/>
                <w:noProof/>
                <w:color w:val="000000"/>
                <w:sz w:val="26"/>
                <w:szCs w:val="26"/>
                <w:rPrChange w:id="247" w:author="Kiên Lê Trung" w:date="2024-12-22T10:36:00Z" w16du:dateUtc="2024-12-22T03:36:00Z">
                  <w:rPr>
                    <w:noProof/>
                    <w:color w:val="000000"/>
                  </w:rPr>
                </w:rPrChange>
              </w:rPr>
              <w:tab/>
              <w:delText>19</w:delText>
            </w:r>
          </w:del>
        </w:p>
        <w:p w14:paraId="4126CB1D" w14:textId="0EFE2889" w:rsidR="007569A2" w:rsidRPr="00A11121" w:rsidDel="00F748EB" w:rsidRDefault="00CE686F">
          <w:pPr>
            <w:widowControl w:val="0"/>
            <w:tabs>
              <w:tab w:val="right" w:pos="12000"/>
            </w:tabs>
            <w:spacing w:before="60" w:line="240" w:lineRule="auto"/>
            <w:ind w:left="1440"/>
            <w:rPr>
              <w:del w:id="248" w:author="Kiên Lê Trung" w:date="2024-12-22T10:13:00Z" w16du:dateUtc="2024-12-22T03:13:00Z"/>
              <w:rFonts w:ascii="Times New Roman" w:hAnsi="Times New Roman" w:cs="Times New Roman"/>
              <w:noProof/>
              <w:color w:val="000000"/>
              <w:sz w:val="26"/>
              <w:szCs w:val="26"/>
              <w:rPrChange w:id="249" w:author="Kiên Lê Trung" w:date="2024-12-22T10:36:00Z" w16du:dateUtc="2024-12-22T03:36:00Z">
                <w:rPr>
                  <w:del w:id="250" w:author="Kiên Lê Trung" w:date="2024-12-22T10:13:00Z" w16du:dateUtc="2024-12-22T03:13:00Z"/>
                  <w:noProof/>
                  <w:color w:val="000000"/>
                </w:rPr>
              </w:rPrChange>
            </w:rPr>
          </w:pPr>
          <w:del w:id="251" w:author="Kiên Lê Trung" w:date="2024-12-22T10:13:00Z" w16du:dateUtc="2024-12-22T03:13:00Z">
            <w:r w:rsidRPr="00A11121" w:rsidDel="00F748EB">
              <w:rPr>
                <w:rFonts w:ascii="Times New Roman" w:hAnsi="Times New Roman" w:cs="Times New Roman"/>
                <w:noProof/>
                <w:color w:val="000000"/>
                <w:sz w:val="26"/>
                <w:szCs w:val="26"/>
                <w:rPrChange w:id="252" w:author="Kiên Lê Trung" w:date="2024-12-22T10:36:00Z" w16du:dateUtc="2024-12-22T03:36:00Z">
                  <w:rPr>
                    <w:noProof/>
                    <w:color w:val="000000"/>
                  </w:rPr>
                </w:rPrChange>
              </w:rPr>
              <w:delText>-  Phân rã use case “Đăng ký ”</w:delText>
            </w:r>
            <w:r w:rsidRPr="00A11121" w:rsidDel="00F748EB">
              <w:rPr>
                <w:rFonts w:ascii="Times New Roman" w:hAnsi="Times New Roman" w:cs="Times New Roman"/>
                <w:noProof/>
                <w:color w:val="000000"/>
                <w:sz w:val="26"/>
                <w:szCs w:val="26"/>
                <w:rPrChange w:id="253" w:author="Kiên Lê Trung" w:date="2024-12-22T10:36:00Z" w16du:dateUtc="2024-12-22T03:36:00Z">
                  <w:rPr>
                    <w:noProof/>
                    <w:color w:val="000000"/>
                  </w:rPr>
                </w:rPrChange>
              </w:rPr>
              <w:tab/>
              <w:delText>19</w:delText>
            </w:r>
          </w:del>
        </w:p>
        <w:p w14:paraId="778C9D44" w14:textId="01C890ED" w:rsidR="007569A2" w:rsidRPr="00A11121" w:rsidDel="00F748EB" w:rsidRDefault="00CE686F">
          <w:pPr>
            <w:widowControl w:val="0"/>
            <w:tabs>
              <w:tab w:val="right" w:pos="12000"/>
            </w:tabs>
            <w:spacing w:before="60" w:line="240" w:lineRule="auto"/>
            <w:ind w:left="1440"/>
            <w:rPr>
              <w:del w:id="254" w:author="Kiên Lê Trung" w:date="2024-12-22T10:13:00Z" w16du:dateUtc="2024-12-22T03:13:00Z"/>
              <w:rFonts w:ascii="Times New Roman" w:hAnsi="Times New Roman" w:cs="Times New Roman"/>
              <w:noProof/>
              <w:color w:val="000000"/>
              <w:sz w:val="26"/>
              <w:szCs w:val="26"/>
              <w:rPrChange w:id="255" w:author="Kiên Lê Trung" w:date="2024-12-22T10:36:00Z" w16du:dateUtc="2024-12-22T03:36:00Z">
                <w:rPr>
                  <w:del w:id="256" w:author="Kiên Lê Trung" w:date="2024-12-22T10:13:00Z" w16du:dateUtc="2024-12-22T03:13:00Z"/>
                  <w:noProof/>
                  <w:color w:val="000000"/>
                </w:rPr>
              </w:rPrChange>
            </w:rPr>
          </w:pPr>
          <w:del w:id="257" w:author="Kiên Lê Trung" w:date="2024-12-22T10:13:00Z" w16du:dateUtc="2024-12-22T03:13:00Z">
            <w:r w:rsidRPr="00A11121" w:rsidDel="00F748EB">
              <w:rPr>
                <w:rFonts w:ascii="Times New Roman" w:hAnsi="Times New Roman" w:cs="Times New Roman"/>
                <w:noProof/>
                <w:color w:val="000000"/>
                <w:sz w:val="26"/>
                <w:szCs w:val="26"/>
                <w:rPrChange w:id="258" w:author="Kiên Lê Trung" w:date="2024-12-22T10:36:00Z" w16du:dateUtc="2024-12-22T03:36:00Z">
                  <w:rPr>
                    <w:noProof/>
                    <w:color w:val="000000"/>
                  </w:rPr>
                </w:rPrChange>
              </w:rPr>
              <w:delText>-Phân rã use case “Tìm kiếm sản phẩm”</w:delText>
            </w:r>
            <w:r w:rsidRPr="00A11121" w:rsidDel="00F748EB">
              <w:rPr>
                <w:rFonts w:ascii="Times New Roman" w:hAnsi="Times New Roman" w:cs="Times New Roman"/>
                <w:noProof/>
                <w:color w:val="000000"/>
                <w:sz w:val="26"/>
                <w:szCs w:val="26"/>
                <w:rPrChange w:id="259" w:author="Kiên Lê Trung" w:date="2024-12-22T10:36:00Z" w16du:dateUtc="2024-12-22T03:36:00Z">
                  <w:rPr>
                    <w:noProof/>
                    <w:color w:val="000000"/>
                  </w:rPr>
                </w:rPrChange>
              </w:rPr>
              <w:tab/>
              <w:delText>20</w:delText>
            </w:r>
          </w:del>
        </w:p>
        <w:p w14:paraId="026CCF0B" w14:textId="066453A4" w:rsidR="007569A2" w:rsidRPr="00A11121" w:rsidDel="00F748EB" w:rsidRDefault="00CE686F">
          <w:pPr>
            <w:widowControl w:val="0"/>
            <w:tabs>
              <w:tab w:val="right" w:pos="12000"/>
            </w:tabs>
            <w:spacing w:before="60" w:line="240" w:lineRule="auto"/>
            <w:ind w:left="1440"/>
            <w:rPr>
              <w:del w:id="260" w:author="Kiên Lê Trung" w:date="2024-12-22T10:13:00Z" w16du:dateUtc="2024-12-22T03:13:00Z"/>
              <w:rFonts w:ascii="Times New Roman" w:hAnsi="Times New Roman" w:cs="Times New Roman"/>
              <w:noProof/>
              <w:color w:val="000000"/>
              <w:sz w:val="26"/>
              <w:szCs w:val="26"/>
              <w:rPrChange w:id="261" w:author="Kiên Lê Trung" w:date="2024-12-22T10:36:00Z" w16du:dateUtc="2024-12-22T03:36:00Z">
                <w:rPr>
                  <w:del w:id="262" w:author="Kiên Lê Trung" w:date="2024-12-22T10:13:00Z" w16du:dateUtc="2024-12-22T03:13:00Z"/>
                  <w:noProof/>
                  <w:color w:val="000000"/>
                </w:rPr>
              </w:rPrChange>
            </w:rPr>
          </w:pPr>
          <w:del w:id="263" w:author="Kiên Lê Trung" w:date="2024-12-22T10:13:00Z" w16du:dateUtc="2024-12-22T03:13:00Z">
            <w:r w:rsidRPr="00A11121" w:rsidDel="00F748EB">
              <w:rPr>
                <w:rFonts w:ascii="Times New Roman" w:hAnsi="Times New Roman" w:cs="Times New Roman"/>
                <w:noProof/>
                <w:color w:val="000000"/>
                <w:sz w:val="26"/>
                <w:szCs w:val="26"/>
                <w:rPrChange w:id="264" w:author="Kiên Lê Trung" w:date="2024-12-22T10:36:00Z" w16du:dateUtc="2024-12-22T03:36:00Z">
                  <w:rPr>
                    <w:noProof/>
                    <w:color w:val="000000"/>
                  </w:rPr>
                </w:rPrChange>
              </w:rPr>
              <w:delText>-  Phân rã use case “Thêm sản phẩm vào giỏ hàng ”</w:delText>
            </w:r>
            <w:r w:rsidRPr="00A11121" w:rsidDel="00F748EB">
              <w:rPr>
                <w:rFonts w:ascii="Times New Roman" w:hAnsi="Times New Roman" w:cs="Times New Roman"/>
                <w:noProof/>
                <w:color w:val="000000"/>
                <w:sz w:val="26"/>
                <w:szCs w:val="26"/>
                <w:rPrChange w:id="265" w:author="Kiên Lê Trung" w:date="2024-12-22T10:36:00Z" w16du:dateUtc="2024-12-22T03:36:00Z">
                  <w:rPr>
                    <w:noProof/>
                    <w:color w:val="000000"/>
                  </w:rPr>
                </w:rPrChange>
              </w:rPr>
              <w:tab/>
              <w:delText>20</w:delText>
            </w:r>
          </w:del>
        </w:p>
        <w:p w14:paraId="0C884C4B" w14:textId="1FA94A06" w:rsidR="007569A2" w:rsidRPr="00A11121" w:rsidDel="00F748EB" w:rsidRDefault="00CE686F">
          <w:pPr>
            <w:widowControl w:val="0"/>
            <w:tabs>
              <w:tab w:val="right" w:pos="12000"/>
            </w:tabs>
            <w:spacing w:before="60" w:line="240" w:lineRule="auto"/>
            <w:ind w:left="1440"/>
            <w:rPr>
              <w:del w:id="266" w:author="Kiên Lê Trung" w:date="2024-12-22T10:13:00Z" w16du:dateUtc="2024-12-22T03:13:00Z"/>
              <w:rFonts w:ascii="Times New Roman" w:hAnsi="Times New Roman" w:cs="Times New Roman"/>
              <w:noProof/>
              <w:color w:val="000000"/>
              <w:sz w:val="26"/>
              <w:szCs w:val="26"/>
              <w:rPrChange w:id="267" w:author="Kiên Lê Trung" w:date="2024-12-22T10:36:00Z" w16du:dateUtc="2024-12-22T03:36:00Z">
                <w:rPr>
                  <w:del w:id="268" w:author="Kiên Lê Trung" w:date="2024-12-22T10:13:00Z" w16du:dateUtc="2024-12-22T03:13:00Z"/>
                  <w:noProof/>
                  <w:color w:val="000000"/>
                </w:rPr>
              </w:rPrChange>
            </w:rPr>
          </w:pPr>
          <w:del w:id="269" w:author="Kiên Lê Trung" w:date="2024-12-22T10:13:00Z" w16du:dateUtc="2024-12-22T03:13:00Z">
            <w:r w:rsidRPr="00A11121" w:rsidDel="00F748EB">
              <w:rPr>
                <w:rFonts w:ascii="Times New Roman" w:hAnsi="Times New Roman" w:cs="Times New Roman"/>
                <w:noProof/>
                <w:color w:val="000000"/>
                <w:sz w:val="26"/>
                <w:szCs w:val="26"/>
                <w:rPrChange w:id="270" w:author="Kiên Lê Trung" w:date="2024-12-22T10:36:00Z" w16du:dateUtc="2024-12-22T03:36:00Z">
                  <w:rPr>
                    <w:noProof/>
                    <w:color w:val="000000"/>
                  </w:rPr>
                </w:rPrChange>
              </w:rPr>
              <w:delText>-Phân rã use case “Thanh toán đơn hàng ”</w:delText>
            </w:r>
            <w:r w:rsidRPr="00A11121" w:rsidDel="00F748EB">
              <w:rPr>
                <w:rFonts w:ascii="Times New Roman" w:hAnsi="Times New Roman" w:cs="Times New Roman"/>
                <w:noProof/>
                <w:color w:val="000000"/>
                <w:sz w:val="26"/>
                <w:szCs w:val="26"/>
                <w:rPrChange w:id="271" w:author="Kiên Lê Trung" w:date="2024-12-22T10:36:00Z" w16du:dateUtc="2024-12-22T03:36:00Z">
                  <w:rPr>
                    <w:noProof/>
                    <w:color w:val="000000"/>
                  </w:rPr>
                </w:rPrChange>
              </w:rPr>
              <w:tab/>
              <w:delText>21</w:delText>
            </w:r>
          </w:del>
        </w:p>
        <w:p w14:paraId="078FF5CE" w14:textId="078F4574" w:rsidR="007569A2" w:rsidRPr="00A11121" w:rsidDel="00F748EB" w:rsidRDefault="00CE686F">
          <w:pPr>
            <w:widowControl w:val="0"/>
            <w:tabs>
              <w:tab w:val="right" w:pos="12000"/>
            </w:tabs>
            <w:spacing w:before="60" w:line="240" w:lineRule="auto"/>
            <w:ind w:left="1440"/>
            <w:rPr>
              <w:del w:id="272" w:author="Kiên Lê Trung" w:date="2024-12-22T10:13:00Z" w16du:dateUtc="2024-12-22T03:13:00Z"/>
              <w:rFonts w:ascii="Times New Roman" w:hAnsi="Times New Roman" w:cs="Times New Roman"/>
              <w:noProof/>
              <w:color w:val="000000"/>
              <w:sz w:val="26"/>
              <w:szCs w:val="26"/>
              <w:rPrChange w:id="273" w:author="Kiên Lê Trung" w:date="2024-12-22T10:36:00Z" w16du:dateUtc="2024-12-22T03:36:00Z">
                <w:rPr>
                  <w:del w:id="274" w:author="Kiên Lê Trung" w:date="2024-12-22T10:13:00Z" w16du:dateUtc="2024-12-22T03:13:00Z"/>
                  <w:noProof/>
                  <w:color w:val="000000"/>
                </w:rPr>
              </w:rPrChange>
            </w:rPr>
          </w:pPr>
          <w:del w:id="275" w:author="Kiên Lê Trung" w:date="2024-12-22T10:13:00Z" w16du:dateUtc="2024-12-22T03:13:00Z">
            <w:r w:rsidRPr="00A11121" w:rsidDel="00F748EB">
              <w:rPr>
                <w:rFonts w:ascii="Times New Roman" w:hAnsi="Times New Roman" w:cs="Times New Roman"/>
                <w:noProof/>
                <w:color w:val="000000"/>
                <w:sz w:val="26"/>
                <w:szCs w:val="26"/>
                <w:rPrChange w:id="276" w:author="Kiên Lê Trung" w:date="2024-12-22T10:36:00Z" w16du:dateUtc="2024-12-22T03:36:00Z">
                  <w:rPr>
                    <w:noProof/>
                    <w:color w:val="000000"/>
                  </w:rPr>
                </w:rPrChange>
              </w:rPr>
              <w:delText>-  Phân rã use case “Đánh giá và bình luận ”</w:delText>
            </w:r>
            <w:r w:rsidRPr="00A11121" w:rsidDel="00F748EB">
              <w:rPr>
                <w:rFonts w:ascii="Times New Roman" w:hAnsi="Times New Roman" w:cs="Times New Roman"/>
                <w:noProof/>
                <w:color w:val="000000"/>
                <w:sz w:val="26"/>
                <w:szCs w:val="26"/>
                <w:rPrChange w:id="277" w:author="Kiên Lê Trung" w:date="2024-12-22T10:36:00Z" w16du:dateUtc="2024-12-22T03:36:00Z">
                  <w:rPr>
                    <w:noProof/>
                    <w:color w:val="000000"/>
                  </w:rPr>
                </w:rPrChange>
              </w:rPr>
              <w:tab/>
              <w:delText>22</w:delText>
            </w:r>
          </w:del>
        </w:p>
        <w:p w14:paraId="393617F9" w14:textId="3D00283C" w:rsidR="007569A2" w:rsidRPr="00A11121" w:rsidDel="00F748EB" w:rsidRDefault="00CE686F">
          <w:pPr>
            <w:widowControl w:val="0"/>
            <w:tabs>
              <w:tab w:val="right" w:pos="12000"/>
            </w:tabs>
            <w:spacing w:before="60" w:line="240" w:lineRule="auto"/>
            <w:ind w:left="1080"/>
            <w:rPr>
              <w:del w:id="278" w:author="Kiên Lê Trung" w:date="2024-12-22T10:13:00Z" w16du:dateUtc="2024-12-22T03:13:00Z"/>
              <w:rFonts w:ascii="Times New Roman" w:hAnsi="Times New Roman" w:cs="Times New Roman"/>
              <w:noProof/>
              <w:color w:val="000000"/>
              <w:sz w:val="26"/>
              <w:szCs w:val="26"/>
              <w:rPrChange w:id="279" w:author="Kiên Lê Trung" w:date="2024-12-22T10:36:00Z" w16du:dateUtc="2024-12-22T03:36:00Z">
                <w:rPr>
                  <w:del w:id="280" w:author="Kiên Lê Trung" w:date="2024-12-22T10:13:00Z" w16du:dateUtc="2024-12-22T03:13:00Z"/>
                  <w:noProof/>
                  <w:color w:val="000000"/>
                </w:rPr>
              </w:rPrChange>
            </w:rPr>
          </w:pPr>
          <w:del w:id="281" w:author="Kiên Lê Trung" w:date="2024-12-22T10:13:00Z" w16du:dateUtc="2024-12-22T03:13:00Z">
            <w:r w:rsidRPr="00A11121" w:rsidDel="00F748EB">
              <w:rPr>
                <w:rFonts w:ascii="Times New Roman" w:hAnsi="Times New Roman" w:cs="Times New Roman"/>
                <w:noProof/>
                <w:color w:val="000000"/>
                <w:sz w:val="26"/>
                <w:szCs w:val="26"/>
                <w:rPrChange w:id="282" w:author="Kiên Lê Trung" w:date="2024-12-22T10:36:00Z" w16du:dateUtc="2024-12-22T03:36:00Z">
                  <w:rPr>
                    <w:noProof/>
                    <w:color w:val="000000"/>
                  </w:rPr>
                </w:rPrChange>
              </w:rPr>
              <w:delText xml:space="preserve">2.1.3c  Biểu đồ use case phân rã - </w:delText>
            </w:r>
            <w:r w:rsidRPr="00A11121" w:rsidDel="00F748EB">
              <w:rPr>
                <w:rFonts w:ascii="Times New Roman" w:hAnsi="Times New Roman" w:cs="Times New Roman"/>
                <w:noProof/>
                <w:sz w:val="26"/>
                <w:szCs w:val="26"/>
                <w:rPrChange w:id="283" w:author="Kiên Lê Trung" w:date="2024-12-22T10:36:00Z" w16du:dateUtc="2024-12-22T03:36:00Z">
                  <w:rPr>
                    <w:noProof/>
                  </w:rPr>
                </w:rPrChange>
              </w:rPr>
              <w:delText>Người bán</w:delText>
            </w:r>
            <w:r w:rsidRPr="00A11121" w:rsidDel="00F748EB">
              <w:rPr>
                <w:rFonts w:ascii="Times New Roman" w:hAnsi="Times New Roman" w:cs="Times New Roman"/>
                <w:noProof/>
                <w:color w:val="000000"/>
                <w:sz w:val="26"/>
                <w:szCs w:val="26"/>
                <w:rPrChange w:id="284" w:author="Kiên Lê Trung" w:date="2024-12-22T10:36:00Z" w16du:dateUtc="2024-12-22T03:36:00Z">
                  <w:rPr>
                    <w:noProof/>
                    <w:color w:val="000000"/>
                  </w:rPr>
                </w:rPrChange>
              </w:rPr>
              <w:tab/>
              <w:delText>23</w:delText>
            </w:r>
          </w:del>
        </w:p>
        <w:p w14:paraId="1CCCFD2B" w14:textId="048A6BAD" w:rsidR="007569A2" w:rsidRPr="00A11121" w:rsidDel="00F748EB" w:rsidRDefault="00CE686F">
          <w:pPr>
            <w:widowControl w:val="0"/>
            <w:tabs>
              <w:tab w:val="right" w:pos="12000"/>
            </w:tabs>
            <w:spacing w:before="60" w:line="240" w:lineRule="auto"/>
            <w:ind w:left="1440"/>
            <w:rPr>
              <w:del w:id="285" w:author="Kiên Lê Trung" w:date="2024-12-22T10:13:00Z" w16du:dateUtc="2024-12-22T03:13:00Z"/>
              <w:rFonts w:ascii="Times New Roman" w:hAnsi="Times New Roman" w:cs="Times New Roman"/>
              <w:noProof/>
              <w:color w:val="000000"/>
              <w:sz w:val="26"/>
              <w:szCs w:val="26"/>
              <w:rPrChange w:id="286" w:author="Kiên Lê Trung" w:date="2024-12-22T10:36:00Z" w16du:dateUtc="2024-12-22T03:36:00Z">
                <w:rPr>
                  <w:del w:id="287" w:author="Kiên Lê Trung" w:date="2024-12-22T10:13:00Z" w16du:dateUtc="2024-12-22T03:13:00Z"/>
                  <w:noProof/>
                  <w:color w:val="000000"/>
                </w:rPr>
              </w:rPrChange>
            </w:rPr>
          </w:pPr>
          <w:del w:id="288" w:author="Kiên Lê Trung" w:date="2024-12-22T10:13:00Z" w16du:dateUtc="2024-12-22T03:13:00Z">
            <w:r w:rsidRPr="00A11121" w:rsidDel="00F748EB">
              <w:rPr>
                <w:rFonts w:ascii="Times New Roman" w:hAnsi="Times New Roman" w:cs="Times New Roman"/>
                <w:noProof/>
                <w:color w:val="000000"/>
                <w:sz w:val="26"/>
                <w:szCs w:val="26"/>
                <w:rPrChange w:id="289" w:author="Kiên Lê Trung" w:date="2024-12-22T10:36:00Z" w16du:dateUtc="2024-12-22T03:36:00Z">
                  <w:rPr>
                    <w:noProof/>
                    <w:color w:val="000000"/>
                  </w:rPr>
                </w:rPrChange>
              </w:rPr>
              <w:delText>-Phân rã use case “Đăng ký và quản lý tài khoản người bán”</w:delText>
            </w:r>
            <w:r w:rsidRPr="00A11121" w:rsidDel="00F748EB">
              <w:rPr>
                <w:rFonts w:ascii="Times New Roman" w:hAnsi="Times New Roman" w:cs="Times New Roman"/>
                <w:noProof/>
                <w:color w:val="000000"/>
                <w:sz w:val="26"/>
                <w:szCs w:val="26"/>
                <w:rPrChange w:id="290" w:author="Kiên Lê Trung" w:date="2024-12-22T10:36:00Z" w16du:dateUtc="2024-12-22T03:36:00Z">
                  <w:rPr>
                    <w:noProof/>
                    <w:color w:val="000000"/>
                  </w:rPr>
                </w:rPrChange>
              </w:rPr>
              <w:tab/>
              <w:delText>23</w:delText>
            </w:r>
          </w:del>
        </w:p>
        <w:p w14:paraId="79833D7A" w14:textId="71D9C8D4" w:rsidR="007569A2" w:rsidRPr="00A11121" w:rsidDel="00F748EB" w:rsidRDefault="00CE686F">
          <w:pPr>
            <w:widowControl w:val="0"/>
            <w:tabs>
              <w:tab w:val="right" w:pos="12000"/>
            </w:tabs>
            <w:spacing w:before="60" w:line="240" w:lineRule="auto"/>
            <w:ind w:left="1440"/>
            <w:rPr>
              <w:del w:id="291" w:author="Kiên Lê Trung" w:date="2024-12-22T10:13:00Z" w16du:dateUtc="2024-12-22T03:13:00Z"/>
              <w:rFonts w:ascii="Times New Roman" w:hAnsi="Times New Roman" w:cs="Times New Roman"/>
              <w:noProof/>
              <w:color w:val="000000"/>
              <w:sz w:val="26"/>
              <w:szCs w:val="26"/>
              <w:rPrChange w:id="292" w:author="Kiên Lê Trung" w:date="2024-12-22T10:36:00Z" w16du:dateUtc="2024-12-22T03:36:00Z">
                <w:rPr>
                  <w:del w:id="293" w:author="Kiên Lê Trung" w:date="2024-12-22T10:13:00Z" w16du:dateUtc="2024-12-22T03:13:00Z"/>
                  <w:noProof/>
                  <w:color w:val="000000"/>
                </w:rPr>
              </w:rPrChange>
            </w:rPr>
          </w:pPr>
          <w:del w:id="294" w:author="Kiên Lê Trung" w:date="2024-12-22T10:13:00Z" w16du:dateUtc="2024-12-22T03:13:00Z">
            <w:r w:rsidRPr="00A11121" w:rsidDel="00F748EB">
              <w:rPr>
                <w:rFonts w:ascii="Times New Roman" w:hAnsi="Times New Roman" w:cs="Times New Roman"/>
                <w:noProof/>
                <w:color w:val="000000"/>
                <w:sz w:val="26"/>
                <w:szCs w:val="26"/>
                <w:rPrChange w:id="295" w:author="Kiên Lê Trung" w:date="2024-12-22T10:36:00Z" w16du:dateUtc="2024-12-22T03:36:00Z">
                  <w:rPr>
                    <w:noProof/>
                    <w:color w:val="000000"/>
                  </w:rPr>
                </w:rPrChange>
              </w:rPr>
              <w:delText>- Phân rã use case “Quản lý sản phẩm”</w:delText>
            </w:r>
            <w:r w:rsidRPr="00A11121" w:rsidDel="00F748EB">
              <w:rPr>
                <w:rFonts w:ascii="Times New Roman" w:hAnsi="Times New Roman" w:cs="Times New Roman"/>
                <w:noProof/>
                <w:color w:val="000000"/>
                <w:sz w:val="26"/>
                <w:szCs w:val="26"/>
                <w:rPrChange w:id="296" w:author="Kiên Lê Trung" w:date="2024-12-22T10:36:00Z" w16du:dateUtc="2024-12-22T03:36:00Z">
                  <w:rPr>
                    <w:noProof/>
                    <w:color w:val="000000"/>
                  </w:rPr>
                </w:rPrChange>
              </w:rPr>
              <w:tab/>
              <w:delText>24</w:delText>
            </w:r>
          </w:del>
        </w:p>
        <w:p w14:paraId="74C0DB38" w14:textId="7267C4DB" w:rsidR="007569A2" w:rsidRPr="00A11121" w:rsidDel="00F748EB" w:rsidRDefault="00CE686F">
          <w:pPr>
            <w:widowControl w:val="0"/>
            <w:tabs>
              <w:tab w:val="right" w:pos="12000"/>
            </w:tabs>
            <w:spacing w:before="60" w:line="240" w:lineRule="auto"/>
            <w:ind w:left="1440"/>
            <w:rPr>
              <w:del w:id="297" w:author="Kiên Lê Trung" w:date="2024-12-22T10:13:00Z" w16du:dateUtc="2024-12-22T03:13:00Z"/>
              <w:rFonts w:ascii="Times New Roman" w:hAnsi="Times New Roman" w:cs="Times New Roman"/>
              <w:noProof/>
              <w:color w:val="000000"/>
              <w:sz w:val="26"/>
              <w:szCs w:val="26"/>
              <w:rPrChange w:id="298" w:author="Kiên Lê Trung" w:date="2024-12-22T10:36:00Z" w16du:dateUtc="2024-12-22T03:36:00Z">
                <w:rPr>
                  <w:del w:id="299" w:author="Kiên Lê Trung" w:date="2024-12-22T10:13:00Z" w16du:dateUtc="2024-12-22T03:13:00Z"/>
                  <w:noProof/>
                  <w:color w:val="000000"/>
                </w:rPr>
              </w:rPrChange>
            </w:rPr>
          </w:pPr>
          <w:del w:id="300" w:author="Kiên Lê Trung" w:date="2024-12-22T10:13:00Z" w16du:dateUtc="2024-12-22T03:13:00Z">
            <w:r w:rsidRPr="00A11121" w:rsidDel="00F748EB">
              <w:rPr>
                <w:rFonts w:ascii="Times New Roman" w:hAnsi="Times New Roman" w:cs="Times New Roman"/>
                <w:noProof/>
                <w:color w:val="000000"/>
                <w:sz w:val="26"/>
                <w:szCs w:val="26"/>
                <w:rPrChange w:id="301" w:author="Kiên Lê Trung" w:date="2024-12-22T10:36:00Z" w16du:dateUtc="2024-12-22T03:36:00Z">
                  <w:rPr>
                    <w:noProof/>
                    <w:color w:val="000000"/>
                  </w:rPr>
                </w:rPrChange>
              </w:rPr>
              <w:delText>- Phân rã use case “Quản lý kho hàng, tồn kho sản phẩm, khách hàng ”</w:delText>
            </w:r>
            <w:r w:rsidRPr="00A11121" w:rsidDel="00F748EB">
              <w:rPr>
                <w:rFonts w:ascii="Times New Roman" w:hAnsi="Times New Roman" w:cs="Times New Roman"/>
                <w:noProof/>
                <w:color w:val="000000"/>
                <w:sz w:val="26"/>
                <w:szCs w:val="26"/>
                <w:rPrChange w:id="302" w:author="Kiên Lê Trung" w:date="2024-12-22T10:36:00Z" w16du:dateUtc="2024-12-22T03:36:00Z">
                  <w:rPr>
                    <w:noProof/>
                    <w:color w:val="000000"/>
                  </w:rPr>
                </w:rPrChange>
              </w:rPr>
              <w:tab/>
              <w:delText>24</w:delText>
            </w:r>
          </w:del>
        </w:p>
        <w:p w14:paraId="7C34F3D9" w14:textId="41028220" w:rsidR="007569A2" w:rsidRPr="00A11121" w:rsidDel="00F748EB" w:rsidRDefault="00CE686F">
          <w:pPr>
            <w:widowControl w:val="0"/>
            <w:tabs>
              <w:tab w:val="right" w:pos="12000"/>
            </w:tabs>
            <w:spacing w:before="60" w:line="240" w:lineRule="auto"/>
            <w:ind w:left="1440"/>
            <w:rPr>
              <w:del w:id="303" w:author="Kiên Lê Trung" w:date="2024-12-22T10:13:00Z" w16du:dateUtc="2024-12-22T03:13:00Z"/>
              <w:rFonts w:ascii="Times New Roman" w:hAnsi="Times New Roman" w:cs="Times New Roman"/>
              <w:noProof/>
              <w:color w:val="000000"/>
              <w:sz w:val="26"/>
              <w:szCs w:val="26"/>
              <w:rPrChange w:id="304" w:author="Kiên Lê Trung" w:date="2024-12-22T10:36:00Z" w16du:dateUtc="2024-12-22T03:36:00Z">
                <w:rPr>
                  <w:del w:id="305" w:author="Kiên Lê Trung" w:date="2024-12-22T10:13:00Z" w16du:dateUtc="2024-12-22T03:13:00Z"/>
                  <w:noProof/>
                  <w:color w:val="000000"/>
                </w:rPr>
              </w:rPrChange>
            </w:rPr>
          </w:pPr>
          <w:del w:id="306" w:author="Kiên Lê Trung" w:date="2024-12-22T10:13:00Z" w16du:dateUtc="2024-12-22T03:13:00Z">
            <w:r w:rsidRPr="00A11121" w:rsidDel="00F748EB">
              <w:rPr>
                <w:rFonts w:ascii="Times New Roman" w:hAnsi="Times New Roman" w:cs="Times New Roman"/>
                <w:noProof/>
                <w:color w:val="000000"/>
                <w:sz w:val="26"/>
                <w:szCs w:val="26"/>
                <w:rPrChange w:id="307" w:author="Kiên Lê Trung" w:date="2024-12-22T10:36:00Z" w16du:dateUtc="2024-12-22T03:36:00Z">
                  <w:rPr>
                    <w:noProof/>
                    <w:color w:val="000000"/>
                  </w:rPr>
                </w:rPrChange>
              </w:rPr>
              <w:delText>-Phân rã use case “ Quản lý đơn hàng, giao hàng”</w:delText>
            </w:r>
            <w:r w:rsidRPr="00A11121" w:rsidDel="00F748EB">
              <w:rPr>
                <w:rFonts w:ascii="Times New Roman" w:hAnsi="Times New Roman" w:cs="Times New Roman"/>
                <w:noProof/>
                <w:color w:val="000000"/>
                <w:sz w:val="26"/>
                <w:szCs w:val="26"/>
                <w:rPrChange w:id="308" w:author="Kiên Lê Trung" w:date="2024-12-22T10:36:00Z" w16du:dateUtc="2024-12-22T03:36:00Z">
                  <w:rPr>
                    <w:noProof/>
                    <w:color w:val="000000"/>
                  </w:rPr>
                </w:rPrChange>
              </w:rPr>
              <w:tab/>
              <w:delText>25</w:delText>
            </w:r>
          </w:del>
        </w:p>
        <w:p w14:paraId="2A20A90B" w14:textId="2AC11EDA" w:rsidR="007569A2" w:rsidRPr="00A11121" w:rsidDel="00F748EB" w:rsidRDefault="00CE686F">
          <w:pPr>
            <w:widowControl w:val="0"/>
            <w:tabs>
              <w:tab w:val="right" w:pos="12000"/>
            </w:tabs>
            <w:spacing w:before="60" w:line="240" w:lineRule="auto"/>
            <w:ind w:left="1440"/>
            <w:rPr>
              <w:del w:id="309" w:author="Kiên Lê Trung" w:date="2024-12-22T10:13:00Z" w16du:dateUtc="2024-12-22T03:13:00Z"/>
              <w:rFonts w:ascii="Times New Roman" w:hAnsi="Times New Roman" w:cs="Times New Roman"/>
              <w:noProof/>
              <w:color w:val="000000"/>
              <w:sz w:val="26"/>
              <w:szCs w:val="26"/>
              <w:rPrChange w:id="310" w:author="Kiên Lê Trung" w:date="2024-12-22T10:36:00Z" w16du:dateUtc="2024-12-22T03:36:00Z">
                <w:rPr>
                  <w:del w:id="311" w:author="Kiên Lê Trung" w:date="2024-12-22T10:13:00Z" w16du:dateUtc="2024-12-22T03:13:00Z"/>
                  <w:noProof/>
                  <w:color w:val="000000"/>
                </w:rPr>
              </w:rPrChange>
            </w:rPr>
          </w:pPr>
          <w:del w:id="312" w:author="Kiên Lê Trung" w:date="2024-12-22T10:13:00Z" w16du:dateUtc="2024-12-22T03:13:00Z">
            <w:r w:rsidRPr="00A11121" w:rsidDel="00F748EB">
              <w:rPr>
                <w:rFonts w:ascii="Times New Roman" w:hAnsi="Times New Roman" w:cs="Times New Roman"/>
                <w:noProof/>
                <w:color w:val="000000"/>
                <w:sz w:val="26"/>
                <w:szCs w:val="26"/>
                <w:rPrChange w:id="313" w:author="Kiên Lê Trung" w:date="2024-12-22T10:36:00Z" w16du:dateUtc="2024-12-22T03:36:00Z">
                  <w:rPr>
                    <w:noProof/>
                    <w:color w:val="000000"/>
                  </w:rPr>
                </w:rPrChange>
              </w:rPr>
              <w:delText>-Phân rã use case “Báo cáo thống kê các chỉ số: hàng bán, hàng tồn, doanh thu, lợi nhuận.</w:delText>
            </w:r>
            <w:r w:rsidRPr="00A11121" w:rsidDel="00F748EB">
              <w:rPr>
                <w:rFonts w:ascii="Times New Roman" w:hAnsi="Times New Roman" w:cs="Times New Roman"/>
                <w:noProof/>
                <w:color w:val="000000"/>
                <w:sz w:val="26"/>
                <w:szCs w:val="26"/>
                <w:rPrChange w:id="314" w:author="Kiên Lê Trung" w:date="2024-12-22T10:36:00Z" w16du:dateUtc="2024-12-22T03:36:00Z">
                  <w:rPr>
                    <w:noProof/>
                    <w:color w:val="000000"/>
                  </w:rPr>
                </w:rPrChange>
              </w:rPr>
              <w:tab/>
              <w:delText>26</w:delText>
            </w:r>
          </w:del>
        </w:p>
        <w:p w14:paraId="7C462C54" w14:textId="5755C862" w:rsidR="007569A2" w:rsidRPr="00A11121" w:rsidDel="00F748EB" w:rsidRDefault="00CE686F">
          <w:pPr>
            <w:widowControl w:val="0"/>
            <w:tabs>
              <w:tab w:val="right" w:pos="12000"/>
            </w:tabs>
            <w:spacing w:before="60" w:line="240" w:lineRule="auto"/>
            <w:ind w:left="1440"/>
            <w:rPr>
              <w:del w:id="315" w:author="Kiên Lê Trung" w:date="2024-12-22T10:13:00Z" w16du:dateUtc="2024-12-22T03:13:00Z"/>
              <w:rFonts w:ascii="Times New Roman" w:hAnsi="Times New Roman" w:cs="Times New Roman"/>
              <w:noProof/>
              <w:color w:val="000000"/>
              <w:sz w:val="26"/>
              <w:szCs w:val="26"/>
              <w:rPrChange w:id="316" w:author="Kiên Lê Trung" w:date="2024-12-22T10:36:00Z" w16du:dateUtc="2024-12-22T03:36:00Z">
                <w:rPr>
                  <w:del w:id="317" w:author="Kiên Lê Trung" w:date="2024-12-22T10:13:00Z" w16du:dateUtc="2024-12-22T03:13:00Z"/>
                  <w:noProof/>
                  <w:color w:val="000000"/>
                </w:rPr>
              </w:rPrChange>
            </w:rPr>
          </w:pPr>
          <w:del w:id="318" w:author="Kiên Lê Trung" w:date="2024-12-22T10:13:00Z" w16du:dateUtc="2024-12-22T03:13:00Z">
            <w:r w:rsidRPr="00A11121" w:rsidDel="00F748EB">
              <w:rPr>
                <w:rFonts w:ascii="Times New Roman" w:hAnsi="Times New Roman" w:cs="Times New Roman"/>
                <w:noProof/>
                <w:color w:val="000000"/>
                <w:sz w:val="26"/>
                <w:szCs w:val="26"/>
                <w:rPrChange w:id="319" w:author="Kiên Lê Trung" w:date="2024-12-22T10:36:00Z" w16du:dateUtc="2024-12-22T03:36:00Z">
                  <w:rPr>
                    <w:noProof/>
                    <w:color w:val="000000"/>
                  </w:rPr>
                </w:rPrChange>
              </w:rPr>
              <w:delText>-Quản lý và áp dụng các chương trình khuyến mại</w:delText>
            </w:r>
            <w:r w:rsidRPr="00A11121" w:rsidDel="00F748EB">
              <w:rPr>
                <w:rFonts w:ascii="Times New Roman" w:hAnsi="Times New Roman" w:cs="Times New Roman"/>
                <w:noProof/>
                <w:color w:val="000000"/>
                <w:sz w:val="26"/>
                <w:szCs w:val="26"/>
                <w:rPrChange w:id="320" w:author="Kiên Lê Trung" w:date="2024-12-22T10:36:00Z" w16du:dateUtc="2024-12-22T03:36:00Z">
                  <w:rPr>
                    <w:noProof/>
                    <w:color w:val="000000"/>
                  </w:rPr>
                </w:rPrChange>
              </w:rPr>
              <w:tab/>
              <w:delText>26</w:delText>
            </w:r>
          </w:del>
        </w:p>
        <w:p w14:paraId="73E7008D" w14:textId="2B242B26" w:rsidR="007569A2" w:rsidRPr="00A11121" w:rsidDel="00F748EB" w:rsidRDefault="00CE686F">
          <w:pPr>
            <w:widowControl w:val="0"/>
            <w:tabs>
              <w:tab w:val="right" w:pos="12000"/>
            </w:tabs>
            <w:spacing w:before="60" w:line="240" w:lineRule="auto"/>
            <w:ind w:left="1080"/>
            <w:rPr>
              <w:del w:id="321" w:author="Kiên Lê Trung" w:date="2024-12-22T10:13:00Z" w16du:dateUtc="2024-12-22T03:13:00Z"/>
              <w:rFonts w:ascii="Times New Roman" w:hAnsi="Times New Roman" w:cs="Times New Roman"/>
              <w:noProof/>
              <w:color w:val="000000"/>
              <w:sz w:val="26"/>
              <w:szCs w:val="26"/>
              <w:rPrChange w:id="322" w:author="Kiên Lê Trung" w:date="2024-12-22T10:36:00Z" w16du:dateUtc="2024-12-22T03:36:00Z">
                <w:rPr>
                  <w:del w:id="323" w:author="Kiên Lê Trung" w:date="2024-12-22T10:13:00Z" w16du:dateUtc="2024-12-22T03:13:00Z"/>
                  <w:noProof/>
                  <w:color w:val="000000"/>
                </w:rPr>
              </w:rPrChange>
            </w:rPr>
          </w:pPr>
          <w:del w:id="324" w:author="Kiên Lê Trung" w:date="2024-12-22T10:13:00Z" w16du:dateUtc="2024-12-22T03:13:00Z">
            <w:r w:rsidRPr="00A11121" w:rsidDel="00F748EB">
              <w:rPr>
                <w:rFonts w:ascii="Times New Roman" w:hAnsi="Times New Roman" w:cs="Times New Roman"/>
                <w:noProof/>
                <w:color w:val="000000"/>
                <w:sz w:val="26"/>
                <w:szCs w:val="26"/>
                <w:rPrChange w:id="325" w:author="Kiên Lê Trung" w:date="2024-12-22T10:36:00Z" w16du:dateUtc="2024-12-22T03:36:00Z">
                  <w:rPr>
                    <w:noProof/>
                    <w:color w:val="000000"/>
                  </w:rPr>
                </w:rPrChange>
              </w:rPr>
              <w:delText xml:space="preserve">2.1.3d Biểu đồ use case phân rã - </w:delText>
            </w:r>
            <w:r w:rsidRPr="00A11121" w:rsidDel="00F748EB">
              <w:rPr>
                <w:rFonts w:ascii="Times New Roman" w:hAnsi="Times New Roman" w:cs="Times New Roman"/>
                <w:noProof/>
                <w:sz w:val="26"/>
                <w:szCs w:val="26"/>
                <w:rPrChange w:id="326" w:author="Kiên Lê Trung" w:date="2024-12-22T10:36:00Z" w16du:dateUtc="2024-12-22T03:36:00Z">
                  <w:rPr>
                    <w:noProof/>
                  </w:rPr>
                </w:rPrChange>
              </w:rPr>
              <w:delText xml:space="preserve">Người quản trị </w:delText>
            </w:r>
            <w:r w:rsidRPr="00A11121" w:rsidDel="00F748EB">
              <w:rPr>
                <w:rFonts w:ascii="Times New Roman" w:hAnsi="Times New Roman" w:cs="Times New Roman"/>
                <w:noProof/>
                <w:color w:val="000000"/>
                <w:sz w:val="26"/>
                <w:szCs w:val="26"/>
                <w:rPrChange w:id="327" w:author="Kiên Lê Trung" w:date="2024-12-22T10:36:00Z" w16du:dateUtc="2024-12-22T03:36:00Z">
                  <w:rPr>
                    <w:noProof/>
                    <w:color w:val="000000"/>
                  </w:rPr>
                </w:rPrChange>
              </w:rPr>
              <w:tab/>
              <w:delText>26</w:delText>
            </w:r>
          </w:del>
        </w:p>
        <w:p w14:paraId="21B18C21" w14:textId="16FA35C5" w:rsidR="007569A2" w:rsidRPr="00A11121" w:rsidDel="00F748EB" w:rsidRDefault="00CE686F">
          <w:pPr>
            <w:widowControl w:val="0"/>
            <w:tabs>
              <w:tab w:val="right" w:pos="12000"/>
            </w:tabs>
            <w:spacing w:before="60" w:line="240" w:lineRule="auto"/>
            <w:ind w:left="1440"/>
            <w:rPr>
              <w:del w:id="328" w:author="Kiên Lê Trung" w:date="2024-12-22T10:13:00Z" w16du:dateUtc="2024-12-22T03:13:00Z"/>
              <w:rFonts w:ascii="Times New Roman" w:hAnsi="Times New Roman" w:cs="Times New Roman"/>
              <w:noProof/>
              <w:color w:val="000000"/>
              <w:sz w:val="26"/>
              <w:szCs w:val="26"/>
              <w:rPrChange w:id="329" w:author="Kiên Lê Trung" w:date="2024-12-22T10:36:00Z" w16du:dateUtc="2024-12-22T03:36:00Z">
                <w:rPr>
                  <w:del w:id="330" w:author="Kiên Lê Trung" w:date="2024-12-22T10:13:00Z" w16du:dateUtc="2024-12-22T03:13:00Z"/>
                  <w:noProof/>
                  <w:color w:val="000000"/>
                </w:rPr>
              </w:rPrChange>
            </w:rPr>
          </w:pPr>
          <w:del w:id="331" w:author="Kiên Lê Trung" w:date="2024-12-22T10:13:00Z" w16du:dateUtc="2024-12-22T03:13:00Z">
            <w:r w:rsidRPr="00A11121" w:rsidDel="00F748EB">
              <w:rPr>
                <w:rFonts w:ascii="Times New Roman" w:hAnsi="Times New Roman" w:cs="Times New Roman"/>
                <w:noProof/>
                <w:color w:val="000000"/>
                <w:sz w:val="26"/>
                <w:szCs w:val="26"/>
                <w:rPrChange w:id="332" w:author="Kiên Lê Trung" w:date="2024-12-22T10:36:00Z" w16du:dateUtc="2024-12-22T03:36:00Z">
                  <w:rPr>
                    <w:noProof/>
                    <w:color w:val="000000"/>
                  </w:rPr>
                </w:rPrChange>
              </w:rPr>
              <w:delText>-Phân rã use case “Quản lý tài khoản khách hàng”</w:delText>
            </w:r>
            <w:r w:rsidRPr="00A11121" w:rsidDel="00F748EB">
              <w:rPr>
                <w:rFonts w:ascii="Times New Roman" w:hAnsi="Times New Roman" w:cs="Times New Roman"/>
                <w:noProof/>
                <w:color w:val="000000"/>
                <w:sz w:val="26"/>
                <w:szCs w:val="26"/>
                <w:rPrChange w:id="333" w:author="Kiên Lê Trung" w:date="2024-12-22T10:36:00Z" w16du:dateUtc="2024-12-22T03:36:00Z">
                  <w:rPr>
                    <w:noProof/>
                    <w:color w:val="000000"/>
                  </w:rPr>
                </w:rPrChange>
              </w:rPr>
              <w:tab/>
              <w:delText>26</w:delText>
            </w:r>
          </w:del>
        </w:p>
        <w:p w14:paraId="2C552F3A" w14:textId="7A276FF0" w:rsidR="007569A2" w:rsidRPr="00A11121" w:rsidDel="00F748EB" w:rsidRDefault="00CE686F">
          <w:pPr>
            <w:widowControl w:val="0"/>
            <w:tabs>
              <w:tab w:val="right" w:pos="12000"/>
            </w:tabs>
            <w:spacing w:before="60" w:line="240" w:lineRule="auto"/>
            <w:ind w:left="1440"/>
            <w:rPr>
              <w:del w:id="334" w:author="Kiên Lê Trung" w:date="2024-12-22T10:13:00Z" w16du:dateUtc="2024-12-22T03:13:00Z"/>
              <w:rFonts w:ascii="Times New Roman" w:hAnsi="Times New Roman" w:cs="Times New Roman"/>
              <w:noProof/>
              <w:color w:val="000000"/>
              <w:sz w:val="26"/>
              <w:szCs w:val="26"/>
              <w:rPrChange w:id="335" w:author="Kiên Lê Trung" w:date="2024-12-22T10:36:00Z" w16du:dateUtc="2024-12-22T03:36:00Z">
                <w:rPr>
                  <w:del w:id="336" w:author="Kiên Lê Trung" w:date="2024-12-22T10:13:00Z" w16du:dateUtc="2024-12-22T03:13:00Z"/>
                  <w:noProof/>
                  <w:color w:val="000000"/>
                </w:rPr>
              </w:rPrChange>
            </w:rPr>
          </w:pPr>
          <w:del w:id="337" w:author="Kiên Lê Trung" w:date="2024-12-22T10:13:00Z" w16du:dateUtc="2024-12-22T03:13:00Z">
            <w:r w:rsidRPr="00A11121" w:rsidDel="00F748EB">
              <w:rPr>
                <w:rFonts w:ascii="Times New Roman" w:hAnsi="Times New Roman" w:cs="Times New Roman"/>
                <w:noProof/>
                <w:color w:val="000000"/>
                <w:sz w:val="26"/>
                <w:szCs w:val="26"/>
                <w:rPrChange w:id="338" w:author="Kiên Lê Trung" w:date="2024-12-22T10:36:00Z" w16du:dateUtc="2024-12-22T03:36:00Z">
                  <w:rPr>
                    <w:noProof/>
                    <w:color w:val="000000"/>
                  </w:rPr>
                </w:rPrChange>
              </w:rPr>
              <w:delText>-Phân rã use case “Quản lý tài khoản người bán”</w:delText>
            </w:r>
            <w:r w:rsidRPr="00A11121" w:rsidDel="00F748EB">
              <w:rPr>
                <w:rFonts w:ascii="Times New Roman" w:hAnsi="Times New Roman" w:cs="Times New Roman"/>
                <w:noProof/>
                <w:color w:val="000000"/>
                <w:sz w:val="26"/>
                <w:szCs w:val="26"/>
                <w:rPrChange w:id="339" w:author="Kiên Lê Trung" w:date="2024-12-22T10:36:00Z" w16du:dateUtc="2024-12-22T03:36:00Z">
                  <w:rPr>
                    <w:noProof/>
                    <w:color w:val="000000"/>
                  </w:rPr>
                </w:rPrChange>
              </w:rPr>
              <w:tab/>
              <w:delText>27</w:delText>
            </w:r>
          </w:del>
        </w:p>
        <w:p w14:paraId="0CEDF4B2" w14:textId="3D9E3A61" w:rsidR="007569A2" w:rsidRPr="00A11121" w:rsidDel="00F748EB" w:rsidRDefault="00CE686F">
          <w:pPr>
            <w:widowControl w:val="0"/>
            <w:tabs>
              <w:tab w:val="right" w:pos="12000"/>
            </w:tabs>
            <w:spacing w:before="60" w:line="240" w:lineRule="auto"/>
            <w:ind w:left="1440"/>
            <w:rPr>
              <w:del w:id="340" w:author="Kiên Lê Trung" w:date="2024-12-22T10:13:00Z" w16du:dateUtc="2024-12-22T03:13:00Z"/>
              <w:rFonts w:ascii="Times New Roman" w:hAnsi="Times New Roman" w:cs="Times New Roman"/>
              <w:noProof/>
              <w:color w:val="000000"/>
              <w:sz w:val="26"/>
              <w:szCs w:val="26"/>
              <w:rPrChange w:id="341" w:author="Kiên Lê Trung" w:date="2024-12-22T10:36:00Z" w16du:dateUtc="2024-12-22T03:36:00Z">
                <w:rPr>
                  <w:del w:id="342" w:author="Kiên Lê Trung" w:date="2024-12-22T10:13:00Z" w16du:dateUtc="2024-12-22T03:13:00Z"/>
                  <w:noProof/>
                  <w:color w:val="000000"/>
                </w:rPr>
              </w:rPrChange>
            </w:rPr>
          </w:pPr>
          <w:del w:id="343" w:author="Kiên Lê Trung" w:date="2024-12-22T10:13:00Z" w16du:dateUtc="2024-12-22T03:13:00Z">
            <w:r w:rsidRPr="00A11121" w:rsidDel="00F748EB">
              <w:rPr>
                <w:rFonts w:ascii="Times New Roman" w:hAnsi="Times New Roman" w:cs="Times New Roman"/>
                <w:noProof/>
                <w:color w:val="000000"/>
                <w:sz w:val="26"/>
                <w:szCs w:val="26"/>
                <w:rPrChange w:id="344" w:author="Kiên Lê Trung" w:date="2024-12-22T10:36:00Z" w16du:dateUtc="2024-12-22T03:36:00Z">
                  <w:rPr>
                    <w:noProof/>
                    <w:color w:val="000000"/>
                  </w:rPr>
                </w:rPrChange>
              </w:rPr>
              <w:delText>-Phân rã use case “Quản lý đơn hàng”</w:delText>
            </w:r>
            <w:r w:rsidRPr="00A11121" w:rsidDel="00F748EB">
              <w:rPr>
                <w:rFonts w:ascii="Times New Roman" w:hAnsi="Times New Roman" w:cs="Times New Roman"/>
                <w:noProof/>
                <w:color w:val="000000"/>
                <w:sz w:val="26"/>
                <w:szCs w:val="26"/>
                <w:rPrChange w:id="345" w:author="Kiên Lê Trung" w:date="2024-12-22T10:36:00Z" w16du:dateUtc="2024-12-22T03:36:00Z">
                  <w:rPr>
                    <w:noProof/>
                    <w:color w:val="000000"/>
                  </w:rPr>
                </w:rPrChange>
              </w:rPr>
              <w:tab/>
              <w:delText>28</w:delText>
            </w:r>
          </w:del>
        </w:p>
        <w:p w14:paraId="1A50A543" w14:textId="0A6E616A" w:rsidR="007569A2" w:rsidRPr="00A11121" w:rsidDel="00F748EB" w:rsidRDefault="00CE686F">
          <w:pPr>
            <w:widowControl w:val="0"/>
            <w:tabs>
              <w:tab w:val="right" w:pos="12000"/>
            </w:tabs>
            <w:spacing w:before="60" w:line="240" w:lineRule="auto"/>
            <w:ind w:left="1440"/>
            <w:rPr>
              <w:del w:id="346" w:author="Kiên Lê Trung" w:date="2024-12-22T10:13:00Z" w16du:dateUtc="2024-12-22T03:13:00Z"/>
              <w:rFonts w:ascii="Times New Roman" w:hAnsi="Times New Roman" w:cs="Times New Roman"/>
              <w:noProof/>
              <w:color w:val="000000"/>
              <w:sz w:val="26"/>
              <w:szCs w:val="26"/>
              <w:rPrChange w:id="347" w:author="Kiên Lê Trung" w:date="2024-12-22T10:36:00Z" w16du:dateUtc="2024-12-22T03:36:00Z">
                <w:rPr>
                  <w:del w:id="348" w:author="Kiên Lê Trung" w:date="2024-12-22T10:13:00Z" w16du:dateUtc="2024-12-22T03:13:00Z"/>
                  <w:noProof/>
                  <w:color w:val="000000"/>
                </w:rPr>
              </w:rPrChange>
            </w:rPr>
          </w:pPr>
          <w:del w:id="349" w:author="Kiên Lê Trung" w:date="2024-12-22T10:13:00Z" w16du:dateUtc="2024-12-22T03:13:00Z">
            <w:r w:rsidRPr="00A11121" w:rsidDel="00F748EB">
              <w:rPr>
                <w:rFonts w:ascii="Times New Roman" w:hAnsi="Times New Roman" w:cs="Times New Roman"/>
                <w:noProof/>
                <w:color w:val="000000"/>
                <w:sz w:val="26"/>
                <w:szCs w:val="26"/>
                <w:rPrChange w:id="350" w:author="Kiên Lê Trung" w:date="2024-12-22T10:36:00Z" w16du:dateUtc="2024-12-22T03:36:00Z">
                  <w:rPr>
                    <w:noProof/>
                    <w:color w:val="000000"/>
                  </w:rPr>
                </w:rPrChange>
              </w:rPr>
              <w:delText>-Phân rã use case “Quản lý báo cáo và số liệu kinh doanh người dùng, sản phẩm”</w:delText>
            </w:r>
            <w:r w:rsidRPr="00A11121" w:rsidDel="00F748EB">
              <w:rPr>
                <w:rFonts w:ascii="Times New Roman" w:hAnsi="Times New Roman" w:cs="Times New Roman"/>
                <w:noProof/>
                <w:color w:val="000000"/>
                <w:sz w:val="26"/>
                <w:szCs w:val="26"/>
                <w:rPrChange w:id="351" w:author="Kiên Lê Trung" w:date="2024-12-22T10:36:00Z" w16du:dateUtc="2024-12-22T03:36:00Z">
                  <w:rPr>
                    <w:noProof/>
                    <w:color w:val="000000"/>
                  </w:rPr>
                </w:rPrChange>
              </w:rPr>
              <w:tab/>
              <w:delText>28</w:delText>
            </w:r>
          </w:del>
        </w:p>
        <w:p w14:paraId="3C42E4BE" w14:textId="042A5C5B" w:rsidR="007569A2" w:rsidRPr="00A11121" w:rsidDel="00F748EB" w:rsidRDefault="00CE686F">
          <w:pPr>
            <w:widowControl w:val="0"/>
            <w:tabs>
              <w:tab w:val="right" w:pos="12000"/>
            </w:tabs>
            <w:spacing w:before="60" w:line="240" w:lineRule="auto"/>
            <w:ind w:left="1440"/>
            <w:rPr>
              <w:del w:id="352" w:author="Kiên Lê Trung" w:date="2024-12-22T10:13:00Z" w16du:dateUtc="2024-12-22T03:13:00Z"/>
              <w:rFonts w:ascii="Times New Roman" w:hAnsi="Times New Roman" w:cs="Times New Roman"/>
              <w:noProof/>
              <w:color w:val="000000"/>
              <w:sz w:val="26"/>
              <w:szCs w:val="26"/>
              <w:rPrChange w:id="353" w:author="Kiên Lê Trung" w:date="2024-12-22T10:36:00Z" w16du:dateUtc="2024-12-22T03:36:00Z">
                <w:rPr>
                  <w:del w:id="354" w:author="Kiên Lê Trung" w:date="2024-12-22T10:13:00Z" w16du:dateUtc="2024-12-22T03:13:00Z"/>
                  <w:noProof/>
                  <w:color w:val="000000"/>
                </w:rPr>
              </w:rPrChange>
            </w:rPr>
          </w:pPr>
          <w:del w:id="355" w:author="Kiên Lê Trung" w:date="2024-12-22T10:13:00Z" w16du:dateUtc="2024-12-22T03:13:00Z">
            <w:r w:rsidRPr="00A11121" w:rsidDel="00F748EB">
              <w:rPr>
                <w:rFonts w:ascii="Times New Roman" w:hAnsi="Times New Roman" w:cs="Times New Roman"/>
                <w:noProof/>
                <w:color w:val="000000"/>
                <w:sz w:val="26"/>
                <w:szCs w:val="26"/>
                <w:rPrChange w:id="356" w:author="Kiên Lê Trung" w:date="2024-12-22T10:36:00Z" w16du:dateUtc="2024-12-22T03:36:00Z">
                  <w:rPr>
                    <w:noProof/>
                    <w:color w:val="000000"/>
                  </w:rPr>
                </w:rPrChange>
              </w:rPr>
              <w:delText>-Phân rã use case “Quản lý danh mục sản phẩm”</w:delText>
            </w:r>
            <w:r w:rsidRPr="00A11121" w:rsidDel="00F748EB">
              <w:rPr>
                <w:rFonts w:ascii="Times New Roman" w:hAnsi="Times New Roman" w:cs="Times New Roman"/>
                <w:noProof/>
                <w:color w:val="000000"/>
                <w:sz w:val="26"/>
                <w:szCs w:val="26"/>
                <w:rPrChange w:id="357" w:author="Kiên Lê Trung" w:date="2024-12-22T10:36:00Z" w16du:dateUtc="2024-12-22T03:36:00Z">
                  <w:rPr>
                    <w:noProof/>
                    <w:color w:val="000000"/>
                  </w:rPr>
                </w:rPrChange>
              </w:rPr>
              <w:tab/>
              <w:delText>28</w:delText>
            </w:r>
          </w:del>
        </w:p>
        <w:p w14:paraId="4BEA2236" w14:textId="647E815E" w:rsidR="007569A2" w:rsidRPr="00A11121" w:rsidDel="00F748EB" w:rsidRDefault="00CE686F">
          <w:pPr>
            <w:widowControl w:val="0"/>
            <w:tabs>
              <w:tab w:val="right" w:pos="12000"/>
            </w:tabs>
            <w:spacing w:before="60" w:line="240" w:lineRule="auto"/>
            <w:ind w:left="720"/>
            <w:rPr>
              <w:del w:id="358" w:author="Kiên Lê Trung" w:date="2024-12-22T10:13:00Z" w16du:dateUtc="2024-12-22T03:13:00Z"/>
              <w:rFonts w:ascii="Times New Roman" w:hAnsi="Times New Roman" w:cs="Times New Roman"/>
              <w:noProof/>
              <w:color w:val="000000"/>
              <w:sz w:val="26"/>
              <w:szCs w:val="26"/>
              <w:rPrChange w:id="359" w:author="Kiên Lê Trung" w:date="2024-12-22T10:36:00Z" w16du:dateUtc="2024-12-22T03:36:00Z">
                <w:rPr>
                  <w:del w:id="360" w:author="Kiên Lê Trung" w:date="2024-12-22T10:13:00Z" w16du:dateUtc="2024-12-22T03:13:00Z"/>
                  <w:noProof/>
                  <w:color w:val="000000"/>
                </w:rPr>
              </w:rPrChange>
            </w:rPr>
          </w:pPr>
          <w:del w:id="361" w:author="Kiên Lê Trung" w:date="2024-12-22T10:13:00Z" w16du:dateUtc="2024-12-22T03:13:00Z">
            <w:r w:rsidRPr="00A11121" w:rsidDel="00F748EB">
              <w:rPr>
                <w:rFonts w:ascii="Times New Roman" w:hAnsi="Times New Roman" w:cs="Times New Roman"/>
                <w:noProof/>
                <w:color w:val="000000"/>
                <w:sz w:val="26"/>
                <w:szCs w:val="26"/>
                <w:rPrChange w:id="362" w:author="Kiên Lê Trung" w:date="2024-12-22T10:36:00Z" w16du:dateUtc="2024-12-22T03:36:00Z">
                  <w:rPr>
                    <w:noProof/>
                    <w:color w:val="000000"/>
                  </w:rPr>
                </w:rPrChange>
              </w:rPr>
              <w:delText>2.1.4 Xây dựng kịch bản</w:delText>
            </w:r>
            <w:r w:rsidRPr="00A11121" w:rsidDel="00F748EB">
              <w:rPr>
                <w:rFonts w:ascii="Times New Roman" w:hAnsi="Times New Roman" w:cs="Times New Roman"/>
                <w:noProof/>
                <w:color w:val="000000"/>
                <w:sz w:val="26"/>
                <w:szCs w:val="26"/>
                <w:rPrChange w:id="363" w:author="Kiên Lê Trung" w:date="2024-12-22T10:36:00Z" w16du:dateUtc="2024-12-22T03:36:00Z">
                  <w:rPr>
                    <w:noProof/>
                    <w:color w:val="000000"/>
                  </w:rPr>
                </w:rPrChange>
              </w:rPr>
              <w:tab/>
              <w:delText>29</w:delText>
            </w:r>
          </w:del>
        </w:p>
        <w:p w14:paraId="43E8F069" w14:textId="48E673AD" w:rsidR="007569A2" w:rsidRPr="00A11121" w:rsidDel="00F748EB" w:rsidRDefault="00CE686F">
          <w:pPr>
            <w:widowControl w:val="0"/>
            <w:tabs>
              <w:tab w:val="right" w:pos="12000"/>
            </w:tabs>
            <w:spacing w:before="60" w:line="240" w:lineRule="auto"/>
            <w:ind w:left="1080"/>
            <w:rPr>
              <w:del w:id="364" w:author="Kiên Lê Trung" w:date="2024-12-22T10:13:00Z" w16du:dateUtc="2024-12-22T03:13:00Z"/>
              <w:rFonts w:ascii="Times New Roman" w:hAnsi="Times New Roman" w:cs="Times New Roman"/>
              <w:noProof/>
              <w:color w:val="000000"/>
              <w:sz w:val="26"/>
              <w:szCs w:val="26"/>
              <w:rPrChange w:id="365" w:author="Kiên Lê Trung" w:date="2024-12-22T10:36:00Z" w16du:dateUtc="2024-12-22T03:36:00Z">
                <w:rPr>
                  <w:del w:id="366" w:author="Kiên Lê Trung" w:date="2024-12-22T10:13:00Z" w16du:dateUtc="2024-12-22T03:13:00Z"/>
                  <w:noProof/>
                  <w:color w:val="000000"/>
                </w:rPr>
              </w:rPrChange>
            </w:rPr>
          </w:pPr>
          <w:del w:id="367" w:author="Kiên Lê Trung" w:date="2024-12-22T10:13:00Z" w16du:dateUtc="2024-12-22T03:13:00Z">
            <w:r w:rsidRPr="00A11121" w:rsidDel="00F748EB">
              <w:rPr>
                <w:rFonts w:ascii="Times New Roman" w:hAnsi="Times New Roman" w:cs="Times New Roman"/>
                <w:noProof/>
                <w:color w:val="000000"/>
                <w:sz w:val="26"/>
                <w:szCs w:val="26"/>
                <w:rPrChange w:id="368" w:author="Kiên Lê Trung" w:date="2024-12-22T10:36:00Z" w16du:dateUtc="2024-12-22T03:36:00Z">
                  <w:rPr>
                    <w:noProof/>
                    <w:color w:val="000000"/>
                  </w:rPr>
                </w:rPrChange>
              </w:rPr>
              <w:delText>2.1.4.a. Kịch bản cho các chức năng của người dùng</w:delText>
            </w:r>
            <w:r w:rsidRPr="00A11121" w:rsidDel="00F748EB">
              <w:rPr>
                <w:rFonts w:ascii="Times New Roman" w:hAnsi="Times New Roman" w:cs="Times New Roman"/>
                <w:noProof/>
                <w:color w:val="000000"/>
                <w:sz w:val="26"/>
                <w:szCs w:val="26"/>
                <w:rPrChange w:id="369" w:author="Kiên Lê Trung" w:date="2024-12-22T10:36:00Z" w16du:dateUtc="2024-12-22T03:36:00Z">
                  <w:rPr>
                    <w:noProof/>
                    <w:color w:val="000000"/>
                  </w:rPr>
                </w:rPrChange>
              </w:rPr>
              <w:tab/>
              <w:delText>29</w:delText>
            </w:r>
          </w:del>
        </w:p>
        <w:p w14:paraId="02AE9AF5" w14:textId="7454F9CC" w:rsidR="007569A2" w:rsidRPr="00A11121" w:rsidDel="00F748EB" w:rsidRDefault="00CE686F">
          <w:pPr>
            <w:widowControl w:val="0"/>
            <w:tabs>
              <w:tab w:val="right" w:pos="12000"/>
            </w:tabs>
            <w:spacing w:before="60" w:line="240" w:lineRule="auto"/>
            <w:ind w:left="1440"/>
            <w:rPr>
              <w:del w:id="370" w:author="Kiên Lê Trung" w:date="2024-12-22T10:13:00Z" w16du:dateUtc="2024-12-22T03:13:00Z"/>
              <w:rFonts w:ascii="Times New Roman" w:hAnsi="Times New Roman" w:cs="Times New Roman"/>
              <w:noProof/>
              <w:color w:val="000000"/>
              <w:sz w:val="26"/>
              <w:szCs w:val="26"/>
              <w:rPrChange w:id="371" w:author="Kiên Lê Trung" w:date="2024-12-22T10:36:00Z" w16du:dateUtc="2024-12-22T03:36:00Z">
                <w:rPr>
                  <w:del w:id="372" w:author="Kiên Lê Trung" w:date="2024-12-22T10:13:00Z" w16du:dateUtc="2024-12-22T03:13:00Z"/>
                  <w:noProof/>
                  <w:color w:val="000000"/>
                </w:rPr>
              </w:rPrChange>
            </w:rPr>
          </w:pPr>
          <w:del w:id="373" w:author="Kiên Lê Trung" w:date="2024-12-22T10:13:00Z" w16du:dateUtc="2024-12-22T03:13:00Z">
            <w:r w:rsidRPr="00A11121" w:rsidDel="00F748EB">
              <w:rPr>
                <w:rFonts w:ascii="Times New Roman" w:hAnsi="Times New Roman" w:cs="Times New Roman"/>
                <w:noProof/>
                <w:color w:val="000000"/>
                <w:sz w:val="26"/>
                <w:szCs w:val="26"/>
                <w:rPrChange w:id="374" w:author="Kiên Lê Trung" w:date="2024-12-22T10:36:00Z" w16du:dateUtc="2024-12-22T03:36:00Z">
                  <w:rPr>
                    <w:noProof/>
                    <w:color w:val="000000"/>
                  </w:rPr>
                </w:rPrChange>
              </w:rPr>
              <w:delText>- Login</w:delText>
            </w:r>
            <w:r w:rsidRPr="00A11121" w:rsidDel="00F748EB">
              <w:rPr>
                <w:rFonts w:ascii="Times New Roman" w:hAnsi="Times New Roman" w:cs="Times New Roman"/>
                <w:noProof/>
                <w:color w:val="000000"/>
                <w:sz w:val="26"/>
                <w:szCs w:val="26"/>
                <w:rPrChange w:id="375" w:author="Kiên Lê Trung" w:date="2024-12-22T10:36:00Z" w16du:dateUtc="2024-12-22T03:36:00Z">
                  <w:rPr>
                    <w:noProof/>
                    <w:color w:val="000000"/>
                  </w:rPr>
                </w:rPrChange>
              </w:rPr>
              <w:tab/>
              <w:delText>29</w:delText>
            </w:r>
          </w:del>
        </w:p>
        <w:p w14:paraId="7161A397" w14:textId="50B01A3C" w:rsidR="007569A2" w:rsidRPr="00A11121" w:rsidDel="00F748EB" w:rsidRDefault="00CE686F">
          <w:pPr>
            <w:widowControl w:val="0"/>
            <w:tabs>
              <w:tab w:val="right" w:pos="12000"/>
            </w:tabs>
            <w:spacing w:before="60" w:line="240" w:lineRule="auto"/>
            <w:ind w:left="1440"/>
            <w:rPr>
              <w:del w:id="376" w:author="Kiên Lê Trung" w:date="2024-12-22T10:13:00Z" w16du:dateUtc="2024-12-22T03:13:00Z"/>
              <w:rFonts w:ascii="Times New Roman" w:hAnsi="Times New Roman" w:cs="Times New Roman"/>
              <w:noProof/>
              <w:color w:val="000000"/>
              <w:sz w:val="26"/>
              <w:szCs w:val="26"/>
              <w:rPrChange w:id="377" w:author="Kiên Lê Trung" w:date="2024-12-22T10:36:00Z" w16du:dateUtc="2024-12-22T03:36:00Z">
                <w:rPr>
                  <w:del w:id="378" w:author="Kiên Lê Trung" w:date="2024-12-22T10:13:00Z" w16du:dateUtc="2024-12-22T03:13:00Z"/>
                  <w:noProof/>
                  <w:color w:val="000000"/>
                </w:rPr>
              </w:rPrChange>
            </w:rPr>
          </w:pPr>
          <w:del w:id="379" w:author="Kiên Lê Trung" w:date="2024-12-22T10:13:00Z" w16du:dateUtc="2024-12-22T03:13:00Z">
            <w:r w:rsidRPr="00A11121" w:rsidDel="00F748EB">
              <w:rPr>
                <w:rFonts w:ascii="Times New Roman" w:hAnsi="Times New Roman" w:cs="Times New Roman"/>
                <w:noProof/>
                <w:color w:val="000000"/>
                <w:sz w:val="26"/>
                <w:szCs w:val="26"/>
                <w:rPrChange w:id="380" w:author="Kiên Lê Trung" w:date="2024-12-22T10:36:00Z" w16du:dateUtc="2024-12-22T03:36:00Z">
                  <w:rPr>
                    <w:noProof/>
                    <w:color w:val="000000"/>
                  </w:rPr>
                </w:rPrChange>
              </w:rPr>
              <w:delText xml:space="preserve">- </w:delText>
            </w:r>
            <w:r w:rsidRPr="00A11121" w:rsidDel="00F748EB">
              <w:rPr>
                <w:rFonts w:ascii="Times New Roman" w:hAnsi="Times New Roman" w:cs="Times New Roman"/>
                <w:noProof/>
                <w:sz w:val="26"/>
                <w:szCs w:val="26"/>
                <w:rPrChange w:id="381" w:author="Kiên Lê Trung" w:date="2024-12-22T10:36:00Z" w16du:dateUtc="2024-12-22T03:36:00Z">
                  <w:rPr>
                    <w:noProof/>
                  </w:rPr>
                </w:rPrChange>
              </w:rPr>
              <w:delText>Khách hàng</w:delText>
            </w:r>
            <w:r w:rsidRPr="00A11121" w:rsidDel="00F748EB">
              <w:rPr>
                <w:rFonts w:ascii="Times New Roman" w:hAnsi="Times New Roman" w:cs="Times New Roman"/>
                <w:noProof/>
                <w:color w:val="000000"/>
                <w:sz w:val="26"/>
                <w:szCs w:val="26"/>
                <w:rPrChange w:id="382" w:author="Kiên Lê Trung" w:date="2024-12-22T10:36:00Z" w16du:dateUtc="2024-12-22T03:36:00Z">
                  <w:rPr>
                    <w:noProof/>
                    <w:color w:val="000000"/>
                  </w:rPr>
                </w:rPrChange>
              </w:rPr>
              <w:delText xml:space="preserve"> add product to cart</w:delText>
            </w:r>
            <w:r w:rsidRPr="00A11121" w:rsidDel="00F748EB">
              <w:rPr>
                <w:rFonts w:ascii="Times New Roman" w:hAnsi="Times New Roman" w:cs="Times New Roman"/>
                <w:noProof/>
                <w:color w:val="000000"/>
                <w:sz w:val="26"/>
                <w:szCs w:val="26"/>
                <w:rPrChange w:id="383" w:author="Kiên Lê Trung" w:date="2024-12-22T10:36:00Z" w16du:dateUtc="2024-12-22T03:36:00Z">
                  <w:rPr>
                    <w:noProof/>
                    <w:color w:val="000000"/>
                  </w:rPr>
                </w:rPrChange>
              </w:rPr>
              <w:tab/>
              <w:delText>30</w:delText>
            </w:r>
          </w:del>
        </w:p>
        <w:p w14:paraId="5ECC12EB" w14:textId="6C0781E9" w:rsidR="007569A2" w:rsidRPr="00A11121" w:rsidDel="00F748EB" w:rsidRDefault="00CE686F">
          <w:pPr>
            <w:widowControl w:val="0"/>
            <w:tabs>
              <w:tab w:val="right" w:pos="12000"/>
            </w:tabs>
            <w:spacing w:before="60" w:line="240" w:lineRule="auto"/>
            <w:ind w:left="1440"/>
            <w:rPr>
              <w:del w:id="384" w:author="Kiên Lê Trung" w:date="2024-12-22T10:13:00Z" w16du:dateUtc="2024-12-22T03:13:00Z"/>
              <w:rFonts w:ascii="Times New Roman" w:hAnsi="Times New Roman" w:cs="Times New Roman"/>
              <w:noProof/>
              <w:color w:val="000000"/>
              <w:sz w:val="26"/>
              <w:szCs w:val="26"/>
              <w:rPrChange w:id="385" w:author="Kiên Lê Trung" w:date="2024-12-22T10:36:00Z" w16du:dateUtc="2024-12-22T03:36:00Z">
                <w:rPr>
                  <w:del w:id="386" w:author="Kiên Lê Trung" w:date="2024-12-22T10:13:00Z" w16du:dateUtc="2024-12-22T03:13:00Z"/>
                  <w:noProof/>
                  <w:color w:val="000000"/>
                </w:rPr>
              </w:rPrChange>
            </w:rPr>
          </w:pPr>
          <w:del w:id="387" w:author="Kiên Lê Trung" w:date="2024-12-22T10:13:00Z" w16du:dateUtc="2024-12-22T03:13:00Z">
            <w:r w:rsidRPr="00A11121" w:rsidDel="00F748EB">
              <w:rPr>
                <w:rFonts w:ascii="Times New Roman" w:hAnsi="Times New Roman" w:cs="Times New Roman"/>
                <w:noProof/>
                <w:color w:val="000000"/>
                <w:sz w:val="26"/>
                <w:szCs w:val="26"/>
                <w:rPrChange w:id="388" w:author="Kiên Lê Trung" w:date="2024-12-22T10:36:00Z" w16du:dateUtc="2024-12-22T03:36:00Z">
                  <w:rPr>
                    <w:noProof/>
                    <w:color w:val="000000"/>
                  </w:rPr>
                </w:rPrChange>
              </w:rPr>
              <w:delText>- Manage order</w:delText>
            </w:r>
            <w:r w:rsidRPr="00A11121" w:rsidDel="00F748EB">
              <w:rPr>
                <w:rFonts w:ascii="Times New Roman" w:hAnsi="Times New Roman" w:cs="Times New Roman"/>
                <w:noProof/>
                <w:color w:val="000000"/>
                <w:sz w:val="26"/>
                <w:szCs w:val="26"/>
                <w:rPrChange w:id="389" w:author="Kiên Lê Trung" w:date="2024-12-22T10:36:00Z" w16du:dateUtc="2024-12-22T03:36:00Z">
                  <w:rPr>
                    <w:noProof/>
                    <w:color w:val="000000"/>
                  </w:rPr>
                </w:rPrChange>
              </w:rPr>
              <w:tab/>
              <w:delText>31</w:delText>
            </w:r>
          </w:del>
        </w:p>
        <w:p w14:paraId="11C37974" w14:textId="327F5501" w:rsidR="007569A2" w:rsidRPr="00A11121" w:rsidDel="00F748EB" w:rsidRDefault="00CE686F">
          <w:pPr>
            <w:widowControl w:val="0"/>
            <w:tabs>
              <w:tab w:val="right" w:pos="12000"/>
            </w:tabs>
            <w:spacing w:before="60" w:line="240" w:lineRule="auto"/>
            <w:ind w:left="1440"/>
            <w:rPr>
              <w:del w:id="390" w:author="Kiên Lê Trung" w:date="2024-12-22T10:13:00Z" w16du:dateUtc="2024-12-22T03:13:00Z"/>
              <w:rFonts w:ascii="Times New Roman" w:hAnsi="Times New Roman" w:cs="Times New Roman"/>
              <w:noProof/>
              <w:color w:val="000000"/>
              <w:sz w:val="26"/>
              <w:szCs w:val="26"/>
              <w:rPrChange w:id="391" w:author="Kiên Lê Trung" w:date="2024-12-22T10:36:00Z" w16du:dateUtc="2024-12-22T03:36:00Z">
                <w:rPr>
                  <w:del w:id="392" w:author="Kiên Lê Trung" w:date="2024-12-22T10:13:00Z" w16du:dateUtc="2024-12-22T03:13:00Z"/>
                  <w:noProof/>
                  <w:color w:val="000000"/>
                </w:rPr>
              </w:rPrChange>
            </w:rPr>
          </w:pPr>
          <w:del w:id="393" w:author="Kiên Lê Trung" w:date="2024-12-22T10:13:00Z" w16du:dateUtc="2024-12-22T03:13:00Z">
            <w:r w:rsidRPr="00A11121" w:rsidDel="00F748EB">
              <w:rPr>
                <w:rFonts w:ascii="Times New Roman" w:hAnsi="Times New Roman" w:cs="Times New Roman"/>
                <w:noProof/>
                <w:color w:val="000000"/>
                <w:sz w:val="26"/>
                <w:szCs w:val="26"/>
                <w:rPrChange w:id="394" w:author="Kiên Lê Trung" w:date="2024-12-22T10:36:00Z" w16du:dateUtc="2024-12-22T03:36:00Z">
                  <w:rPr>
                    <w:noProof/>
                    <w:color w:val="000000"/>
                  </w:rPr>
                </w:rPrChange>
              </w:rPr>
              <w:delText>- Manage user account</w:delText>
            </w:r>
            <w:r w:rsidRPr="00A11121" w:rsidDel="00F748EB">
              <w:rPr>
                <w:rFonts w:ascii="Times New Roman" w:hAnsi="Times New Roman" w:cs="Times New Roman"/>
                <w:noProof/>
                <w:color w:val="000000"/>
                <w:sz w:val="26"/>
                <w:szCs w:val="26"/>
                <w:rPrChange w:id="395" w:author="Kiên Lê Trung" w:date="2024-12-22T10:36:00Z" w16du:dateUtc="2024-12-22T03:36:00Z">
                  <w:rPr>
                    <w:noProof/>
                    <w:color w:val="000000"/>
                  </w:rPr>
                </w:rPrChange>
              </w:rPr>
              <w:tab/>
              <w:delText>33</w:delText>
            </w:r>
          </w:del>
        </w:p>
        <w:p w14:paraId="087E88AE" w14:textId="42834216" w:rsidR="007569A2" w:rsidRPr="00A11121" w:rsidDel="00F748EB" w:rsidRDefault="00CE686F">
          <w:pPr>
            <w:widowControl w:val="0"/>
            <w:tabs>
              <w:tab w:val="right" w:pos="12000"/>
            </w:tabs>
            <w:spacing w:before="60" w:line="240" w:lineRule="auto"/>
            <w:ind w:left="1440"/>
            <w:rPr>
              <w:del w:id="396" w:author="Kiên Lê Trung" w:date="2024-12-22T10:13:00Z" w16du:dateUtc="2024-12-22T03:13:00Z"/>
              <w:rFonts w:ascii="Times New Roman" w:hAnsi="Times New Roman" w:cs="Times New Roman"/>
              <w:noProof/>
              <w:color w:val="000000"/>
              <w:sz w:val="26"/>
              <w:szCs w:val="26"/>
              <w:rPrChange w:id="397" w:author="Kiên Lê Trung" w:date="2024-12-22T10:36:00Z" w16du:dateUtc="2024-12-22T03:36:00Z">
                <w:rPr>
                  <w:del w:id="398" w:author="Kiên Lê Trung" w:date="2024-12-22T10:13:00Z" w16du:dateUtc="2024-12-22T03:13:00Z"/>
                  <w:noProof/>
                  <w:color w:val="000000"/>
                </w:rPr>
              </w:rPrChange>
            </w:rPr>
          </w:pPr>
          <w:del w:id="399" w:author="Kiên Lê Trung" w:date="2024-12-22T10:13:00Z" w16du:dateUtc="2024-12-22T03:13:00Z">
            <w:r w:rsidRPr="00A11121" w:rsidDel="00F748EB">
              <w:rPr>
                <w:rFonts w:ascii="Times New Roman" w:hAnsi="Times New Roman" w:cs="Times New Roman"/>
                <w:noProof/>
                <w:color w:val="000000"/>
                <w:sz w:val="26"/>
                <w:szCs w:val="26"/>
                <w:rPrChange w:id="400" w:author="Kiên Lê Trung" w:date="2024-12-22T10:36:00Z" w16du:dateUtc="2024-12-22T03:36:00Z">
                  <w:rPr>
                    <w:noProof/>
                    <w:color w:val="000000"/>
                  </w:rPr>
                </w:rPrChange>
              </w:rPr>
              <w:delText>- Edit customer information</w:delText>
            </w:r>
            <w:r w:rsidRPr="00A11121" w:rsidDel="00F748EB">
              <w:rPr>
                <w:rFonts w:ascii="Times New Roman" w:hAnsi="Times New Roman" w:cs="Times New Roman"/>
                <w:noProof/>
                <w:color w:val="000000"/>
                <w:sz w:val="26"/>
                <w:szCs w:val="26"/>
                <w:rPrChange w:id="401" w:author="Kiên Lê Trung" w:date="2024-12-22T10:36:00Z" w16du:dateUtc="2024-12-22T03:36:00Z">
                  <w:rPr>
                    <w:noProof/>
                    <w:color w:val="000000"/>
                  </w:rPr>
                </w:rPrChange>
              </w:rPr>
              <w:tab/>
              <w:delText>36</w:delText>
            </w:r>
          </w:del>
        </w:p>
        <w:p w14:paraId="5132FC74" w14:textId="2464904B" w:rsidR="007569A2" w:rsidRPr="00A11121" w:rsidDel="00F748EB" w:rsidRDefault="00CE686F">
          <w:pPr>
            <w:widowControl w:val="0"/>
            <w:tabs>
              <w:tab w:val="right" w:pos="12000"/>
            </w:tabs>
            <w:spacing w:before="60" w:line="240" w:lineRule="auto"/>
            <w:ind w:left="1440"/>
            <w:rPr>
              <w:del w:id="402" w:author="Kiên Lê Trung" w:date="2024-12-22T10:13:00Z" w16du:dateUtc="2024-12-22T03:13:00Z"/>
              <w:rFonts w:ascii="Times New Roman" w:hAnsi="Times New Roman" w:cs="Times New Roman"/>
              <w:noProof/>
              <w:color w:val="000000"/>
              <w:sz w:val="26"/>
              <w:szCs w:val="26"/>
              <w:rPrChange w:id="403" w:author="Kiên Lê Trung" w:date="2024-12-22T10:36:00Z" w16du:dateUtc="2024-12-22T03:36:00Z">
                <w:rPr>
                  <w:del w:id="404" w:author="Kiên Lê Trung" w:date="2024-12-22T10:13:00Z" w16du:dateUtc="2024-12-22T03:13:00Z"/>
                  <w:noProof/>
                  <w:color w:val="000000"/>
                </w:rPr>
              </w:rPrChange>
            </w:rPr>
          </w:pPr>
          <w:del w:id="405" w:author="Kiên Lê Trung" w:date="2024-12-22T10:13:00Z" w16du:dateUtc="2024-12-22T03:13:00Z">
            <w:r w:rsidRPr="00A11121" w:rsidDel="00F748EB">
              <w:rPr>
                <w:rFonts w:ascii="Times New Roman" w:hAnsi="Times New Roman" w:cs="Times New Roman"/>
                <w:noProof/>
                <w:color w:val="000000"/>
                <w:sz w:val="26"/>
                <w:szCs w:val="26"/>
                <w:rPrChange w:id="406" w:author="Kiên Lê Trung" w:date="2024-12-22T10:36:00Z" w16du:dateUtc="2024-12-22T03:36:00Z">
                  <w:rPr>
                    <w:noProof/>
                    <w:color w:val="000000"/>
                  </w:rPr>
                </w:rPrChange>
              </w:rPr>
              <w:delText>- Rating product</w:delText>
            </w:r>
            <w:r w:rsidRPr="00A11121" w:rsidDel="00F748EB">
              <w:rPr>
                <w:rFonts w:ascii="Times New Roman" w:hAnsi="Times New Roman" w:cs="Times New Roman"/>
                <w:noProof/>
                <w:color w:val="000000"/>
                <w:sz w:val="26"/>
                <w:szCs w:val="26"/>
                <w:rPrChange w:id="407" w:author="Kiên Lê Trung" w:date="2024-12-22T10:36:00Z" w16du:dateUtc="2024-12-22T03:36:00Z">
                  <w:rPr>
                    <w:noProof/>
                    <w:color w:val="000000"/>
                  </w:rPr>
                </w:rPrChange>
              </w:rPr>
              <w:tab/>
              <w:delText>37</w:delText>
            </w:r>
          </w:del>
        </w:p>
        <w:p w14:paraId="55CCF6C5" w14:textId="4A5001A2" w:rsidR="007569A2" w:rsidRPr="00A11121" w:rsidDel="00F748EB" w:rsidRDefault="00CE686F">
          <w:pPr>
            <w:widowControl w:val="0"/>
            <w:tabs>
              <w:tab w:val="right" w:pos="12000"/>
            </w:tabs>
            <w:spacing w:before="60" w:line="240" w:lineRule="auto"/>
            <w:ind w:left="1440"/>
            <w:rPr>
              <w:del w:id="408" w:author="Kiên Lê Trung" w:date="2024-12-22T10:13:00Z" w16du:dateUtc="2024-12-22T03:13:00Z"/>
              <w:rFonts w:ascii="Times New Roman" w:hAnsi="Times New Roman" w:cs="Times New Roman"/>
              <w:noProof/>
              <w:color w:val="000000"/>
              <w:sz w:val="26"/>
              <w:szCs w:val="26"/>
              <w:rPrChange w:id="409" w:author="Kiên Lê Trung" w:date="2024-12-22T10:36:00Z" w16du:dateUtc="2024-12-22T03:36:00Z">
                <w:rPr>
                  <w:del w:id="410" w:author="Kiên Lê Trung" w:date="2024-12-22T10:13:00Z" w16du:dateUtc="2024-12-22T03:13:00Z"/>
                  <w:noProof/>
                  <w:color w:val="000000"/>
                </w:rPr>
              </w:rPrChange>
            </w:rPr>
          </w:pPr>
          <w:del w:id="411" w:author="Kiên Lê Trung" w:date="2024-12-22T10:13:00Z" w16du:dateUtc="2024-12-22T03:13:00Z">
            <w:r w:rsidRPr="00A11121" w:rsidDel="00F748EB">
              <w:rPr>
                <w:rFonts w:ascii="Times New Roman" w:hAnsi="Times New Roman" w:cs="Times New Roman"/>
                <w:noProof/>
                <w:color w:val="000000"/>
                <w:sz w:val="26"/>
                <w:szCs w:val="26"/>
                <w:rPrChange w:id="412" w:author="Kiên Lê Trung" w:date="2024-12-22T10:36:00Z" w16du:dateUtc="2024-12-22T03:36:00Z">
                  <w:rPr>
                    <w:noProof/>
                    <w:color w:val="000000"/>
                  </w:rPr>
                </w:rPrChange>
              </w:rPr>
              <w:delText>-   Manage profile</w:delText>
            </w:r>
            <w:r w:rsidRPr="00A11121" w:rsidDel="00F748EB">
              <w:rPr>
                <w:rFonts w:ascii="Times New Roman" w:hAnsi="Times New Roman" w:cs="Times New Roman"/>
                <w:noProof/>
                <w:color w:val="000000"/>
                <w:sz w:val="26"/>
                <w:szCs w:val="26"/>
                <w:rPrChange w:id="413" w:author="Kiên Lê Trung" w:date="2024-12-22T10:36:00Z" w16du:dateUtc="2024-12-22T03:36:00Z">
                  <w:rPr>
                    <w:noProof/>
                    <w:color w:val="000000"/>
                  </w:rPr>
                </w:rPrChange>
              </w:rPr>
              <w:tab/>
              <w:delText>38</w:delText>
            </w:r>
          </w:del>
        </w:p>
        <w:p w14:paraId="05866A6C" w14:textId="1621F6DE" w:rsidR="007569A2" w:rsidRPr="00A11121" w:rsidDel="00F748EB" w:rsidRDefault="00CE686F">
          <w:pPr>
            <w:widowControl w:val="0"/>
            <w:tabs>
              <w:tab w:val="right" w:pos="12000"/>
            </w:tabs>
            <w:spacing w:before="60" w:line="240" w:lineRule="auto"/>
            <w:ind w:left="1440"/>
            <w:rPr>
              <w:del w:id="414" w:author="Kiên Lê Trung" w:date="2024-12-22T10:13:00Z" w16du:dateUtc="2024-12-22T03:13:00Z"/>
              <w:rFonts w:ascii="Times New Roman" w:hAnsi="Times New Roman" w:cs="Times New Roman"/>
              <w:noProof/>
              <w:color w:val="000000"/>
              <w:sz w:val="26"/>
              <w:szCs w:val="26"/>
              <w:rPrChange w:id="415" w:author="Kiên Lê Trung" w:date="2024-12-22T10:36:00Z" w16du:dateUtc="2024-12-22T03:36:00Z">
                <w:rPr>
                  <w:del w:id="416" w:author="Kiên Lê Trung" w:date="2024-12-22T10:13:00Z" w16du:dateUtc="2024-12-22T03:13:00Z"/>
                  <w:noProof/>
                  <w:color w:val="000000"/>
                </w:rPr>
              </w:rPrChange>
            </w:rPr>
          </w:pPr>
          <w:del w:id="417" w:author="Kiên Lê Trung" w:date="2024-12-22T10:13:00Z" w16du:dateUtc="2024-12-22T03:13:00Z">
            <w:r w:rsidRPr="00A11121" w:rsidDel="00F748EB">
              <w:rPr>
                <w:rFonts w:ascii="Times New Roman" w:hAnsi="Times New Roman" w:cs="Times New Roman"/>
                <w:noProof/>
                <w:color w:val="000000"/>
                <w:sz w:val="26"/>
                <w:szCs w:val="26"/>
                <w:rPrChange w:id="418" w:author="Kiên Lê Trung" w:date="2024-12-22T10:36:00Z" w16du:dateUtc="2024-12-22T03:36:00Z">
                  <w:rPr>
                    <w:noProof/>
                    <w:color w:val="000000"/>
                  </w:rPr>
                </w:rPrChange>
              </w:rPr>
              <w:delText>- Search product</w:delText>
            </w:r>
            <w:r w:rsidRPr="00A11121" w:rsidDel="00F748EB">
              <w:rPr>
                <w:rFonts w:ascii="Times New Roman" w:hAnsi="Times New Roman" w:cs="Times New Roman"/>
                <w:noProof/>
                <w:color w:val="000000"/>
                <w:sz w:val="26"/>
                <w:szCs w:val="26"/>
                <w:rPrChange w:id="419" w:author="Kiên Lê Trung" w:date="2024-12-22T10:36:00Z" w16du:dateUtc="2024-12-22T03:36:00Z">
                  <w:rPr>
                    <w:noProof/>
                    <w:color w:val="000000"/>
                  </w:rPr>
                </w:rPrChange>
              </w:rPr>
              <w:tab/>
              <w:delText>38</w:delText>
            </w:r>
          </w:del>
        </w:p>
        <w:p w14:paraId="4D7907E6" w14:textId="4A36E78A" w:rsidR="007569A2" w:rsidRPr="00A11121" w:rsidDel="00F748EB" w:rsidRDefault="00CE686F">
          <w:pPr>
            <w:widowControl w:val="0"/>
            <w:tabs>
              <w:tab w:val="right" w:pos="12000"/>
            </w:tabs>
            <w:spacing w:before="60" w:line="240" w:lineRule="auto"/>
            <w:ind w:left="1440"/>
            <w:rPr>
              <w:del w:id="420" w:author="Kiên Lê Trung" w:date="2024-12-22T10:13:00Z" w16du:dateUtc="2024-12-22T03:13:00Z"/>
              <w:rFonts w:ascii="Times New Roman" w:hAnsi="Times New Roman" w:cs="Times New Roman"/>
              <w:noProof/>
              <w:color w:val="000000"/>
              <w:sz w:val="26"/>
              <w:szCs w:val="26"/>
              <w:rPrChange w:id="421" w:author="Kiên Lê Trung" w:date="2024-12-22T10:36:00Z" w16du:dateUtc="2024-12-22T03:36:00Z">
                <w:rPr>
                  <w:del w:id="422" w:author="Kiên Lê Trung" w:date="2024-12-22T10:13:00Z" w16du:dateUtc="2024-12-22T03:13:00Z"/>
                  <w:noProof/>
                  <w:color w:val="000000"/>
                </w:rPr>
              </w:rPrChange>
            </w:rPr>
          </w:pPr>
          <w:del w:id="423" w:author="Kiên Lê Trung" w:date="2024-12-22T10:13:00Z" w16du:dateUtc="2024-12-22T03:13:00Z">
            <w:r w:rsidRPr="00A11121" w:rsidDel="00F748EB">
              <w:rPr>
                <w:rFonts w:ascii="Times New Roman" w:hAnsi="Times New Roman" w:cs="Times New Roman"/>
                <w:noProof/>
                <w:color w:val="000000"/>
                <w:sz w:val="26"/>
                <w:szCs w:val="26"/>
                <w:rPrChange w:id="424" w:author="Kiên Lê Trung" w:date="2024-12-22T10:36:00Z" w16du:dateUtc="2024-12-22T03:36:00Z">
                  <w:rPr>
                    <w:noProof/>
                    <w:color w:val="000000"/>
                  </w:rPr>
                </w:rPrChange>
              </w:rPr>
              <w:delText>- View detail product</w:delText>
            </w:r>
            <w:r w:rsidRPr="00A11121" w:rsidDel="00F748EB">
              <w:rPr>
                <w:rFonts w:ascii="Times New Roman" w:hAnsi="Times New Roman" w:cs="Times New Roman"/>
                <w:noProof/>
                <w:color w:val="000000"/>
                <w:sz w:val="26"/>
                <w:szCs w:val="26"/>
                <w:rPrChange w:id="425" w:author="Kiên Lê Trung" w:date="2024-12-22T10:36:00Z" w16du:dateUtc="2024-12-22T03:36:00Z">
                  <w:rPr>
                    <w:noProof/>
                    <w:color w:val="000000"/>
                  </w:rPr>
                </w:rPrChange>
              </w:rPr>
              <w:tab/>
              <w:delText>39</w:delText>
            </w:r>
          </w:del>
        </w:p>
        <w:p w14:paraId="7E9BA25B" w14:textId="65555B9A" w:rsidR="007569A2" w:rsidRPr="00A11121" w:rsidDel="00F748EB" w:rsidRDefault="00CE686F">
          <w:pPr>
            <w:widowControl w:val="0"/>
            <w:tabs>
              <w:tab w:val="right" w:pos="12000"/>
            </w:tabs>
            <w:spacing w:before="60" w:line="240" w:lineRule="auto"/>
            <w:ind w:left="1440"/>
            <w:rPr>
              <w:del w:id="426" w:author="Kiên Lê Trung" w:date="2024-12-22T10:13:00Z" w16du:dateUtc="2024-12-22T03:13:00Z"/>
              <w:rFonts w:ascii="Times New Roman" w:hAnsi="Times New Roman" w:cs="Times New Roman"/>
              <w:noProof/>
              <w:color w:val="000000"/>
              <w:sz w:val="26"/>
              <w:szCs w:val="26"/>
              <w:rPrChange w:id="427" w:author="Kiên Lê Trung" w:date="2024-12-22T10:36:00Z" w16du:dateUtc="2024-12-22T03:36:00Z">
                <w:rPr>
                  <w:del w:id="428" w:author="Kiên Lê Trung" w:date="2024-12-22T10:13:00Z" w16du:dateUtc="2024-12-22T03:13:00Z"/>
                  <w:noProof/>
                  <w:color w:val="000000"/>
                </w:rPr>
              </w:rPrChange>
            </w:rPr>
          </w:pPr>
          <w:del w:id="429" w:author="Kiên Lê Trung" w:date="2024-12-22T10:13:00Z" w16du:dateUtc="2024-12-22T03:13:00Z">
            <w:r w:rsidRPr="00A11121" w:rsidDel="00F748EB">
              <w:rPr>
                <w:rFonts w:ascii="Times New Roman" w:hAnsi="Times New Roman" w:cs="Times New Roman"/>
                <w:noProof/>
                <w:color w:val="000000"/>
                <w:sz w:val="26"/>
                <w:szCs w:val="26"/>
                <w:rPrChange w:id="430" w:author="Kiên Lê Trung" w:date="2024-12-22T10:36:00Z" w16du:dateUtc="2024-12-22T03:36:00Z">
                  <w:rPr>
                    <w:noProof/>
                    <w:color w:val="000000"/>
                  </w:rPr>
                </w:rPrChange>
              </w:rPr>
              <w:delText>-  Register account</w:delText>
            </w:r>
            <w:r w:rsidRPr="00A11121" w:rsidDel="00F748EB">
              <w:rPr>
                <w:rFonts w:ascii="Times New Roman" w:hAnsi="Times New Roman" w:cs="Times New Roman"/>
                <w:noProof/>
                <w:color w:val="000000"/>
                <w:sz w:val="26"/>
                <w:szCs w:val="26"/>
                <w:rPrChange w:id="431" w:author="Kiên Lê Trung" w:date="2024-12-22T10:36:00Z" w16du:dateUtc="2024-12-22T03:36:00Z">
                  <w:rPr>
                    <w:noProof/>
                    <w:color w:val="000000"/>
                  </w:rPr>
                </w:rPrChange>
              </w:rPr>
              <w:tab/>
              <w:delText>40</w:delText>
            </w:r>
          </w:del>
        </w:p>
        <w:p w14:paraId="4FEC5B9B" w14:textId="1373F154" w:rsidR="007569A2" w:rsidRPr="00A11121" w:rsidDel="00F748EB" w:rsidRDefault="00CE686F">
          <w:pPr>
            <w:widowControl w:val="0"/>
            <w:tabs>
              <w:tab w:val="right" w:pos="12000"/>
            </w:tabs>
            <w:spacing w:before="60" w:line="240" w:lineRule="auto"/>
            <w:ind w:left="1440"/>
            <w:rPr>
              <w:del w:id="432" w:author="Kiên Lê Trung" w:date="2024-12-22T10:13:00Z" w16du:dateUtc="2024-12-22T03:13:00Z"/>
              <w:rFonts w:ascii="Times New Roman" w:hAnsi="Times New Roman" w:cs="Times New Roman"/>
              <w:noProof/>
              <w:color w:val="000000"/>
              <w:sz w:val="26"/>
              <w:szCs w:val="26"/>
              <w:rPrChange w:id="433" w:author="Kiên Lê Trung" w:date="2024-12-22T10:36:00Z" w16du:dateUtc="2024-12-22T03:36:00Z">
                <w:rPr>
                  <w:del w:id="434" w:author="Kiên Lê Trung" w:date="2024-12-22T10:13:00Z" w16du:dateUtc="2024-12-22T03:13:00Z"/>
                  <w:noProof/>
                  <w:color w:val="000000"/>
                </w:rPr>
              </w:rPrChange>
            </w:rPr>
          </w:pPr>
          <w:del w:id="435" w:author="Kiên Lê Trung" w:date="2024-12-22T10:13:00Z" w16du:dateUtc="2024-12-22T03:13:00Z">
            <w:r w:rsidRPr="00A11121" w:rsidDel="00F748EB">
              <w:rPr>
                <w:rFonts w:ascii="Times New Roman" w:hAnsi="Times New Roman" w:cs="Times New Roman"/>
                <w:noProof/>
                <w:color w:val="000000"/>
                <w:sz w:val="26"/>
                <w:szCs w:val="26"/>
                <w:rPrChange w:id="436" w:author="Kiên Lê Trung" w:date="2024-12-22T10:36:00Z" w16du:dateUtc="2024-12-22T03:36:00Z">
                  <w:rPr>
                    <w:noProof/>
                    <w:color w:val="000000"/>
                  </w:rPr>
                </w:rPrChange>
              </w:rPr>
              <w:delText>- Add promotion</w:delText>
            </w:r>
            <w:r w:rsidRPr="00A11121" w:rsidDel="00F748EB">
              <w:rPr>
                <w:rFonts w:ascii="Times New Roman" w:hAnsi="Times New Roman" w:cs="Times New Roman"/>
                <w:noProof/>
                <w:color w:val="000000"/>
                <w:sz w:val="26"/>
                <w:szCs w:val="26"/>
                <w:rPrChange w:id="437" w:author="Kiên Lê Trung" w:date="2024-12-22T10:36:00Z" w16du:dateUtc="2024-12-22T03:36:00Z">
                  <w:rPr>
                    <w:noProof/>
                    <w:color w:val="000000"/>
                  </w:rPr>
                </w:rPrChange>
              </w:rPr>
              <w:tab/>
              <w:delText>41</w:delText>
            </w:r>
          </w:del>
        </w:p>
        <w:p w14:paraId="076EF0F9" w14:textId="332B6BBA" w:rsidR="007569A2" w:rsidRPr="00A11121" w:rsidDel="00F748EB" w:rsidRDefault="00CE686F">
          <w:pPr>
            <w:widowControl w:val="0"/>
            <w:tabs>
              <w:tab w:val="right" w:pos="12000"/>
            </w:tabs>
            <w:spacing w:before="60" w:line="240" w:lineRule="auto"/>
            <w:ind w:left="1440"/>
            <w:rPr>
              <w:del w:id="438" w:author="Kiên Lê Trung" w:date="2024-12-22T10:13:00Z" w16du:dateUtc="2024-12-22T03:13:00Z"/>
              <w:rFonts w:ascii="Times New Roman" w:hAnsi="Times New Roman" w:cs="Times New Roman"/>
              <w:noProof/>
              <w:color w:val="000000"/>
              <w:sz w:val="26"/>
              <w:szCs w:val="26"/>
              <w:rPrChange w:id="439" w:author="Kiên Lê Trung" w:date="2024-12-22T10:36:00Z" w16du:dateUtc="2024-12-22T03:36:00Z">
                <w:rPr>
                  <w:del w:id="440" w:author="Kiên Lê Trung" w:date="2024-12-22T10:13:00Z" w16du:dateUtc="2024-12-22T03:13:00Z"/>
                  <w:noProof/>
                  <w:color w:val="000000"/>
                </w:rPr>
              </w:rPrChange>
            </w:rPr>
          </w:pPr>
          <w:del w:id="441" w:author="Kiên Lê Trung" w:date="2024-12-22T10:13:00Z" w16du:dateUtc="2024-12-22T03:13:00Z">
            <w:r w:rsidRPr="00A11121" w:rsidDel="00F748EB">
              <w:rPr>
                <w:rFonts w:ascii="Times New Roman" w:hAnsi="Times New Roman" w:cs="Times New Roman"/>
                <w:noProof/>
                <w:color w:val="000000"/>
                <w:sz w:val="26"/>
                <w:szCs w:val="26"/>
                <w:rPrChange w:id="442" w:author="Kiên Lê Trung" w:date="2024-12-22T10:36:00Z" w16du:dateUtc="2024-12-22T03:36:00Z">
                  <w:rPr>
                    <w:noProof/>
                    <w:color w:val="000000"/>
                  </w:rPr>
                </w:rPrChange>
              </w:rPr>
              <w:delText>- Manage Cart</w:delText>
            </w:r>
            <w:r w:rsidRPr="00A11121" w:rsidDel="00F748EB">
              <w:rPr>
                <w:rFonts w:ascii="Times New Roman" w:hAnsi="Times New Roman" w:cs="Times New Roman"/>
                <w:noProof/>
                <w:color w:val="000000"/>
                <w:sz w:val="26"/>
                <w:szCs w:val="26"/>
                <w:rPrChange w:id="443" w:author="Kiên Lê Trung" w:date="2024-12-22T10:36:00Z" w16du:dateUtc="2024-12-22T03:36:00Z">
                  <w:rPr>
                    <w:noProof/>
                    <w:color w:val="000000"/>
                  </w:rPr>
                </w:rPrChange>
              </w:rPr>
              <w:tab/>
              <w:delText>41</w:delText>
            </w:r>
          </w:del>
        </w:p>
        <w:p w14:paraId="41DFBF62" w14:textId="7224D496" w:rsidR="007569A2" w:rsidRPr="00A11121" w:rsidDel="00F748EB" w:rsidRDefault="00CE686F">
          <w:pPr>
            <w:widowControl w:val="0"/>
            <w:tabs>
              <w:tab w:val="right" w:pos="12000"/>
            </w:tabs>
            <w:spacing w:before="60" w:line="240" w:lineRule="auto"/>
            <w:ind w:left="1440"/>
            <w:rPr>
              <w:del w:id="444" w:author="Kiên Lê Trung" w:date="2024-12-22T10:13:00Z" w16du:dateUtc="2024-12-22T03:13:00Z"/>
              <w:rFonts w:ascii="Times New Roman" w:hAnsi="Times New Roman" w:cs="Times New Roman"/>
              <w:noProof/>
              <w:color w:val="000000"/>
              <w:sz w:val="26"/>
              <w:szCs w:val="26"/>
              <w:rPrChange w:id="445" w:author="Kiên Lê Trung" w:date="2024-12-22T10:36:00Z" w16du:dateUtc="2024-12-22T03:36:00Z">
                <w:rPr>
                  <w:del w:id="446" w:author="Kiên Lê Trung" w:date="2024-12-22T10:13:00Z" w16du:dateUtc="2024-12-22T03:13:00Z"/>
                  <w:noProof/>
                  <w:color w:val="000000"/>
                </w:rPr>
              </w:rPrChange>
            </w:rPr>
          </w:pPr>
          <w:del w:id="447" w:author="Kiên Lê Trung" w:date="2024-12-22T10:13:00Z" w16du:dateUtc="2024-12-22T03:13:00Z">
            <w:r w:rsidRPr="00A11121" w:rsidDel="00F748EB">
              <w:rPr>
                <w:rFonts w:ascii="Times New Roman" w:hAnsi="Times New Roman" w:cs="Times New Roman"/>
                <w:noProof/>
                <w:color w:val="000000"/>
                <w:sz w:val="26"/>
                <w:szCs w:val="26"/>
                <w:rPrChange w:id="448" w:author="Kiên Lê Trung" w:date="2024-12-22T10:36:00Z" w16du:dateUtc="2024-12-22T03:36:00Z">
                  <w:rPr>
                    <w:noProof/>
                    <w:color w:val="000000"/>
                  </w:rPr>
                </w:rPrChange>
              </w:rPr>
              <w:delText>- View list of featured products</w:delText>
            </w:r>
            <w:r w:rsidRPr="00A11121" w:rsidDel="00F748EB">
              <w:rPr>
                <w:rFonts w:ascii="Times New Roman" w:hAnsi="Times New Roman" w:cs="Times New Roman"/>
                <w:noProof/>
                <w:color w:val="000000"/>
                <w:sz w:val="26"/>
                <w:szCs w:val="26"/>
                <w:rPrChange w:id="449" w:author="Kiên Lê Trung" w:date="2024-12-22T10:36:00Z" w16du:dateUtc="2024-12-22T03:36:00Z">
                  <w:rPr>
                    <w:noProof/>
                    <w:color w:val="000000"/>
                  </w:rPr>
                </w:rPrChange>
              </w:rPr>
              <w:tab/>
              <w:delText>42</w:delText>
            </w:r>
          </w:del>
        </w:p>
        <w:p w14:paraId="06E4382E" w14:textId="3BB343AE" w:rsidR="007569A2" w:rsidRPr="00A11121" w:rsidDel="00F748EB" w:rsidRDefault="00CE686F">
          <w:pPr>
            <w:widowControl w:val="0"/>
            <w:tabs>
              <w:tab w:val="right" w:pos="12000"/>
            </w:tabs>
            <w:spacing w:before="60" w:line="240" w:lineRule="auto"/>
            <w:ind w:left="1440"/>
            <w:rPr>
              <w:del w:id="450" w:author="Kiên Lê Trung" w:date="2024-12-22T10:13:00Z" w16du:dateUtc="2024-12-22T03:13:00Z"/>
              <w:rFonts w:ascii="Times New Roman" w:hAnsi="Times New Roman" w:cs="Times New Roman"/>
              <w:noProof/>
              <w:color w:val="000000"/>
              <w:sz w:val="26"/>
              <w:szCs w:val="26"/>
              <w:rPrChange w:id="451" w:author="Kiên Lê Trung" w:date="2024-12-22T10:36:00Z" w16du:dateUtc="2024-12-22T03:36:00Z">
                <w:rPr>
                  <w:del w:id="452" w:author="Kiên Lê Trung" w:date="2024-12-22T10:13:00Z" w16du:dateUtc="2024-12-22T03:13:00Z"/>
                  <w:noProof/>
                  <w:color w:val="000000"/>
                </w:rPr>
              </w:rPrChange>
            </w:rPr>
          </w:pPr>
          <w:del w:id="453" w:author="Kiên Lê Trung" w:date="2024-12-22T10:13:00Z" w16du:dateUtc="2024-12-22T03:13:00Z">
            <w:r w:rsidRPr="00A11121" w:rsidDel="00F748EB">
              <w:rPr>
                <w:rFonts w:ascii="Times New Roman" w:hAnsi="Times New Roman" w:cs="Times New Roman"/>
                <w:noProof/>
                <w:color w:val="000000"/>
                <w:sz w:val="26"/>
                <w:szCs w:val="26"/>
                <w:rPrChange w:id="454" w:author="Kiên Lê Trung" w:date="2024-12-22T10:36:00Z" w16du:dateUtc="2024-12-22T03:36:00Z">
                  <w:rPr>
                    <w:noProof/>
                    <w:color w:val="000000"/>
                  </w:rPr>
                </w:rPrChange>
              </w:rPr>
              <w:delText xml:space="preserve">- </w:delText>
            </w:r>
            <w:r w:rsidRPr="00A11121" w:rsidDel="00F748EB">
              <w:rPr>
                <w:rFonts w:ascii="Times New Roman" w:hAnsi="Times New Roman" w:cs="Times New Roman"/>
                <w:noProof/>
                <w:sz w:val="26"/>
                <w:szCs w:val="26"/>
                <w:rPrChange w:id="455" w:author="Kiên Lê Trung" w:date="2024-12-22T10:36:00Z" w16du:dateUtc="2024-12-22T03:36:00Z">
                  <w:rPr>
                    <w:noProof/>
                  </w:rPr>
                </w:rPrChange>
              </w:rPr>
              <w:delText>Khách hàng</w:delText>
            </w:r>
            <w:r w:rsidRPr="00A11121" w:rsidDel="00F748EB">
              <w:rPr>
                <w:rFonts w:ascii="Times New Roman" w:hAnsi="Times New Roman" w:cs="Times New Roman"/>
                <w:noProof/>
                <w:color w:val="000000"/>
                <w:sz w:val="26"/>
                <w:szCs w:val="26"/>
                <w:rPrChange w:id="456" w:author="Kiên Lê Trung" w:date="2024-12-22T10:36:00Z" w16du:dateUtc="2024-12-22T03:36:00Z">
                  <w:rPr>
                    <w:noProof/>
                    <w:color w:val="000000"/>
                  </w:rPr>
                </w:rPrChange>
              </w:rPr>
              <w:delText xml:space="preserve"> add product to cart</w:delText>
            </w:r>
            <w:r w:rsidRPr="00A11121" w:rsidDel="00F748EB">
              <w:rPr>
                <w:rFonts w:ascii="Times New Roman" w:hAnsi="Times New Roman" w:cs="Times New Roman"/>
                <w:noProof/>
                <w:color w:val="000000"/>
                <w:sz w:val="26"/>
                <w:szCs w:val="26"/>
                <w:rPrChange w:id="457" w:author="Kiên Lê Trung" w:date="2024-12-22T10:36:00Z" w16du:dateUtc="2024-12-22T03:36:00Z">
                  <w:rPr>
                    <w:noProof/>
                    <w:color w:val="000000"/>
                  </w:rPr>
                </w:rPrChange>
              </w:rPr>
              <w:tab/>
              <w:delText>42</w:delText>
            </w:r>
          </w:del>
        </w:p>
        <w:p w14:paraId="1FCC2EFC" w14:textId="4311DBB5" w:rsidR="007569A2" w:rsidRPr="00A11121" w:rsidDel="00F748EB" w:rsidRDefault="00CE686F">
          <w:pPr>
            <w:widowControl w:val="0"/>
            <w:tabs>
              <w:tab w:val="right" w:pos="12000"/>
            </w:tabs>
            <w:spacing w:before="60" w:line="240" w:lineRule="auto"/>
            <w:ind w:left="1440"/>
            <w:rPr>
              <w:del w:id="458" w:author="Kiên Lê Trung" w:date="2024-12-22T10:13:00Z" w16du:dateUtc="2024-12-22T03:13:00Z"/>
              <w:rFonts w:ascii="Times New Roman" w:hAnsi="Times New Roman" w:cs="Times New Roman"/>
              <w:noProof/>
              <w:color w:val="000000"/>
              <w:sz w:val="26"/>
              <w:szCs w:val="26"/>
              <w:rPrChange w:id="459" w:author="Kiên Lê Trung" w:date="2024-12-22T10:36:00Z" w16du:dateUtc="2024-12-22T03:36:00Z">
                <w:rPr>
                  <w:del w:id="460" w:author="Kiên Lê Trung" w:date="2024-12-22T10:13:00Z" w16du:dateUtc="2024-12-22T03:13:00Z"/>
                  <w:noProof/>
                  <w:color w:val="000000"/>
                </w:rPr>
              </w:rPrChange>
            </w:rPr>
          </w:pPr>
          <w:del w:id="461" w:author="Kiên Lê Trung" w:date="2024-12-22T10:13:00Z" w16du:dateUtc="2024-12-22T03:13:00Z">
            <w:r w:rsidRPr="00A11121" w:rsidDel="00F748EB">
              <w:rPr>
                <w:rFonts w:ascii="Times New Roman" w:hAnsi="Times New Roman" w:cs="Times New Roman"/>
                <w:noProof/>
                <w:color w:val="000000"/>
                <w:sz w:val="26"/>
                <w:szCs w:val="26"/>
                <w:rPrChange w:id="462" w:author="Kiên Lê Trung" w:date="2024-12-22T10:36:00Z" w16du:dateUtc="2024-12-22T03:36:00Z">
                  <w:rPr>
                    <w:noProof/>
                    <w:color w:val="000000"/>
                  </w:rPr>
                </w:rPrChange>
              </w:rPr>
              <w:delText xml:space="preserve">- </w:delText>
            </w:r>
            <w:r w:rsidRPr="00A11121" w:rsidDel="00F748EB">
              <w:rPr>
                <w:rFonts w:ascii="Times New Roman" w:hAnsi="Times New Roman" w:cs="Times New Roman"/>
                <w:noProof/>
                <w:sz w:val="26"/>
                <w:szCs w:val="26"/>
                <w:rPrChange w:id="463" w:author="Kiên Lê Trung" w:date="2024-12-22T10:36:00Z" w16du:dateUtc="2024-12-22T03:36:00Z">
                  <w:rPr>
                    <w:noProof/>
                  </w:rPr>
                </w:rPrChange>
              </w:rPr>
              <w:delText>Khách hàng</w:delText>
            </w:r>
            <w:r w:rsidRPr="00A11121" w:rsidDel="00F748EB">
              <w:rPr>
                <w:rFonts w:ascii="Times New Roman" w:hAnsi="Times New Roman" w:cs="Times New Roman"/>
                <w:noProof/>
                <w:color w:val="000000"/>
                <w:sz w:val="26"/>
                <w:szCs w:val="26"/>
                <w:rPrChange w:id="464" w:author="Kiên Lê Trung" w:date="2024-12-22T10:36:00Z" w16du:dateUtc="2024-12-22T03:36:00Z">
                  <w:rPr>
                    <w:noProof/>
                    <w:color w:val="000000"/>
                  </w:rPr>
                </w:rPrChange>
              </w:rPr>
              <w:delText xml:space="preserve"> delete item in cart</w:delText>
            </w:r>
            <w:r w:rsidRPr="00A11121" w:rsidDel="00F748EB">
              <w:rPr>
                <w:rFonts w:ascii="Times New Roman" w:hAnsi="Times New Roman" w:cs="Times New Roman"/>
                <w:noProof/>
                <w:color w:val="000000"/>
                <w:sz w:val="26"/>
                <w:szCs w:val="26"/>
                <w:rPrChange w:id="465" w:author="Kiên Lê Trung" w:date="2024-12-22T10:36:00Z" w16du:dateUtc="2024-12-22T03:36:00Z">
                  <w:rPr>
                    <w:noProof/>
                    <w:color w:val="000000"/>
                  </w:rPr>
                </w:rPrChange>
              </w:rPr>
              <w:tab/>
              <w:delText>43</w:delText>
            </w:r>
          </w:del>
        </w:p>
        <w:p w14:paraId="2A4DC8A2" w14:textId="7A2981D3" w:rsidR="007569A2" w:rsidRPr="00A11121" w:rsidDel="00F748EB" w:rsidRDefault="00CE686F">
          <w:pPr>
            <w:widowControl w:val="0"/>
            <w:tabs>
              <w:tab w:val="right" w:pos="12000"/>
            </w:tabs>
            <w:spacing w:before="60" w:line="240" w:lineRule="auto"/>
            <w:ind w:left="1440"/>
            <w:rPr>
              <w:del w:id="466" w:author="Kiên Lê Trung" w:date="2024-12-22T10:13:00Z" w16du:dateUtc="2024-12-22T03:13:00Z"/>
              <w:rFonts w:ascii="Times New Roman" w:hAnsi="Times New Roman" w:cs="Times New Roman"/>
              <w:noProof/>
              <w:color w:val="000000"/>
              <w:sz w:val="26"/>
              <w:szCs w:val="26"/>
              <w:rPrChange w:id="467" w:author="Kiên Lê Trung" w:date="2024-12-22T10:36:00Z" w16du:dateUtc="2024-12-22T03:36:00Z">
                <w:rPr>
                  <w:del w:id="468" w:author="Kiên Lê Trung" w:date="2024-12-22T10:13:00Z" w16du:dateUtc="2024-12-22T03:13:00Z"/>
                  <w:noProof/>
                  <w:color w:val="000000"/>
                </w:rPr>
              </w:rPrChange>
            </w:rPr>
          </w:pPr>
          <w:del w:id="469" w:author="Kiên Lê Trung" w:date="2024-12-22T10:13:00Z" w16du:dateUtc="2024-12-22T03:13:00Z">
            <w:r w:rsidRPr="00A11121" w:rsidDel="00F748EB">
              <w:rPr>
                <w:rFonts w:ascii="Times New Roman" w:hAnsi="Times New Roman" w:cs="Times New Roman"/>
                <w:noProof/>
                <w:color w:val="000000"/>
                <w:sz w:val="26"/>
                <w:szCs w:val="26"/>
                <w:rPrChange w:id="470" w:author="Kiên Lê Trung" w:date="2024-12-22T10:36:00Z" w16du:dateUtc="2024-12-22T03:36:00Z">
                  <w:rPr>
                    <w:noProof/>
                    <w:color w:val="000000"/>
                  </w:rPr>
                </w:rPrChange>
              </w:rPr>
              <w:delText>- Add new voucher</w:delText>
            </w:r>
            <w:r w:rsidRPr="00A11121" w:rsidDel="00F748EB">
              <w:rPr>
                <w:rFonts w:ascii="Times New Roman" w:hAnsi="Times New Roman" w:cs="Times New Roman"/>
                <w:noProof/>
                <w:color w:val="000000"/>
                <w:sz w:val="26"/>
                <w:szCs w:val="26"/>
                <w:rPrChange w:id="471" w:author="Kiên Lê Trung" w:date="2024-12-22T10:36:00Z" w16du:dateUtc="2024-12-22T03:36:00Z">
                  <w:rPr>
                    <w:noProof/>
                    <w:color w:val="000000"/>
                  </w:rPr>
                </w:rPrChange>
              </w:rPr>
              <w:tab/>
              <w:delText>44</w:delText>
            </w:r>
          </w:del>
        </w:p>
        <w:p w14:paraId="347A32C5" w14:textId="615CAEAF" w:rsidR="007569A2" w:rsidRPr="00A11121" w:rsidDel="00F748EB" w:rsidRDefault="00CE686F">
          <w:pPr>
            <w:widowControl w:val="0"/>
            <w:tabs>
              <w:tab w:val="right" w:pos="12000"/>
            </w:tabs>
            <w:spacing w:before="60" w:line="240" w:lineRule="auto"/>
            <w:ind w:left="1440"/>
            <w:rPr>
              <w:del w:id="472" w:author="Kiên Lê Trung" w:date="2024-12-22T10:13:00Z" w16du:dateUtc="2024-12-22T03:13:00Z"/>
              <w:rFonts w:ascii="Times New Roman" w:hAnsi="Times New Roman" w:cs="Times New Roman"/>
              <w:noProof/>
              <w:color w:val="000000"/>
              <w:sz w:val="26"/>
              <w:szCs w:val="26"/>
              <w:rPrChange w:id="473" w:author="Kiên Lê Trung" w:date="2024-12-22T10:36:00Z" w16du:dateUtc="2024-12-22T03:36:00Z">
                <w:rPr>
                  <w:del w:id="474" w:author="Kiên Lê Trung" w:date="2024-12-22T10:13:00Z" w16du:dateUtc="2024-12-22T03:13:00Z"/>
                  <w:noProof/>
                  <w:color w:val="000000"/>
                </w:rPr>
              </w:rPrChange>
            </w:rPr>
          </w:pPr>
          <w:del w:id="475" w:author="Kiên Lê Trung" w:date="2024-12-22T10:13:00Z" w16du:dateUtc="2024-12-22T03:13:00Z">
            <w:r w:rsidRPr="00A11121" w:rsidDel="00F748EB">
              <w:rPr>
                <w:rFonts w:ascii="Times New Roman" w:hAnsi="Times New Roman" w:cs="Times New Roman"/>
                <w:noProof/>
                <w:color w:val="000000"/>
                <w:sz w:val="26"/>
                <w:szCs w:val="26"/>
                <w:rPrChange w:id="476" w:author="Kiên Lê Trung" w:date="2024-12-22T10:36:00Z" w16du:dateUtc="2024-12-22T03:36:00Z">
                  <w:rPr>
                    <w:noProof/>
                    <w:color w:val="000000"/>
                  </w:rPr>
                </w:rPrChange>
              </w:rPr>
              <w:delText>- Update voucher</w:delText>
            </w:r>
            <w:r w:rsidRPr="00A11121" w:rsidDel="00F748EB">
              <w:rPr>
                <w:rFonts w:ascii="Times New Roman" w:hAnsi="Times New Roman" w:cs="Times New Roman"/>
                <w:noProof/>
                <w:color w:val="000000"/>
                <w:sz w:val="26"/>
                <w:szCs w:val="26"/>
                <w:rPrChange w:id="477" w:author="Kiên Lê Trung" w:date="2024-12-22T10:36:00Z" w16du:dateUtc="2024-12-22T03:36:00Z">
                  <w:rPr>
                    <w:noProof/>
                    <w:color w:val="000000"/>
                  </w:rPr>
                </w:rPrChange>
              </w:rPr>
              <w:tab/>
              <w:delText>45</w:delText>
            </w:r>
          </w:del>
        </w:p>
        <w:p w14:paraId="786595CA" w14:textId="768887C6" w:rsidR="007569A2" w:rsidRPr="00A11121" w:rsidDel="00F748EB" w:rsidRDefault="00CE686F">
          <w:pPr>
            <w:widowControl w:val="0"/>
            <w:tabs>
              <w:tab w:val="right" w:pos="12000"/>
            </w:tabs>
            <w:spacing w:before="60" w:line="240" w:lineRule="auto"/>
            <w:ind w:left="1440"/>
            <w:rPr>
              <w:del w:id="478" w:author="Kiên Lê Trung" w:date="2024-12-22T10:13:00Z" w16du:dateUtc="2024-12-22T03:13:00Z"/>
              <w:rFonts w:ascii="Times New Roman" w:hAnsi="Times New Roman" w:cs="Times New Roman"/>
              <w:noProof/>
              <w:color w:val="000000"/>
              <w:sz w:val="26"/>
              <w:szCs w:val="26"/>
              <w:rPrChange w:id="479" w:author="Kiên Lê Trung" w:date="2024-12-22T10:36:00Z" w16du:dateUtc="2024-12-22T03:36:00Z">
                <w:rPr>
                  <w:del w:id="480" w:author="Kiên Lê Trung" w:date="2024-12-22T10:13:00Z" w16du:dateUtc="2024-12-22T03:13:00Z"/>
                  <w:noProof/>
                  <w:color w:val="000000"/>
                </w:rPr>
              </w:rPrChange>
            </w:rPr>
          </w:pPr>
          <w:del w:id="481" w:author="Kiên Lê Trung" w:date="2024-12-22T10:13:00Z" w16du:dateUtc="2024-12-22T03:13:00Z">
            <w:r w:rsidRPr="00A11121" w:rsidDel="00F748EB">
              <w:rPr>
                <w:rFonts w:ascii="Times New Roman" w:hAnsi="Times New Roman" w:cs="Times New Roman"/>
                <w:noProof/>
                <w:color w:val="000000"/>
                <w:sz w:val="26"/>
                <w:szCs w:val="26"/>
                <w:rPrChange w:id="482" w:author="Kiên Lê Trung" w:date="2024-12-22T10:36:00Z" w16du:dateUtc="2024-12-22T03:36:00Z">
                  <w:rPr>
                    <w:noProof/>
                    <w:color w:val="000000"/>
                  </w:rPr>
                </w:rPrChange>
              </w:rPr>
              <w:delText>- Delete voucher</w:delText>
            </w:r>
            <w:r w:rsidRPr="00A11121" w:rsidDel="00F748EB">
              <w:rPr>
                <w:rFonts w:ascii="Times New Roman" w:hAnsi="Times New Roman" w:cs="Times New Roman"/>
                <w:noProof/>
                <w:color w:val="000000"/>
                <w:sz w:val="26"/>
                <w:szCs w:val="26"/>
                <w:rPrChange w:id="483" w:author="Kiên Lê Trung" w:date="2024-12-22T10:36:00Z" w16du:dateUtc="2024-12-22T03:36:00Z">
                  <w:rPr>
                    <w:noProof/>
                    <w:color w:val="000000"/>
                  </w:rPr>
                </w:rPrChange>
              </w:rPr>
              <w:tab/>
              <w:delText>47</w:delText>
            </w:r>
          </w:del>
        </w:p>
        <w:p w14:paraId="7A0DED4D" w14:textId="791CDF94" w:rsidR="007569A2" w:rsidRPr="00A11121" w:rsidDel="00F748EB" w:rsidRDefault="00CE686F">
          <w:pPr>
            <w:widowControl w:val="0"/>
            <w:tabs>
              <w:tab w:val="right" w:pos="12000"/>
            </w:tabs>
            <w:spacing w:before="60" w:line="240" w:lineRule="auto"/>
            <w:ind w:left="1440"/>
            <w:rPr>
              <w:del w:id="484" w:author="Kiên Lê Trung" w:date="2024-12-22T10:13:00Z" w16du:dateUtc="2024-12-22T03:13:00Z"/>
              <w:rFonts w:ascii="Times New Roman" w:hAnsi="Times New Roman" w:cs="Times New Roman"/>
              <w:noProof/>
              <w:color w:val="000000"/>
              <w:sz w:val="26"/>
              <w:szCs w:val="26"/>
              <w:rPrChange w:id="485" w:author="Kiên Lê Trung" w:date="2024-12-22T10:36:00Z" w16du:dateUtc="2024-12-22T03:36:00Z">
                <w:rPr>
                  <w:del w:id="486" w:author="Kiên Lê Trung" w:date="2024-12-22T10:13:00Z" w16du:dateUtc="2024-12-22T03:13:00Z"/>
                  <w:noProof/>
                  <w:color w:val="000000"/>
                </w:rPr>
              </w:rPrChange>
            </w:rPr>
          </w:pPr>
          <w:del w:id="487" w:author="Kiên Lê Trung" w:date="2024-12-22T10:13:00Z" w16du:dateUtc="2024-12-22T03:13:00Z">
            <w:r w:rsidRPr="00A11121" w:rsidDel="00F748EB">
              <w:rPr>
                <w:rFonts w:ascii="Times New Roman" w:hAnsi="Times New Roman" w:cs="Times New Roman"/>
                <w:noProof/>
                <w:color w:val="000000"/>
                <w:sz w:val="26"/>
                <w:szCs w:val="26"/>
                <w:rPrChange w:id="488" w:author="Kiên Lê Trung" w:date="2024-12-22T10:36:00Z" w16du:dateUtc="2024-12-22T03:36:00Z">
                  <w:rPr>
                    <w:noProof/>
                    <w:color w:val="000000"/>
                  </w:rPr>
                </w:rPrChange>
              </w:rPr>
              <w:delText xml:space="preserve">- </w:delText>
            </w:r>
            <w:r w:rsidRPr="00A11121" w:rsidDel="00F748EB">
              <w:rPr>
                <w:rFonts w:ascii="Times New Roman" w:hAnsi="Times New Roman" w:cs="Times New Roman"/>
                <w:noProof/>
                <w:sz w:val="26"/>
                <w:szCs w:val="26"/>
                <w:rPrChange w:id="489" w:author="Kiên Lê Trung" w:date="2024-12-22T10:36:00Z" w16du:dateUtc="2024-12-22T03:36:00Z">
                  <w:rPr>
                    <w:noProof/>
                  </w:rPr>
                </w:rPrChange>
              </w:rPr>
              <w:delText>Người bán</w:delText>
            </w:r>
            <w:r w:rsidRPr="00A11121" w:rsidDel="00F748EB">
              <w:rPr>
                <w:rFonts w:ascii="Times New Roman" w:hAnsi="Times New Roman" w:cs="Times New Roman"/>
                <w:noProof/>
                <w:color w:val="000000"/>
                <w:sz w:val="26"/>
                <w:szCs w:val="26"/>
                <w:rPrChange w:id="490" w:author="Kiên Lê Trung" w:date="2024-12-22T10:36:00Z" w16du:dateUtc="2024-12-22T03:36:00Z">
                  <w:rPr>
                    <w:noProof/>
                    <w:color w:val="000000"/>
                  </w:rPr>
                </w:rPrChange>
              </w:rPr>
              <w:delText xml:space="preserve">  report</w:delText>
            </w:r>
            <w:r w:rsidRPr="00A11121" w:rsidDel="00F748EB">
              <w:rPr>
                <w:rFonts w:ascii="Times New Roman" w:hAnsi="Times New Roman" w:cs="Times New Roman"/>
                <w:noProof/>
                <w:color w:val="000000"/>
                <w:sz w:val="26"/>
                <w:szCs w:val="26"/>
                <w:rPrChange w:id="491" w:author="Kiên Lê Trung" w:date="2024-12-22T10:36:00Z" w16du:dateUtc="2024-12-22T03:36:00Z">
                  <w:rPr>
                    <w:noProof/>
                    <w:color w:val="000000"/>
                  </w:rPr>
                </w:rPrChange>
              </w:rPr>
              <w:tab/>
              <w:delText>49</w:delText>
            </w:r>
          </w:del>
        </w:p>
        <w:p w14:paraId="732F62B8" w14:textId="216A8B15" w:rsidR="007569A2" w:rsidRPr="00A11121" w:rsidDel="00F748EB" w:rsidRDefault="00CE686F">
          <w:pPr>
            <w:widowControl w:val="0"/>
            <w:tabs>
              <w:tab w:val="right" w:pos="12000"/>
            </w:tabs>
            <w:spacing w:before="60" w:line="240" w:lineRule="auto"/>
            <w:ind w:left="1440"/>
            <w:rPr>
              <w:del w:id="492" w:author="Kiên Lê Trung" w:date="2024-12-22T10:13:00Z" w16du:dateUtc="2024-12-22T03:13:00Z"/>
              <w:rFonts w:ascii="Times New Roman" w:hAnsi="Times New Roman" w:cs="Times New Roman"/>
              <w:noProof/>
              <w:color w:val="000000"/>
              <w:sz w:val="26"/>
              <w:szCs w:val="26"/>
              <w:rPrChange w:id="493" w:author="Kiên Lê Trung" w:date="2024-12-22T10:36:00Z" w16du:dateUtc="2024-12-22T03:36:00Z">
                <w:rPr>
                  <w:del w:id="494" w:author="Kiên Lê Trung" w:date="2024-12-22T10:13:00Z" w16du:dateUtc="2024-12-22T03:13:00Z"/>
                  <w:noProof/>
                  <w:color w:val="000000"/>
                </w:rPr>
              </w:rPrChange>
            </w:rPr>
          </w:pPr>
          <w:del w:id="495" w:author="Kiên Lê Trung" w:date="2024-12-22T10:13:00Z" w16du:dateUtc="2024-12-22T03:13:00Z">
            <w:r w:rsidRPr="00A11121" w:rsidDel="00F748EB">
              <w:rPr>
                <w:rFonts w:ascii="Times New Roman" w:hAnsi="Times New Roman" w:cs="Times New Roman"/>
                <w:noProof/>
                <w:color w:val="000000"/>
                <w:sz w:val="26"/>
                <w:szCs w:val="26"/>
                <w:rPrChange w:id="496" w:author="Kiên Lê Trung" w:date="2024-12-22T10:36:00Z" w16du:dateUtc="2024-12-22T03:36:00Z">
                  <w:rPr>
                    <w:noProof/>
                    <w:color w:val="000000"/>
                  </w:rPr>
                </w:rPrChange>
              </w:rPr>
              <w:delText>- Import inventory</w:delText>
            </w:r>
            <w:r w:rsidRPr="00A11121" w:rsidDel="00F748EB">
              <w:rPr>
                <w:rFonts w:ascii="Times New Roman" w:hAnsi="Times New Roman" w:cs="Times New Roman"/>
                <w:noProof/>
                <w:color w:val="000000"/>
                <w:sz w:val="26"/>
                <w:szCs w:val="26"/>
                <w:rPrChange w:id="497" w:author="Kiên Lê Trung" w:date="2024-12-22T10:36:00Z" w16du:dateUtc="2024-12-22T03:36:00Z">
                  <w:rPr>
                    <w:noProof/>
                    <w:color w:val="000000"/>
                  </w:rPr>
                </w:rPrChange>
              </w:rPr>
              <w:tab/>
              <w:delText>50</w:delText>
            </w:r>
          </w:del>
        </w:p>
        <w:p w14:paraId="3DA1F9F9" w14:textId="014BED13" w:rsidR="007569A2" w:rsidRPr="00A11121" w:rsidDel="00F748EB" w:rsidRDefault="00CE686F">
          <w:pPr>
            <w:widowControl w:val="0"/>
            <w:tabs>
              <w:tab w:val="right" w:pos="12000"/>
            </w:tabs>
            <w:spacing w:before="60" w:line="240" w:lineRule="auto"/>
            <w:ind w:left="1440"/>
            <w:rPr>
              <w:del w:id="498" w:author="Kiên Lê Trung" w:date="2024-12-22T10:13:00Z" w16du:dateUtc="2024-12-22T03:13:00Z"/>
              <w:rFonts w:ascii="Times New Roman" w:hAnsi="Times New Roman" w:cs="Times New Roman"/>
              <w:noProof/>
              <w:color w:val="000000"/>
              <w:sz w:val="26"/>
              <w:szCs w:val="26"/>
              <w:rPrChange w:id="499" w:author="Kiên Lê Trung" w:date="2024-12-22T10:36:00Z" w16du:dateUtc="2024-12-22T03:36:00Z">
                <w:rPr>
                  <w:del w:id="500" w:author="Kiên Lê Trung" w:date="2024-12-22T10:13:00Z" w16du:dateUtc="2024-12-22T03:13:00Z"/>
                  <w:noProof/>
                  <w:color w:val="000000"/>
                </w:rPr>
              </w:rPrChange>
            </w:rPr>
          </w:pPr>
          <w:del w:id="501" w:author="Kiên Lê Trung" w:date="2024-12-22T10:13:00Z" w16du:dateUtc="2024-12-22T03:13:00Z">
            <w:r w:rsidRPr="00A11121" w:rsidDel="00F748EB">
              <w:rPr>
                <w:rFonts w:ascii="Times New Roman" w:hAnsi="Times New Roman" w:cs="Times New Roman"/>
                <w:noProof/>
                <w:color w:val="000000"/>
                <w:sz w:val="26"/>
                <w:szCs w:val="26"/>
                <w:rPrChange w:id="502" w:author="Kiên Lê Trung" w:date="2024-12-22T10:36:00Z" w16du:dateUtc="2024-12-22T03:36:00Z">
                  <w:rPr>
                    <w:noProof/>
                    <w:color w:val="000000"/>
                  </w:rPr>
                </w:rPrChange>
              </w:rPr>
              <w:delText>- Add new product</w:delText>
            </w:r>
            <w:r w:rsidRPr="00A11121" w:rsidDel="00F748EB">
              <w:rPr>
                <w:rFonts w:ascii="Times New Roman" w:hAnsi="Times New Roman" w:cs="Times New Roman"/>
                <w:noProof/>
                <w:color w:val="000000"/>
                <w:sz w:val="26"/>
                <w:szCs w:val="26"/>
                <w:rPrChange w:id="503" w:author="Kiên Lê Trung" w:date="2024-12-22T10:36:00Z" w16du:dateUtc="2024-12-22T03:36:00Z">
                  <w:rPr>
                    <w:noProof/>
                    <w:color w:val="000000"/>
                  </w:rPr>
                </w:rPrChange>
              </w:rPr>
              <w:tab/>
              <w:delText>51</w:delText>
            </w:r>
          </w:del>
        </w:p>
        <w:p w14:paraId="1FC84796" w14:textId="09BD09EA" w:rsidR="007569A2" w:rsidRPr="00A11121" w:rsidDel="00F748EB" w:rsidRDefault="00CE686F">
          <w:pPr>
            <w:widowControl w:val="0"/>
            <w:tabs>
              <w:tab w:val="right" w:pos="12000"/>
            </w:tabs>
            <w:spacing w:before="60" w:line="240" w:lineRule="auto"/>
            <w:ind w:left="1440"/>
            <w:rPr>
              <w:del w:id="504" w:author="Kiên Lê Trung" w:date="2024-12-22T10:13:00Z" w16du:dateUtc="2024-12-22T03:13:00Z"/>
              <w:rFonts w:ascii="Times New Roman" w:hAnsi="Times New Roman" w:cs="Times New Roman"/>
              <w:noProof/>
              <w:color w:val="000000"/>
              <w:sz w:val="26"/>
              <w:szCs w:val="26"/>
              <w:rPrChange w:id="505" w:author="Kiên Lê Trung" w:date="2024-12-22T10:36:00Z" w16du:dateUtc="2024-12-22T03:36:00Z">
                <w:rPr>
                  <w:del w:id="506" w:author="Kiên Lê Trung" w:date="2024-12-22T10:13:00Z" w16du:dateUtc="2024-12-22T03:13:00Z"/>
                  <w:noProof/>
                  <w:color w:val="000000"/>
                </w:rPr>
              </w:rPrChange>
            </w:rPr>
          </w:pPr>
          <w:del w:id="507" w:author="Kiên Lê Trung" w:date="2024-12-22T10:13:00Z" w16du:dateUtc="2024-12-22T03:13:00Z">
            <w:r w:rsidRPr="00A11121" w:rsidDel="00F748EB">
              <w:rPr>
                <w:rFonts w:ascii="Times New Roman" w:hAnsi="Times New Roman" w:cs="Times New Roman"/>
                <w:noProof/>
                <w:color w:val="000000"/>
                <w:sz w:val="26"/>
                <w:szCs w:val="26"/>
                <w:rPrChange w:id="508" w:author="Kiên Lê Trung" w:date="2024-12-22T10:36:00Z" w16du:dateUtc="2024-12-22T03:36:00Z">
                  <w:rPr>
                    <w:noProof/>
                    <w:color w:val="000000"/>
                  </w:rPr>
                </w:rPrChange>
              </w:rPr>
              <w:delText>- Update product</w:delText>
            </w:r>
            <w:r w:rsidRPr="00A11121" w:rsidDel="00F748EB">
              <w:rPr>
                <w:rFonts w:ascii="Times New Roman" w:hAnsi="Times New Roman" w:cs="Times New Roman"/>
                <w:noProof/>
                <w:color w:val="000000"/>
                <w:sz w:val="26"/>
                <w:szCs w:val="26"/>
                <w:rPrChange w:id="509" w:author="Kiên Lê Trung" w:date="2024-12-22T10:36:00Z" w16du:dateUtc="2024-12-22T03:36:00Z">
                  <w:rPr>
                    <w:noProof/>
                    <w:color w:val="000000"/>
                  </w:rPr>
                </w:rPrChange>
              </w:rPr>
              <w:tab/>
              <w:delText>52</w:delText>
            </w:r>
          </w:del>
        </w:p>
        <w:p w14:paraId="6FDE429B" w14:textId="6682024D" w:rsidR="007569A2" w:rsidRPr="00A11121" w:rsidDel="00F748EB" w:rsidRDefault="00CE686F">
          <w:pPr>
            <w:widowControl w:val="0"/>
            <w:tabs>
              <w:tab w:val="right" w:pos="12000"/>
            </w:tabs>
            <w:spacing w:before="60" w:line="240" w:lineRule="auto"/>
            <w:ind w:left="1440"/>
            <w:rPr>
              <w:del w:id="510" w:author="Kiên Lê Trung" w:date="2024-12-22T10:13:00Z" w16du:dateUtc="2024-12-22T03:13:00Z"/>
              <w:rFonts w:ascii="Times New Roman" w:hAnsi="Times New Roman" w:cs="Times New Roman"/>
              <w:noProof/>
              <w:color w:val="000000"/>
              <w:sz w:val="26"/>
              <w:szCs w:val="26"/>
              <w:rPrChange w:id="511" w:author="Kiên Lê Trung" w:date="2024-12-22T10:36:00Z" w16du:dateUtc="2024-12-22T03:36:00Z">
                <w:rPr>
                  <w:del w:id="512" w:author="Kiên Lê Trung" w:date="2024-12-22T10:13:00Z" w16du:dateUtc="2024-12-22T03:13:00Z"/>
                  <w:noProof/>
                  <w:color w:val="000000"/>
                </w:rPr>
              </w:rPrChange>
            </w:rPr>
          </w:pPr>
          <w:del w:id="513" w:author="Kiên Lê Trung" w:date="2024-12-22T10:13:00Z" w16du:dateUtc="2024-12-22T03:13:00Z">
            <w:r w:rsidRPr="00A11121" w:rsidDel="00F748EB">
              <w:rPr>
                <w:rFonts w:ascii="Times New Roman" w:hAnsi="Times New Roman" w:cs="Times New Roman"/>
                <w:noProof/>
                <w:color w:val="000000"/>
                <w:sz w:val="26"/>
                <w:szCs w:val="26"/>
                <w:rPrChange w:id="514" w:author="Kiên Lê Trung" w:date="2024-12-22T10:36:00Z" w16du:dateUtc="2024-12-22T03:36:00Z">
                  <w:rPr>
                    <w:noProof/>
                    <w:color w:val="000000"/>
                  </w:rPr>
                </w:rPrChange>
              </w:rPr>
              <w:delText>- Delete product</w:delText>
            </w:r>
            <w:r w:rsidRPr="00A11121" w:rsidDel="00F748EB">
              <w:rPr>
                <w:rFonts w:ascii="Times New Roman" w:hAnsi="Times New Roman" w:cs="Times New Roman"/>
                <w:noProof/>
                <w:color w:val="000000"/>
                <w:sz w:val="26"/>
                <w:szCs w:val="26"/>
                <w:rPrChange w:id="515" w:author="Kiên Lê Trung" w:date="2024-12-22T10:36:00Z" w16du:dateUtc="2024-12-22T03:36:00Z">
                  <w:rPr>
                    <w:noProof/>
                    <w:color w:val="000000"/>
                  </w:rPr>
                </w:rPrChange>
              </w:rPr>
              <w:tab/>
              <w:delText>54</w:delText>
            </w:r>
          </w:del>
        </w:p>
        <w:p w14:paraId="1945DCDC" w14:textId="7095B652" w:rsidR="007569A2" w:rsidRPr="00A11121" w:rsidDel="00F748EB" w:rsidRDefault="00CE686F">
          <w:pPr>
            <w:widowControl w:val="0"/>
            <w:tabs>
              <w:tab w:val="right" w:pos="12000"/>
            </w:tabs>
            <w:spacing w:before="60" w:line="240" w:lineRule="auto"/>
            <w:ind w:left="720"/>
            <w:rPr>
              <w:del w:id="516" w:author="Kiên Lê Trung" w:date="2024-12-22T10:13:00Z" w16du:dateUtc="2024-12-22T03:13:00Z"/>
              <w:rFonts w:ascii="Times New Roman" w:hAnsi="Times New Roman" w:cs="Times New Roman"/>
              <w:noProof/>
              <w:color w:val="000000"/>
              <w:sz w:val="26"/>
              <w:szCs w:val="26"/>
              <w:rPrChange w:id="517" w:author="Kiên Lê Trung" w:date="2024-12-22T10:36:00Z" w16du:dateUtc="2024-12-22T03:36:00Z">
                <w:rPr>
                  <w:del w:id="518" w:author="Kiên Lê Trung" w:date="2024-12-22T10:13:00Z" w16du:dateUtc="2024-12-22T03:13:00Z"/>
                  <w:noProof/>
                  <w:color w:val="000000"/>
                </w:rPr>
              </w:rPrChange>
            </w:rPr>
          </w:pPr>
          <w:del w:id="519" w:author="Kiên Lê Trung" w:date="2024-12-22T10:13:00Z" w16du:dateUtc="2024-12-22T03:13:00Z">
            <w:r w:rsidRPr="00A11121" w:rsidDel="00F748EB">
              <w:rPr>
                <w:rFonts w:ascii="Times New Roman" w:hAnsi="Times New Roman" w:cs="Times New Roman"/>
                <w:noProof/>
                <w:color w:val="000000"/>
                <w:sz w:val="26"/>
                <w:szCs w:val="26"/>
                <w:rPrChange w:id="520" w:author="Kiên Lê Trung" w:date="2024-12-22T10:36:00Z" w16du:dateUtc="2024-12-22T03:36:00Z">
                  <w:rPr>
                    <w:noProof/>
                    <w:color w:val="000000"/>
                  </w:rPr>
                </w:rPrChange>
              </w:rPr>
              <w:delText>2.1.5 Xây dựng biểu đồ lớp phân tích</w:delText>
            </w:r>
            <w:r w:rsidRPr="00A11121" w:rsidDel="00F748EB">
              <w:rPr>
                <w:rFonts w:ascii="Times New Roman" w:hAnsi="Times New Roman" w:cs="Times New Roman"/>
                <w:noProof/>
                <w:color w:val="000000"/>
                <w:sz w:val="26"/>
                <w:szCs w:val="26"/>
                <w:rPrChange w:id="521" w:author="Kiên Lê Trung" w:date="2024-12-22T10:36:00Z" w16du:dateUtc="2024-12-22T03:36:00Z">
                  <w:rPr>
                    <w:noProof/>
                    <w:color w:val="000000"/>
                  </w:rPr>
                </w:rPrChange>
              </w:rPr>
              <w:tab/>
              <w:delText>55</w:delText>
            </w:r>
          </w:del>
        </w:p>
        <w:p w14:paraId="7321068F" w14:textId="563F97A8" w:rsidR="007569A2" w:rsidRPr="00A11121" w:rsidDel="00F748EB" w:rsidRDefault="00CE686F">
          <w:pPr>
            <w:widowControl w:val="0"/>
            <w:tabs>
              <w:tab w:val="right" w:pos="12000"/>
            </w:tabs>
            <w:spacing w:before="60" w:line="240" w:lineRule="auto"/>
            <w:ind w:left="360"/>
            <w:rPr>
              <w:del w:id="522" w:author="Kiên Lê Trung" w:date="2024-12-22T10:13:00Z" w16du:dateUtc="2024-12-22T03:13:00Z"/>
              <w:rFonts w:ascii="Times New Roman" w:hAnsi="Times New Roman" w:cs="Times New Roman"/>
              <w:noProof/>
              <w:color w:val="000000"/>
              <w:sz w:val="26"/>
              <w:szCs w:val="26"/>
              <w:rPrChange w:id="523" w:author="Kiên Lê Trung" w:date="2024-12-22T10:36:00Z" w16du:dateUtc="2024-12-22T03:36:00Z">
                <w:rPr>
                  <w:del w:id="524" w:author="Kiên Lê Trung" w:date="2024-12-22T10:13:00Z" w16du:dateUtc="2024-12-22T03:13:00Z"/>
                  <w:noProof/>
                  <w:color w:val="000000"/>
                </w:rPr>
              </w:rPrChange>
            </w:rPr>
          </w:pPr>
          <w:del w:id="525" w:author="Kiên Lê Trung" w:date="2024-12-22T10:13:00Z" w16du:dateUtc="2024-12-22T03:13:00Z">
            <w:r w:rsidRPr="00A11121" w:rsidDel="00F748EB">
              <w:rPr>
                <w:rFonts w:ascii="Times New Roman" w:hAnsi="Times New Roman" w:cs="Times New Roman"/>
                <w:noProof/>
                <w:color w:val="000000"/>
                <w:sz w:val="26"/>
                <w:szCs w:val="26"/>
                <w:rPrChange w:id="526" w:author="Kiên Lê Trung" w:date="2024-12-22T10:36:00Z" w16du:dateUtc="2024-12-22T03:36:00Z">
                  <w:rPr>
                    <w:noProof/>
                    <w:color w:val="000000"/>
                  </w:rPr>
                </w:rPrChange>
              </w:rPr>
              <w:delText>2.2 Thiết kế hệ thống</w:delText>
            </w:r>
            <w:r w:rsidRPr="00A11121" w:rsidDel="00F748EB">
              <w:rPr>
                <w:rFonts w:ascii="Times New Roman" w:hAnsi="Times New Roman" w:cs="Times New Roman"/>
                <w:noProof/>
                <w:color w:val="000000"/>
                <w:sz w:val="26"/>
                <w:szCs w:val="26"/>
                <w:rPrChange w:id="527" w:author="Kiên Lê Trung" w:date="2024-12-22T10:36:00Z" w16du:dateUtc="2024-12-22T03:36:00Z">
                  <w:rPr>
                    <w:noProof/>
                    <w:color w:val="000000"/>
                  </w:rPr>
                </w:rPrChange>
              </w:rPr>
              <w:tab/>
              <w:delText>57</w:delText>
            </w:r>
          </w:del>
        </w:p>
        <w:p w14:paraId="5E096EF4" w14:textId="16D7EFAB" w:rsidR="007569A2" w:rsidRPr="00A11121" w:rsidDel="00F748EB" w:rsidRDefault="00CE686F">
          <w:pPr>
            <w:widowControl w:val="0"/>
            <w:tabs>
              <w:tab w:val="right" w:pos="12000"/>
            </w:tabs>
            <w:spacing w:before="60" w:line="240" w:lineRule="auto"/>
            <w:ind w:left="720"/>
            <w:rPr>
              <w:del w:id="528" w:author="Kiên Lê Trung" w:date="2024-12-22T10:13:00Z" w16du:dateUtc="2024-12-22T03:13:00Z"/>
              <w:rFonts w:ascii="Times New Roman" w:hAnsi="Times New Roman" w:cs="Times New Roman"/>
              <w:noProof/>
              <w:color w:val="000000"/>
              <w:sz w:val="26"/>
              <w:szCs w:val="26"/>
              <w:rPrChange w:id="529" w:author="Kiên Lê Trung" w:date="2024-12-22T10:36:00Z" w16du:dateUtc="2024-12-22T03:36:00Z">
                <w:rPr>
                  <w:del w:id="530" w:author="Kiên Lê Trung" w:date="2024-12-22T10:13:00Z" w16du:dateUtc="2024-12-22T03:13:00Z"/>
                  <w:noProof/>
                  <w:color w:val="000000"/>
                </w:rPr>
              </w:rPrChange>
            </w:rPr>
          </w:pPr>
          <w:del w:id="531" w:author="Kiên Lê Trung" w:date="2024-12-22T10:13:00Z" w16du:dateUtc="2024-12-22T03:13:00Z">
            <w:r w:rsidRPr="00A11121" w:rsidDel="00F748EB">
              <w:rPr>
                <w:rFonts w:ascii="Times New Roman" w:hAnsi="Times New Roman" w:cs="Times New Roman"/>
                <w:noProof/>
                <w:color w:val="000000"/>
                <w:sz w:val="26"/>
                <w:szCs w:val="26"/>
                <w:rPrChange w:id="532" w:author="Kiên Lê Trung" w:date="2024-12-22T10:36:00Z" w16du:dateUtc="2024-12-22T03:36:00Z">
                  <w:rPr>
                    <w:noProof/>
                    <w:color w:val="000000"/>
                  </w:rPr>
                </w:rPrChange>
              </w:rPr>
              <w:delText>2.2.1 Thiết kế các mô hình thông tin tuần tự của hệ thống</w:delText>
            </w:r>
            <w:r w:rsidRPr="00A11121" w:rsidDel="00F748EB">
              <w:rPr>
                <w:rFonts w:ascii="Times New Roman" w:hAnsi="Times New Roman" w:cs="Times New Roman"/>
                <w:noProof/>
                <w:color w:val="000000"/>
                <w:sz w:val="26"/>
                <w:szCs w:val="26"/>
                <w:rPrChange w:id="533" w:author="Kiên Lê Trung" w:date="2024-12-22T10:36:00Z" w16du:dateUtc="2024-12-22T03:36:00Z">
                  <w:rPr>
                    <w:noProof/>
                    <w:color w:val="000000"/>
                  </w:rPr>
                </w:rPrChange>
              </w:rPr>
              <w:tab/>
              <w:delText>57</w:delText>
            </w:r>
          </w:del>
        </w:p>
        <w:p w14:paraId="5B09C67F" w14:textId="1567D833" w:rsidR="007569A2" w:rsidRPr="00A11121" w:rsidDel="00F748EB" w:rsidRDefault="00CE686F">
          <w:pPr>
            <w:widowControl w:val="0"/>
            <w:tabs>
              <w:tab w:val="right" w:pos="12000"/>
            </w:tabs>
            <w:spacing w:before="60" w:line="240" w:lineRule="auto"/>
            <w:ind w:left="1080"/>
            <w:rPr>
              <w:del w:id="534" w:author="Kiên Lê Trung" w:date="2024-12-22T10:13:00Z" w16du:dateUtc="2024-12-22T03:13:00Z"/>
              <w:rFonts w:ascii="Times New Roman" w:hAnsi="Times New Roman" w:cs="Times New Roman"/>
              <w:noProof/>
              <w:color w:val="000000"/>
              <w:sz w:val="26"/>
              <w:szCs w:val="26"/>
              <w:rPrChange w:id="535" w:author="Kiên Lê Trung" w:date="2024-12-22T10:36:00Z" w16du:dateUtc="2024-12-22T03:36:00Z">
                <w:rPr>
                  <w:del w:id="536" w:author="Kiên Lê Trung" w:date="2024-12-22T10:13:00Z" w16du:dateUtc="2024-12-22T03:13:00Z"/>
                  <w:noProof/>
                  <w:color w:val="000000"/>
                </w:rPr>
              </w:rPrChange>
            </w:rPr>
          </w:pPr>
          <w:del w:id="537" w:author="Kiên Lê Trung" w:date="2024-12-22T10:13:00Z" w16du:dateUtc="2024-12-22T03:13:00Z">
            <w:r w:rsidRPr="00A11121" w:rsidDel="00F748EB">
              <w:rPr>
                <w:rFonts w:ascii="Times New Roman" w:hAnsi="Times New Roman" w:cs="Times New Roman"/>
                <w:noProof/>
                <w:color w:val="000000"/>
                <w:sz w:val="26"/>
                <w:szCs w:val="26"/>
                <w:rPrChange w:id="538" w:author="Kiên Lê Trung" w:date="2024-12-22T10:36:00Z" w16du:dateUtc="2024-12-22T03:36:00Z">
                  <w:rPr>
                    <w:noProof/>
                    <w:color w:val="000000"/>
                  </w:rPr>
                </w:rPrChange>
              </w:rPr>
              <w:delText>- Search product</w:delText>
            </w:r>
            <w:r w:rsidRPr="00A11121" w:rsidDel="00F748EB">
              <w:rPr>
                <w:rFonts w:ascii="Times New Roman" w:hAnsi="Times New Roman" w:cs="Times New Roman"/>
                <w:noProof/>
                <w:color w:val="000000"/>
                <w:sz w:val="26"/>
                <w:szCs w:val="26"/>
                <w:rPrChange w:id="539" w:author="Kiên Lê Trung" w:date="2024-12-22T10:36:00Z" w16du:dateUtc="2024-12-22T03:36:00Z">
                  <w:rPr>
                    <w:noProof/>
                    <w:color w:val="000000"/>
                  </w:rPr>
                </w:rPrChange>
              </w:rPr>
              <w:tab/>
              <w:delText>57</w:delText>
            </w:r>
          </w:del>
        </w:p>
        <w:p w14:paraId="3C4129DB" w14:textId="5FB73E18" w:rsidR="007569A2" w:rsidRPr="00A11121" w:rsidDel="00F748EB" w:rsidRDefault="00CE686F">
          <w:pPr>
            <w:widowControl w:val="0"/>
            <w:tabs>
              <w:tab w:val="right" w:pos="12000"/>
            </w:tabs>
            <w:spacing w:before="60" w:line="240" w:lineRule="auto"/>
            <w:ind w:left="1080"/>
            <w:rPr>
              <w:del w:id="540" w:author="Kiên Lê Trung" w:date="2024-12-22T10:13:00Z" w16du:dateUtc="2024-12-22T03:13:00Z"/>
              <w:rFonts w:ascii="Times New Roman" w:hAnsi="Times New Roman" w:cs="Times New Roman"/>
              <w:noProof/>
              <w:color w:val="000000"/>
              <w:sz w:val="26"/>
              <w:szCs w:val="26"/>
              <w:rPrChange w:id="541" w:author="Kiên Lê Trung" w:date="2024-12-22T10:36:00Z" w16du:dateUtc="2024-12-22T03:36:00Z">
                <w:rPr>
                  <w:del w:id="542" w:author="Kiên Lê Trung" w:date="2024-12-22T10:13:00Z" w16du:dateUtc="2024-12-22T03:13:00Z"/>
                  <w:noProof/>
                  <w:color w:val="000000"/>
                </w:rPr>
              </w:rPrChange>
            </w:rPr>
          </w:pPr>
          <w:del w:id="543" w:author="Kiên Lê Trung" w:date="2024-12-22T10:13:00Z" w16du:dateUtc="2024-12-22T03:13:00Z">
            <w:r w:rsidRPr="00A11121" w:rsidDel="00F748EB">
              <w:rPr>
                <w:rFonts w:ascii="Times New Roman" w:hAnsi="Times New Roman" w:cs="Times New Roman"/>
                <w:noProof/>
                <w:color w:val="000000"/>
                <w:sz w:val="26"/>
                <w:szCs w:val="26"/>
                <w:rPrChange w:id="544" w:author="Kiên Lê Trung" w:date="2024-12-22T10:36:00Z" w16du:dateUtc="2024-12-22T03:36:00Z">
                  <w:rPr>
                    <w:noProof/>
                    <w:color w:val="000000"/>
                  </w:rPr>
                </w:rPrChange>
              </w:rPr>
              <w:delText>- Login</w:delText>
            </w:r>
            <w:r w:rsidRPr="00A11121" w:rsidDel="00F748EB">
              <w:rPr>
                <w:rFonts w:ascii="Times New Roman" w:hAnsi="Times New Roman" w:cs="Times New Roman"/>
                <w:noProof/>
                <w:color w:val="000000"/>
                <w:sz w:val="26"/>
                <w:szCs w:val="26"/>
                <w:rPrChange w:id="545" w:author="Kiên Lê Trung" w:date="2024-12-22T10:36:00Z" w16du:dateUtc="2024-12-22T03:36:00Z">
                  <w:rPr>
                    <w:noProof/>
                    <w:color w:val="000000"/>
                  </w:rPr>
                </w:rPrChange>
              </w:rPr>
              <w:tab/>
              <w:delText>57</w:delText>
            </w:r>
          </w:del>
        </w:p>
        <w:p w14:paraId="182E10CA" w14:textId="76D1605A" w:rsidR="007569A2" w:rsidRPr="00A11121" w:rsidDel="00F748EB" w:rsidRDefault="00CE686F">
          <w:pPr>
            <w:widowControl w:val="0"/>
            <w:tabs>
              <w:tab w:val="right" w:pos="12000"/>
            </w:tabs>
            <w:spacing w:before="60" w:line="240" w:lineRule="auto"/>
            <w:ind w:left="1080"/>
            <w:rPr>
              <w:del w:id="546" w:author="Kiên Lê Trung" w:date="2024-12-22T10:13:00Z" w16du:dateUtc="2024-12-22T03:13:00Z"/>
              <w:rFonts w:ascii="Times New Roman" w:hAnsi="Times New Roman" w:cs="Times New Roman"/>
              <w:noProof/>
              <w:color w:val="000000"/>
              <w:sz w:val="26"/>
              <w:szCs w:val="26"/>
              <w:rPrChange w:id="547" w:author="Kiên Lê Trung" w:date="2024-12-22T10:36:00Z" w16du:dateUtc="2024-12-22T03:36:00Z">
                <w:rPr>
                  <w:del w:id="548" w:author="Kiên Lê Trung" w:date="2024-12-22T10:13:00Z" w16du:dateUtc="2024-12-22T03:13:00Z"/>
                  <w:noProof/>
                  <w:color w:val="000000"/>
                </w:rPr>
              </w:rPrChange>
            </w:rPr>
          </w:pPr>
          <w:del w:id="549" w:author="Kiên Lê Trung" w:date="2024-12-22T10:13:00Z" w16du:dateUtc="2024-12-22T03:13:00Z">
            <w:r w:rsidRPr="00A11121" w:rsidDel="00F748EB">
              <w:rPr>
                <w:rFonts w:ascii="Times New Roman" w:hAnsi="Times New Roman" w:cs="Times New Roman"/>
                <w:noProof/>
                <w:color w:val="000000"/>
                <w:sz w:val="26"/>
                <w:szCs w:val="26"/>
                <w:rPrChange w:id="550" w:author="Kiên Lê Trung" w:date="2024-12-22T10:36:00Z" w16du:dateUtc="2024-12-22T03:36:00Z">
                  <w:rPr>
                    <w:noProof/>
                    <w:color w:val="000000"/>
                  </w:rPr>
                </w:rPrChange>
              </w:rPr>
              <w:delText>- Register</w:delText>
            </w:r>
            <w:r w:rsidRPr="00A11121" w:rsidDel="00F748EB">
              <w:rPr>
                <w:rFonts w:ascii="Times New Roman" w:hAnsi="Times New Roman" w:cs="Times New Roman"/>
                <w:noProof/>
                <w:color w:val="000000"/>
                <w:sz w:val="26"/>
                <w:szCs w:val="26"/>
                <w:rPrChange w:id="551" w:author="Kiên Lê Trung" w:date="2024-12-22T10:36:00Z" w16du:dateUtc="2024-12-22T03:36:00Z">
                  <w:rPr>
                    <w:noProof/>
                    <w:color w:val="000000"/>
                  </w:rPr>
                </w:rPrChange>
              </w:rPr>
              <w:tab/>
              <w:delText>58</w:delText>
            </w:r>
          </w:del>
        </w:p>
        <w:p w14:paraId="0E17399D" w14:textId="7364DEDA" w:rsidR="007569A2" w:rsidRPr="00A11121" w:rsidDel="00F748EB" w:rsidRDefault="00CE686F">
          <w:pPr>
            <w:widowControl w:val="0"/>
            <w:tabs>
              <w:tab w:val="right" w:pos="12000"/>
            </w:tabs>
            <w:spacing w:before="60" w:line="240" w:lineRule="auto"/>
            <w:ind w:left="1080"/>
            <w:rPr>
              <w:del w:id="552" w:author="Kiên Lê Trung" w:date="2024-12-22T10:13:00Z" w16du:dateUtc="2024-12-22T03:13:00Z"/>
              <w:rFonts w:ascii="Times New Roman" w:hAnsi="Times New Roman" w:cs="Times New Roman"/>
              <w:noProof/>
              <w:color w:val="000000"/>
              <w:sz w:val="26"/>
              <w:szCs w:val="26"/>
              <w:rPrChange w:id="553" w:author="Kiên Lê Trung" w:date="2024-12-22T10:36:00Z" w16du:dateUtc="2024-12-22T03:36:00Z">
                <w:rPr>
                  <w:del w:id="554" w:author="Kiên Lê Trung" w:date="2024-12-22T10:13:00Z" w16du:dateUtc="2024-12-22T03:13:00Z"/>
                  <w:noProof/>
                  <w:color w:val="000000"/>
                </w:rPr>
              </w:rPrChange>
            </w:rPr>
          </w:pPr>
          <w:del w:id="555" w:author="Kiên Lê Trung" w:date="2024-12-22T10:13:00Z" w16du:dateUtc="2024-12-22T03:13:00Z">
            <w:r w:rsidRPr="00A11121" w:rsidDel="00F748EB">
              <w:rPr>
                <w:rFonts w:ascii="Times New Roman" w:hAnsi="Times New Roman" w:cs="Times New Roman"/>
                <w:noProof/>
                <w:color w:val="000000"/>
                <w:sz w:val="26"/>
                <w:szCs w:val="26"/>
                <w:rPrChange w:id="556" w:author="Kiên Lê Trung" w:date="2024-12-22T10:36:00Z" w16du:dateUtc="2024-12-22T03:36:00Z">
                  <w:rPr>
                    <w:noProof/>
                    <w:color w:val="000000"/>
                  </w:rPr>
                </w:rPrChange>
              </w:rPr>
              <w:delText>- Manage profile</w:delText>
            </w:r>
            <w:r w:rsidRPr="00A11121" w:rsidDel="00F748EB">
              <w:rPr>
                <w:rFonts w:ascii="Times New Roman" w:hAnsi="Times New Roman" w:cs="Times New Roman"/>
                <w:noProof/>
                <w:color w:val="000000"/>
                <w:sz w:val="26"/>
                <w:szCs w:val="26"/>
                <w:rPrChange w:id="557" w:author="Kiên Lê Trung" w:date="2024-12-22T10:36:00Z" w16du:dateUtc="2024-12-22T03:36:00Z">
                  <w:rPr>
                    <w:noProof/>
                    <w:color w:val="000000"/>
                  </w:rPr>
                </w:rPrChange>
              </w:rPr>
              <w:tab/>
              <w:delText>58</w:delText>
            </w:r>
          </w:del>
        </w:p>
        <w:p w14:paraId="7EBD273D" w14:textId="27B9498D" w:rsidR="007569A2" w:rsidRPr="00A11121" w:rsidDel="00F748EB" w:rsidRDefault="00CE686F">
          <w:pPr>
            <w:widowControl w:val="0"/>
            <w:tabs>
              <w:tab w:val="right" w:pos="12000"/>
            </w:tabs>
            <w:spacing w:before="60" w:line="240" w:lineRule="auto"/>
            <w:ind w:left="1080"/>
            <w:rPr>
              <w:del w:id="558" w:author="Kiên Lê Trung" w:date="2024-12-22T10:13:00Z" w16du:dateUtc="2024-12-22T03:13:00Z"/>
              <w:rFonts w:ascii="Times New Roman" w:hAnsi="Times New Roman" w:cs="Times New Roman"/>
              <w:noProof/>
              <w:color w:val="000000"/>
              <w:sz w:val="26"/>
              <w:szCs w:val="26"/>
              <w:rPrChange w:id="559" w:author="Kiên Lê Trung" w:date="2024-12-22T10:36:00Z" w16du:dateUtc="2024-12-22T03:36:00Z">
                <w:rPr>
                  <w:del w:id="560" w:author="Kiên Lê Trung" w:date="2024-12-22T10:13:00Z" w16du:dateUtc="2024-12-22T03:13:00Z"/>
                  <w:noProof/>
                  <w:color w:val="000000"/>
                </w:rPr>
              </w:rPrChange>
            </w:rPr>
          </w:pPr>
          <w:del w:id="561" w:author="Kiên Lê Trung" w:date="2024-12-22T10:13:00Z" w16du:dateUtc="2024-12-22T03:13:00Z">
            <w:r w:rsidRPr="00A11121" w:rsidDel="00F748EB">
              <w:rPr>
                <w:rFonts w:ascii="Times New Roman" w:hAnsi="Times New Roman" w:cs="Times New Roman"/>
                <w:noProof/>
                <w:color w:val="000000"/>
                <w:sz w:val="26"/>
                <w:szCs w:val="26"/>
                <w:rPrChange w:id="562" w:author="Kiên Lê Trung" w:date="2024-12-22T10:36:00Z" w16du:dateUtc="2024-12-22T03:36:00Z">
                  <w:rPr>
                    <w:noProof/>
                    <w:color w:val="000000"/>
                  </w:rPr>
                </w:rPrChange>
              </w:rPr>
              <w:delText>- Manage account</w:delText>
            </w:r>
            <w:r w:rsidRPr="00A11121" w:rsidDel="00F748EB">
              <w:rPr>
                <w:rFonts w:ascii="Times New Roman" w:hAnsi="Times New Roman" w:cs="Times New Roman"/>
                <w:noProof/>
                <w:color w:val="000000"/>
                <w:sz w:val="26"/>
                <w:szCs w:val="26"/>
                <w:rPrChange w:id="563" w:author="Kiên Lê Trung" w:date="2024-12-22T10:36:00Z" w16du:dateUtc="2024-12-22T03:36:00Z">
                  <w:rPr>
                    <w:noProof/>
                    <w:color w:val="000000"/>
                  </w:rPr>
                </w:rPrChange>
              </w:rPr>
              <w:tab/>
              <w:delText>59</w:delText>
            </w:r>
          </w:del>
        </w:p>
        <w:p w14:paraId="5CE755C6" w14:textId="0DBAD109" w:rsidR="007569A2" w:rsidRPr="00A11121" w:rsidDel="00F748EB" w:rsidRDefault="00CE686F">
          <w:pPr>
            <w:widowControl w:val="0"/>
            <w:tabs>
              <w:tab w:val="right" w:pos="12000"/>
            </w:tabs>
            <w:spacing w:before="60" w:line="240" w:lineRule="auto"/>
            <w:ind w:left="1080"/>
            <w:rPr>
              <w:del w:id="564" w:author="Kiên Lê Trung" w:date="2024-12-22T10:13:00Z" w16du:dateUtc="2024-12-22T03:13:00Z"/>
              <w:rFonts w:ascii="Times New Roman" w:hAnsi="Times New Roman" w:cs="Times New Roman"/>
              <w:noProof/>
              <w:color w:val="000000"/>
              <w:sz w:val="26"/>
              <w:szCs w:val="26"/>
              <w:rPrChange w:id="565" w:author="Kiên Lê Trung" w:date="2024-12-22T10:36:00Z" w16du:dateUtc="2024-12-22T03:36:00Z">
                <w:rPr>
                  <w:del w:id="566" w:author="Kiên Lê Trung" w:date="2024-12-22T10:13:00Z" w16du:dateUtc="2024-12-22T03:13:00Z"/>
                  <w:noProof/>
                  <w:color w:val="000000"/>
                </w:rPr>
              </w:rPrChange>
            </w:rPr>
          </w:pPr>
          <w:del w:id="567" w:author="Kiên Lê Trung" w:date="2024-12-22T10:13:00Z" w16du:dateUtc="2024-12-22T03:13:00Z">
            <w:r w:rsidRPr="00A11121" w:rsidDel="00F748EB">
              <w:rPr>
                <w:rFonts w:ascii="Times New Roman" w:hAnsi="Times New Roman" w:cs="Times New Roman"/>
                <w:noProof/>
                <w:color w:val="000000"/>
                <w:sz w:val="26"/>
                <w:szCs w:val="26"/>
                <w:rPrChange w:id="568" w:author="Kiên Lê Trung" w:date="2024-12-22T10:36:00Z" w16du:dateUtc="2024-12-22T03:36:00Z">
                  <w:rPr>
                    <w:noProof/>
                    <w:color w:val="000000"/>
                  </w:rPr>
                </w:rPrChange>
              </w:rPr>
              <w:delText>- Manage order</w:delText>
            </w:r>
            <w:r w:rsidRPr="00A11121" w:rsidDel="00F748EB">
              <w:rPr>
                <w:rFonts w:ascii="Times New Roman" w:hAnsi="Times New Roman" w:cs="Times New Roman"/>
                <w:noProof/>
                <w:color w:val="000000"/>
                <w:sz w:val="26"/>
                <w:szCs w:val="26"/>
                <w:rPrChange w:id="569" w:author="Kiên Lê Trung" w:date="2024-12-22T10:36:00Z" w16du:dateUtc="2024-12-22T03:36:00Z">
                  <w:rPr>
                    <w:noProof/>
                    <w:color w:val="000000"/>
                  </w:rPr>
                </w:rPrChange>
              </w:rPr>
              <w:tab/>
              <w:delText>61</w:delText>
            </w:r>
          </w:del>
        </w:p>
        <w:p w14:paraId="39366155" w14:textId="6881D205" w:rsidR="007569A2" w:rsidRPr="00A11121" w:rsidDel="00F748EB" w:rsidRDefault="00CE686F">
          <w:pPr>
            <w:widowControl w:val="0"/>
            <w:tabs>
              <w:tab w:val="right" w:pos="12000"/>
            </w:tabs>
            <w:spacing w:before="60" w:line="240" w:lineRule="auto"/>
            <w:ind w:left="1080"/>
            <w:rPr>
              <w:del w:id="570" w:author="Kiên Lê Trung" w:date="2024-12-22T10:13:00Z" w16du:dateUtc="2024-12-22T03:13:00Z"/>
              <w:rFonts w:ascii="Times New Roman" w:hAnsi="Times New Roman" w:cs="Times New Roman"/>
              <w:noProof/>
              <w:color w:val="000000"/>
              <w:sz w:val="26"/>
              <w:szCs w:val="26"/>
              <w:rPrChange w:id="571" w:author="Kiên Lê Trung" w:date="2024-12-22T10:36:00Z" w16du:dateUtc="2024-12-22T03:36:00Z">
                <w:rPr>
                  <w:del w:id="572" w:author="Kiên Lê Trung" w:date="2024-12-22T10:13:00Z" w16du:dateUtc="2024-12-22T03:13:00Z"/>
                  <w:noProof/>
                  <w:color w:val="000000"/>
                </w:rPr>
              </w:rPrChange>
            </w:rPr>
          </w:pPr>
          <w:del w:id="573" w:author="Kiên Lê Trung" w:date="2024-12-22T10:13:00Z" w16du:dateUtc="2024-12-22T03:13:00Z">
            <w:r w:rsidRPr="00A11121" w:rsidDel="00F748EB">
              <w:rPr>
                <w:rFonts w:ascii="Times New Roman" w:hAnsi="Times New Roman" w:cs="Times New Roman"/>
                <w:noProof/>
                <w:color w:val="000000"/>
                <w:sz w:val="26"/>
                <w:szCs w:val="26"/>
                <w:rPrChange w:id="574" w:author="Kiên Lê Trung" w:date="2024-12-22T10:36:00Z" w16du:dateUtc="2024-12-22T03:36:00Z">
                  <w:rPr>
                    <w:noProof/>
                    <w:color w:val="000000"/>
                  </w:rPr>
                </w:rPrChange>
              </w:rPr>
              <w:delText>- View detail product</w:delText>
            </w:r>
            <w:r w:rsidRPr="00A11121" w:rsidDel="00F748EB">
              <w:rPr>
                <w:rFonts w:ascii="Times New Roman" w:hAnsi="Times New Roman" w:cs="Times New Roman"/>
                <w:noProof/>
                <w:color w:val="000000"/>
                <w:sz w:val="26"/>
                <w:szCs w:val="26"/>
                <w:rPrChange w:id="575" w:author="Kiên Lê Trung" w:date="2024-12-22T10:36:00Z" w16du:dateUtc="2024-12-22T03:36:00Z">
                  <w:rPr>
                    <w:noProof/>
                    <w:color w:val="000000"/>
                  </w:rPr>
                </w:rPrChange>
              </w:rPr>
              <w:tab/>
              <w:delText>63</w:delText>
            </w:r>
          </w:del>
        </w:p>
        <w:p w14:paraId="26EDD912" w14:textId="6CD6FB74" w:rsidR="007569A2" w:rsidRPr="00A11121" w:rsidDel="00F748EB" w:rsidRDefault="00CE686F">
          <w:pPr>
            <w:widowControl w:val="0"/>
            <w:tabs>
              <w:tab w:val="right" w:pos="12000"/>
            </w:tabs>
            <w:spacing w:before="60" w:line="240" w:lineRule="auto"/>
            <w:ind w:left="1080"/>
            <w:rPr>
              <w:del w:id="576" w:author="Kiên Lê Trung" w:date="2024-12-22T10:13:00Z" w16du:dateUtc="2024-12-22T03:13:00Z"/>
              <w:rFonts w:ascii="Times New Roman" w:hAnsi="Times New Roman" w:cs="Times New Roman"/>
              <w:noProof/>
              <w:color w:val="000000"/>
              <w:sz w:val="26"/>
              <w:szCs w:val="26"/>
              <w:rPrChange w:id="577" w:author="Kiên Lê Trung" w:date="2024-12-22T10:36:00Z" w16du:dateUtc="2024-12-22T03:36:00Z">
                <w:rPr>
                  <w:del w:id="578" w:author="Kiên Lê Trung" w:date="2024-12-22T10:13:00Z" w16du:dateUtc="2024-12-22T03:13:00Z"/>
                  <w:noProof/>
                  <w:color w:val="000000"/>
                </w:rPr>
              </w:rPrChange>
            </w:rPr>
          </w:pPr>
          <w:del w:id="579" w:author="Kiên Lê Trung" w:date="2024-12-22T10:13:00Z" w16du:dateUtc="2024-12-22T03:13:00Z">
            <w:r w:rsidRPr="00A11121" w:rsidDel="00F748EB">
              <w:rPr>
                <w:rFonts w:ascii="Times New Roman" w:hAnsi="Times New Roman" w:cs="Times New Roman"/>
                <w:noProof/>
                <w:color w:val="000000"/>
                <w:sz w:val="26"/>
                <w:szCs w:val="26"/>
                <w:rPrChange w:id="580" w:author="Kiên Lê Trung" w:date="2024-12-22T10:36:00Z" w16du:dateUtc="2024-12-22T03:36:00Z">
                  <w:rPr>
                    <w:noProof/>
                    <w:color w:val="000000"/>
                  </w:rPr>
                </w:rPrChange>
              </w:rPr>
              <w:delText>- Add promotion</w:delText>
            </w:r>
            <w:r w:rsidRPr="00A11121" w:rsidDel="00F748EB">
              <w:rPr>
                <w:rFonts w:ascii="Times New Roman" w:hAnsi="Times New Roman" w:cs="Times New Roman"/>
                <w:noProof/>
                <w:color w:val="000000"/>
                <w:sz w:val="26"/>
                <w:szCs w:val="26"/>
                <w:rPrChange w:id="581" w:author="Kiên Lê Trung" w:date="2024-12-22T10:36:00Z" w16du:dateUtc="2024-12-22T03:36:00Z">
                  <w:rPr>
                    <w:noProof/>
                    <w:color w:val="000000"/>
                  </w:rPr>
                </w:rPrChange>
              </w:rPr>
              <w:tab/>
              <w:delText>63</w:delText>
            </w:r>
          </w:del>
        </w:p>
        <w:p w14:paraId="618A4E64" w14:textId="0EC77678" w:rsidR="007569A2" w:rsidRPr="00A11121" w:rsidDel="00F748EB" w:rsidRDefault="00CE686F">
          <w:pPr>
            <w:widowControl w:val="0"/>
            <w:tabs>
              <w:tab w:val="right" w:pos="12000"/>
            </w:tabs>
            <w:spacing w:before="60" w:line="240" w:lineRule="auto"/>
            <w:ind w:left="1080"/>
            <w:rPr>
              <w:del w:id="582" w:author="Kiên Lê Trung" w:date="2024-12-22T10:13:00Z" w16du:dateUtc="2024-12-22T03:13:00Z"/>
              <w:rFonts w:ascii="Times New Roman" w:hAnsi="Times New Roman" w:cs="Times New Roman"/>
              <w:noProof/>
              <w:color w:val="000000"/>
              <w:sz w:val="26"/>
              <w:szCs w:val="26"/>
              <w:rPrChange w:id="583" w:author="Kiên Lê Trung" w:date="2024-12-22T10:36:00Z" w16du:dateUtc="2024-12-22T03:36:00Z">
                <w:rPr>
                  <w:del w:id="584" w:author="Kiên Lê Trung" w:date="2024-12-22T10:13:00Z" w16du:dateUtc="2024-12-22T03:13:00Z"/>
                  <w:noProof/>
                  <w:color w:val="000000"/>
                </w:rPr>
              </w:rPrChange>
            </w:rPr>
          </w:pPr>
          <w:del w:id="585" w:author="Kiên Lê Trung" w:date="2024-12-22T10:13:00Z" w16du:dateUtc="2024-12-22T03:13:00Z">
            <w:r w:rsidRPr="00A11121" w:rsidDel="00F748EB">
              <w:rPr>
                <w:rFonts w:ascii="Times New Roman" w:hAnsi="Times New Roman" w:cs="Times New Roman"/>
                <w:noProof/>
                <w:color w:val="000000"/>
                <w:sz w:val="26"/>
                <w:szCs w:val="26"/>
                <w:rPrChange w:id="586" w:author="Kiên Lê Trung" w:date="2024-12-22T10:36:00Z" w16du:dateUtc="2024-12-22T03:36:00Z">
                  <w:rPr>
                    <w:noProof/>
                    <w:color w:val="000000"/>
                  </w:rPr>
                </w:rPrChange>
              </w:rPr>
              <w:delText>- Add product to cart</w:delText>
            </w:r>
            <w:r w:rsidRPr="00A11121" w:rsidDel="00F748EB">
              <w:rPr>
                <w:rFonts w:ascii="Times New Roman" w:hAnsi="Times New Roman" w:cs="Times New Roman"/>
                <w:noProof/>
                <w:color w:val="000000"/>
                <w:sz w:val="26"/>
                <w:szCs w:val="26"/>
                <w:rPrChange w:id="587" w:author="Kiên Lê Trung" w:date="2024-12-22T10:36:00Z" w16du:dateUtc="2024-12-22T03:36:00Z">
                  <w:rPr>
                    <w:noProof/>
                    <w:color w:val="000000"/>
                  </w:rPr>
                </w:rPrChange>
              </w:rPr>
              <w:tab/>
              <w:delText>64</w:delText>
            </w:r>
          </w:del>
        </w:p>
        <w:p w14:paraId="58905350" w14:textId="73198B91" w:rsidR="007569A2" w:rsidRPr="00A11121" w:rsidDel="00F748EB" w:rsidRDefault="00CE686F">
          <w:pPr>
            <w:widowControl w:val="0"/>
            <w:tabs>
              <w:tab w:val="right" w:pos="12000"/>
            </w:tabs>
            <w:spacing w:before="60" w:line="240" w:lineRule="auto"/>
            <w:ind w:left="1080"/>
            <w:rPr>
              <w:del w:id="588" w:author="Kiên Lê Trung" w:date="2024-12-22T10:13:00Z" w16du:dateUtc="2024-12-22T03:13:00Z"/>
              <w:rFonts w:ascii="Times New Roman" w:hAnsi="Times New Roman" w:cs="Times New Roman"/>
              <w:noProof/>
              <w:color w:val="000000"/>
              <w:sz w:val="26"/>
              <w:szCs w:val="26"/>
              <w:rPrChange w:id="589" w:author="Kiên Lê Trung" w:date="2024-12-22T10:36:00Z" w16du:dateUtc="2024-12-22T03:36:00Z">
                <w:rPr>
                  <w:del w:id="590" w:author="Kiên Lê Trung" w:date="2024-12-22T10:13:00Z" w16du:dateUtc="2024-12-22T03:13:00Z"/>
                  <w:noProof/>
                  <w:color w:val="000000"/>
                </w:rPr>
              </w:rPrChange>
            </w:rPr>
          </w:pPr>
          <w:del w:id="591" w:author="Kiên Lê Trung" w:date="2024-12-22T10:13:00Z" w16du:dateUtc="2024-12-22T03:13:00Z">
            <w:r w:rsidRPr="00A11121" w:rsidDel="00F748EB">
              <w:rPr>
                <w:rFonts w:ascii="Times New Roman" w:hAnsi="Times New Roman" w:cs="Times New Roman"/>
                <w:noProof/>
                <w:color w:val="000000"/>
                <w:sz w:val="26"/>
                <w:szCs w:val="26"/>
                <w:rPrChange w:id="592" w:author="Kiên Lê Trung" w:date="2024-12-22T10:36:00Z" w16du:dateUtc="2024-12-22T03:36:00Z">
                  <w:rPr>
                    <w:noProof/>
                    <w:color w:val="000000"/>
                  </w:rPr>
                </w:rPrChange>
              </w:rPr>
              <w:delText>- Rating product</w:delText>
            </w:r>
            <w:r w:rsidRPr="00A11121" w:rsidDel="00F748EB">
              <w:rPr>
                <w:rFonts w:ascii="Times New Roman" w:hAnsi="Times New Roman" w:cs="Times New Roman"/>
                <w:noProof/>
                <w:color w:val="000000"/>
                <w:sz w:val="26"/>
                <w:szCs w:val="26"/>
                <w:rPrChange w:id="593" w:author="Kiên Lê Trung" w:date="2024-12-22T10:36:00Z" w16du:dateUtc="2024-12-22T03:36:00Z">
                  <w:rPr>
                    <w:noProof/>
                    <w:color w:val="000000"/>
                  </w:rPr>
                </w:rPrChange>
              </w:rPr>
              <w:tab/>
              <w:delText>65</w:delText>
            </w:r>
          </w:del>
        </w:p>
        <w:p w14:paraId="3FD773DA" w14:textId="58DF635B" w:rsidR="007569A2" w:rsidRPr="00A11121" w:rsidDel="00F748EB" w:rsidRDefault="00CE686F">
          <w:pPr>
            <w:widowControl w:val="0"/>
            <w:tabs>
              <w:tab w:val="right" w:pos="12000"/>
            </w:tabs>
            <w:spacing w:before="60" w:line="240" w:lineRule="auto"/>
            <w:ind w:left="1080"/>
            <w:rPr>
              <w:del w:id="594" w:author="Kiên Lê Trung" w:date="2024-12-22T10:13:00Z" w16du:dateUtc="2024-12-22T03:13:00Z"/>
              <w:rFonts w:ascii="Times New Roman" w:hAnsi="Times New Roman" w:cs="Times New Roman"/>
              <w:noProof/>
              <w:color w:val="000000"/>
              <w:sz w:val="26"/>
              <w:szCs w:val="26"/>
              <w:rPrChange w:id="595" w:author="Kiên Lê Trung" w:date="2024-12-22T10:36:00Z" w16du:dateUtc="2024-12-22T03:36:00Z">
                <w:rPr>
                  <w:del w:id="596" w:author="Kiên Lê Trung" w:date="2024-12-22T10:13:00Z" w16du:dateUtc="2024-12-22T03:13:00Z"/>
                  <w:noProof/>
                  <w:color w:val="000000"/>
                </w:rPr>
              </w:rPrChange>
            </w:rPr>
          </w:pPr>
          <w:del w:id="597" w:author="Kiên Lê Trung" w:date="2024-12-22T10:13:00Z" w16du:dateUtc="2024-12-22T03:13:00Z">
            <w:r w:rsidRPr="00A11121" w:rsidDel="00F748EB">
              <w:rPr>
                <w:rFonts w:ascii="Times New Roman" w:hAnsi="Times New Roman" w:cs="Times New Roman"/>
                <w:noProof/>
                <w:color w:val="000000"/>
                <w:sz w:val="26"/>
                <w:szCs w:val="26"/>
                <w:rPrChange w:id="598" w:author="Kiên Lê Trung" w:date="2024-12-22T10:36:00Z" w16du:dateUtc="2024-12-22T03:36:00Z">
                  <w:rPr>
                    <w:noProof/>
                    <w:color w:val="000000"/>
                  </w:rPr>
                </w:rPrChange>
              </w:rPr>
              <w:delText>- View list of featured products</w:delText>
            </w:r>
            <w:r w:rsidRPr="00A11121" w:rsidDel="00F748EB">
              <w:rPr>
                <w:rFonts w:ascii="Times New Roman" w:hAnsi="Times New Roman" w:cs="Times New Roman"/>
                <w:noProof/>
                <w:color w:val="000000"/>
                <w:sz w:val="26"/>
                <w:szCs w:val="26"/>
                <w:rPrChange w:id="599" w:author="Kiên Lê Trung" w:date="2024-12-22T10:36:00Z" w16du:dateUtc="2024-12-22T03:36:00Z">
                  <w:rPr>
                    <w:noProof/>
                    <w:color w:val="000000"/>
                  </w:rPr>
                </w:rPrChange>
              </w:rPr>
              <w:tab/>
              <w:delText>66</w:delText>
            </w:r>
          </w:del>
        </w:p>
        <w:p w14:paraId="6F904802" w14:textId="059D4F5B" w:rsidR="007569A2" w:rsidRPr="00A11121" w:rsidDel="00F748EB" w:rsidRDefault="00CE686F">
          <w:pPr>
            <w:widowControl w:val="0"/>
            <w:tabs>
              <w:tab w:val="right" w:pos="12000"/>
            </w:tabs>
            <w:spacing w:before="60" w:line="240" w:lineRule="auto"/>
            <w:ind w:left="1080"/>
            <w:rPr>
              <w:del w:id="600" w:author="Kiên Lê Trung" w:date="2024-12-22T10:13:00Z" w16du:dateUtc="2024-12-22T03:13:00Z"/>
              <w:rFonts w:ascii="Times New Roman" w:hAnsi="Times New Roman" w:cs="Times New Roman"/>
              <w:noProof/>
              <w:color w:val="000000"/>
              <w:sz w:val="26"/>
              <w:szCs w:val="26"/>
              <w:rPrChange w:id="601" w:author="Kiên Lê Trung" w:date="2024-12-22T10:36:00Z" w16du:dateUtc="2024-12-22T03:36:00Z">
                <w:rPr>
                  <w:del w:id="602" w:author="Kiên Lê Trung" w:date="2024-12-22T10:13:00Z" w16du:dateUtc="2024-12-22T03:13:00Z"/>
                  <w:noProof/>
                  <w:color w:val="000000"/>
                </w:rPr>
              </w:rPrChange>
            </w:rPr>
          </w:pPr>
          <w:del w:id="603" w:author="Kiên Lê Trung" w:date="2024-12-22T10:13:00Z" w16du:dateUtc="2024-12-22T03:13:00Z">
            <w:r w:rsidRPr="00A11121" w:rsidDel="00F748EB">
              <w:rPr>
                <w:rFonts w:ascii="Times New Roman" w:hAnsi="Times New Roman" w:cs="Times New Roman"/>
                <w:noProof/>
                <w:color w:val="000000"/>
                <w:sz w:val="26"/>
                <w:szCs w:val="26"/>
                <w:rPrChange w:id="604" w:author="Kiên Lê Trung" w:date="2024-12-22T10:36:00Z" w16du:dateUtc="2024-12-22T03:36:00Z">
                  <w:rPr>
                    <w:noProof/>
                    <w:color w:val="000000"/>
                  </w:rPr>
                </w:rPrChange>
              </w:rPr>
              <w:delText xml:space="preserve">- </w:delText>
            </w:r>
            <w:r w:rsidRPr="00A11121" w:rsidDel="00F748EB">
              <w:rPr>
                <w:rFonts w:ascii="Times New Roman" w:hAnsi="Times New Roman" w:cs="Times New Roman"/>
                <w:noProof/>
                <w:sz w:val="26"/>
                <w:szCs w:val="26"/>
                <w:rPrChange w:id="605" w:author="Kiên Lê Trung" w:date="2024-12-22T10:36:00Z" w16du:dateUtc="2024-12-22T03:36:00Z">
                  <w:rPr>
                    <w:noProof/>
                  </w:rPr>
                </w:rPrChange>
              </w:rPr>
              <w:delText>Khách hàng</w:delText>
            </w:r>
            <w:r w:rsidRPr="00A11121" w:rsidDel="00F748EB">
              <w:rPr>
                <w:rFonts w:ascii="Times New Roman" w:hAnsi="Times New Roman" w:cs="Times New Roman"/>
                <w:noProof/>
                <w:color w:val="000000"/>
                <w:sz w:val="26"/>
                <w:szCs w:val="26"/>
                <w:rPrChange w:id="606" w:author="Kiên Lê Trung" w:date="2024-12-22T10:36:00Z" w16du:dateUtc="2024-12-22T03:36:00Z">
                  <w:rPr>
                    <w:noProof/>
                    <w:color w:val="000000"/>
                  </w:rPr>
                </w:rPrChange>
              </w:rPr>
              <w:delText xml:space="preserve"> add product to cart</w:delText>
            </w:r>
            <w:r w:rsidRPr="00A11121" w:rsidDel="00F748EB">
              <w:rPr>
                <w:rFonts w:ascii="Times New Roman" w:hAnsi="Times New Roman" w:cs="Times New Roman"/>
                <w:noProof/>
                <w:color w:val="000000"/>
                <w:sz w:val="26"/>
                <w:szCs w:val="26"/>
                <w:rPrChange w:id="607" w:author="Kiên Lê Trung" w:date="2024-12-22T10:36:00Z" w16du:dateUtc="2024-12-22T03:36:00Z">
                  <w:rPr>
                    <w:noProof/>
                    <w:color w:val="000000"/>
                  </w:rPr>
                </w:rPrChange>
              </w:rPr>
              <w:tab/>
              <w:delText>66</w:delText>
            </w:r>
          </w:del>
        </w:p>
        <w:p w14:paraId="3CA51B71" w14:textId="2F39A0B3" w:rsidR="007569A2" w:rsidRPr="00A11121" w:rsidDel="00F748EB" w:rsidRDefault="00CE686F">
          <w:pPr>
            <w:widowControl w:val="0"/>
            <w:tabs>
              <w:tab w:val="right" w:pos="12000"/>
            </w:tabs>
            <w:spacing w:before="60" w:line="240" w:lineRule="auto"/>
            <w:ind w:left="1080"/>
            <w:rPr>
              <w:del w:id="608" w:author="Kiên Lê Trung" w:date="2024-12-22T10:13:00Z" w16du:dateUtc="2024-12-22T03:13:00Z"/>
              <w:rFonts w:ascii="Times New Roman" w:hAnsi="Times New Roman" w:cs="Times New Roman"/>
              <w:noProof/>
              <w:color w:val="000000"/>
              <w:sz w:val="26"/>
              <w:szCs w:val="26"/>
              <w:rPrChange w:id="609" w:author="Kiên Lê Trung" w:date="2024-12-22T10:36:00Z" w16du:dateUtc="2024-12-22T03:36:00Z">
                <w:rPr>
                  <w:del w:id="610" w:author="Kiên Lê Trung" w:date="2024-12-22T10:13:00Z" w16du:dateUtc="2024-12-22T03:13:00Z"/>
                  <w:noProof/>
                  <w:color w:val="000000"/>
                </w:rPr>
              </w:rPrChange>
            </w:rPr>
          </w:pPr>
          <w:del w:id="611" w:author="Kiên Lê Trung" w:date="2024-12-22T10:13:00Z" w16du:dateUtc="2024-12-22T03:13:00Z">
            <w:r w:rsidRPr="00A11121" w:rsidDel="00F748EB">
              <w:rPr>
                <w:rFonts w:ascii="Times New Roman" w:hAnsi="Times New Roman" w:cs="Times New Roman"/>
                <w:noProof/>
                <w:color w:val="000000"/>
                <w:sz w:val="26"/>
                <w:szCs w:val="26"/>
                <w:rPrChange w:id="612" w:author="Kiên Lê Trung" w:date="2024-12-22T10:36:00Z" w16du:dateUtc="2024-12-22T03:36:00Z">
                  <w:rPr>
                    <w:noProof/>
                    <w:color w:val="000000"/>
                  </w:rPr>
                </w:rPrChange>
              </w:rPr>
              <w:delText>- Delete Product In Cart</w:delText>
            </w:r>
            <w:r w:rsidRPr="00A11121" w:rsidDel="00F748EB">
              <w:rPr>
                <w:rFonts w:ascii="Times New Roman" w:hAnsi="Times New Roman" w:cs="Times New Roman"/>
                <w:noProof/>
                <w:color w:val="000000"/>
                <w:sz w:val="26"/>
                <w:szCs w:val="26"/>
                <w:rPrChange w:id="613" w:author="Kiên Lê Trung" w:date="2024-12-22T10:36:00Z" w16du:dateUtc="2024-12-22T03:36:00Z">
                  <w:rPr>
                    <w:noProof/>
                    <w:color w:val="000000"/>
                  </w:rPr>
                </w:rPrChange>
              </w:rPr>
              <w:tab/>
              <w:delText>67</w:delText>
            </w:r>
          </w:del>
        </w:p>
        <w:p w14:paraId="4956CCB5" w14:textId="7F89A01F" w:rsidR="007569A2" w:rsidRPr="00A11121" w:rsidDel="00F748EB" w:rsidRDefault="00CE686F">
          <w:pPr>
            <w:widowControl w:val="0"/>
            <w:tabs>
              <w:tab w:val="right" w:pos="12000"/>
            </w:tabs>
            <w:spacing w:before="60" w:line="240" w:lineRule="auto"/>
            <w:ind w:left="1080"/>
            <w:rPr>
              <w:del w:id="614" w:author="Kiên Lê Trung" w:date="2024-12-22T10:13:00Z" w16du:dateUtc="2024-12-22T03:13:00Z"/>
              <w:rFonts w:ascii="Times New Roman" w:hAnsi="Times New Roman" w:cs="Times New Roman"/>
              <w:noProof/>
              <w:color w:val="000000"/>
              <w:sz w:val="26"/>
              <w:szCs w:val="26"/>
              <w:rPrChange w:id="615" w:author="Kiên Lê Trung" w:date="2024-12-22T10:36:00Z" w16du:dateUtc="2024-12-22T03:36:00Z">
                <w:rPr>
                  <w:del w:id="616" w:author="Kiên Lê Trung" w:date="2024-12-22T10:13:00Z" w16du:dateUtc="2024-12-22T03:13:00Z"/>
                  <w:noProof/>
                  <w:color w:val="000000"/>
                </w:rPr>
              </w:rPrChange>
            </w:rPr>
          </w:pPr>
          <w:del w:id="617" w:author="Kiên Lê Trung" w:date="2024-12-22T10:13:00Z" w16du:dateUtc="2024-12-22T03:13:00Z">
            <w:r w:rsidRPr="00A11121" w:rsidDel="00F748EB">
              <w:rPr>
                <w:rFonts w:ascii="Times New Roman" w:hAnsi="Times New Roman" w:cs="Times New Roman"/>
                <w:noProof/>
                <w:color w:val="000000"/>
                <w:sz w:val="26"/>
                <w:szCs w:val="26"/>
                <w:rPrChange w:id="618" w:author="Kiên Lê Trung" w:date="2024-12-22T10:36:00Z" w16du:dateUtc="2024-12-22T03:36:00Z">
                  <w:rPr>
                    <w:noProof/>
                    <w:color w:val="000000"/>
                  </w:rPr>
                </w:rPrChange>
              </w:rPr>
              <w:delText>- Add new voucher</w:delText>
            </w:r>
            <w:r w:rsidRPr="00A11121" w:rsidDel="00F748EB">
              <w:rPr>
                <w:rFonts w:ascii="Times New Roman" w:hAnsi="Times New Roman" w:cs="Times New Roman"/>
                <w:noProof/>
                <w:color w:val="000000"/>
                <w:sz w:val="26"/>
                <w:szCs w:val="26"/>
                <w:rPrChange w:id="619" w:author="Kiên Lê Trung" w:date="2024-12-22T10:36:00Z" w16du:dateUtc="2024-12-22T03:36:00Z">
                  <w:rPr>
                    <w:noProof/>
                    <w:color w:val="000000"/>
                  </w:rPr>
                </w:rPrChange>
              </w:rPr>
              <w:tab/>
              <w:delText>67</w:delText>
            </w:r>
          </w:del>
        </w:p>
        <w:p w14:paraId="17FDA3C4" w14:textId="431B36F9" w:rsidR="007569A2" w:rsidRPr="00A11121" w:rsidDel="00F748EB" w:rsidRDefault="00CE686F">
          <w:pPr>
            <w:widowControl w:val="0"/>
            <w:tabs>
              <w:tab w:val="right" w:pos="12000"/>
            </w:tabs>
            <w:spacing w:before="60" w:line="240" w:lineRule="auto"/>
            <w:ind w:left="1080"/>
            <w:rPr>
              <w:del w:id="620" w:author="Kiên Lê Trung" w:date="2024-12-22T10:13:00Z" w16du:dateUtc="2024-12-22T03:13:00Z"/>
              <w:rFonts w:ascii="Times New Roman" w:hAnsi="Times New Roman" w:cs="Times New Roman"/>
              <w:noProof/>
              <w:color w:val="000000"/>
              <w:sz w:val="26"/>
              <w:szCs w:val="26"/>
              <w:rPrChange w:id="621" w:author="Kiên Lê Trung" w:date="2024-12-22T10:36:00Z" w16du:dateUtc="2024-12-22T03:36:00Z">
                <w:rPr>
                  <w:del w:id="622" w:author="Kiên Lê Trung" w:date="2024-12-22T10:13:00Z" w16du:dateUtc="2024-12-22T03:13:00Z"/>
                  <w:noProof/>
                  <w:color w:val="000000"/>
                </w:rPr>
              </w:rPrChange>
            </w:rPr>
          </w:pPr>
          <w:del w:id="623" w:author="Kiên Lê Trung" w:date="2024-12-22T10:13:00Z" w16du:dateUtc="2024-12-22T03:13:00Z">
            <w:r w:rsidRPr="00A11121" w:rsidDel="00F748EB">
              <w:rPr>
                <w:rFonts w:ascii="Times New Roman" w:hAnsi="Times New Roman" w:cs="Times New Roman"/>
                <w:noProof/>
                <w:color w:val="000000"/>
                <w:sz w:val="26"/>
                <w:szCs w:val="26"/>
                <w:rPrChange w:id="624" w:author="Kiên Lê Trung" w:date="2024-12-22T10:36:00Z" w16du:dateUtc="2024-12-22T03:36:00Z">
                  <w:rPr>
                    <w:noProof/>
                    <w:color w:val="000000"/>
                  </w:rPr>
                </w:rPrChange>
              </w:rPr>
              <w:delText>- Update voucher</w:delText>
            </w:r>
            <w:r w:rsidRPr="00A11121" w:rsidDel="00F748EB">
              <w:rPr>
                <w:rFonts w:ascii="Times New Roman" w:hAnsi="Times New Roman" w:cs="Times New Roman"/>
                <w:noProof/>
                <w:color w:val="000000"/>
                <w:sz w:val="26"/>
                <w:szCs w:val="26"/>
                <w:rPrChange w:id="625" w:author="Kiên Lê Trung" w:date="2024-12-22T10:36:00Z" w16du:dateUtc="2024-12-22T03:36:00Z">
                  <w:rPr>
                    <w:noProof/>
                    <w:color w:val="000000"/>
                  </w:rPr>
                </w:rPrChange>
              </w:rPr>
              <w:tab/>
              <w:delText>68</w:delText>
            </w:r>
          </w:del>
        </w:p>
        <w:p w14:paraId="30FFD143" w14:textId="2C77F03F" w:rsidR="007569A2" w:rsidRPr="00A11121" w:rsidDel="00F748EB" w:rsidRDefault="00CE686F">
          <w:pPr>
            <w:widowControl w:val="0"/>
            <w:tabs>
              <w:tab w:val="right" w:pos="12000"/>
            </w:tabs>
            <w:spacing w:before="60" w:line="240" w:lineRule="auto"/>
            <w:ind w:left="1080"/>
            <w:rPr>
              <w:del w:id="626" w:author="Kiên Lê Trung" w:date="2024-12-22T10:13:00Z" w16du:dateUtc="2024-12-22T03:13:00Z"/>
              <w:rFonts w:ascii="Times New Roman" w:hAnsi="Times New Roman" w:cs="Times New Roman"/>
              <w:noProof/>
              <w:color w:val="000000"/>
              <w:sz w:val="26"/>
              <w:szCs w:val="26"/>
              <w:rPrChange w:id="627" w:author="Kiên Lê Trung" w:date="2024-12-22T10:36:00Z" w16du:dateUtc="2024-12-22T03:36:00Z">
                <w:rPr>
                  <w:del w:id="628" w:author="Kiên Lê Trung" w:date="2024-12-22T10:13:00Z" w16du:dateUtc="2024-12-22T03:13:00Z"/>
                  <w:noProof/>
                  <w:color w:val="000000"/>
                </w:rPr>
              </w:rPrChange>
            </w:rPr>
          </w:pPr>
          <w:del w:id="629" w:author="Kiên Lê Trung" w:date="2024-12-22T10:13:00Z" w16du:dateUtc="2024-12-22T03:13:00Z">
            <w:r w:rsidRPr="00A11121" w:rsidDel="00F748EB">
              <w:rPr>
                <w:rFonts w:ascii="Times New Roman" w:hAnsi="Times New Roman" w:cs="Times New Roman"/>
                <w:noProof/>
                <w:color w:val="000000"/>
                <w:sz w:val="26"/>
                <w:szCs w:val="26"/>
                <w:rPrChange w:id="630" w:author="Kiên Lê Trung" w:date="2024-12-22T10:36:00Z" w16du:dateUtc="2024-12-22T03:36:00Z">
                  <w:rPr>
                    <w:noProof/>
                    <w:color w:val="000000"/>
                  </w:rPr>
                </w:rPrChange>
              </w:rPr>
              <w:delText>- Delete voucher</w:delText>
            </w:r>
            <w:r w:rsidRPr="00A11121" w:rsidDel="00F748EB">
              <w:rPr>
                <w:rFonts w:ascii="Times New Roman" w:hAnsi="Times New Roman" w:cs="Times New Roman"/>
                <w:noProof/>
                <w:color w:val="000000"/>
                <w:sz w:val="26"/>
                <w:szCs w:val="26"/>
                <w:rPrChange w:id="631" w:author="Kiên Lê Trung" w:date="2024-12-22T10:36:00Z" w16du:dateUtc="2024-12-22T03:36:00Z">
                  <w:rPr>
                    <w:noProof/>
                    <w:color w:val="000000"/>
                  </w:rPr>
                </w:rPrChange>
              </w:rPr>
              <w:tab/>
              <w:delText>69</w:delText>
            </w:r>
          </w:del>
        </w:p>
        <w:p w14:paraId="2B8072E8" w14:textId="2C3529BF" w:rsidR="007569A2" w:rsidRPr="00A11121" w:rsidDel="00F748EB" w:rsidRDefault="00CE686F">
          <w:pPr>
            <w:widowControl w:val="0"/>
            <w:tabs>
              <w:tab w:val="right" w:pos="12000"/>
            </w:tabs>
            <w:spacing w:before="60" w:line="240" w:lineRule="auto"/>
            <w:ind w:left="1080"/>
            <w:rPr>
              <w:del w:id="632" w:author="Kiên Lê Trung" w:date="2024-12-22T10:13:00Z" w16du:dateUtc="2024-12-22T03:13:00Z"/>
              <w:rFonts w:ascii="Times New Roman" w:hAnsi="Times New Roman" w:cs="Times New Roman"/>
              <w:noProof/>
              <w:color w:val="000000"/>
              <w:sz w:val="26"/>
              <w:szCs w:val="26"/>
              <w:rPrChange w:id="633" w:author="Kiên Lê Trung" w:date="2024-12-22T10:36:00Z" w16du:dateUtc="2024-12-22T03:36:00Z">
                <w:rPr>
                  <w:del w:id="634" w:author="Kiên Lê Trung" w:date="2024-12-22T10:13:00Z" w16du:dateUtc="2024-12-22T03:13:00Z"/>
                  <w:noProof/>
                  <w:color w:val="000000"/>
                </w:rPr>
              </w:rPrChange>
            </w:rPr>
          </w:pPr>
          <w:del w:id="635" w:author="Kiên Lê Trung" w:date="2024-12-22T10:13:00Z" w16du:dateUtc="2024-12-22T03:13:00Z">
            <w:r w:rsidRPr="00A11121" w:rsidDel="00F748EB">
              <w:rPr>
                <w:rFonts w:ascii="Times New Roman" w:hAnsi="Times New Roman" w:cs="Times New Roman"/>
                <w:noProof/>
                <w:color w:val="000000"/>
                <w:sz w:val="26"/>
                <w:szCs w:val="26"/>
                <w:rPrChange w:id="636" w:author="Kiên Lê Trung" w:date="2024-12-22T10:36:00Z" w16du:dateUtc="2024-12-22T03:36:00Z">
                  <w:rPr>
                    <w:noProof/>
                    <w:color w:val="000000"/>
                  </w:rPr>
                </w:rPrChange>
              </w:rPr>
              <w:delText>- Biểu đồ tuần tự Add new product</w:delText>
            </w:r>
            <w:r w:rsidRPr="00A11121" w:rsidDel="00F748EB">
              <w:rPr>
                <w:rFonts w:ascii="Times New Roman" w:hAnsi="Times New Roman" w:cs="Times New Roman"/>
                <w:noProof/>
                <w:color w:val="000000"/>
                <w:sz w:val="26"/>
                <w:szCs w:val="26"/>
                <w:rPrChange w:id="637" w:author="Kiên Lê Trung" w:date="2024-12-22T10:36:00Z" w16du:dateUtc="2024-12-22T03:36:00Z">
                  <w:rPr>
                    <w:noProof/>
                    <w:color w:val="000000"/>
                  </w:rPr>
                </w:rPrChange>
              </w:rPr>
              <w:tab/>
              <w:delText>69</w:delText>
            </w:r>
          </w:del>
        </w:p>
        <w:p w14:paraId="761C2F69" w14:textId="69A65333" w:rsidR="007569A2" w:rsidRPr="00A11121" w:rsidDel="00F748EB" w:rsidRDefault="00CE686F">
          <w:pPr>
            <w:widowControl w:val="0"/>
            <w:tabs>
              <w:tab w:val="right" w:pos="12000"/>
            </w:tabs>
            <w:spacing w:before="60" w:line="240" w:lineRule="auto"/>
            <w:ind w:left="1080"/>
            <w:rPr>
              <w:del w:id="638" w:author="Kiên Lê Trung" w:date="2024-12-22T10:13:00Z" w16du:dateUtc="2024-12-22T03:13:00Z"/>
              <w:rFonts w:ascii="Times New Roman" w:hAnsi="Times New Roman" w:cs="Times New Roman"/>
              <w:noProof/>
              <w:color w:val="000000"/>
              <w:sz w:val="26"/>
              <w:szCs w:val="26"/>
              <w:rPrChange w:id="639" w:author="Kiên Lê Trung" w:date="2024-12-22T10:36:00Z" w16du:dateUtc="2024-12-22T03:36:00Z">
                <w:rPr>
                  <w:del w:id="640" w:author="Kiên Lê Trung" w:date="2024-12-22T10:13:00Z" w16du:dateUtc="2024-12-22T03:13:00Z"/>
                  <w:noProof/>
                  <w:color w:val="000000"/>
                </w:rPr>
              </w:rPrChange>
            </w:rPr>
          </w:pPr>
          <w:del w:id="641" w:author="Kiên Lê Trung" w:date="2024-12-22T10:13:00Z" w16du:dateUtc="2024-12-22T03:13:00Z">
            <w:r w:rsidRPr="00A11121" w:rsidDel="00F748EB">
              <w:rPr>
                <w:rFonts w:ascii="Times New Roman" w:hAnsi="Times New Roman" w:cs="Times New Roman"/>
                <w:noProof/>
                <w:color w:val="000000"/>
                <w:sz w:val="26"/>
                <w:szCs w:val="26"/>
                <w:rPrChange w:id="642" w:author="Kiên Lê Trung" w:date="2024-12-22T10:36:00Z" w16du:dateUtc="2024-12-22T03:36:00Z">
                  <w:rPr>
                    <w:noProof/>
                    <w:color w:val="000000"/>
                  </w:rPr>
                </w:rPrChange>
              </w:rPr>
              <w:delText>- Biểu đồ tuần tự Update Product</w:delText>
            </w:r>
            <w:r w:rsidRPr="00A11121" w:rsidDel="00F748EB">
              <w:rPr>
                <w:rFonts w:ascii="Times New Roman" w:hAnsi="Times New Roman" w:cs="Times New Roman"/>
                <w:noProof/>
                <w:color w:val="000000"/>
                <w:sz w:val="26"/>
                <w:szCs w:val="26"/>
                <w:rPrChange w:id="643" w:author="Kiên Lê Trung" w:date="2024-12-22T10:36:00Z" w16du:dateUtc="2024-12-22T03:36:00Z">
                  <w:rPr>
                    <w:noProof/>
                    <w:color w:val="000000"/>
                  </w:rPr>
                </w:rPrChange>
              </w:rPr>
              <w:tab/>
              <w:delText>70</w:delText>
            </w:r>
          </w:del>
        </w:p>
        <w:p w14:paraId="3E2F9FB6" w14:textId="5C3D0BEF" w:rsidR="007569A2" w:rsidRPr="00A11121" w:rsidDel="00F748EB" w:rsidRDefault="00CE686F">
          <w:pPr>
            <w:widowControl w:val="0"/>
            <w:tabs>
              <w:tab w:val="right" w:pos="12000"/>
            </w:tabs>
            <w:spacing w:before="60" w:line="240" w:lineRule="auto"/>
            <w:ind w:left="1080"/>
            <w:rPr>
              <w:del w:id="644" w:author="Kiên Lê Trung" w:date="2024-12-22T10:13:00Z" w16du:dateUtc="2024-12-22T03:13:00Z"/>
              <w:rFonts w:ascii="Times New Roman" w:hAnsi="Times New Roman" w:cs="Times New Roman"/>
              <w:noProof/>
              <w:color w:val="000000"/>
              <w:sz w:val="26"/>
              <w:szCs w:val="26"/>
              <w:rPrChange w:id="645" w:author="Kiên Lê Trung" w:date="2024-12-22T10:36:00Z" w16du:dateUtc="2024-12-22T03:36:00Z">
                <w:rPr>
                  <w:del w:id="646" w:author="Kiên Lê Trung" w:date="2024-12-22T10:13:00Z" w16du:dateUtc="2024-12-22T03:13:00Z"/>
                  <w:noProof/>
                  <w:color w:val="000000"/>
                </w:rPr>
              </w:rPrChange>
            </w:rPr>
          </w:pPr>
          <w:del w:id="647" w:author="Kiên Lê Trung" w:date="2024-12-22T10:13:00Z" w16du:dateUtc="2024-12-22T03:13:00Z">
            <w:r w:rsidRPr="00A11121" w:rsidDel="00F748EB">
              <w:rPr>
                <w:rFonts w:ascii="Times New Roman" w:hAnsi="Times New Roman" w:cs="Times New Roman"/>
                <w:noProof/>
                <w:color w:val="000000"/>
                <w:sz w:val="26"/>
                <w:szCs w:val="26"/>
                <w:rPrChange w:id="648" w:author="Kiên Lê Trung" w:date="2024-12-22T10:36:00Z" w16du:dateUtc="2024-12-22T03:36:00Z">
                  <w:rPr>
                    <w:noProof/>
                    <w:color w:val="000000"/>
                  </w:rPr>
                </w:rPrChange>
              </w:rPr>
              <w:delText>- Biểu đồ tuần tự Delete Product</w:delText>
            </w:r>
            <w:r w:rsidRPr="00A11121" w:rsidDel="00F748EB">
              <w:rPr>
                <w:rFonts w:ascii="Times New Roman" w:hAnsi="Times New Roman" w:cs="Times New Roman"/>
                <w:noProof/>
                <w:color w:val="000000"/>
                <w:sz w:val="26"/>
                <w:szCs w:val="26"/>
                <w:rPrChange w:id="649" w:author="Kiên Lê Trung" w:date="2024-12-22T10:36:00Z" w16du:dateUtc="2024-12-22T03:36:00Z">
                  <w:rPr>
                    <w:noProof/>
                    <w:color w:val="000000"/>
                  </w:rPr>
                </w:rPrChange>
              </w:rPr>
              <w:tab/>
              <w:delText>70</w:delText>
            </w:r>
          </w:del>
        </w:p>
        <w:p w14:paraId="2DCA0C1C" w14:textId="39356B0F" w:rsidR="007569A2" w:rsidRPr="00A11121" w:rsidDel="00F748EB" w:rsidRDefault="00CE686F">
          <w:pPr>
            <w:widowControl w:val="0"/>
            <w:tabs>
              <w:tab w:val="right" w:pos="12000"/>
            </w:tabs>
            <w:spacing w:before="60" w:line="240" w:lineRule="auto"/>
            <w:ind w:left="1080"/>
            <w:rPr>
              <w:del w:id="650" w:author="Kiên Lê Trung" w:date="2024-12-22T10:13:00Z" w16du:dateUtc="2024-12-22T03:13:00Z"/>
              <w:rFonts w:ascii="Times New Roman" w:hAnsi="Times New Roman" w:cs="Times New Roman"/>
              <w:noProof/>
              <w:color w:val="000000"/>
              <w:sz w:val="26"/>
              <w:szCs w:val="26"/>
              <w:rPrChange w:id="651" w:author="Kiên Lê Trung" w:date="2024-12-22T10:36:00Z" w16du:dateUtc="2024-12-22T03:36:00Z">
                <w:rPr>
                  <w:del w:id="652" w:author="Kiên Lê Trung" w:date="2024-12-22T10:13:00Z" w16du:dateUtc="2024-12-22T03:13:00Z"/>
                  <w:noProof/>
                  <w:color w:val="000000"/>
                </w:rPr>
              </w:rPrChange>
            </w:rPr>
          </w:pPr>
          <w:del w:id="653" w:author="Kiên Lê Trung" w:date="2024-12-22T10:13:00Z" w16du:dateUtc="2024-12-22T03:13:00Z">
            <w:r w:rsidRPr="00A11121" w:rsidDel="00F748EB">
              <w:rPr>
                <w:rFonts w:ascii="Times New Roman" w:hAnsi="Times New Roman" w:cs="Times New Roman"/>
                <w:noProof/>
                <w:color w:val="000000"/>
                <w:sz w:val="26"/>
                <w:szCs w:val="26"/>
                <w:rPrChange w:id="654" w:author="Kiên Lê Trung" w:date="2024-12-22T10:36:00Z" w16du:dateUtc="2024-12-22T03:36:00Z">
                  <w:rPr>
                    <w:noProof/>
                    <w:color w:val="000000"/>
                  </w:rPr>
                </w:rPrChange>
              </w:rPr>
              <w:delText>- Import inventory</w:delText>
            </w:r>
            <w:r w:rsidRPr="00A11121" w:rsidDel="00F748EB">
              <w:rPr>
                <w:rFonts w:ascii="Times New Roman" w:hAnsi="Times New Roman" w:cs="Times New Roman"/>
                <w:noProof/>
                <w:color w:val="000000"/>
                <w:sz w:val="26"/>
                <w:szCs w:val="26"/>
                <w:rPrChange w:id="655" w:author="Kiên Lê Trung" w:date="2024-12-22T10:36:00Z" w16du:dateUtc="2024-12-22T03:36:00Z">
                  <w:rPr>
                    <w:noProof/>
                    <w:color w:val="000000"/>
                  </w:rPr>
                </w:rPrChange>
              </w:rPr>
              <w:tab/>
              <w:delText>71</w:delText>
            </w:r>
          </w:del>
        </w:p>
        <w:p w14:paraId="53940E3D" w14:textId="41705E29" w:rsidR="007569A2" w:rsidRPr="00A11121" w:rsidDel="00F748EB" w:rsidRDefault="00CE686F">
          <w:pPr>
            <w:widowControl w:val="0"/>
            <w:tabs>
              <w:tab w:val="right" w:pos="12000"/>
            </w:tabs>
            <w:spacing w:before="60" w:line="240" w:lineRule="auto"/>
            <w:ind w:left="720"/>
            <w:rPr>
              <w:del w:id="656" w:author="Kiên Lê Trung" w:date="2024-12-22T10:13:00Z" w16du:dateUtc="2024-12-22T03:13:00Z"/>
              <w:rFonts w:ascii="Times New Roman" w:hAnsi="Times New Roman" w:cs="Times New Roman"/>
              <w:noProof/>
              <w:color w:val="000000"/>
              <w:sz w:val="26"/>
              <w:szCs w:val="26"/>
              <w:rPrChange w:id="657" w:author="Kiên Lê Trung" w:date="2024-12-22T10:36:00Z" w16du:dateUtc="2024-12-22T03:36:00Z">
                <w:rPr>
                  <w:del w:id="658" w:author="Kiên Lê Trung" w:date="2024-12-22T10:13:00Z" w16du:dateUtc="2024-12-22T03:13:00Z"/>
                  <w:noProof/>
                  <w:color w:val="000000"/>
                </w:rPr>
              </w:rPrChange>
            </w:rPr>
          </w:pPr>
          <w:del w:id="659" w:author="Kiên Lê Trung" w:date="2024-12-22T10:13:00Z" w16du:dateUtc="2024-12-22T03:13:00Z">
            <w:r w:rsidRPr="00A11121" w:rsidDel="00F748EB">
              <w:rPr>
                <w:rFonts w:ascii="Times New Roman" w:hAnsi="Times New Roman" w:cs="Times New Roman"/>
                <w:noProof/>
                <w:color w:val="000000"/>
                <w:sz w:val="26"/>
                <w:szCs w:val="26"/>
                <w:rPrChange w:id="660" w:author="Kiên Lê Trung" w:date="2024-12-22T10:36:00Z" w16du:dateUtc="2024-12-22T03:36:00Z">
                  <w:rPr>
                    <w:noProof/>
                    <w:color w:val="000000"/>
                  </w:rPr>
                </w:rPrChange>
              </w:rPr>
              <w:delText>2.2.2 Biểu đồ lớp thiết kế</w:delText>
            </w:r>
            <w:r w:rsidRPr="00A11121" w:rsidDel="00F748EB">
              <w:rPr>
                <w:rFonts w:ascii="Times New Roman" w:hAnsi="Times New Roman" w:cs="Times New Roman"/>
                <w:noProof/>
                <w:color w:val="000000"/>
                <w:sz w:val="26"/>
                <w:szCs w:val="26"/>
                <w:rPrChange w:id="661" w:author="Kiên Lê Trung" w:date="2024-12-22T10:36:00Z" w16du:dateUtc="2024-12-22T03:36:00Z">
                  <w:rPr>
                    <w:noProof/>
                    <w:color w:val="000000"/>
                  </w:rPr>
                </w:rPrChange>
              </w:rPr>
              <w:tab/>
              <w:delText>72</w:delText>
            </w:r>
          </w:del>
        </w:p>
        <w:p w14:paraId="60545F52" w14:textId="002A91D1" w:rsidR="007569A2" w:rsidRPr="00A11121" w:rsidDel="00F748EB" w:rsidRDefault="00CE686F">
          <w:pPr>
            <w:widowControl w:val="0"/>
            <w:tabs>
              <w:tab w:val="right" w:pos="12000"/>
            </w:tabs>
            <w:spacing w:before="60" w:line="240" w:lineRule="auto"/>
            <w:ind w:left="720"/>
            <w:rPr>
              <w:del w:id="662" w:author="Kiên Lê Trung" w:date="2024-12-22T10:13:00Z" w16du:dateUtc="2024-12-22T03:13:00Z"/>
              <w:rFonts w:ascii="Times New Roman" w:hAnsi="Times New Roman" w:cs="Times New Roman"/>
              <w:noProof/>
              <w:color w:val="000000"/>
              <w:sz w:val="26"/>
              <w:szCs w:val="26"/>
              <w:rPrChange w:id="663" w:author="Kiên Lê Trung" w:date="2024-12-22T10:36:00Z" w16du:dateUtc="2024-12-22T03:36:00Z">
                <w:rPr>
                  <w:del w:id="664" w:author="Kiên Lê Trung" w:date="2024-12-22T10:13:00Z" w16du:dateUtc="2024-12-22T03:13:00Z"/>
                  <w:noProof/>
                  <w:color w:val="000000"/>
                </w:rPr>
              </w:rPrChange>
            </w:rPr>
          </w:pPr>
          <w:del w:id="665" w:author="Kiên Lê Trung" w:date="2024-12-22T10:13:00Z" w16du:dateUtc="2024-12-22T03:13:00Z">
            <w:r w:rsidRPr="00A11121" w:rsidDel="00F748EB">
              <w:rPr>
                <w:rFonts w:ascii="Times New Roman" w:hAnsi="Times New Roman" w:cs="Times New Roman"/>
                <w:noProof/>
                <w:color w:val="000000"/>
                <w:sz w:val="26"/>
                <w:szCs w:val="26"/>
                <w:rPrChange w:id="666" w:author="Kiên Lê Trung" w:date="2024-12-22T10:36:00Z" w16du:dateUtc="2024-12-22T03:36:00Z">
                  <w:rPr>
                    <w:noProof/>
                    <w:color w:val="000000"/>
                  </w:rPr>
                </w:rPrChange>
              </w:rPr>
              <w:delText>2.2.3 Thiết kế cơ sở dữ liệu</w:delText>
            </w:r>
            <w:r w:rsidRPr="00A11121" w:rsidDel="00F748EB">
              <w:rPr>
                <w:rFonts w:ascii="Times New Roman" w:hAnsi="Times New Roman" w:cs="Times New Roman"/>
                <w:noProof/>
                <w:color w:val="000000"/>
                <w:sz w:val="26"/>
                <w:szCs w:val="26"/>
                <w:rPrChange w:id="667" w:author="Kiên Lê Trung" w:date="2024-12-22T10:36:00Z" w16du:dateUtc="2024-12-22T03:36:00Z">
                  <w:rPr>
                    <w:noProof/>
                    <w:color w:val="000000"/>
                  </w:rPr>
                </w:rPrChange>
              </w:rPr>
              <w:tab/>
              <w:delText>72</w:delText>
            </w:r>
          </w:del>
        </w:p>
        <w:p w14:paraId="3F0D56AD" w14:textId="125BF0C1" w:rsidR="007569A2" w:rsidRPr="00A11121" w:rsidDel="00F748EB" w:rsidRDefault="00CE686F">
          <w:pPr>
            <w:widowControl w:val="0"/>
            <w:tabs>
              <w:tab w:val="right" w:pos="12000"/>
            </w:tabs>
            <w:spacing w:before="60" w:line="240" w:lineRule="auto"/>
            <w:ind w:left="360"/>
            <w:rPr>
              <w:del w:id="668" w:author="Kiên Lê Trung" w:date="2024-12-22T10:13:00Z" w16du:dateUtc="2024-12-22T03:13:00Z"/>
              <w:rFonts w:ascii="Times New Roman" w:hAnsi="Times New Roman" w:cs="Times New Roman"/>
              <w:noProof/>
              <w:color w:val="000000"/>
              <w:sz w:val="26"/>
              <w:szCs w:val="26"/>
              <w:rPrChange w:id="669" w:author="Kiên Lê Trung" w:date="2024-12-22T10:36:00Z" w16du:dateUtc="2024-12-22T03:36:00Z">
                <w:rPr>
                  <w:del w:id="670" w:author="Kiên Lê Trung" w:date="2024-12-22T10:13:00Z" w16du:dateUtc="2024-12-22T03:13:00Z"/>
                  <w:noProof/>
                  <w:color w:val="000000"/>
                </w:rPr>
              </w:rPrChange>
            </w:rPr>
          </w:pPr>
          <w:del w:id="671" w:author="Kiên Lê Trung" w:date="2024-12-22T10:13:00Z" w16du:dateUtc="2024-12-22T03:13:00Z">
            <w:r w:rsidRPr="00A11121" w:rsidDel="00F748EB">
              <w:rPr>
                <w:rFonts w:ascii="Times New Roman" w:hAnsi="Times New Roman" w:cs="Times New Roman"/>
                <w:noProof/>
                <w:color w:val="000000"/>
                <w:sz w:val="26"/>
                <w:szCs w:val="26"/>
                <w:rPrChange w:id="672" w:author="Kiên Lê Trung" w:date="2024-12-22T10:36:00Z" w16du:dateUtc="2024-12-22T03:36:00Z">
                  <w:rPr>
                    <w:noProof/>
                    <w:color w:val="000000"/>
                  </w:rPr>
                </w:rPrChange>
              </w:rPr>
              <w:delText>2.3 Kết luận chương</w:delText>
            </w:r>
            <w:r w:rsidRPr="00A11121" w:rsidDel="00F748EB">
              <w:rPr>
                <w:rFonts w:ascii="Times New Roman" w:hAnsi="Times New Roman" w:cs="Times New Roman"/>
                <w:noProof/>
                <w:color w:val="000000"/>
                <w:sz w:val="26"/>
                <w:szCs w:val="26"/>
                <w:rPrChange w:id="673" w:author="Kiên Lê Trung" w:date="2024-12-22T10:36:00Z" w16du:dateUtc="2024-12-22T03:36:00Z">
                  <w:rPr>
                    <w:noProof/>
                    <w:color w:val="000000"/>
                  </w:rPr>
                </w:rPrChange>
              </w:rPr>
              <w:tab/>
              <w:delText>72</w:delText>
            </w:r>
          </w:del>
        </w:p>
        <w:p w14:paraId="507B84C8" w14:textId="6825DC95" w:rsidR="007569A2" w:rsidRPr="00A11121" w:rsidDel="00F748EB" w:rsidRDefault="00CE686F">
          <w:pPr>
            <w:widowControl w:val="0"/>
            <w:tabs>
              <w:tab w:val="right" w:pos="12000"/>
            </w:tabs>
            <w:spacing w:before="60" w:line="240" w:lineRule="auto"/>
            <w:rPr>
              <w:del w:id="674" w:author="Kiên Lê Trung" w:date="2024-12-22T10:13:00Z" w16du:dateUtc="2024-12-22T03:13:00Z"/>
              <w:rFonts w:ascii="Times New Roman" w:hAnsi="Times New Roman" w:cs="Times New Roman"/>
              <w:b/>
              <w:noProof/>
              <w:color w:val="000000"/>
              <w:sz w:val="26"/>
              <w:szCs w:val="26"/>
              <w:rPrChange w:id="675" w:author="Kiên Lê Trung" w:date="2024-12-22T10:36:00Z" w16du:dateUtc="2024-12-22T03:36:00Z">
                <w:rPr>
                  <w:del w:id="676" w:author="Kiên Lê Trung" w:date="2024-12-22T10:13:00Z" w16du:dateUtc="2024-12-22T03:13:00Z"/>
                  <w:b/>
                  <w:noProof/>
                  <w:color w:val="000000"/>
                </w:rPr>
              </w:rPrChange>
            </w:rPr>
          </w:pPr>
          <w:del w:id="677" w:author="Kiên Lê Trung" w:date="2024-12-22T10:13:00Z" w16du:dateUtc="2024-12-22T03:13:00Z">
            <w:r w:rsidRPr="00A11121" w:rsidDel="00F748EB">
              <w:rPr>
                <w:rFonts w:ascii="Times New Roman" w:hAnsi="Times New Roman" w:cs="Times New Roman"/>
                <w:b/>
                <w:noProof/>
                <w:color w:val="000000"/>
                <w:sz w:val="26"/>
                <w:szCs w:val="26"/>
                <w:rPrChange w:id="678" w:author="Kiên Lê Trung" w:date="2024-12-22T10:36:00Z" w16du:dateUtc="2024-12-22T03:36:00Z">
                  <w:rPr>
                    <w:b/>
                    <w:noProof/>
                    <w:color w:val="000000"/>
                  </w:rPr>
                </w:rPrChange>
              </w:rPr>
              <w:delText>CHƯƠNG 3: CÀI ĐẶT VÀ THỬ NGHIỆM HỆ THỐNG</w:delText>
            </w:r>
            <w:r w:rsidRPr="00A11121" w:rsidDel="00F748EB">
              <w:rPr>
                <w:rFonts w:ascii="Times New Roman" w:hAnsi="Times New Roman" w:cs="Times New Roman"/>
                <w:b/>
                <w:noProof/>
                <w:color w:val="000000"/>
                <w:sz w:val="26"/>
                <w:szCs w:val="26"/>
                <w:rPrChange w:id="679" w:author="Kiên Lê Trung" w:date="2024-12-22T10:36:00Z" w16du:dateUtc="2024-12-22T03:36:00Z">
                  <w:rPr>
                    <w:b/>
                    <w:noProof/>
                    <w:color w:val="000000"/>
                  </w:rPr>
                </w:rPrChange>
              </w:rPr>
              <w:tab/>
              <w:delText>72</w:delText>
            </w:r>
          </w:del>
        </w:p>
        <w:p w14:paraId="1020235B" w14:textId="5610B6C2" w:rsidR="007569A2" w:rsidRPr="00A11121" w:rsidDel="00F748EB" w:rsidRDefault="00CE686F">
          <w:pPr>
            <w:widowControl w:val="0"/>
            <w:tabs>
              <w:tab w:val="right" w:pos="12000"/>
            </w:tabs>
            <w:spacing w:before="60" w:line="240" w:lineRule="auto"/>
            <w:ind w:left="360"/>
            <w:rPr>
              <w:del w:id="680" w:author="Kiên Lê Trung" w:date="2024-12-22T10:13:00Z" w16du:dateUtc="2024-12-22T03:13:00Z"/>
              <w:rFonts w:ascii="Times New Roman" w:hAnsi="Times New Roman" w:cs="Times New Roman"/>
              <w:noProof/>
              <w:color w:val="000000"/>
              <w:sz w:val="26"/>
              <w:szCs w:val="26"/>
              <w:rPrChange w:id="681" w:author="Kiên Lê Trung" w:date="2024-12-22T10:36:00Z" w16du:dateUtc="2024-12-22T03:36:00Z">
                <w:rPr>
                  <w:del w:id="682" w:author="Kiên Lê Trung" w:date="2024-12-22T10:13:00Z" w16du:dateUtc="2024-12-22T03:13:00Z"/>
                  <w:noProof/>
                  <w:color w:val="000000"/>
                </w:rPr>
              </w:rPrChange>
            </w:rPr>
          </w:pPr>
          <w:del w:id="683" w:author="Kiên Lê Trung" w:date="2024-12-22T10:13:00Z" w16du:dateUtc="2024-12-22T03:13:00Z">
            <w:r w:rsidRPr="00A11121" w:rsidDel="00F748EB">
              <w:rPr>
                <w:rFonts w:ascii="Times New Roman" w:hAnsi="Times New Roman" w:cs="Times New Roman"/>
                <w:noProof/>
                <w:color w:val="000000"/>
                <w:sz w:val="26"/>
                <w:szCs w:val="26"/>
                <w:rPrChange w:id="684" w:author="Kiên Lê Trung" w:date="2024-12-22T10:36:00Z" w16du:dateUtc="2024-12-22T03:36:00Z">
                  <w:rPr>
                    <w:noProof/>
                    <w:color w:val="000000"/>
                  </w:rPr>
                </w:rPrChange>
              </w:rPr>
              <w:delText>3.1 Kiến trúc hệ thống</w:delText>
            </w:r>
            <w:r w:rsidRPr="00A11121" w:rsidDel="00F748EB">
              <w:rPr>
                <w:rFonts w:ascii="Times New Roman" w:hAnsi="Times New Roman" w:cs="Times New Roman"/>
                <w:noProof/>
                <w:color w:val="000000"/>
                <w:sz w:val="26"/>
                <w:szCs w:val="26"/>
                <w:rPrChange w:id="685" w:author="Kiên Lê Trung" w:date="2024-12-22T10:36:00Z" w16du:dateUtc="2024-12-22T03:36:00Z">
                  <w:rPr>
                    <w:noProof/>
                    <w:color w:val="000000"/>
                  </w:rPr>
                </w:rPrChange>
              </w:rPr>
              <w:tab/>
              <w:delText>72</w:delText>
            </w:r>
          </w:del>
        </w:p>
        <w:p w14:paraId="65504EEC" w14:textId="4DFF1217" w:rsidR="007569A2" w:rsidRPr="00A11121" w:rsidDel="00F748EB" w:rsidRDefault="00CE686F">
          <w:pPr>
            <w:widowControl w:val="0"/>
            <w:tabs>
              <w:tab w:val="right" w:pos="12000"/>
            </w:tabs>
            <w:spacing w:before="60" w:line="240" w:lineRule="auto"/>
            <w:ind w:left="360"/>
            <w:rPr>
              <w:del w:id="686" w:author="Kiên Lê Trung" w:date="2024-12-22T10:13:00Z" w16du:dateUtc="2024-12-22T03:13:00Z"/>
              <w:rFonts w:ascii="Times New Roman" w:hAnsi="Times New Roman" w:cs="Times New Roman"/>
              <w:noProof/>
              <w:color w:val="000000"/>
              <w:sz w:val="26"/>
              <w:szCs w:val="26"/>
              <w:rPrChange w:id="687" w:author="Kiên Lê Trung" w:date="2024-12-22T10:36:00Z" w16du:dateUtc="2024-12-22T03:36:00Z">
                <w:rPr>
                  <w:del w:id="688" w:author="Kiên Lê Trung" w:date="2024-12-22T10:13:00Z" w16du:dateUtc="2024-12-22T03:13:00Z"/>
                  <w:noProof/>
                  <w:color w:val="000000"/>
                </w:rPr>
              </w:rPrChange>
            </w:rPr>
          </w:pPr>
          <w:del w:id="689" w:author="Kiên Lê Trung" w:date="2024-12-22T10:13:00Z" w16du:dateUtc="2024-12-22T03:13:00Z">
            <w:r w:rsidRPr="00A11121" w:rsidDel="00F748EB">
              <w:rPr>
                <w:rFonts w:ascii="Times New Roman" w:hAnsi="Times New Roman" w:cs="Times New Roman"/>
                <w:noProof/>
                <w:color w:val="000000"/>
                <w:sz w:val="26"/>
                <w:szCs w:val="26"/>
                <w:rPrChange w:id="690" w:author="Kiên Lê Trung" w:date="2024-12-22T10:36:00Z" w16du:dateUtc="2024-12-22T03:36:00Z">
                  <w:rPr>
                    <w:noProof/>
                    <w:color w:val="000000"/>
                  </w:rPr>
                </w:rPrChange>
              </w:rPr>
              <w:delText>3.2 Một số hình ảnh về giao diện hệ thống</w:delText>
            </w:r>
            <w:r w:rsidRPr="00A11121" w:rsidDel="00F748EB">
              <w:rPr>
                <w:rFonts w:ascii="Times New Roman" w:hAnsi="Times New Roman" w:cs="Times New Roman"/>
                <w:noProof/>
                <w:color w:val="000000"/>
                <w:sz w:val="26"/>
                <w:szCs w:val="26"/>
                <w:rPrChange w:id="691" w:author="Kiên Lê Trung" w:date="2024-12-22T10:36:00Z" w16du:dateUtc="2024-12-22T03:36:00Z">
                  <w:rPr>
                    <w:noProof/>
                    <w:color w:val="000000"/>
                  </w:rPr>
                </w:rPrChange>
              </w:rPr>
              <w:tab/>
              <w:delText>72</w:delText>
            </w:r>
          </w:del>
        </w:p>
        <w:p w14:paraId="378EF369" w14:textId="78EF30B6" w:rsidR="007569A2" w:rsidRPr="00A11121" w:rsidDel="00F748EB" w:rsidRDefault="00CE686F">
          <w:pPr>
            <w:widowControl w:val="0"/>
            <w:tabs>
              <w:tab w:val="right" w:pos="12000"/>
            </w:tabs>
            <w:spacing w:before="60" w:line="240" w:lineRule="auto"/>
            <w:ind w:left="720"/>
            <w:rPr>
              <w:del w:id="692" w:author="Kiên Lê Trung" w:date="2024-12-22T10:13:00Z" w16du:dateUtc="2024-12-22T03:13:00Z"/>
              <w:rFonts w:ascii="Times New Roman" w:hAnsi="Times New Roman" w:cs="Times New Roman"/>
              <w:noProof/>
              <w:color w:val="000000"/>
              <w:sz w:val="26"/>
              <w:szCs w:val="26"/>
              <w:rPrChange w:id="693" w:author="Kiên Lê Trung" w:date="2024-12-22T10:36:00Z" w16du:dateUtc="2024-12-22T03:36:00Z">
                <w:rPr>
                  <w:del w:id="694" w:author="Kiên Lê Trung" w:date="2024-12-22T10:13:00Z" w16du:dateUtc="2024-12-22T03:13:00Z"/>
                  <w:noProof/>
                  <w:color w:val="000000"/>
                </w:rPr>
              </w:rPrChange>
            </w:rPr>
          </w:pPr>
          <w:del w:id="695" w:author="Kiên Lê Trung" w:date="2024-12-22T10:13:00Z" w16du:dateUtc="2024-12-22T03:13:00Z">
            <w:r w:rsidRPr="00A11121" w:rsidDel="00F748EB">
              <w:rPr>
                <w:rFonts w:ascii="Times New Roman" w:hAnsi="Times New Roman" w:cs="Times New Roman"/>
                <w:noProof/>
                <w:color w:val="000000"/>
                <w:sz w:val="26"/>
                <w:szCs w:val="26"/>
                <w:rPrChange w:id="696" w:author="Kiên Lê Trung" w:date="2024-12-22T10:36:00Z" w16du:dateUtc="2024-12-22T03:36:00Z">
                  <w:rPr>
                    <w:noProof/>
                    <w:color w:val="000000"/>
                  </w:rPr>
                </w:rPrChange>
              </w:rPr>
              <w:delText>3.2.1 Một số giao diện cho người dùng hệ thống</w:delText>
            </w:r>
            <w:r w:rsidRPr="00A11121" w:rsidDel="00F748EB">
              <w:rPr>
                <w:rFonts w:ascii="Times New Roman" w:hAnsi="Times New Roman" w:cs="Times New Roman"/>
                <w:noProof/>
                <w:color w:val="000000"/>
                <w:sz w:val="26"/>
                <w:szCs w:val="26"/>
                <w:rPrChange w:id="697" w:author="Kiên Lê Trung" w:date="2024-12-22T10:36:00Z" w16du:dateUtc="2024-12-22T03:36:00Z">
                  <w:rPr>
                    <w:noProof/>
                    <w:color w:val="000000"/>
                  </w:rPr>
                </w:rPrChange>
              </w:rPr>
              <w:tab/>
              <w:delText>72</w:delText>
            </w:r>
          </w:del>
        </w:p>
        <w:p w14:paraId="61A12BC0" w14:textId="7ABED999" w:rsidR="007569A2" w:rsidRPr="00A11121" w:rsidDel="00F748EB" w:rsidRDefault="00CE686F">
          <w:pPr>
            <w:widowControl w:val="0"/>
            <w:tabs>
              <w:tab w:val="right" w:pos="12000"/>
            </w:tabs>
            <w:spacing w:before="60" w:line="240" w:lineRule="auto"/>
            <w:ind w:left="720"/>
            <w:rPr>
              <w:del w:id="698" w:author="Kiên Lê Trung" w:date="2024-12-22T10:13:00Z" w16du:dateUtc="2024-12-22T03:13:00Z"/>
              <w:rFonts w:ascii="Times New Roman" w:hAnsi="Times New Roman" w:cs="Times New Roman"/>
              <w:noProof/>
              <w:color w:val="000000"/>
              <w:sz w:val="26"/>
              <w:szCs w:val="26"/>
              <w:rPrChange w:id="699" w:author="Kiên Lê Trung" w:date="2024-12-22T10:36:00Z" w16du:dateUtc="2024-12-22T03:36:00Z">
                <w:rPr>
                  <w:del w:id="700" w:author="Kiên Lê Trung" w:date="2024-12-22T10:13:00Z" w16du:dateUtc="2024-12-22T03:13:00Z"/>
                  <w:noProof/>
                  <w:color w:val="000000"/>
                </w:rPr>
              </w:rPrChange>
            </w:rPr>
          </w:pPr>
          <w:del w:id="701" w:author="Kiên Lê Trung" w:date="2024-12-22T10:13:00Z" w16du:dateUtc="2024-12-22T03:13:00Z">
            <w:r w:rsidRPr="00A11121" w:rsidDel="00F748EB">
              <w:rPr>
                <w:rFonts w:ascii="Times New Roman" w:hAnsi="Times New Roman" w:cs="Times New Roman"/>
                <w:noProof/>
                <w:color w:val="000000"/>
                <w:sz w:val="26"/>
                <w:szCs w:val="26"/>
                <w:rPrChange w:id="702" w:author="Kiên Lê Trung" w:date="2024-12-22T10:36:00Z" w16du:dateUtc="2024-12-22T03:36:00Z">
                  <w:rPr>
                    <w:noProof/>
                    <w:color w:val="000000"/>
                  </w:rPr>
                </w:rPrChange>
              </w:rPr>
              <w:delText>3.2.2 Một số giao diện cho người quản trị</w:delText>
            </w:r>
            <w:r w:rsidRPr="00A11121" w:rsidDel="00F748EB">
              <w:rPr>
                <w:rFonts w:ascii="Times New Roman" w:hAnsi="Times New Roman" w:cs="Times New Roman"/>
                <w:noProof/>
                <w:color w:val="000000"/>
                <w:sz w:val="26"/>
                <w:szCs w:val="26"/>
                <w:rPrChange w:id="703" w:author="Kiên Lê Trung" w:date="2024-12-22T10:36:00Z" w16du:dateUtc="2024-12-22T03:36:00Z">
                  <w:rPr>
                    <w:noProof/>
                    <w:color w:val="000000"/>
                  </w:rPr>
                </w:rPrChange>
              </w:rPr>
              <w:tab/>
              <w:delText>72</w:delText>
            </w:r>
          </w:del>
        </w:p>
        <w:p w14:paraId="047A8C01" w14:textId="34C0F742" w:rsidR="007569A2" w:rsidRPr="00A11121" w:rsidDel="00F748EB" w:rsidRDefault="00CE686F">
          <w:pPr>
            <w:widowControl w:val="0"/>
            <w:tabs>
              <w:tab w:val="right" w:pos="12000"/>
            </w:tabs>
            <w:spacing w:before="60" w:line="240" w:lineRule="auto"/>
            <w:ind w:left="720"/>
            <w:rPr>
              <w:del w:id="704" w:author="Kiên Lê Trung" w:date="2024-12-22T10:13:00Z" w16du:dateUtc="2024-12-22T03:13:00Z"/>
              <w:rFonts w:ascii="Times New Roman" w:hAnsi="Times New Roman" w:cs="Times New Roman"/>
              <w:noProof/>
              <w:color w:val="000000"/>
              <w:sz w:val="26"/>
              <w:szCs w:val="26"/>
              <w:rPrChange w:id="705" w:author="Kiên Lê Trung" w:date="2024-12-22T10:36:00Z" w16du:dateUtc="2024-12-22T03:36:00Z">
                <w:rPr>
                  <w:del w:id="706" w:author="Kiên Lê Trung" w:date="2024-12-22T10:13:00Z" w16du:dateUtc="2024-12-22T03:13:00Z"/>
                  <w:noProof/>
                  <w:color w:val="000000"/>
                </w:rPr>
              </w:rPrChange>
            </w:rPr>
          </w:pPr>
          <w:del w:id="707" w:author="Kiên Lê Trung" w:date="2024-12-22T10:13:00Z" w16du:dateUtc="2024-12-22T03:13:00Z">
            <w:r w:rsidRPr="00A11121" w:rsidDel="00F748EB">
              <w:rPr>
                <w:rFonts w:ascii="Times New Roman" w:hAnsi="Times New Roman" w:cs="Times New Roman"/>
                <w:noProof/>
                <w:color w:val="000000"/>
                <w:sz w:val="26"/>
                <w:szCs w:val="26"/>
                <w:rPrChange w:id="708" w:author="Kiên Lê Trung" w:date="2024-12-22T10:36:00Z" w16du:dateUtc="2024-12-22T03:36:00Z">
                  <w:rPr>
                    <w:noProof/>
                    <w:color w:val="000000"/>
                  </w:rPr>
                </w:rPrChange>
              </w:rPr>
              <w:delText>3.2.3 Một số giao diện cho người bán hàng</w:delText>
            </w:r>
            <w:r w:rsidRPr="00A11121" w:rsidDel="00F748EB">
              <w:rPr>
                <w:rFonts w:ascii="Times New Roman" w:hAnsi="Times New Roman" w:cs="Times New Roman"/>
                <w:noProof/>
                <w:color w:val="000000"/>
                <w:sz w:val="26"/>
                <w:szCs w:val="26"/>
                <w:rPrChange w:id="709" w:author="Kiên Lê Trung" w:date="2024-12-22T10:36:00Z" w16du:dateUtc="2024-12-22T03:36:00Z">
                  <w:rPr>
                    <w:noProof/>
                    <w:color w:val="000000"/>
                  </w:rPr>
                </w:rPrChange>
              </w:rPr>
              <w:tab/>
              <w:delText>73</w:delText>
            </w:r>
          </w:del>
        </w:p>
        <w:p w14:paraId="3975C247" w14:textId="450BF8D5" w:rsidR="007569A2" w:rsidRPr="00A11121" w:rsidDel="00F748EB" w:rsidRDefault="00CE686F">
          <w:pPr>
            <w:widowControl w:val="0"/>
            <w:tabs>
              <w:tab w:val="right" w:pos="12000"/>
            </w:tabs>
            <w:spacing w:before="60" w:line="240" w:lineRule="auto"/>
            <w:ind w:left="360"/>
            <w:rPr>
              <w:del w:id="710" w:author="Kiên Lê Trung" w:date="2024-12-22T10:13:00Z" w16du:dateUtc="2024-12-22T03:13:00Z"/>
              <w:rFonts w:ascii="Times New Roman" w:hAnsi="Times New Roman" w:cs="Times New Roman"/>
              <w:noProof/>
              <w:color w:val="000000"/>
              <w:sz w:val="26"/>
              <w:szCs w:val="26"/>
              <w:rPrChange w:id="711" w:author="Kiên Lê Trung" w:date="2024-12-22T10:36:00Z" w16du:dateUtc="2024-12-22T03:36:00Z">
                <w:rPr>
                  <w:del w:id="712" w:author="Kiên Lê Trung" w:date="2024-12-22T10:13:00Z" w16du:dateUtc="2024-12-22T03:13:00Z"/>
                  <w:noProof/>
                  <w:color w:val="000000"/>
                </w:rPr>
              </w:rPrChange>
            </w:rPr>
          </w:pPr>
          <w:del w:id="713" w:author="Kiên Lê Trung" w:date="2024-12-22T10:13:00Z" w16du:dateUtc="2024-12-22T03:13:00Z">
            <w:r w:rsidRPr="00A11121" w:rsidDel="00F748EB">
              <w:rPr>
                <w:rFonts w:ascii="Times New Roman" w:hAnsi="Times New Roman" w:cs="Times New Roman"/>
                <w:noProof/>
                <w:color w:val="000000"/>
                <w:sz w:val="26"/>
                <w:szCs w:val="26"/>
                <w:rPrChange w:id="714" w:author="Kiên Lê Trung" w:date="2024-12-22T10:36:00Z" w16du:dateUtc="2024-12-22T03:36:00Z">
                  <w:rPr>
                    <w:noProof/>
                    <w:color w:val="000000"/>
                  </w:rPr>
                </w:rPrChange>
              </w:rPr>
              <w:delText>3.3 Kết luận chương</w:delText>
            </w:r>
            <w:r w:rsidRPr="00A11121" w:rsidDel="00F748EB">
              <w:rPr>
                <w:rFonts w:ascii="Times New Roman" w:hAnsi="Times New Roman" w:cs="Times New Roman"/>
                <w:noProof/>
                <w:color w:val="000000"/>
                <w:sz w:val="26"/>
                <w:szCs w:val="26"/>
                <w:rPrChange w:id="715" w:author="Kiên Lê Trung" w:date="2024-12-22T10:36:00Z" w16du:dateUtc="2024-12-22T03:36:00Z">
                  <w:rPr>
                    <w:noProof/>
                    <w:color w:val="000000"/>
                  </w:rPr>
                </w:rPrChange>
              </w:rPr>
              <w:tab/>
              <w:delText>73</w:delText>
            </w:r>
          </w:del>
        </w:p>
        <w:p w14:paraId="4FCC2B2F" w14:textId="5D6E962D" w:rsidR="007569A2" w:rsidRPr="00A11121" w:rsidDel="00F748EB" w:rsidRDefault="00CE686F">
          <w:pPr>
            <w:widowControl w:val="0"/>
            <w:tabs>
              <w:tab w:val="right" w:pos="12000"/>
            </w:tabs>
            <w:spacing w:before="60" w:line="240" w:lineRule="auto"/>
            <w:rPr>
              <w:del w:id="716" w:author="Kiên Lê Trung" w:date="2024-12-22T10:13:00Z" w16du:dateUtc="2024-12-22T03:13:00Z"/>
              <w:rFonts w:ascii="Times New Roman" w:hAnsi="Times New Roman" w:cs="Times New Roman"/>
              <w:b/>
              <w:noProof/>
              <w:color w:val="000000"/>
              <w:sz w:val="26"/>
              <w:szCs w:val="26"/>
              <w:rPrChange w:id="717" w:author="Kiên Lê Trung" w:date="2024-12-22T10:36:00Z" w16du:dateUtc="2024-12-22T03:36:00Z">
                <w:rPr>
                  <w:del w:id="718" w:author="Kiên Lê Trung" w:date="2024-12-22T10:13:00Z" w16du:dateUtc="2024-12-22T03:13:00Z"/>
                  <w:b/>
                  <w:noProof/>
                  <w:color w:val="000000"/>
                </w:rPr>
              </w:rPrChange>
            </w:rPr>
          </w:pPr>
          <w:del w:id="719" w:author="Kiên Lê Trung" w:date="2024-12-22T10:13:00Z" w16du:dateUtc="2024-12-22T03:13:00Z">
            <w:r w:rsidRPr="00A11121" w:rsidDel="00F748EB">
              <w:rPr>
                <w:rFonts w:ascii="Times New Roman" w:hAnsi="Times New Roman" w:cs="Times New Roman"/>
                <w:b/>
                <w:noProof/>
                <w:color w:val="000000"/>
                <w:sz w:val="26"/>
                <w:szCs w:val="26"/>
                <w:rPrChange w:id="720" w:author="Kiên Lê Trung" w:date="2024-12-22T10:36:00Z" w16du:dateUtc="2024-12-22T03:36:00Z">
                  <w:rPr>
                    <w:b/>
                    <w:noProof/>
                    <w:color w:val="000000"/>
                  </w:rPr>
                </w:rPrChange>
              </w:rPr>
              <w:delText>KẾT LUẬN</w:delText>
            </w:r>
            <w:r w:rsidRPr="00A11121" w:rsidDel="00F748EB">
              <w:rPr>
                <w:rFonts w:ascii="Times New Roman" w:hAnsi="Times New Roman" w:cs="Times New Roman"/>
                <w:b/>
                <w:noProof/>
                <w:color w:val="000000"/>
                <w:sz w:val="26"/>
                <w:szCs w:val="26"/>
                <w:rPrChange w:id="721" w:author="Kiên Lê Trung" w:date="2024-12-22T10:36:00Z" w16du:dateUtc="2024-12-22T03:36:00Z">
                  <w:rPr>
                    <w:b/>
                    <w:noProof/>
                    <w:color w:val="000000"/>
                  </w:rPr>
                </w:rPrChange>
              </w:rPr>
              <w:tab/>
              <w:delText>73</w:delText>
            </w:r>
          </w:del>
        </w:p>
        <w:p w14:paraId="3179EC90" w14:textId="02FAC0C1" w:rsidR="007569A2" w:rsidRDefault="00CE686F">
          <w:pPr>
            <w:widowControl w:val="0"/>
            <w:tabs>
              <w:tab w:val="right" w:pos="12000"/>
            </w:tabs>
            <w:spacing w:before="60" w:line="240" w:lineRule="auto"/>
            <w:rPr>
              <w:b/>
              <w:color w:val="000000"/>
            </w:rPr>
          </w:pPr>
          <w:del w:id="722" w:author="Kiên Lê Trung" w:date="2024-12-22T10:13:00Z" w16du:dateUtc="2024-12-22T03:13:00Z">
            <w:r w:rsidRPr="00A11121" w:rsidDel="00F748EB">
              <w:rPr>
                <w:rFonts w:ascii="Times New Roman" w:hAnsi="Times New Roman" w:cs="Times New Roman"/>
                <w:b/>
                <w:noProof/>
                <w:color w:val="000000"/>
                <w:sz w:val="26"/>
                <w:szCs w:val="26"/>
                <w:rPrChange w:id="723" w:author="Kiên Lê Trung" w:date="2024-12-22T10:36:00Z" w16du:dateUtc="2024-12-22T03:36:00Z">
                  <w:rPr>
                    <w:b/>
                    <w:noProof/>
                    <w:color w:val="000000"/>
                  </w:rPr>
                </w:rPrChange>
              </w:rPr>
              <w:delText>DANH MỤC TÀI LIỆU THAM KHẢO</w:delText>
            </w:r>
            <w:r w:rsidRPr="00A11121" w:rsidDel="00F748EB">
              <w:rPr>
                <w:rFonts w:ascii="Times New Roman" w:hAnsi="Times New Roman" w:cs="Times New Roman"/>
                <w:b/>
                <w:noProof/>
                <w:color w:val="000000"/>
                <w:sz w:val="26"/>
                <w:szCs w:val="26"/>
                <w:rPrChange w:id="724" w:author="Kiên Lê Trung" w:date="2024-12-22T10:36:00Z" w16du:dateUtc="2024-12-22T03:36:00Z">
                  <w:rPr>
                    <w:b/>
                    <w:noProof/>
                    <w:color w:val="000000"/>
                  </w:rPr>
                </w:rPrChange>
              </w:rPr>
              <w:tab/>
              <w:delText>73</w:delText>
            </w:r>
          </w:del>
          <w:r w:rsidRPr="00A11121">
            <w:rPr>
              <w:rFonts w:ascii="Times New Roman" w:hAnsi="Times New Roman" w:cs="Times New Roman"/>
              <w:sz w:val="26"/>
              <w:szCs w:val="26"/>
              <w:rPrChange w:id="725" w:author="Kiên Lê Trung" w:date="2024-12-22T10:36:00Z" w16du:dateUtc="2024-12-22T03:36:00Z">
                <w:rPr/>
              </w:rPrChange>
            </w:rPr>
            <w:fldChar w:fldCharType="end"/>
          </w:r>
        </w:p>
      </w:sdtContent>
    </w:sdt>
    <w:p w14:paraId="34CE0A41" w14:textId="77777777" w:rsidR="007569A2" w:rsidRDefault="007569A2">
      <w:pPr>
        <w:rPr>
          <w:rFonts w:ascii="Times New Roman" w:eastAsia="Times New Roman" w:hAnsi="Times New Roman" w:cs="Times New Roman"/>
          <w:sz w:val="28"/>
          <w:szCs w:val="28"/>
        </w:rPr>
      </w:pPr>
    </w:p>
    <w:p w14:paraId="62EBF3C5" w14:textId="77777777" w:rsidR="007569A2" w:rsidRDefault="00CE686F">
      <w:pPr>
        <w:rPr>
          <w:rFonts w:ascii="Times New Roman" w:eastAsia="Times New Roman" w:hAnsi="Times New Roman" w:cs="Times New Roman"/>
          <w:sz w:val="28"/>
          <w:szCs w:val="28"/>
        </w:rPr>
      </w:pPr>
      <w:r>
        <w:br w:type="page"/>
      </w:r>
    </w:p>
    <w:p w14:paraId="11292823"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Bảng biểu </w:t>
      </w:r>
    </w:p>
    <w:p w14:paraId="6D98A12B" w14:textId="77777777" w:rsidR="007569A2" w:rsidRDefault="007569A2">
      <w:pPr>
        <w:rPr>
          <w:rFonts w:ascii="Times New Roman" w:eastAsia="Times New Roman" w:hAnsi="Times New Roman" w:cs="Times New Roman"/>
          <w:sz w:val="28"/>
          <w:szCs w:val="28"/>
        </w:rPr>
      </w:pPr>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RDefault="007569A2">
      <w:pPr>
        <w:rPr>
          <w:rFonts w:ascii="Times New Roman" w:eastAsia="Times New Roman" w:hAnsi="Times New Roman" w:cs="Times New Roman"/>
          <w:sz w:val="28"/>
          <w:szCs w:val="28"/>
        </w:rPr>
      </w:pPr>
    </w:p>
    <w:p w14:paraId="52E56223" w14:textId="77777777" w:rsidR="007569A2" w:rsidRDefault="007569A2">
      <w:pPr>
        <w:rPr>
          <w:rFonts w:ascii="Times New Roman" w:eastAsia="Times New Roman" w:hAnsi="Times New Roman" w:cs="Times New Roman"/>
          <w:sz w:val="28"/>
          <w:szCs w:val="28"/>
        </w:rPr>
      </w:pPr>
    </w:p>
    <w:p w14:paraId="07547A01" w14:textId="77777777" w:rsidR="007569A2" w:rsidRDefault="007569A2">
      <w:pPr>
        <w:rPr>
          <w:rFonts w:ascii="Times New Roman" w:eastAsia="Times New Roman" w:hAnsi="Times New Roman" w:cs="Times New Roman"/>
          <w:sz w:val="28"/>
          <w:szCs w:val="28"/>
        </w:rPr>
      </w:pPr>
    </w:p>
    <w:p w14:paraId="5043CB0F" w14:textId="77777777" w:rsidR="007569A2" w:rsidRDefault="007569A2">
      <w:pPr>
        <w:rPr>
          <w:rFonts w:ascii="Times New Roman" w:eastAsia="Times New Roman" w:hAnsi="Times New Roman" w:cs="Times New Roman"/>
          <w:sz w:val="28"/>
          <w:szCs w:val="28"/>
        </w:rPr>
      </w:pPr>
    </w:p>
    <w:p w14:paraId="07459315" w14:textId="77777777" w:rsidR="007569A2" w:rsidRDefault="007569A2">
      <w:pPr>
        <w:rPr>
          <w:rFonts w:ascii="Times New Roman" w:eastAsia="Times New Roman" w:hAnsi="Times New Roman" w:cs="Times New Roman"/>
          <w:sz w:val="28"/>
          <w:szCs w:val="28"/>
        </w:rPr>
      </w:pPr>
    </w:p>
    <w:p w14:paraId="6537F28F" w14:textId="77777777" w:rsidR="007569A2" w:rsidRDefault="007569A2">
      <w:pPr>
        <w:rPr>
          <w:rFonts w:ascii="Times New Roman" w:eastAsia="Times New Roman" w:hAnsi="Times New Roman" w:cs="Times New Roman"/>
          <w:sz w:val="28"/>
          <w:szCs w:val="28"/>
        </w:rPr>
      </w:pPr>
    </w:p>
    <w:p w14:paraId="6DFB9E20" w14:textId="77777777" w:rsidR="007569A2" w:rsidRDefault="007569A2">
      <w:pPr>
        <w:rPr>
          <w:rFonts w:ascii="Times New Roman" w:eastAsia="Times New Roman" w:hAnsi="Times New Roman" w:cs="Times New Roman"/>
          <w:sz w:val="28"/>
          <w:szCs w:val="28"/>
        </w:rPr>
      </w:pPr>
    </w:p>
    <w:p w14:paraId="70DF9E56" w14:textId="77777777" w:rsidR="007569A2" w:rsidRDefault="007569A2">
      <w:pPr>
        <w:rPr>
          <w:rFonts w:ascii="Times New Roman" w:eastAsia="Times New Roman" w:hAnsi="Times New Roman" w:cs="Times New Roman"/>
          <w:sz w:val="28"/>
          <w:szCs w:val="28"/>
        </w:rPr>
      </w:pPr>
    </w:p>
    <w:p w14:paraId="44E871BC" w14:textId="77777777" w:rsidR="007569A2" w:rsidRDefault="007569A2">
      <w:pPr>
        <w:rPr>
          <w:rFonts w:ascii="Times New Roman" w:eastAsia="Times New Roman" w:hAnsi="Times New Roman" w:cs="Times New Roman"/>
          <w:sz w:val="28"/>
          <w:szCs w:val="28"/>
        </w:rPr>
      </w:pPr>
    </w:p>
    <w:p w14:paraId="144A5D23" w14:textId="77777777" w:rsidR="007569A2" w:rsidRDefault="007569A2">
      <w:pPr>
        <w:rPr>
          <w:rFonts w:ascii="Times New Roman" w:eastAsia="Times New Roman" w:hAnsi="Times New Roman" w:cs="Times New Roman"/>
          <w:sz w:val="28"/>
          <w:szCs w:val="28"/>
        </w:rPr>
      </w:pPr>
    </w:p>
    <w:p w14:paraId="738610EB" w14:textId="77777777" w:rsidR="007569A2" w:rsidRDefault="007569A2">
      <w:pPr>
        <w:rPr>
          <w:rFonts w:ascii="Times New Roman" w:eastAsia="Times New Roman" w:hAnsi="Times New Roman" w:cs="Times New Roman"/>
          <w:sz w:val="28"/>
          <w:szCs w:val="28"/>
        </w:rPr>
      </w:pPr>
    </w:p>
    <w:p w14:paraId="637805D2" w14:textId="77777777" w:rsidR="007569A2" w:rsidRDefault="007569A2">
      <w:pPr>
        <w:rPr>
          <w:rFonts w:ascii="Times New Roman" w:eastAsia="Times New Roman" w:hAnsi="Times New Roman" w:cs="Times New Roman"/>
          <w:sz w:val="28"/>
          <w:szCs w:val="28"/>
        </w:rPr>
      </w:pPr>
    </w:p>
    <w:p w14:paraId="463F29E8" w14:textId="77777777" w:rsidR="007569A2" w:rsidRDefault="007569A2">
      <w:pPr>
        <w:rPr>
          <w:rFonts w:ascii="Times New Roman" w:eastAsia="Times New Roman" w:hAnsi="Times New Roman" w:cs="Times New Roman"/>
          <w:sz w:val="28"/>
          <w:szCs w:val="28"/>
        </w:rPr>
      </w:pPr>
    </w:p>
    <w:p w14:paraId="3B7B4B86" w14:textId="77777777" w:rsidR="007569A2" w:rsidRDefault="007569A2">
      <w:pPr>
        <w:rPr>
          <w:rFonts w:ascii="Times New Roman" w:eastAsia="Times New Roman" w:hAnsi="Times New Roman" w:cs="Times New Roman"/>
          <w:sz w:val="28"/>
          <w:szCs w:val="28"/>
        </w:rPr>
      </w:pPr>
    </w:p>
    <w:p w14:paraId="3A0FF5F2" w14:textId="77777777" w:rsidR="007569A2" w:rsidRDefault="007569A2">
      <w:pPr>
        <w:rPr>
          <w:rFonts w:ascii="Times New Roman" w:eastAsia="Times New Roman" w:hAnsi="Times New Roman" w:cs="Times New Roman"/>
          <w:sz w:val="28"/>
          <w:szCs w:val="28"/>
        </w:rPr>
      </w:pPr>
    </w:p>
    <w:p w14:paraId="5630AD66" w14:textId="77777777" w:rsidR="007569A2" w:rsidRDefault="007569A2">
      <w:pPr>
        <w:rPr>
          <w:rFonts w:ascii="Times New Roman" w:eastAsia="Times New Roman" w:hAnsi="Times New Roman" w:cs="Times New Roman"/>
          <w:sz w:val="28"/>
          <w:szCs w:val="28"/>
        </w:rPr>
      </w:pPr>
    </w:p>
    <w:p w14:paraId="61829076" w14:textId="77777777" w:rsidR="007569A2" w:rsidRDefault="007569A2">
      <w:pPr>
        <w:rPr>
          <w:rFonts w:ascii="Times New Roman" w:eastAsia="Times New Roman" w:hAnsi="Times New Roman" w:cs="Times New Roman"/>
          <w:sz w:val="28"/>
          <w:szCs w:val="28"/>
        </w:rPr>
      </w:pPr>
    </w:p>
    <w:p w14:paraId="2BA226A1" w14:textId="77777777" w:rsidR="007569A2" w:rsidRDefault="007569A2">
      <w:pPr>
        <w:rPr>
          <w:rFonts w:ascii="Times New Roman" w:eastAsia="Times New Roman" w:hAnsi="Times New Roman" w:cs="Times New Roman"/>
          <w:sz w:val="28"/>
          <w:szCs w:val="28"/>
        </w:rPr>
      </w:pPr>
    </w:p>
    <w:p w14:paraId="17AD93B2" w14:textId="77777777" w:rsidR="007569A2" w:rsidRDefault="007569A2">
      <w:pPr>
        <w:rPr>
          <w:rFonts w:ascii="Times New Roman" w:eastAsia="Times New Roman" w:hAnsi="Times New Roman" w:cs="Times New Roman"/>
          <w:sz w:val="28"/>
          <w:szCs w:val="28"/>
        </w:rPr>
      </w:pPr>
    </w:p>
    <w:p w14:paraId="0DE4B5B7" w14:textId="77777777" w:rsidR="007569A2" w:rsidRDefault="007569A2">
      <w:pPr>
        <w:rPr>
          <w:rFonts w:ascii="Times New Roman" w:eastAsia="Times New Roman" w:hAnsi="Times New Roman" w:cs="Times New Roman"/>
          <w:sz w:val="28"/>
          <w:szCs w:val="28"/>
        </w:rPr>
      </w:pPr>
    </w:p>
    <w:p w14:paraId="66204FF1" w14:textId="77777777" w:rsidR="007569A2" w:rsidRDefault="007569A2">
      <w:pPr>
        <w:rPr>
          <w:rFonts w:ascii="Times New Roman" w:eastAsia="Times New Roman" w:hAnsi="Times New Roman" w:cs="Times New Roman"/>
          <w:sz w:val="28"/>
          <w:szCs w:val="28"/>
        </w:rPr>
      </w:pPr>
    </w:p>
    <w:p w14:paraId="2DBF0D7D" w14:textId="77777777" w:rsidR="007569A2" w:rsidRDefault="007569A2">
      <w:pPr>
        <w:rPr>
          <w:rFonts w:ascii="Times New Roman" w:eastAsia="Times New Roman" w:hAnsi="Times New Roman" w:cs="Times New Roman"/>
          <w:sz w:val="28"/>
          <w:szCs w:val="28"/>
        </w:rPr>
      </w:pPr>
    </w:p>
    <w:p w14:paraId="6B62F1B3" w14:textId="77777777" w:rsidR="007569A2" w:rsidRDefault="007569A2">
      <w:pPr>
        <w:rPr>
          <w:rFonts w:ascii="Times New Roman" w:eastAsia="Times New Roman" w:hAnsi="Times New Roman" w:cs="Times New Roman"/>
          <w:sz w:val="28"/>
          <w:szCs w:val="28"/>
        </w:rPr>
      </w:pPr>
    </w:p>
    <w:p w14:paraId="02F2C34E" w14:textId="77777777" w:rsidR="007569A2" w:rsidRDefault="007569A2">
      <w:pPr>
        <w:rPr>
          <w:rFonts w:ascii="Times New Roman" w:eastAsia="Times New Roman" w:hAnsi="Times New Roman" w:cs="Times New Roman"/>
          <w:sz w:val="28"/>
          <w:szCs w:val="28"/>
        </w:rPr>
      </w:pPr>
    </w:p>
    <w:p w14:paraId="680A4E5D" w14:textId="77777777" w:rsidR="007569A2" w:rsidRDefault="007569A2">
      <w:pPr>
        <w:rPr>
          <w:rFonts w:ascii="Times New Roman" w:eastAsia="Times New Roman" w:hAnsi="Times New Roman" w:cs="Times New Roman"/>
          <w:sz w:val="28"/>
          <w:szCs w:val="28"/>
        </w:rPr>
      </w:pPr>
    </w:p>
    <w:p w14:paraId="19219836" w14:textId="77777777" w:rsidR="007569A2" w:rsidRDefault="007569A2">
      <w:pPr>
        <w:rPr>
          <w:rFonts w:ascii="Times New Roman" w:eastAsia="Times New Roman" w:hAnsi="Times New Roman" w:cs="Times New Roman"/>
          <w:sz w:val="28"/>
          <w:szCs w:val="28"/>
        </w:rPr>
      </w:pPr>
    </w:p>
    <w:p w14:paraId="1EE7A70C"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các hình vẽ </w:t>
      </w:r>
    </w:p>
    <w:p w14:paraId="296FEF7D" w14:textId="77777777" w:rsidR="007569A2" w:rsidRDefault="007569A2">
      <w:pPr>
        <w:rPr>
          <w:rFonts w:ascii="Times New Roman" w:eastAsia="Times New Roman" w:hAnsi="Times New Roman" w:cs="Times New Roman"/>
          <w:sz w:val="28"/>
          <w:szCs w:val="28"/>
        </w:rPr>
      </w:pPr>
    </w:p>
    <w:p w14:paraId="7194DBDC" w14:textId="77777777" w:rsidR="007569A2" w:rsidRDefault="007569A2">
      <w:pPr>
        <w:rPr>
          <w:rFonts w:ascii="Times New Roman" w:eastAsia="Times New Roman" w:hAnsi="Times New Roman" w:cs="Times New Roman"/>
          <w:sz w:val="28"/>
          <w:szCs w:val="28"/>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RDefault="007569A2">
      <w:pPr>
        <w:rPr>
          <w:rFonts w:ascii="Times New Roman" w:eastAsia="Times New Roman" w:hAnsi="Times New Roman" w:cs="Times New Roman"/>
          <w:sz w:val="28"/>
          <w:szCs w:val="28"/>
        </w:rPr>
      </w:pPr>
    </w:p>
    <w:p w14:paraId="3041E394" w14:textId="77777777" w:rsidR="007569A2" w:rsidRDefault="007569A2">
      <w:pPr>
        <w:rPr>
          <w:rFonts w:ascii="Times New Roman" w:eastAsia="Times New Roman" w:hAnsi="Times New Roman" w:cs="Times New Roman"/>
          <w:sz w:val="28"/>
          <w:szCs w:val="28"/>
        </w:rPr>
      </w:pPr>
    </w:p>
    <w:p w14:paraId="722B00AE" w14:textId="77777777" w:rsidR="007569A2" w:rsidRDefault="007569A2">
      <w:pPr>
        <w:rPr>
          <w:rFonts w:ascii="Times New Roman" w:eastAsia="Times New Roman" w:hAnsi="Times New Roman" w:cs="Times New Roman"/>
          <w:sz w:val="28"/>
          <w:szCs w:val="28"/>
        </w:rPr>
      </w:pPr>
    </w:p>
    <w:p w14:paraId="42C6D796" w14:textId="77777777" w:rsidR="007569A2" w:rsidRDefault="007569A2">
      <w:pPr>
        <w:rPr>
          <w:rFonts w:ascii="Times New Roman" w:eastAsia="Times New Roman" w:hAnsi="Times New Roman" w:cs="Times New Roman"/>
          <w:sz w:val="28"/>
          <w:szCs w:val="28"/>
        </w:rPr>
      </w:pPr>
    </w:p>
    <w:p w14:paraId="6E1831B3" w14:textId="77777777" w:rsidR="007569A2" w:rsidRDefault="007569A2">
      <w:pPr>
        <w:rPr>
          <w:rFonts w:ascii="Times New Roman" w:eastAsia="Times New Roman" w:hAnsi="Times New Roman" w:cs="Times New Roman"/>
          <w:sz w:val="28"/>
          <w:szCs w:val="28"/>
        </w:rPr>
      </w:pPr>
    </w:p>
    <w:p w14:paraId="54E11D2A" w14:textId="77777777" w:rsidR="007569A2" w:rsidRDefault="007569A2">
      <w:pPr>
        <w:rPr>
          <w:rFonts w:ascii="Times New Roman" w:eastAsia="Times New Roman" w:hAnsi="Times New Roman" w:cs="Times New Roman"/>
          <w:sz w:val="28"/>
          <w:szCs w:val="28"/>
        </w:rPr>
      </w:pPr>
    </w:p>
    <w:p w14:paraId="31126E5D" w14:textId="77777777" w:rsidR="007569A2" w:rsidRDefault="007569A2">
      <w:pPr>
        <w:rPr>
          <w:rFonts w:ascii="Times New Roman" w:eastAsia="Times New Roman" w:hAnsi="Times New Roman" w:cs="Times New Roman"/>
          <w:sz w:val="28"/>
          <w:szCs w:val="28"/>
        </w:rPr>
      </w:pPr>
    </w:p>
    <w:p w14:paraId="2DE403A5" w14:textId="77777777" w:rsidR="007569A2" w:rsidRDefault="007569A2">
      <w:pPr>
        <w:rPr>
          <w:rFonts w:ascii="Times New Roman" w:eastAsia="Times New Roman" w:hAnsi="Times New Roman" w:cs="Times New Roman"/>
          <w:sz w:val="28"/>
          <w:szCs w:val="28"/>
        </w:rPr>
      </w:pPr>
    </w:p>
    <w:p w14:paraId="62431CDC" w14:textId="77777777" w:rsidR="007569A2" w:rsidRDefault="007569A2">
      <w:pPr>
        <w:rPr>
          <w:rFonts w:ascii="Times New Roman" w:eastAsia="Times New Roman" w:hAnsi="Times New Roman" w:cs="Times New Roman"/>
          <w:sz w:val="28"/>
          <w:szCs w:val="28"/>
        </w:rPr>
      </w:pPr>
    </w:p>
    <w:p w14:paraId="49E398E2" w14:textId="77777777" w:rsidR="007569A2" w:rsidRDefault="007569A2">
      <w:pPr>
        <w:rPr>
          <w:rFonts w:ascii="Times New Roman" w:eastAsia="Times New Roman" w:hAnsi="Times New Roman" w:cs="Times New Roman"/>
          <w:sz w:val="28"/>
          <w:szCs w:val="28"/>
        </w:rPr>
      </w:pPr>
    </w:p>
    <w:p w14:paraId="0E06F0BB" w14:textId="77777777" w:rsidR="007569A2" w:rsidRDefault="00CE686F">
      <w:pPr>
        <w:spacing w:before="240" w:after="240"/>
        <w:ind w:left="360"/>
        <w:rPr>
          <w:rFonts w:ascii="Times New Roman" w:eastAsia="Times New Roman" w:hAnsi="Times New Roman" w:cs="Times New Roman"/>
          <w:b/>
          <w:sz w:val="34"/>
          <w:szCs w:val="34"/>
        </w:rPr>
      </w:pPr>
      <w:r>
        <w:rPr>
          <w:rFonts w:ascii="Times New Roman" w:eastAsia="Times New Roman" w:hAnsi="Times New Roman" w:cs="Times New Roman"/>
          <w:b/>
          <w:sz w:val="24"/>
          <w:szCs w:val="24"/>
        </w:rPr>
        <w:tab/>
      </w:r>
      <w:r>
        <w:rPr>
          <w:rFonts w:ascii="Times New Roman" w:eastAsia="Times New Roman" w:hAnsi="Times New Roman" w:cs="Times New Roman"/>
          <w:b/>
          <w:sz w:val="34"/>
          <w:szCs w:val="34"/>
        </w:rPr>
        <w:t>Danh mục các từ + thuật ngữ viết tắt</w:t>
      </w:r>
    </w:p>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RDefault="007569A2">
      <w:pPr>
        <w:rPr>
          <w:rFonts w:ascii="Times New Roman" w:eastAsia="Times New Roman" w:hAnsi="Times New Roman" w:cs="Times New Roman"/>
          <w:sz w:val="28"/>
          <w:szCs w:val="28"/>
        </w:rPr>
      </w:pPr>
    </w:p>
    <w:p w14:paraId="56EE48EE" w14:textId="77777777" w:rsidR="007569A2" w:rsidRDefault="007569A2">
      <w:pPr>
        <w:rPr>
          <w:rFonts w:ascii="Times New Roman" w:eastAsia="Times New Roman" w:hAnsi="Times New Roman" w:cs="Times New Roman"/>
          <w:sz w:val="28"/>
          <w:szCs w:val="28"/>
        </w:rPr>
      </w:pPr>
    </w:p>
    <w:p w14:paraId="2908EB2C" w14:textId="77777777" w:rsidR="007569A2" w:rsidRDefault="007569A2">
      <w:pPr>
        <w:rPr>
          <w:rFonts w:ascii="Times New Roman" w:eastAsia="Times New Roman" w:hAnsi="Times New Roman" w:cs="Times New Roman"/>
          <w:sz w:val="28"/>
          <w:szCs w:val="28"/>
        </w:rPr>
      </w:pPr>
    </w:p>
    <w:p w14:paraId="121FD38A" w14:textId="77777777" w:rsidR="007569A2" w:rsidRDefault="007569A2">
      <w:pPr>
        <w:rPr>
          <w:rFonts w:ascii="Times New Roman" w:eastAsia="Times New Roman" w:hAnsi="Times New Roman" w:cs="Times New Roman"/>
          <w:sz w:val="28"/>
          <w:szCs w:val="28"/>
        </w:rPr>
      </w:pPr>
    </w:p>
    <w:p w14:paraId="1FE2DD96" w14:textId="77777777" w:rsidR="007569A2" w:rsidRDefault="007569A2">
      <w:pPr>
        <w:rPr>
          <w:rFonts w:ascii="Times New Roman" w:eastAsia="Times New Roman" w:hAnsi="Times New Roman" w:cs="Times New Roman"/>
          <w:sz w:val="28"/>
          <w:szCs w:val="28"/>
        </w:rPr>
      </w:pPr>
    </w:p>
    <w:p w14:paraId="27357532" w14:textId="77777777" w:rsidR="007569A2" w:rsidRDefault="007569A2">
      <w:pPr>
        <w:rPr>
          <w:rFonts w:ascii="Times New Roman" w:eastAsia="Times New Roman" w:hAnsi="Times New Roman" w:cs="Times New Roman"/>
          <w:sz w:val="28"/>
          <w:szCs w:val="28"/>
        </w:rPr>
      </w:pPr>
    </w:p>
    <w:p w14:paraId="07F023C8" w14:textId="77777777" w:rsidR="007569A2" w:rsidRDefault="007569A2">
      <w:pPr>
        <w:rPr>
          <w:rFonts w:ascii="Times New Roman" w:eastAsia="Times New Roman" w:hAnsi="Times New Roman" w:cs="Times New Roman"/>
          <w:sz w:val="28"/>
          <w:szCs w:val="28"/>
        </w:rPr>
      </w:pPr>
    </w:p>
    <w:p w14:paraId="4BDB5498" w14:textId="77777777" w:rsidR="007569A2" w:rsidRDefault="007569A2">
      <w:pPr>
        <w:rPr>
          <w:rFonts w:ascii="Times New Roman" w:eastAsia="Times New Roman" w:hAnsi="Times New Roman" w:cs="Times New Roman"/>
          <w:sz w:val="28"/>
          <w:szCs w:val="28"/>
        </w:rPr>
      </w:pPr>
    </w:p>
    <w:p w14:paraId="2916C19D" w14:textId="77777777" w:rsidR="007569A2" w:rsidRDefault="007569A2">
      <w:pPr>
        <w:rPr>
          <w:rFonts w:ascii="Times New Roman" w:eastAsia="Times New Roman" w:hAnsi="Times New Roman" w:cs="Times New Roman"/>
          <w:sz w:val="28"/>
          <w:szCs w:val="28"/>
        </w:rPr>
      </w:pPr>
    </w:p>
    <w:p w14:paraId="7D7639C9" w14:textId="77777777" w:rsidR="007569A2" w:rsidRDefault="00CE686F">
      <w:pPr>
        <w:spacing w:before="240" w:after="240"/>
        <w:ind w:left="360"/>
        <w:jc w:val="center"/>
        <w:rPr>
          <w:rFonts w:ascii="Times New Roman" w:eastAsia="Times New Roman" w:hAnsi="Times New Roman" w:cs="Times New Roman"/>
          <w:b/>
          <w:sz w:val="38"/>
          <w:szCs w:val="38"/>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38"/>
          <w:szCs w:val="38"/>
        </w:rPr>
        <w:t>Lời mở đầu</w:t>
      </w:r>
    </w:p>
    <w:p w14:paraId="74869460" w14:textId="77777777" w:rsidR="007569A2" w:rsidRDefault="007569A2">
      <w:pPr>
        <w:rPr>
          <w:rFonts w:ascii="Times New Roman" w:eastAsia="Times New Roman" w:hAnsi="Times New Roman" w:cs="Times New Roman"/>
          <w:sz w:val="28"/>
          <w:szCs w:val="28"/>
        </w:rPr>
      </w:pPr>
    </w:p>
    <w:p w14:paraId="47D93E8B"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công nghệ thông tin đã có những bước phát triển mạnh mẽ theo cả chiều rộng và sâu. Máy tính</w:t>
      </w:r>
      <w:hyperlink r:id="rId11">
        <w:r>
          <w:rPr>
            <w:rFonts w:ascii="Times New Roman" w:eastAsia="Times New Roman" w:hAnsi="Times New Roman" w:cs="Times New Roman"/>
            <w:sz w:val="28"/>
            <w:szCs w:val="28"/>
          </w:rPr>
          <w:t xml:space="preserve"> điện</w:t>
        </w:r>
      </w:hyperlink>
      <w:r>
        <w:rPr>
          <w:rFonts w:ascii="Times New Roman" w:eastAsia="Times New Roman" w:hAnsi="Times New Roman" w:cs="Times New Roman"/>
          <w:sz w:val="28"/>
          <w:szCs w:val="28"/>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Đứng trước vai trò của thông tin hoạt động cạnh tranh gay gắt, các tổ chức và các doanh nghiệp đều tìm mọi biện pháp để</w:t>
      </w:r>
      <w:hyperlink r:id="rId12">
        <w:r>
          <w:rPr>
            <w:rFonts w:ascii="Times New Roman" w:eastAsia="Times New Roman" w:hAnsi="Times New Roman" w:cs="Times New Roman"/>
            <w:sz w:val="28"/>
            <w:szCs w:val="28"/>
          </w:rPr>
          <w:t xml:space="preserve"> xây dựng</w:t>
        </w:r>
      </w:hyperlink>
      <w:r>
        <w:rPr>
          <w:rFonts w:ascii="Times New Roman" w:eastAsia="Times New Roman" w:hAnsi="Times New Roman" w:cs="Times New Roman"/>
          <w:sz w:val="28"/>
          <w:szCs w:val="28"/>
        </w:rPr>
        <w:t xml:space="preserve"> hoàn thiện hệ thống thông tin của mình nhằm</w:t>
      </w:r>
      <w:hyperlink r:id="rId13">
        <w:r>
          <w:rPr>
            <w:rFonts w:ascii="Times New Roman" w:eastAsia="Times New Roman" w:hAnsi="Times New Roman" w:cs="Times New Roman"/>
            <w:sz w:val="28"/>
            <w:szCs w:val="28"/>
          </w:rPr>
          <w:t xml:space="preserve"> tin học</w:t>
        </w:r>
      </w:hyperlink>
      <w:r>
        <w:rPr>
          <w:rFonts w:ascii="Times New Roman" w:eastAsia="Times New Roman" w:hAnsi="Times New Roman" w:cs="Times New Roman"/>
          <w:sz w:val="28"/>
          <w:szCs w:val="28"/>
        </w:rPr>
        <w:t xml:space="preserve"> hóa các hoạt động tác nghiệp của đơn vị.</w:t>
      </w:r>
    </w:p>
    <w:p w14:paraId="5F79CCCC"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các công ty tin học hàng đầu thế giới không ngừng</w:t>
      </w:r>
      <w:hyperlink r:id="rId14">
        <w:r>
          <w:rPr>
            <w:rFonts w:ascii="Times New Roman" w:eastAsia="Times New Roman" w:hAnsi="Times New Roman" w:cs="Times New Roman"/>
            <w:sz w:val="28"/>
            <w:szCs w:val="28"/>
          </w:rPr>
          <w:t xml:space="preserve"> đầu tư</w:t>
        </w:r>
      </w:hyperlink>
      <w:r>
        <w:rPr>
          <w:rFonts w:ascii="Times New Roman" w:eastAsia="Times New Roman" w:hAnsi="Times New Roman" w:cs="Times New Roman"/>
          <w:sz w:val="28"/>
          <w:szCs w:val="28"/>
        </w:rPr>
        <w:t xml:space="preserve"> và cải thiện các giải pháp cũng như các sản phẩm nhằm cho phép tiến hành</w:t>
      </w:r>
      <w:hyperlink r:id="rId15">
        <w:r>
          <w:rPr>
            <w:rFonts w:ascii="Times New Roman" w:eastAsia="Times New Roman" w:hAnsi="Times New Roman" w:cs="Times New Roman"/>
            <w:sz w:val="28"/>
            <w:szCs w:val="28"/>
          </w:rPr>
          <w:t xml:space="preserve"> thương mại</w:t>
        </w:r>
      </w:hyperlink>
      <w:r>
        <w:rPr>
          <w:rFonts w:ascii="Times New Roman" w:eastAsia="Times New Roman" w:hAnsi="Times New Roman" w:cs="Times New Roman"/>
          <w:sz w:val="28"/>
          <w:szCs w:val="28"/>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tiếp cận và góp phần đẩy mạnh sự phổ biến ở Việt Nam, nhóm em đã quyết định thực hiện đề tài “</w:t>
      </w:r>
      <w:r>
        <w:rPr>
          <w:rFonts w:ascii="Times New Roman" w:eastAsia="Times New Roman" w:hAnsi="Times New Roman" w:cs="Times New Roman"/>
          <w:sz w:val="30"/>
          <w:szCs w:val="30"/>
          <w:highlight w:val="white"/>
        </w:rPr>
        <w:t xml:space="preserve"> Xây dựng website bán đồ điện tử</w:t>
      </w:r>
      <w:r>
        <w:rPr>
          <w:rFonts w:ascii="Times New Roman" w:eastAsia="Times New Roman" w:hAnsi="Times New Roman" w:cs="Times New Roman"/>
          <w:sz w:val="28"/>
          <w:szCs w:val="28"/>
        </w:rPr>
        <w:t>”.</w:t>
      </w:r>
    </w:p>
    <w:p w14:paraId="0F698610" w14:textId="77777777" w:rsidR="007569A2" w:rsidRDefault="00CE686F">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Nội dung đồ án gồm chương sau : </w:t>
      </w:r>
      <w:r>
        <w:rPr>
          <w:rFonts w:ascii="Times New Roman" w:eastAsia="Times New Roman" w:hAnsi="Times New Roman" w:cs="Times New Roman"/>
          <w:sz w:val="28"/>
          <w:szCs w:val="28"/>
        </w:rPr>
        <w:br/>
        <w:t xml:space="preserve">1 </w:t>
      </w:r>
    </w:p>
    <w:p w14:paraId="18F999B5"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5FCD5EC4"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4319D8C8" w14:textId="597AD653" w:rsidR="007569A2" w:rsidRDefault="007569A2">
      <w:pPr>
        <w:spacing w:before="240" w:after="240"/>
        <w:jc w:val="both"/>
        <w:rPr>
          <w:rFonts w:ascii="Times New Roman" w:eastAsia="Times New Roman" w:hAnsi="Times New Roman" w:cs="Times New Roman"/>
          <w:sz w:val="28"/>
          <w:szCs w:val="28"/>
        </w:rPr>
      </w:pPr>
    </w:p>
    <w:p w14:paraId="187F57B8" w14:textId="77777777" w:rsidR="007569A2" w:rsidRDefault="007569A2">
      <w:pPr>
        <w:rPr>
          <w:rFonts w:ascii="Times New Roman" w:eastAsia="Times New Roman" w:hAnsi="Times New Roman" w:cs="Times New Roman"/>
          <w:sz w:val="28"/>
          <w:szCs w:val="28"/>
        </w:rPr>
      </w:pPr>
    </w:p>
    <w:p w14:paraId="4BAF8E42" w14:textId="77777777" w:rsidR="009B6F13" w:rsidRDefault="009B6F13">
      <w:pPr>
        <w:pStyle w:val="Heading1"/>
        <w:sectPr w:rsidR="009B6F13">
          <w:headerReference w:type="default" r:id="rId16"/>
          <w:footerReference w:type="default" r:id="rId17"/>
          <w:headerReference w:type="first" r:id="rId18"/>
          <w:pgSz w:w="11909" w:h="16834"/>
          <w:pgMar w:top="1440" w:right="1440" w:bottom="1440" w:left="1440" w:header="720" w:footer="720" w:gutter="0"/>
          <w:pgNumType w:start="1"/>
          <w:cols w:space="720"/>
          <w:titlePg/>
        </w:sectPr>
      </w:pPr>
    </w:p>
    <w:p w14:paraId="2ECEE504" w14:textId="77777777" w:rsidR="007569A2" w:rsidRPr="00034C0F" w:rsidRDefault="00CE686F" w:rsidP="00EE00A5">
      <w:pPr>
        <w:pStyle w:val="Heading1"/>
      </w:pPr>
      <w:bookmarkStart w:id="726" w:name="_Toc185764350"/>
      <w:r w:rsidRPr="00EE00A5">
        <w:t>CHƯƠNG 1: GIỚI THIỆU BÀI TOÁN VÀ CÔNG NGHỆ LIÊN QUAN</w:t>
      </w:r>
      <w:bookmarkEnd w:id="726"/>
      <w:r w:rsidRPr="00EE00A5">
        <w:t xml:space="preserve"> </w:t>
      </w:r>
    </w:p>
    <w:p w14:paraId="03DC71B3" w14:textId="77777777" w:rsidR="007569A2" w:rsidRDefault="00CE686F">
      <w:pPr>
        <w:pStyle w:val="Heading2"/>
      </w:pPr>
      <w:bookmarkStart w:id="727" w:name="_Toc185764351"/>
      <w:r>
        <w:t>1.1 Tổng quan về hệ thống website bán đồ điện tử</w:t>
      </w:r>
      <w:bookmarkEnd w:id="727"/>
    </w:p>
    <w:p w14:paraId="06BBA33E" w14:textId="68777A7E" w:rsidR="007569A2" w:rsidRPr="00034C0F" w:rsidRDefault="00CE686F" w:rsidP="00034C0F">
      <w:pPr>
        <w:pStyle w:val="Heading3"/>
        <w:rPr>
          <w:lang w:val="en-US"/>
        </w:rPr>
      </w:pPr>
      <w:bookmarkStart w:id="728" w:name="_Toc185764352"/>
      <w:r>
        <w:t>1.1.1 Giới thiệu hệ thống</w:t>
      </w:r>
      <w:bookmarkEnd w:id="728"/>
      <w:r>
        <w:t xml:space="preserve"> </w:t>
      </w:r>
    </w:p>
    <w:p w14:paraId="7EB5A64A" w14:textId="0DB8D12B"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thương mại điện tử gồm ba phần chính: khách hàng,</w:t>
      </w:r>
      <w:r w:rsidR="0004797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464FCBC1" w14:textId="77777777" w:rsidR="007569A2" w:rsidRDefault="007569A2" w:rsidP="00034C0F">
      <w:pPr>
        <w:spacing w:line="312" w:lineRule="auto"/>
        <w:rPr>
          <w:rFonts w:ascii="Times New Roman" w:eastAsia="Times New Roman" w:hAnsi="Times New Roman" w:cs="Times New Roman"/>
          <w:sz w:val="26"/>
          <w:szCs w:val="26"/>
        </w:rPr>
      </w:pPr>
    </w:p>
    <w:p w14:paraId="6217F0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Default="007569A2" w:rsidP="00034C0F">
      <w:pPr>
        <w:spacing w:line="312" w:lineRule="auto"/>
        <w:rPr>
          <w:rFonts w:ascii="Times New Roman" w:eastAsia="Times New Roman" w:hAnsi="Times New Roman" w:cs="Times New Roman"/>
          <w:sz w:val="26"/>
          <w:szCs w:val="26"/>
        </w:rPr>
      </w:pPr>
    </w:p>
    <w:p w14:paraId="0F92FA04" w14:textId="6D4B7D50"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e-commerce cần một máy chủ web để cung cấp giao diện</w:t>
      </w:r>
      <w:r w:rsidR="00335217">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RDefault="007569A2" w:rsidP="00034C0F">
      <w:pPr>
        <w:spacing w:line="312" w:lineRule="auto"/>
        <w:rPr>
          <w:rFonts w:ascii="Times New Roman" w:eastAsia="Times New Roman" w:hAnsi="Times New Roman" w:cs="Times New Roman"/>
          <w:sz w:val="26"/>
          <w:szCs w:val="26"/>
        </w:rPr>
      </w:pPr>
    </w:p>
    <w:p w14:paraId="3B65121D" w14:textId="77777777" w:rsidR="007569A2" w:rsidRDefault="00CE686F">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RPr="00034C0F" w:rsidRDefault="0044160A" w:rsidP="00034C0F">
      <w:pPr>
        <w:spacing w:line="312" w:lineRule="auto"/>
        <w:rPr>
          <w:rFonts w:ascii="Times New Roman" w:eastAsia="Times New Roman" w:hAnsi="Times New Roman" w:cs="Times New Roman"/>
          <w:sz w:val="26"/>
          <w:szCs w:val="26"/>
          <w:lang w:val="en-US"/>
        </w:rPr>
      </w:pPr>
    </w:p>
    <w:p w14:paraId="2FF3984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77777777" w:rsidR="007569A2" w:rsidRDefault="007569A2">
      <w:pPr>
        <w:rPr>
          <w:rFonts w:ascii="Times New Roman" w:eastAsia="Times New Roman" w:hAnsi="Times New Roman" w:cs="Times New Roman"/>
          <w:sz w:val="26"/>
          <w:szCs w:val="26"/>
        </w:rPr>
      </w:pPr>
    </w:p>
    <w:p w14:paraId="62199465" w14:textId="77777777" w:rsidR="007569A2" w:rsidRDefault="007569A2">
      <w:pPr>
        <w:rPr>
          <w:rFonts w:ascii="Times New Roman" w:eastAsia="Times New Roman" w:hAnsi="Times New Roman" w:cs="Times New Roman"/>
          <w:sz w:val="24"/>
          <w:szCs w:val="24"/>
        </w:rPr>
      </w:pPr>
    </w:p>
    <w:p w14:paraId="0DA123B1" w14:textId="77777777" w:rsidR="007569A2" w:rsidRDefault="007569A2">
      <w:pPr>
        <w:rPr>
          <w:rFonts w:ascii="Times New Roman" w:eastAsia="Times New Roman" w:hAnsi="Times New Roman" w:cs="Times New Roman"/>
          <w:sz w:val="24"/>
          <w:szCs w:val="24"/>
        </w:rPr>
      </w:pPr>
    </w:p>
    <w:p w14:paraId="4C4CEA3D" w14:textId="77777777" w:rsidR="007569A2" w:rsidRDefault="007569A2">
      <w:pPr>
        <w:rPr>
          <w:rFonts w:ascii="Times New Roman" w:eastAsia="Times New Roman" w:hAnsi="Times New Roman" w:cs="Times New Roman"/>
          <w:sz w:val="24"/>
          <w:szCs w:val="24"/>
        </w:rPr>
      </w:pPr>
    </w:p>
    <w:p w14:paraId="50895670" w14:textId="77777777" w:rsidR="007569A2" w:rsidRDefault="007569A2">
      <w:pPr>
        <w:rPr>
          <w:rFonts w:ascii="Times New Roman" w:eastAsia="Times New Roman" w:hAnsi="Times New Roman" w:cs="Times New Roman"/>
          <w:sz w:val="28"/>
          <w:szCs w:val="28"/>
        </w:rPr>
      </w:pPr>
    </w:p>
    <w:p w14:paraId="38C1F859" w14:textId="77777777" w:rsidR="007569A2" w:rsidRDefault="007569A2">
      <w:pPr>
        <w:rPr>
          <w:rFonts w:ascii="Times New Roman" w:eastAsia="Times New Roman" w:hAnsi="Times New Roman" w:cs="Times New Roman"/>
          <w:sz w:val="28"/>
          <w:szCs w:val="28"/>
        </w:rPr>
      </w:pPr>
    </w:p>
    <w:p w14:paraId="0C8FE7CE" w14:textId="77777777" w:rsidR="007569A2" w:rsidRDefault="007569A2">
      <w:pPr>
        <w:rPr>
          <w:rFonts w:ascii="Times New Roman" w:eastAsia="Times New Roman" w:hAnsi="Times New Roman" w:cs="Times New Roman"/>
          <w:sz w:val="28"/>
          <w:szCs w:val="28"/>
        </w:rPr>
      </w:pPr>
    </w:p>
    <w:p w14:paraId="041EBB25" w14:textId="77777777" w:rsidR="007569A2" w:rsidRDefault="00CE686F">
      <w:pPr>
        <w:pStyle w:val="Heading3"/>
      </w:pPr>
      <w:bookmarkStart w:id="729" w:name="_Toc185764353"/>
      <w:r>
        <w:t>1.1.2 Khảo sát các sản phẩm tương tự</w:t>
      </w:r>
      <w:bookmarkEnd w:id="729"/>
      <w:r>
        <w:t xml:space="preserve"> </w:t>
      </w:r>
    </w:p>
    <w:p w14:paraId="320128E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8"/>
          <w:szCs w:val="28"/>
        </w:rPr>
        <w:t>Hiện nay</w:t>
      </w:r>
      <w:r>
        <w:rPr>
          <w:rFonts w:ascii="Times New Roman" w:eastAsia="Times New Roman" w:hAnsi="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Default="007569A2" w:rsidP="00034C0F">
      <w:pPr>
        <w:spacing w:line="312" w:lineRule="auto"/>
        <w:rPr>
          <w:rFonts w:ascii="Times New Roman" w:eastAsia="Times New Roman" w:hAnsi="Times New Roman" w:cs="Times New Roman"/>
          <w:sz w:val="26"/>
          <w:szCs w:val="26"/>
        </w:rPr>
      </w:pPr>
    </w:p>
    <w:p w14:paraId="67D53A3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1. Thế Giới Di Động (</w:t>
      </w:r>
      <w:hyperlink r:id="rId19">
        <w:r>
          <w:rPr>
            <w:rFonts w:ascii="Times New Roman" w:eastAsia="Times New Roman" w:hAnsi="Times New Roman" w:cs="Times New Roman"/>
            <w:color w:val="1155CC"/>
            <w:sz w:val="26"/>
            <w:szCs w:val="26"/>
            <w:u w:val="single"/>
          </w:rPr>
          <w:t>https://www.thegioididong.com</w:t>
        </w:r>
      </w:hyperlink>
      <w:r>
        <w:rPr>
          <w:rFonts w:ascii="Times New Roman" w:eastAsia="Times New Roman" w:hAnsi="Times New Roman" w:cs="Times New Roman"/>
          <w:sz w:val="26"/>
          <w:szCs w:val="26"/>
        </w:rPr>
        <w:t>/ )</w:t>
      </w:r>
    </w:p>
    <w:p w14:paraId="155268D3"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77777777" w:rsidR="007569A2" w:rsidRDefault="007569A2" w:rsidP="00034C0F">
      <w:pPr>
        <w:spacing w:line="312" w:lineRule="auto"/>
        <w:rPr>
          <w:rFonts w:ascii="Times New Roman" w:eastAsia="Times New Roman" w:hAnsi="Times New Roman" w:cs="Times New Roman"/>
          <w:sz w:val="26"/>
          <w:szCs w:val="26"/>
        </w:rPr>
      </w:pPr>
    </w:p>
    <w:p w14:paraId="058A10B0"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CellphoneS ( </w:t>
      </w:r>
      <w:hyperlink r:id="rId20">
        <w:r>
          <w:rPr>
            <w:rFonts w:ascii="Times New Roman" w:eastAsia="Times New Roman" w:hAnsi="Times New Roman" w:cs="Times New Roman"/>
            <w:color w:val="1155CC"/>
            <w:sz w:val="26"/>
            <w:szCs w:val="26"/>
            <w:u w:val="single"/>
          </w:rPr>
          <w:t>https://cellphones.com.vn/</w:t>
        </w:r>
      </w:hyperlink>
      <w:r>
        <w:rPr>
          <w:rFonts w:ascii="Times New Roman" w:eastAsia="Times New Roman" w:hAnsi="Times New Roman" w:cs="Times New Roman"/>
          <w:sz w:val="26"/>
          <w:szCs w:val="26"/>
        </w:rPr>
        <w:t xml:space="preserve"> )</w:t>
      </w:r>
    </w:p>
    <w:p w14:paraId="289CB6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Default="007569A2" w:rsidP="00034C0F">
      <w:pPr>
        <w:spacing w:line="312" w:lineRule="auto"/>
        <w:rPr>
          <w:rFonts w:ascii="Times New Roman" w:eastAsia="Times New Roman" w:hAnsi="Times New Roman" w:cs="Times New Roman"/>
          <w:sz w:val="26"/>
          <w:szCs w:val="26"/>
        </w:rPr>
      </w:pPr>
    </w:p>
    <w:p w14:paraId="75C10F6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FPT Shop ( </w:t>
      </w:r>
      <w:hyperlink r:id="rId21">
        <w:r>
          <w:rPr>
            <w:rFonts w:ascii="Times New Roman" w:eastAsia="Times New Roman" w:hAnsi="Times New Roman" w:cs="Times New Roman"/>
            <w:color w:val="1155CC"/>
            <w:sz w:val="26"/>
            <w:szCs w:val="26"/>
            <w:u w:val="single"/>
          </w:rPr>
          <w:t>https://fptshop.com.vn/</w:t>
        </w:r>
      </w:hyperlink>
      <w:r>
        <w:rPr>
          <w:rFonts w:ascii="Times New Roman" w:eastAsia="Times New Roman" w:hAnsi="Times New Roman" w:cs="Times New Roman"/>
          <w:sz w:val="26"/>
          <w:szCs w:val="26"/>
        </w:rPr>
        <w:t xml:space="preserve"> )</w:t>
      </w:r>
    </w:p>
    <w:p w14:paraId="797E50C6" w14:textId="3974960A" w:rsidR="007569A2" w:rsidRPr="00034C0F" w:rsidRDefault="00CE686F" w:rsidP="000556F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3D958A8B" w14:textId="77777777" w:rsidR="007569A2" w:rsidRDefault="00CE686F">
      <w:pPr>
        <w:pStyle w:val="Heading3"/>
      </w:pPr>
      <w:bookmarkStart w:id="730" w:name="_Toc185764354"/>
      <w:r>
        <w:t>1.1.3 Tìm hiểu yêu cầu hệ thống</w:t>
      </w:r>
      <w:bookmarkEnd w:id="730"/>
      <w:r>
        <w:t xml:space="preserve"> </w:t>
      </w:r>
    </w:p>
    <w:p w14:paraId="7B04FA47" w14:textId="77777777" w:rsidR="007569A2" w:rsidRDefault="007569A2"/>
    <w:p w14:paraId="4AC22267" w14:textId="77777777" w:rsidR="007569A2" w:rsidRDefault="00CE686F" w:rsidP="00DE18BD">
      <w:pPr>
        <w:numPr>
          <w:ilvl w:val="0"/>
          <w:numId w:val="59"/>
        </w:numPr>
      </w:pPr>
      <w:r>
        <w:t xml:space="preserve">Yêu cầu chức năng </w:t>
      </w:r>
    </w:p>
    <w:p w14:paraId="568C698B" w14:textId="77777777" w:rsidR="007569A2" w:rsidRDefault="007569A2">
      <w:pPr>
        <w:ind w:left="720"/>
      </w:pPr>
    </w:p>
    <w:p w14:paraId="3A3EA772" w14:textId="77777777" w:rsidR="007569A2" w:rsidRDefault="00CE686F" w:rsidP="00DE18BD">
      <w:pPr>
        <w:numPr>
          <w:ilvl w:val="0"/>
          <w:numId w:val="59"/>
        </w:numPr>
      </w:pPr>
      <w:r>
        <w:t>Yêu cầu phi chức năng</w:t>
      </w:r>
    </w:p>
    <w:p w14:paraId="1F20C7C2" w14:textId="77777777" w:rsidR="007569A2" w:rsidRDefault="00CE686F">
      <w:pPr>
        <w:pStyle w:val="Heading3"/>
      </w:pPr>
      <w:bookmarkStart w:id="731" w:name="_Toc185764355"/>
      <w:r>
        <w:t>1.1.4 Xác định yêu cầu nghiệp vụ</w:t>
      </w:r>
      <w:bookmarkEnd w:id="731"/>
      <w:r>
        <w:t xml:space="preserve"> </w:t>
      </w:r>
    </w:p>
    <w:p w14:paraId="1A939487" w14:textId="77777777" w:rsidR="007569A2" w:rsidRDefault="007569A2">
      <w:pPr>
        <w:rPr>
          <w:rFonts w:ascii="Times New Roman" w:eastAsia="Times New Roman" w:hAnsi="Times New Roman" w:cs="Times New Roman"/>
          <w:sz w:val="24"/>
          <w:szCs w:val="24"/>
        </w:rPr>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Default="00CE686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được thực hiện bởi Người quản trị </w:t>
      </w:r>
    </w:p>
    <w:p w14:paraId="04B16B97" w14:textId="587D152D"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Người quản trị đăng nhập</w:t>
      </w:r>
    </w:p>
    <w:p w14:paraId="5C510A89" w14:textId="6A28FEA0" w:rsidR="494F852C" w:rsidRDefault="494F852C"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F24697A"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danh mục </w:t>
      </w:r>
    </w:p>
    <w:p w14:paraId="5E1EC5C6" w14:textId="69B24C60" w:rsidR="007569A2" w:rsidRPr="00034C0F" w:rsidRDefault="494F852C">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w:t>
      </w:r>
      <w:r w:rsidR="13765967"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nhãn hiệu</w:t>
      </w:r>
    </w:p>
    <w:p w14:paraId="5B16643A" w14:textId="0D3E32D5" w:rsidR="007569A2" w:rsidRPr="00034C0F" w:rsidRDefault="630CF71F">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Quản lý </w:t>
      </w:r>
      <w:r w:rsidR="7D70DA3D" w:rsidRPr="2895571A">
        <w:rPr>
          <w:rFonts w:ascii="Times New Roman" w:eastAsia="Times New Roman" w:hAnsi="Times New Roman" w:cs="Times New Roman"/>
          <w:sz w:val="26"/>
          <w:szCs w:val="26"/>
        </w:rPr>
        <w:t>người dùng</w:t>
      </w:r>
    </w:p>
    <w:p w14:paraId="1BC077A8" w14:textId="4EDD73C9"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Xem thông tin chi tiết của</w:t>
      </w:r>
      <w:r w:rsidR="5F1929B4" w:rsidRPr="2895571A">
        <w:rPr>
          <w:rFonts w:ascii="Times New Roman" w:eastAsia="Times New Roman" w:hAnsi="Times New Roman" w:cs="Times New Roman"/>
          <w:sz w:val="26"/>
          <w:szCs w:val="26"/>
        </w:rPr>
        <w:t xml:space="preserve"> người dùng</w:t>
      </w:r>
    </w:p>
    <w:p w14:paraId="79C0471D" w14:textId="20AFC4F5"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Danh sách </w:t>
      </w:r>
      <w:r w:rsidR="18EE6B7E" w:rsidRPr="2895571A">
        <w:rPr>
          <w:rFonts w:ascii="Times New Roman" w:eastAsia="Times New Roman" w:hAnsi="Times New Roman" w:cs="Times New Roman"/>
          <w:sz w:val="26"/>
          <w:szCs w:val="26"/>
        </w:rPr>
        <w:t>người dùng</w:t>
      </w:r>
      <w:r w:rsidRPr="2895571A">
        <w:rPr>
          <w:rFonts w:ascii="Times New Roman" w:eastAsia="Times New Roman" w:hAnsi="Times New Roman" w:cs="Times New Roman"/>
          <w:sz w:val="26"/>
          <w:szCs w:val="26"/>
        </w:rPr>
        <w:t xml:space="preserve"> sử dụng hệ thống</w:t>
      </w:r>
    </w:p>
    <w:p w14:paraId="1AF87DC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5DAD1DB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2FAC5F69" w14:textId="77777777"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Danh sách các order</w:t>
      </w:r>
    </w:p>
    <w:p w14:paraId="5753464F" w14:textId="5CA4D7C2" w:rsidR="08C5B8B1" w:rsidRDefault="08C5B8B1" w:rsidP="005C5FA5">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Quản lý thống kê </w:t>
      </w:r>
    </w:p>
    <w:p w14:paraId="36AF6883" w14:textId="77777777" w:rsidR="007569A2" w:rsidRDefault="007569A2">
      <w:pPr>
        <w:rPr>
          <w:rFonts w:ascii="Times New Roman" w:eastAsia="Times New Roman" w:hAnsi="Times New Roman" w:cs="Times New Roman"/>
          <w:sz w:val="26"/>
          <w:szCs w:val="26"/>
        </w:rPr>
      </w:pPr>
    </w:p>
    <w:p w14:paraId="54C529ED" w14:textId="4DA2A91B" w:rsidR="007569A2" w:rsidRPr="00034C0F" w:rsidRDefault="630CF71F">
      <w:pPr>
        <w:rPr>
          <w:rFonts w:ascii="Times New Roman" w:eastAsia="Times New Roman" w:hAnsi="Times New Roman" w:cs="Times New Roman"/>
          <w:b/>
          <w:sz w:val="26"/>
          <w:szCs w:val="26"/>
          <w:lang w:val="en-US"/>
        </w:rPr>
      </w:pPr>
      <w:r w:rsidRPr="2895571A">
        <w:rPr>
          <w:rFonts w:ascii="Times New Roman" w:eastAsia="Times New Roman" w:hAnsi="Times New Roman" w:cs="Times New Roman"/>
          <w:b/>
          <w:bCs/>
          <w:sz w:val="26"/>
          <w:szCs w:val="26"/>
        </w:rPr>
        <w:t xml:space="preserve">Chức năng được dùng bởi </w:t>
      </w:r>
      <w:r w:rsidR="436F8BA1" w:rsidRPr="2895571A">
        <w:rPr>
          <w:rFonts w:ascii="Times New Roman" w:eastAsia="Times New Roman" w:hAnsi="Times New Roman" w:cs="Times New Roman"/>
          <w:b/>
          <w:bCs/>
          <w:sz w:val="26"/>
          <w:szCs w:val="26"/>
        </w:rPr>
        <w:t xml:space="preserve">Khách hàng </w:t>
      </w:r>
    </w:p>
    <w:p w14:paraId="0128A60E" w14:textId="54005346"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Đăng ký, đăng nhập</w:t>
      </w:r>
      <w:r w:rsidR="4D308700" w:rsidRPr="2895571A">
        <w:rPr>
          <w:rFonts w:ascii="Times New Roman" w:eastAsia="Times New Roman" w:hAnsi="Times New Roman" w:cs="Times New Roman"/>
          <w:sz w:val="26"/>
          <w:szCs w:val="26"/>
        </w:rPr>
        <w:t>, quên mật khẩu</w:t>
      </w:r>
    </w:p>
    <w:p w14:paraId="7E7E681F" w14:textId="6544A028" w:rsidR="04F9ADAA" w:rsidRDefault="04F9ADAA"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Tìm kiếm sản phẩm, xem chi tiết sản phẩm , thêm sản phẩm vào giỏ hàng</w:t>
      </w:r>
    </w:p>
    <w:p w14:paraId="7E76E663" w14:textId="7A90971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Giỏ hàng </w:t>
      </w:r>
    </w:p>
    <w:p w14:paraId="76C60D8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phương pháp thanh toán</w:t>
      </w:r>
    </w:p>
    <w:p w14:paraId="78A77DAC" w14:textId="18014BC3"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A3345E6" w:rsidRPr="2895571A">
        <w:rPr>
          <w:rFonts w:ascii="Times New Roman" w:eastAsia="Times New Roman" w:hAnsi="Times New Roman" w:cs="Times New Roman"/>
          <w:sz w:val="26"/>
          <w:szCs w:val="26"/>
        </w:rPr>
        <w:t>Đánh giá, bình luận</w:t>
      </w:r>
      <w:r w:rsidRPr="2895571A">
        <w:rPr>
          <w:rFonts w:ascii="Times New Roman" w:eastAsia="Times New Roman" w:hAnsi="Times New Roman" w:cs="Times New Roman"/>
          <w:sz w:val="26"/>
          <w:szCs w:val="26"/>
        </w:rPr>
        <w:t xml:space="preserve"> của sản phẩm</w:t>
      </w:r>
    </w:p>
    <w:p w14:paraId="4301CB5F" w14:textId="7777777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Đổi thông tin các nhân của bản thân</w:t>
      </w:r>
    </w:p>
    <w:p w14:paraId="293121BC" w14:textId="1AF04288" w:rsidR="2895571A" w:rsidRDefault="2895571A" w:rsidP="2895571A">
      <w:pPr>
        <w:rPr>
          <w:rFonts w:ascii="Times New Roman" w:eastAsia="Times New Roman" w:hAnsi="Times New Roman" w:cs="Times New Roman"/>
          <w:sz w:val="26"/>
          <w:szCs w:val="26"/>
        </w:rPr>
      </w:pPr>
    </w:p>
    <w:p w14:paraId="1C0157D6" w14:textId="77777777" w:rsidR="007569A2" w:rsidRDefault="007569A2">
      <w:pPr>
        <w:rPr>
          <w:rFonts w:ascii="Times New Roman" w:eastAsia="Times New Roman" w:hAnsi="Times New Roman" w:cs="Times New Roman"/>
          <w:sz w:val="26"/>
          <w:szCs w:val="26"/>
        </w:rPr>
      </w:pPr>
    </w:p>
    <w:p w14:paraId="2D82C41D" w14:textId="5C638556"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r w:rsidR="0DF9EA7C" w:rsidRPr="2895571A">
        <w:rPr>
          <w:rFonts w:ascii="Times New Roman" w:eastAsia="Times New Roman" w:hAnsi="Times New Roman" w:cs="Times New Roman"/>
          <w:b/>
          <w:bCs/>
          <w:sz w:val="26"/>
          <w:szCs w:val="26"/>
        </w:rPr>
        <w:t>N</w:t>
      </w:r>
      <w:r w:rsidR="0DF9EA7C" w:rsidRPr="005C5FA5">
        <w:rPr>
          <w:rFonts w:ascii="Times New Roman" w:eastAsia="Times New Roman" w:hAnsi="Times New Roman" w:cs="Times New Roman"/>
          <w:b/>
          <w:color w:val="000000" w:themeColor="text1"/>
          <w:sz w:val="25"/>
          <w:szCs w:val="25"/>
        </w:rPr>
        <w:t>gười bán</w:t>
      </w:r>
      <w:r w:rsidR="0DF9EA7C" w:rsidRPr="2895571A">
        <w:rPr>
          <w:rFonts w:ascii="Times New Roman" w:eastAsia="Times New Roman" w:hAnsi="Times New Roman" w:cs="Times New Roman"/>
          <w:b/>
          <w:bCs/>
          <w:sz w:val="26"/>
          <w:szCs w:val="26"/>
        </w:rPr>
        <w:t xml:space="preserve"> </w:t>
      </w:r>
    </w:p>
    <w:p w14:paraId="3691E7B2" w14:textId="77777777" w:rsidR="007569A2" w:rsidRDefault="007569A2">
      <w:pPr>
        <w:rPr>
          <w:rFonts w:ascii="Times New Roman" w:eastAsia="Times New Roman" w:hAnsi="Times New Roman" w:cs="Times New Roman"/>
          <w:b/>
          <w:sz w:val="26"/>
          <w:szCs w:val="26"/>
        </w:rPr>
      </w:pPr>
    </w:p>
    <w:p w14:paraId="293EA81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loại sản phẩm</w:t>
      </w:r>
    </w:p>
    <w:p w14:paraId="460A8A64"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loại sản phẩm</w:t>
      </w:r>
    </w:p>
    <w:p w14:paraId="73AEAA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loại sản phẩm</w:t>
      </w:r>
    </w:p>
    <w:p w14:paraId="1CC35B9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sản phẩm</w:t>
      </w:r>
    </w:p>
    <w:p w14:paraId="742BC0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sản phẩm</w:t>
      </w:r>
    </w:p>
    <w:p w14:paraId="06B7A756"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sản phẩm</w:t>
      </w:r>
    </w:p>
    <w:p w14:paraId="4D748EB5"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sản phẩm</w:t>
      </w:r>
    </w:p>
    <w:p w14:paraId="160BDE4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3F6DB9E3"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huỷ Order</w:t>
      </w:r>
    </w:p>
    <w:p w14:paraId="16F7362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4F133FB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các order</w:t>
      </w:r>
    </w:p>
    <w:p w14:paraId="526770CE" w14:textId="1B9FAD80" w:rsidR="007569A2" w:rsidRDefault="3BF240DA" w:rsidP="2895571A">
      <w:pPr>
        <w:rPr>
          <w:rFonts w:ascii="Times New Roman" w:eastAsia="Times New Roman" w:hAnsi="Times New Roman" w:cs="Times New Roman"/>
          <w:sz w:val="28"/>
          <w:szCs w:val="28"/>
        </w:rPr>
      </w:pPr>
      <w:r w:rsidRPr="2895571A">
        <w:rPr>
          <w:rFonts w:ascii="Times New Roman" w:eastAsia="Times New Roman" w:hAnsi="Times New Roman" w:cs="Times New Roman"/>
          <w:sz w:val="28"/>
          <w:szCs w:val="28"/>
        </w:rPr>
        <w:t>-Quản lý nhập hàng</w:t>
      </w:r>
    </w:p>
    <w:p w14:paraId="7CBEED82" w14:textId="2F3D7A33" w:rsidR="007569A2" w:rsidRDefault="004656B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F93068">
        <w:rPr>
          <w:rFonts w:ascii="Times New Roman" w:eastAsia="Times New Roman" w:hAnsi="Times New Roman" w:cs="Times New Roman"/>
          <w:sz w:val="28"/>
          <w:szCs w:val="28"/>
          <w:lang w:val="en-US"/>
        </w:rPr>
        <w:t>nhà cung cấp</w:t>
      </w:r>
    </w:p>
    <w:p w14:paraId="70E6F4B9" w14:textId="6B24F5DB" w:rsidR="00F93068" w:rsidRDefault="00F9306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994D0F">
        <w:rPr>
          <w:rFonts w:ascii="Times New Roman" w:eastAsia="Times New Roman" w:hAnsi="Times New Roman" w:cs="Times New Roman"/>
          <w:sz w:val="28"/>
          <w:szCs w:val="28"/>
          <w:lang w:val="en-US"/>
        </w:rPr>
        <w:t xml:space="preserve">hàng tồn kho </w:t>
      </w:r>
    </w:p>
    <w:p w14:paraId="2E51FC7B" w14:textId="08F48B0D" w:rsidR="00D75A6A" w:rsidRPr="00034C0F" w:rsidRDefault="00D75A6A">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Quản lý thống kê</w:t>
      </w:r>
    </w:p>
    <w:p w14:paraId="6E36661F" w14:textId="77777777" w:rsidR="007569A2" w:rsidRDefault="007569A2">
      <w:pPr>
        <w:rPr>
          <w:rFonts w:ascii="Times New Roman" w:eastAsia="Times New Roman" w:hAnsi="Times New Roman" w:cs="Times New Roman"/>
          <w:sz w:val="28"/>
          <w:szCs w:val="28"/>
        </w:rPr>
      </w:pPr>
    </w:p>
    <w:p w14:paraId="580A5D38" w14:textId="77777777" w:rsidR="007569A2" w:rsidRDefault="00CE686F">
      <w:pPr>
        <w:pStyle w:val="Heading2"/>
      </w:pPr>
      <w:bookmarkStart w:id="732" w:name="_Toc185764356"/>
      <w:r>
        <w:t>1.2 Tìm hiểu một số công nghệ liên quan</w:t>
      </w:r>
      <w:bookmarkEnd w:id="732"/>
      <w:r>
        <w:t xml:space="preserve">  </w:t>
      </w:r>
    </w:p>
    <w:p w14:paraId="28B9336D" w14:textId="77777777" w:rsidR="007569A2" w:rsidRDefault="00CE686F">
      <w:pPr>
        <w:pStyle w:val="Heading3"/>
      </w:pPr>
      <w:bookmarkStart w:id="733" w:name="_Toc185764357"/>
      <w:r>
        <w:t>1.2.1 Front-End</w:t>
      </w:r>
      <w:bookmarkEnd w:id="733"/>
    </w:p>
    <w:p w14:paraId="1726B018"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Default="007569A2">
      <w:pPr>
        <w:rPr>
          <w:rFonts w:ascii="Times New Roman" w:eastAsia="Times New Roman" w:hAnsi="Times New Roman" w:cs="Times New Roman"/>
          <w:sz w:val="26"/>
          <w:szCs w:val="26"/>
        </w:rPr>
      </w:pPr>
    </w:p>
    <w:p w14:paraId="66584A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chính là xương sống của mọi website. Nó dùng để dựng lên cấu trúc các thành phần có trong website.</w:t>
      </w:r>
    </w:p>
    <w:p w14:paraId="135E58C4" w14:textId="77777777" w:rsidR="007569A2" w:rsidRDefault="007569A2">
      <w:pPr>
        <w:rPr>
          <w:rFonts w:ascii="Times New Roman" w:eastAsia="Times New Roman" w:hAnsi="Times New Roman" w:cs="Times New Roman"/>
          <w:sz w:val="26"/>
          <w:szCs w:val="26"/>
        </w:rPr>
      </w:pPr>
    </w:p>
    <w:p w14:paraId="470EA36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Default="007569A2">
      <w:pPr>
        <w:rPr>
          <w:rFonts w:ascii="Times New Roman" w:eastAsia="Times New Roman" w:hAnsi="Times New Roman" w:cs="Times New Roman"/>
          <w:sz w:val="26"/>
          <w:szCs w:val="26"/>
        </w:rPr>
      </w:pPr>
    </w:p>
    <w:p w14:paraId="7BA20D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mạnh mẽ, giúp việc xây dựng trang web trở nên tiện lợi và nhanh chóng. </w:t>
      </w:r>
    </w:p>
    <w:p w14:paraId="0C6C2CD5" w14:textId="77777777" w:rsidR="007569A2" w:rsidRDefault="007569A2">
      <w:pPr>
        <w:rPr>
          <w:rFonts w:ascii="Times New Roman" w:eastAsia="Times New Roman" w:hAnsi="Times New Roman" w:cs="Times New Roman"/>
          <w:sz w:val="26"/>
          <w:szCs w:val="26"/>
        </w:rPr>
      </w:pPr>
    </w:p>
    <w:p w14:paraId="2C484D95"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Default="007569A2">
      <w:pPr>
        <w:rPr>
          <w:rFonts w:ascii="Times New Roman" w:eastAsia="Times New Roman" w:hAnsi="Times New Roman" w:cs="Times New Roman"/>
          <w:sz w:val="26"/>
          <w:szCs w:val="26"/>
        </w:rPr>
      </w:pPr>
    </w:p>
    <w:p w14:paraId="508C98E9" w14:textId="1935BCE1" w:rsidR="007569A2" w:rsidRPr="00034C0F" w:rsidRDefault="00CE686F">
      <w:pPr>
        <w:rPr>
          <w:rFonts w:ascii="Times New Roman" w:eastAsia="Times New Roman" w:hAnsi="Times New Roman" w:cs="Times New Roman"/>
          <w:sz w:val="28"/>
          <w:szCs w:val="28"/>
          <w:lang w:val="en-US"/>
        </w:rPr>
      </w:pPr>
      <w:r>
        <w:rPr>
          <w:rFonts w:ascii="Times New Roman" w:eastAsia="Times New Roman" w:hAnsi="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eastAsia="Times New Roman" w:hAnsi="Times New Roman" w:cs="Times New Roman"/>
          <w:sz w:val="28"/>
          <w:szCs w:val="28"/>
        </w:rPr>
        <w:t>.</w:t>
      </w:r>
    </w:p>
    <w:p w14:paraId="779F8E76" w14:textId="4536287A" w:rsidR="007569A2" w:rsidRPr="00034C0F" w:rsidRDefault="00CE686F" w:rsidP="00034C0F">
      <w:pPr>
        <w:pStyle w:val="Heading3"/>
        <w:rPr>
          <w:lang w:val="en-US"/>
        </w:rPr>
      </w:pPr>
      <w:bookmarkStart w:id="734" w:name="_Toc185764358"/>
      <w:r>
        <w:t>1.2.2 Back-End</w:t>
      </w:r>
      <w:bookmarkEnd w:id="734"/>
    </w:p>
    <w:p w14:paraId="22CEF6E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Default="007569A2">
      <w:pPr>
        <w:rPr>
          <w:rFonts w:ascii="Times New Roman" w:eastAsia="Times New Roman" w:hAnsi="Times New Roman" w:cs="Times New Roman"/>
          <w:sz w:val="26"/>
          <w:szCs w:val="26"/>
        </w:rPr>
      </w:pPr>
    </w:p>
    <w:p w14:paraId="47DB93B2" w14:textId="49BBA810" w:rsidR="001F6DCA" w:rsidRDefault="00CE686F">
      <w:pPr>
        <w:rPr>
          <w:lang w:val="en-US"/>
        </w:rPr>
      </w:pPr>
      <w:r>
        <w:rPr>
          <w:rFonts w:ascii="Times New Roman" w:eastAsia="Times New Roman" w:hAnsi="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eastAsia="Times New Roman" w:hAnsi="Times New Roman" w:cs="Times New Roman"/>
          <w:sz w:val="26"/>
          <w:szCs w:val="26"/>
        </w:rPr>
        <w:br/>
      </w:r>
    </w:p>
    <w:p w14:paraId="6E51ABA3" w14:textId="55D78379" w:rsidR="007569A2" w:rsidRDefault="00CE686F" w:rsidP="00034C0F">
      <w:pPr>
        <w:pStyle w:val="Heading3"/>
      </w:pPr>
      <w:bookmarkStart w:id="735" w:name="_Toc185764359"/>
      <w:r>
        <w:t>1.2.3 Cơ sở dữ liệu</w:t>
      </w:r>
      <w:bookmarkEnd w:id="735"/>
      <w:r>
        <w:t xml:space="preserve"> </w:t>
      </w:r>
    </w:p>
    <w:p w14:paraId="3479DAAE"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Default="007569A2">
      <w:pPr>
        <w:rPr>
          <w:rFonts w:ascii="Times New Roman" w:eastAsia="Times New Roman" w:hAnsi="Times New Roman" w:cs="Times New Roman"/>
          <w:sz w:val="28"/>
          <w:szCs w:val="28"/>
        </w:rPr>
      </w:pPr>
    </w:p>
    <w:p w14:paraId="5F07D11E" w14:textId="77777777" w:rsidR="007569A2" w:rsidRDefault="007569A2">
      <w:pPr>
        <w:rPr>
          <w:rFonts w:ascii="Times New Roman" w:eastAsia="Times New Roman" w:hAnsi="Times New Roman" w:cs="Times New Roman"/>
          <w:sz w:val="28"/>
          <w:szCs w:val="28"/>
        </w:rPr>
      </w:pPr>
    </w:p>
    <w:p w14:paraId="41508A3C" w14:textId="77777777" w:rsidR="007569A2" w:rsidRDefault="007569A2">
      <w:pPr>
        <w:rPr>
          <w:rFonts w:ascii="Times New Roman" w:eastAsia="Times New Roman" w:hAnsi="Times New Roman" w:cs="Times New Roman"/>
          <w:sz w:val="28"/>
          <w:szCs w:val="28"/>
        </w:rPr>
      </w:pPr>
    </w:p>
    <w:p w14:paraId="64E9F562" w14:textId="77777777" w:rsidR="007569A2" w:rsidRDefault="00CE686F" w:rsidP="001F6DCA">
      <w:pPr>
        <w:pStyle w:val="Heading2"/>
        <w:rPr>
          <w:lang w:val="en-US"/>
        </w:rPr>
      </w:pPr>
      <w:bookmarkStart w:id="736" w:name="_Toc185764360"/>
      <w:r w:rsidRPr="00034C0F">
        <w:t>1.3  Kết luận chương</w:t>
      </w:r>
      <w:bookmarkEnd w:id="736"/>
    </w:p>
    <w:p w14:paraId="63EECE45" w14:textId="5013E0F4" w:rsidR="00B72697" w:rsidRPr="00034C0F" w:rsidRDefault="00B72697" w:rsidP="00B72697">
      <w:pPr>
        <w:rPr>
          <w:rFonts w:ascii="Times New Roman" w:hAnsi="Times New Roman" w:cs="Times New Roman"/>
          <w:sz w:val="26"/>
          <w:szCs w:val="26"/>
          <w:lang w:val="en-US"/>
        </w:rPr>
      </w:pPr>
      <w:r w:rsidRPr="00034C0F">
        <w:rPr>
          <w:rFonts w:ascii="Times New Roman" w:hAnsi="Times New Roman" w:cs="Times New Roman"/>
          <w:sz w:val="26"/>
          <w:szCs w:val="26"/>
          <w:lang w:val="en-US"/>
        </w:rPr>
        <w:t>Như vậy, chương 1 của đồ án đã giới thiệu hệ thống .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034C0F" w:rsidRDefault="00B72697" w:rsidP="00034C0F">
      <w:pPr>
        <w:spacing w:line="312" w:lineRule="auto"/>
        <w:rPr>
          <w:rFonts w:ascii="Times New Roman" w:hAnsi="Times New Roman" w:cs="Times New Roman"/>
          <w:sz w:val="26"/>
          <w:szCs w:val="26"/>
          <w:lang w:val="en-US"/>
        </w:rPr>
      </w:pPr>
    </w:p>
    <w:p w14:paraId="5C89C92E" w14:textId="2458648B" w:rsidR="001F6DCA" w:rsidRPr="00034C0F" w:rsidRDefault="00B72697" w:rsidP="00034C0F">
      <w:pPr>
        <w:rPr>
          <w:rFonts w:cs="Times New Roman"/>
          <w:sz w:val="26"/>
          <w:szCs w:val="26"/>
          <w:lang w:val="en-US"/>
        </w:rPr>
      </w:pPr>
      <w:r w:rsidRPr="00034C0F">
        <w:rPr>
          <w:rFonts w:ascii="Times New Roman" w:hAnsi="Times New Roman" w:cs="Times New Roman"/>
          <w:sz w:val="26"/>
          <w:szCs w:val="26"/>
          <w:lang w:val="en-US"/>
        </w:rPr>
        <w:t xml:space="preserve">Tiếp sau đây, chương 2 sẽ trình bày về quá trình phân tích và thiết kế webiste </w:t>
      </w:r>
      <w:r w:rsidR="001B094C" w:rsidRPr="00034C0F">
        <w:rPr>
          <w:rFonts w:ascii="Times New Roman" w:hAnsi="Times New Roman" w:cs="Times New Roman"/>
          <w:sz w:val="26"/>
          <w:szCs w:val="26"/>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rFonts w:ascii="Times New Roman" w:eastAsia="Times New Roman" w:hAnsi="Times New Roman" w:cs="Times New Roman"/>
          <w:sz w:val="28"/>
          <w:szCs w:val="28"/>
          <w:lang w:val="en-US"/>
        </w:rPr>
      </w:pPr>
    </w:p>
    <w:p w14:paraId="64F29414" w14:textId="77777777" w:rsidR="00D2314F" w:rsidRDefault="00D2314F">
      <w:pPr>
        <w:rPr>
          <w:rFonts w:ascii="Times New Roman" w:eastAsia="Times New Roman" w:hAnsi="Times New Roman" w:cs="Times New Roman"/>
          <w:sz w:val="28"/>
          <w:szCs w:val="28"/>
          <w:lang w:val="en-US"/>
        </w:rPr>
      </w:pPr>
    </w:p>
    <w:p w14:paraId="55FF1695" w14:textId="77777777" w:rsidR="00D2314F" w:rsidRDefault="00D2314F">
      <w:pPr>
        <w:rPr>
          <w:rFonts w:ascii="Times New Roman" w:eastAsia="Times New Roman" w:hAnsi="Times New Roman" w:cs="Times New Roman"/>
          <w:sz w:val="28"/>
          <w:szCs w:val="28"/>
          <w:lang w:val="en-US"/>
        </w:rPr>
      </w:pPr>
    </w:p>
    <w:p w14:paraId="1118C9E9" w14:textId="77777777" w:rsidR="00D2314F" w:rsidRDefault="00D2314F">
      <w:pPr>
        <w:rPr>
          <w:rFonts w:ascii="Times New Roman" w:eastAsia="Times New Roman" w:hAnsi="Times New Roman" w:cs="Times New Roman"/>
          <w:sz w:val="28"/>
          <w:szCs w:val="28"/>
          <w:lang w:val="en-US"/>
        </w:rPr>
      </w:pPr>
    </w:p>
    <w:p w14:paraId="5B9E5410" w14:textId="77777777" w:rsidR="00D2314F" w:rsidRDefault="00D2314F">
      <w:pPr>
        <w:rPr>
          <w:rFonts w:ascii="Times New Roman" w:eastAsia="Times New Roman" w:hAnsi="Times New Roman" w:cs="Times New Roman"/>
          <w:sz w:val="28"/>
          <w:szCs w:val="28"/>
          <w:lang w:val="en-US"/>
        </w:rPr>
      </w:pPr>
    </w:p>
    <w:p w14:paraId="5D99DB21" w14:textId="77777777" w:rsidR="00D2314F" w:rsidRDefault="00D2314F">
      <w:pPr>
        <w:rPr>
          <w:rFonts w:ascii="Times New Roman" w:eastAsia="Times New Roman" w:hAnsi="Times New Roman" w:cs="Times New Roman"/>
          <w:sz w:val="28"/>
          <w:szCs w:val="28"/>
          <w:lang w:val="en-US"/>
        </w:rPr>
      </w:pPr>
    </w:p>
    <w:p w14:paraId="71194920" w14:textId="77777777" w:rsidR="00D2314F" w:rsidRPr="00034C0F" w:rsidRDefault="00D2314F">
      <w:pPr>
        <w:rPr>
          <w:rFonts w:ascii="Times New Roman" w:eastAsia="Times New Roman" w:hAnsi="Times New Roman" w:cs="Times New Roman"/>
          <w:sz w:val="28"/>
          <w:szCs w:val="28"/>
          <w:lang w:val="en-US"/>
        </w:rPr>
      </w:pPr>
    </w:p>
    <w:p w14:paraId="6F8BD81B" w14:textId="77777777" w:rsidR="007569A2" w:rsidRDefault="007569A2">
      <w:pPr>
        <w:rPr>
          <w:rFonts w:ascii="Times New Roman" w:eastAsia="Times New Roman" w:hAnsi="Times New Roman" w:cs="Times New Roman"/>
          <w:sz w:val="28"/>
          <w:szCs w:val="28"/>
        </w:rPr>
      </w:pPr>
    </w:p>
    <w:p w14:paraId="2613E9C1" w14:textId="77777777" w:rsidR="007569A2" w:rsidRDefault="007569A2">
      <w:pPr>
        <w:rPr>
          <w:rFonts w:ascii="Times New Roman" w:eastAsia="Times New Roman" w:hAnsi="Times New Roman" w:cs="Times New Roman"/>
          <w:sz w:val="28"/>
          <w:szCs w:val="28"/>
        </w:rPr>
      </w:pPr>
    </w:p>
    <w:p w14:paraId="1037B8A3" w14:textId="77777777" w:rsidR="007569A2" w:rsidRDefault="007569A2">
      <w:pPr>
        <w:rPr>
          <w:rFonts w:ascii="Times New Roman" w:eastAsia="Times New Roman" w:hAnsi="Times New Roman" w:cs="Times New Roman"/>
          <w:sz w:val="28"/>
          <w:szCs w:val="28"/>
        </w:rPr>
      </w:pPr>
    </w:p>
    <w:p w14:paraId="687C6DE0" w14:textId="77777777" w:rsidR="007569A2" w:rsidRDefault="007569A2">
      <w:pPr>
        <w:rPr>
          <w:rFonts w:ascii="Times New Roman" w:eastAsia="Times New Roman" w:hAnsi="Times New Roman" w:cs="Times New Roman"/>
          <w:sz w:val="28"/>
          <w:szCs w:val="28"/>
        </w:rPr>
      </w:pPr>
    </w:p>
    <w:p w14:paraId="5B2F9378" w14:textId="77777777" w:rsidR="007569A2" w:rsidRDefault="007569A2">
      <w:pPr>
        <w:rPr>
          <w:rFonts w:ascii="Times New Roman" w:eastAsia="Times New Roman" w:hAnsi="Times New Roman" w:cs="Times New Roman"/>
          <w:sz w:val="28"/>
          <w:szCs w:val="28"/>
        </w:rPr>
      </w:pPr>
    </w:p>
    <w:p w14:paraId="58E6DD4E" w14:textId="77777777" w:rsidR="007569A2" w:rsidRDefault="007569A2">
      <w:pPr>
        <w:rPr>
          <w:rFonts w:ascii="Times New Roman" w:eastAsia="Times New Roman" w:hAnsi="Times New Roman" w:cs="Times New Roman"/>
          <w:sz w:val="28"/>
          <w:szCs w:val="28"/>
        </w:rPr>
      </w:pPr>
    </w:p>
    <w:p w14:paraId="7D3BEE8F" w14:textId="77777777" w:rsidR="007569A2" w:rsidRDefault="007569A2">
      <w:pPr>
        <w:rPr>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9E2BB2B" w14:textId="3339D0B9" w:rsidR="007569A2" w:rsidRPr="00034C0F" w:rsidRDefault="00CE686F" w:rsidP="00034C0F">
      <w:pPr>
        <w:pStyle w:val="Heading1"/>
        <w:rPr>
          <w:lang w:val="en-US"/>
        </w:rPr>
      </w:pPr>
      <w:bookmarkStart w:id="737" w:name="_Toc185764361"/>
      <w:r w:rsidRPr="00D2314F">
        <w:t>Chương 2: Phân tích và thiết kế hệ thống</w:t>
      </w:r>
      <w:bookmarkEnd w:id="737"/>
      <w:r w:rsidRPr="00D2314F">
        <w:t xml:space="preserve"> </w:t>
      </w:r>
    </w:p>
    <w:p w14:paraId="59589B9F" w14:textId="77777777" w:rsidR="007569A2" w:rsidRPr="00D2314F" w:rsidRDefault="00CE686F" w:rsidP="00D2314F">
      <w:pPr>
        <w:pStyle w:val="Heading2"/>
      </w:pPr>
      <w:bookmarkStart w:id="738" w:name="_Toc185764362"/>
      <w:r w:rsidRPr="00D2314F">
        <w:t>2.1 Phân tích hệ thống</w:t>
      </w:r>
      <w:bookmarkEnd w:id="738"/>
    </w:p>
    <w:p w14:paraId="57C0D796" w14:textId="766FF1EC" w:rsidR="007569A2" w:rsidRPr="00034C0F" w:rsidRDefault="00CE686F" w:rsidP="00034C0F">
      <w:pPr>
        <w:pStyle w:val="Heading3"/>
        <w:rPr>
          <w:lang w:val="en-US"/>
        </w:rPr>
      </w:pPr>
      <w:bookmarkStart w:id="739" w:name="_Toc185764363"/>
      <w:r w:rsidRPr="00D2314F">
        <w:t>2.1.1 Xác định và mô tả các tác nhân</w:t>
      </w:r>
      <w:bookmarkEnd w:id="739"/>
      <w:r w:rsidRPr="00D2314F">
        <w:t xml:space="preserve"> </w:t>
      </w: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Default="00CE686F" w:rsidP="00D2314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Default="1FE113EA" w:rsidP="00034C0F">
            <w:pPr>
              <w:spacing w:before="160"/>
              <w:ind w:left="180"/>
              <w:rPr>
                <w:rFonts w:ascii="Times New Roman" w:eastAsia="Times New Roman" w:hAnsi="Times New Roman" w:cs="Times New Roman"/>
                <w:sz w:val="26"/>
                <w:szCs w:val="26"/>
              </w:rPr>
            </w:pPr>
            <w:r w:rsidRPr="27172C3D">
              <w:rPr>
                <w:rFonts w:ascii="Times New Roman" w:eastAsia="Times New Roman" w:hAnsi="Times New Roman" w:cs="Times New Roman"/>
                <w:sz w:val="26"/>
                <w:szCs w:val="26"/>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034C0F" w:rsidRDefault="00CE686F" w:rsidP="00034C0F">
            <w:pPr>
              <w:spacing w:before="160"/>
              <w:ind w:left="1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Default="00CE686F" w:rsidP="00034C0F">
            <w:pPr>
              <w:spacing w:before="160"/>
              <w:ind w:left="180"/>
              <w:rPr>
                <w:rFonts w:ascii="Times New Roman" w:eastAsia="Times New Roman" w:hAnsi="Times New Roman" w:cs="Times New Roman"/>
                <w:sz w:val="26"/>
                <w:szCs w:val="26"/>
              </w:rPr>
            </w:pPr>
            <w:r w:rsidRPr="2895571A" w:rsidDel="630CF71F">
              <w:rPr>
                <w:rFonts w:ascii="Times New Roman" w:eastAsia="Times New Roman" w:hAnsi="Times New Roman" w:cs="Times New Roman"/>
                <w:sz w:val="26"/>
                <w:szCs w:val="26"/>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Default="630CF71F" w:rsidP="00034C0F">
            <w:pPr>
              <w:spacing w:before="160"/>
              <w:ind w:left="1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tải các sản phẩm để bán hàng</w:t>
            </w:r>
          </w:p>
        </w:tc>
      </w:tr>
    </w:tbl>
    <w:p w14:paraId="4475AD14" w14:textId="77777777" w:rsidR="007569A2" w:rsidRDefault="007569A2">
      <w:pPr>
        <w:rPr>
          <w:rFonts w:ascii="Times New Roman" w:eastAsia="Times New Roman" w:hAnsi="Times New Roman" w:cs="Times New Roman"/>
          <w:sz w:val="28"/>
          <w:szCs w:val="28"/>
        </w:rPr>
      </w:pPr>
    </w:p>
    <w:p w14:paraId="120C4E94" w14:textId="77777777" w:rsidR="007569A2" w:rsidRDefault="007569A2">
      <w:pPr>
        <w:rPr>
          <w:rFonts w:ascii="Times New Roman" w:eastAsia="Times New Roman" w:hAnsi="Times New Roman" w:cs="Times New Roman"/>
          <w:sz w:val="28"/>
          <w:szCs w:val="28"/>
        </w:rPr>
      </w:pPr>
    </w:p>
    <w:p w14:paraId="73C91252" w14:textId="77777777" w:rsidR="007569A2" w:rsidRDefault="00CE686F">
      <w:pPr>
        <w:pStyle w:val="Heading3"/>
      </w:pPr>
      <w:bookmarkStart w:id="740" w:name="_Toc185764364"/>
      <w:r>
        <w:t>2.1.2 Xác định và mô tả các ca sử dụng</w:t>
      </w:r>
      <w:bookmarkEnd w:id="740"/>
      <w:r>
        <w:t xml:space="preserve"> </w:t>
      </w:r>
    </w:p>
    <w:p w14:paraId="49849AA3" w14:textId="4332A2FA" w:rsidR="00830ADE" w:rsidRPr="002C40F3" w:rsidRDefault="630CF71F" w:rsidP="00034C0F">
      <w:pPr>
        <w:pStyle w:val="Heading4"/>
        <w:rPr>
          <w:rFonts w:eastAsia="Times New Roman" w:cs="Times New Roman"/>
          <w:bCs/>
          <w:color w:val="auto"/>
          <w:sz w:val="28"/>
          <w:szCs w:val="28"/>
          <w:lang w:val="en-US"/>
          <w:rPrChange w:id="741" w:author="Kiên Lê Trung" w:date="2024-12-22T12:03:00Z" w16du:dateUtc="2024-12-22T05:03:00Z">
            <w:rPr>
              <w:rFonts w:eastAsia="Times New Roman" w:cs="Times New Roman"/>
              <w:bCs/>
              <w:sz w:val="28"/>
              <w:szCs w:val="28"/>
              <w:lang w:val="en-US"/>
            </w:rPr>
          </w:rPrChange>
        </w:rPr>
      </w:pPr>
      <w:bookmarkStart w:id="742" w:name="_Toc185764365"/>
      <w:r w:rsidRPr="002C40F3">
        <w:rPr>
          <w:bCs/>
          <w:color w:val="auto"/>
          <w:rPrChange w:id="743" w:author="Kiên Lê Trung" w:date="2024-12-22T12:03:00Z" w16du:dateUtc="2024-12-22T05:03:00Z">
            <w:rPr>
              <w:b w:val="0"/>
            </w:rPr>
          </w:rPrChange>
        </w:rPr>
        <w:t>2.1.2.a.</w:t>
      </w:r>
      <w:r w:rsidRPr="002C40F3">
        <w:rPr>
          <w:bCs/>
          <w:color w:val="auto"/>
          <w:sz w:val="14"/>
          <w:szCs w:val="14"/>
          <w:rPrChange w:id="744" w:author="Kiên Lê Trung" w:date="2024-12-22T12:03:00Z" w16du:dateUtc="2024-12-22T05:03:00Z">
            <w:rPr>
              <w:bCs/>
              <w:sz w:val="14"/>
              <w:szCs w:val="14"/>
            </w:rPr>
          </w:rPrChange>
        </w:rPr>
        <w:t xml:space="preserve">   </w:t>
      </w:r>
      <w:r w:rsidRPr="002C40F3">
        <w:rPr>
          <w:bCs/>
          <w:color w:val="auto"/>
          <w:rPrChange w:id="745" w:author="Kiên Lê Trung" w:date="2024-12-22T12:03:00Z" w16du:dateUtc="2024-12-22T05:03:00Z">
            <w:rPr>
              <w:b w:val="0"/>
            </w:rPr>
          </w:rPrChange>
        </w:rPr>
        <w:t xml:space="preserve">Danh sách các usecase cho </w:t>
      </w:r>
      <w:r w:rsidR="7AEB59DA" w:rsidRPr="002C40F3">
        <w:rPr>
          <w:bCs/>
          <w:color w:val="auto"/>
          <w:rPrChange w:id="746" w:author="Kiên Lê Trung" w:date="2024-12-22T12:03:00Z" w16du:dateUtc="2024-12-22T05:03:00Z">
            <w:rPr>
              <w:b w:val="0"/>
            </w:rPr>
          </w:rPrChange>
        </w:rPr>
        <w:t>Khách hàng</w:t>
      </w:r>
      <w:bookmarkEnd w:id="742"/>
      <w:r w:rsidRPr="002C40F3">
        <w:rPr>
          <w:bCs/>
          <w:color w:val="auto"/>
          <w:rPrChange w:id="747" w:author="Kiên Lê Trung" w:date="2024-12-22T12:03:00Z" w16du:dateUtc="2024-12-22T05:03:00Z">
            <w:rPr>
              <w:b w:val="0"/>
            </w:rPr>
          </w:rPrChange>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Default="00CE686F" w:rsidP="00C2094A">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Default="00CE686F" w:rsidP="00034C0F">
            <w:pPr>
              <w:spacing w:before="100"/>
              <w:ind w:left="287"/>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Default="00CE686F" w:rsidP="00034C0F">
            <w:pPr>
              <w:spacing w:before="100"/>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Default="2EB64552" w:rsidP="00034C0F">
            <w:pPr>
              <w:spacing w:before="160"/>
              <w:ind w:left="279" w:right="16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Default="5AAACF58"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Cho </w:t>
            </w:r>
            <w:r w:rsidR="33E274EE" w:rsidRPr="2895571A">
              <w:rPr>
                <w:rFonts w:ascii="Times New Roman" w:eastAsia="Times New Roman" w:hAnsi="Times New Roman" w:cs="Times New Roman"/>
                <w:sz w:val="26"/>
                <w:szCs w:val="26"/>
              </w:rPr>
              <w:t>phép khách hàng đăng ký t</w:t>
            </w:r>
            <w:r w:rsidR="6498746E" w:rsidRPr="2895571A">
              <w:rPr>
                <w:rFonts w:ascii="Times New Roman" w:eastAsia="Times New Roman" w:hAnsi="Times New Roman" w:cs="Times New Roman"/>
                <w:sz w:val="26"/>
                <w:szCs w:val="26"/>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Default="562207D0"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Default="07D8CEA7"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2895571A" w:rsidRDefault="002E7B00" w:rsidP="002A26FC">
            <w:pPr>
              <w:spacing w:before="160"/>
              <w:ind w:left="279"/>
              <w:rPr>
                <w:rFonts w:ascii="Times New Roman" w:eastAsia="Times New Roman" w:hAnsi="Times New Roman" w:cs="Times New Roman"/>
                <w:sz w:val="26"/>
                <w:szCs w:val="26"/>
              </w:rPr>
            </w:pPr>
            <w:r w:rsidRPr="002E7B00">
              <w:rPr>
                <w:rFonts w:ascii="Times New Roman" w:eastAsia="Times New Roman" w:hAnsi="Times New Roman" w:cs="Times New Roman"/>
                <w:sz w:val="26"/>
                <w:szCs w:val="26"/>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2895571A" w:rsidRDefault="00A6167B" w:rsidP="002A26FC">
            <w:pPr>
              <w:spacing w:before="160"/>
              <w:ind w:left="280"/>
              <w:rPr>
                <w:rFonts w:ascii="Times New Roman" w:eastAsia="Times New Roman" w:hAnsi="Times New Roman" w:cs="Times New Roman"/>
                <w:sz w:val="26"/>
                <w:szCs w:val="26"/>
              </w:rPr>
            </w:pPr>
            <w:r w:rsidRPr="00A6167B">
              <w:rPr>
                <w:rFonts w:ascii="Times New Roman" w:eastAsia="Times New Roman" w:hAnsi="Times New Roman" w:cs="Times New Roman"/>
                <w:sz w:val="26"/>
                <w:szCs w:val="26"/>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034C0F" w:rsidRDefault="1411180E"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Tìm kiếm</w:t>
            </w:r>
            <w:r w:rsidR="002D1A25">
              <w:rPr>
                <w:rFonts w:ascii="Times New Roman" w:eastAsia="Times New Roman" w:hAnsi="Times New Roman" w:cs="Times New Roman"/>
                <w:sz w:val="26"/>
                <w:szCs w:val="26"/>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Default="27BAF023"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034C0F" w:rsidRDefault="68B1B4A6"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034C0F" w:rsidRDefault="45BE39CE" w:rsidP="00034C0F">
            <w:pPr>
              <w:spacing w:before="160"/>
              <w:ind w:left="28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thêm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Default="3C302A91"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034C0F" w:rsidRDefault="006D6705" w:rsidP="00034C0F">
            <w:pPr>
              <w:spacing w:before="160"/>
              <w:ind w:left="-15" w:hanging="269"/>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0EA32BE4" w:rsidR="1C055F7F" w:rsidRPr="00034C0F" w:rsidRDefault="1C055F7F" w:rsidP="00034C0F">
            <w:pPr>
              <w:spacing w:before="160"/>
              <w:ind w:left="27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đánh giá sản phẩm</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034C0F" w:rsidRDefault="00B91070"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72EAB5E5" w:rsidR="00BD2BF4" w:rsidRPr="00034C0F" w:rsidRDefault="00662DDE"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r w:rsidR="005B0C0C">
              <w:rPr>
                <w:rFonts w:ascii="Times New Roman" w:eastAsia="Times New Roman" w:hAnsi="Times New Roman" w:cs="Times New Roman"/>
                <w:sz w:val="26"/>
                <w:szCs w:val="26"/>
                <w:lang w:val="en-US"/>
              </w:rPr>
              <w:t xml:space="preserve">em </w:t>
            </w:r>
            <w:r w:rsidR="00320D8E">
              <w:rPr>
                <w:rFonts w:ascii="Times New Roman" w:eastAsia="Times New Roman" w:hAnsi="Times New Roman" w:cs="Times New Roman"/>
                <w:sz w:val="26"/>
                <w:szCs w:val="26"/>
                <w:lang w:val="en-US"/>
              </w:rPr>
              <w:t>sản phẩm</w:t>
            </w:r>
            <w:r w:rsidR="003B1E56">
              <w:rPr>
                <w:rFonts w:ascii="Times New Roman" w:eastAsia="Times New Roman" w:hAnsi="Times New Roman" w:cs="Times New Roman"/>
                <w:sz w:val="26"/>
                <w:szCs w:val="26"/>
                <w:lang w:val="en-US"/>
              </w:rPr>
              <w:t xml:space="preserve"> </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034C0F" w:rsidRDefault="00A7510C" w:rsidP="00034C0F">
            <w:pPr>
              <w:spacing w:before="160"/>
              <w:ind w:left="2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w:t>
            </w:r>
            <w:r w:rsidR="00ED5696">
              <w:rPr>
                <w:rFonts w:ascii="Times New Roman" w:eastAsia="Times New Roman" w:hAnsi="Times New Roman" w:cs="Times New Roman"/>
                <w:sz w:val="26"/>
                <w:szCs w:val="26"/>
                <w:lang w:val="en-US"/>
              </w:rPr>
              <w:t>hép khách</w:t>
            </w:r>
            <w:r w:rsidR="00F24A84">
              <w:rPr>
                <w:rFonts w:ascii="Times New Roman" w:eastAsia="Times New Roman" w:hAnsi="Times New Roman" w:cs="Times New Roman"/>
                <w:sz w:val="26"/>
                <w:szCs w:val="26"/>
                <w:lang w:val="en-US"/>
              </w:rPr>
              <w:t xml:space="preserve"> hàng xem chi tiết</w:t>
            </w:r>
            <w:r w:rsidR="00C05820">
              <w:rPr>
                <w:rFonts w:ascii="Times New Roman" w:eastAsia="Times New Roman" w:hAnsi="Times New Roman" w:cs="Times New Roman"/>
                <w:sz w:val="26"/>
                <w:szCs w:val="26"/>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EC64FD" w:rsidRDefault="0061256E"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EC64FD" w:rsidRDefault="00EF01CF"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r w:rsidR="00537915">
              <w:rPr>
                <w:rFonts w:ascii="Times New Roman" w:eastAsia="Times New Roman" w:hAnsi="Times New Roman" w:cs="Times New Roman"/>
                <w:sz w:val="26"/>
                <w:szCs w:val="26"/>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77777777" w:rsidR="006C0442" w:rsidRPr="00034C0F" w:rsidRDefault="006C0442">
      <w:pPr>
        <w:rPr>
          <w:rFonts w:ascii="Times New Roman" w:eastAsia="Times New Roman" w:hAnsi="Times New Roman" w:cs="Times New Roman"/>
          <w:sz w:val="28"/>
          <w:szCs w:val="28"/>
          <w:lang w:val="en-US"/>
        </w:rPr>
      </w:pPr>
    </w:p>
    <w:p w14:paraId="1C4C317D"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dùng</w:t>
      </w:r>
    </w:p>
    <w:p w14:paraId="616EA273" w14:textId="747ED831" w:rsidR="007569A2" w:rsidRPr="002C40F3" w:rsidRDefault="00CE686F" w:rsidP="002C0E01">
      <w:pPr>
        <w:pStyle w:val="Heading4"/>
        <w:rPr>
          <w:color w:val="auto"/>
          <w:lang w:val="en-US"/>
          <w:rPrChange w:id="748" w:author="Kiên Lê Trung" w:date="2024-12-22T12:04:00Z" w16du:dateUtc="2024-12-22T05:04:00Z">
            <w:rPr>
              <w:lang w:val="en-US"/>
            </w:rPr>
          </w:rPrChange>
        </w:rPr>
      </w:pPr>
      <w:bookmarkStart w:id="749" w:name="_Toc185764366"/>
      <w:r w:rsidRPr="002C40F3">
        <w:rPr>
          <w:color w:val="auto"/>
          <w:rPrChange w:id="750" w:author="Kiên Lê Trung" w:date="2024-12-22T12:04:00Z" w16du:dateUtc="2024-12-22T05:04:00Z">
            <w:rPr/>
          </w:rPrChange>
        </w:rPr>
        <w:t>2.1.2.b.</w:t>
      </w:r>
      <w:r w:rsidRPr="002C40F3">
        <w:rPr>
          <w:color w:val="auto"/>
          <w:sz w:val="14"/>
          <w:szCs w:val="14"/>
          <w:rPrChange w:id="751" w:author="Kiên Lê Trung" w:date="2024-12-22T12:04:00Z" w16du:dateUtc="2024-12-22T05:04:00Z">
            <w:rPr>
              <w:sz w:val="14"/>
              <w:szCs w:val="14"/>
            </w:rPr>
          </w:rPrChange>
        </w:rPr>
        <w:t xml:space="preserve">   </w:t>
      </w:r>
      <w:r w:rsidRPr="002C40F3">
        <w:rPr>
          <w:color w:val="auto"/>
          <w:rPrChange w:id="752" w:author="Kiên Lê Trung" w:date="2024-12-22T12:04:00Z" w16du:dateUtc="2024-12-22T05:04:00Z">
            <w:rPr/>
          </w:rPrChange>
        </w:rPr>
        <w:t xml:space="preserve">Danh sách các usecase cho Người </w:t>
      </w:r>
      <w:r w:rsidR="00DD0859" w:rsidRPr="002C40F3">
        <w:rPr>
          <w:color w:val="auto"/>
          <w:lang w:val="en-US"/>
          <w:rPrChange w:id="753" w:author="Kiên Lê Trung" w:date="2024-12-22T12:04:00Z" w16du:dateUtc="2024-12-22T05:04:00Z">
            <w:rPr>
              <w:lang w:val="en-US"/>
            </w:rPr>
          </w:rPrChange>
        </w:rPr>
        <w:t>bán</w:t>
      </w:r>
      <w:bookmarkEnd w:id="749"/>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034C0F" w:rsidRDefault="02C261AF" w:rsidP="00034C0F">
            <w:pPr>
              <w:pStyle w:val="TableParagraph"/>
              <w:spacing w:before="203"/>
              <w:ind w:left="108"/>
              <w:rPr>
                <w:b/>
                <w:sz w:val="26"/>
              </w:rPr>
            </w:pPr>
            <w:r w:rsidRPr="00034C0F">
              <w:rPr>
                <w:b/>
                <w:sz w:val="26"/>
              </w:rPr>
              <w:t>STT</w:t>
            </w:r>
          </w:p>
        </w:tc>
        <w:tc>
          <w:tcPr>
            <w:tcW w:w="2976" w:type="dxa"/>
          </w:tcPr>
          <w:p w14:paraId="5F0F6599" w14:textId="1A0B3252" w:rsidR="02C261AF" w:rsidRPr="00034C0F" w:rsidRDefault="02C261AF" w:rsidP="00034C0F">
            <w:pPr>
              <w:pStyle w:val="TableParagraph"/>
              <w:spacing w:before="203"/>
              <w:ind w:left="108"/>
              <w:rPr>
                <w:b/>
                <w:sz w:val="26"/>
              </w:rPr>
            </w:pPr>
            <w:r w:rsidRPr="00034C0F">
              <w:rPr>
                <w:b/>
                <w:sz w:val="26"/>
              </w:rPr>
              <w:t>Tên Usecase</w:t>
            </w:r>
          </w:p>
        </w:tc>
        <w:tc>
          <w:tcPr>
            <w:tcW w:w="4678" w:type="dxa"/>
          </w:tcPr>
          <w:p w14:paraId="555355A3" w14:textId="085FACC8" w:rsidR="02C261AF" w:rsidRPr="00034C0F" w:rsidRDefault="02C261AF" w:rsidP="00034C0F">
            <w:pPr>
              <w:pStyle w:val="TableParagraph"/>
              <w:spacing w:before="203"/>
              <w:ind w:left="108"/>
              <w:rPr>
                <w:b/>
                <w:sz w:val="26"/>
              </w:rPr>
            </w:pPr>
            <w:r w:rsidRPr="00034C0F">
              <w:rPr>
                <w:b/>
                <w:sz w:val="26"/>
              </w:rPr>
              <w:t>Mô tả</w:t>
            </w:r>
          </w:p>
        </w:tc>
      </w:tr>
      <w:tr w:rsidR="27172C3D" w14:paraId="415BD7B4" w14:textId="77777777" w:rsidTr="00034C0F">
        <w:trPr>
          <w:trHeight w:val="981"/>
        </w:trPr>
        <w:tc>
          <w:tcPr>
            <w:tcW w:w="988" w:type="dxa"/>
          </w:tcPr>
          <w:p w14:paraId="0DF98F8E" w14:textId="0FDC29CE" w:rsidR="02C261AF" w:rsidRPr="00034C0F" w:rsidRDefault="02C261AF" w:rsidP="00034C0F">
            <w:pPr>
              <w:pStyle w:val="TableParagraph"/>
              <w:spacing w:before="203"/>
              <w:ind w:left="22"/>
              <w:jc w:val="center"/>
              <w:rPr>
                <w:sz w:val="26"/>
              </w:rPr>
            </w:pPr>
            <w:r w:rsidRPr="00034C0F">
              <w:rPr>
                <w:sz w:val="26"/>
              </w:rPr>
              <w:t>1</w:t>
            </w:r>
          </w:p>
        </w:tc>
        <w:tc>
          <w:tcPr>
            <w:tcW w:w="2976" w:type="dxa"/>
          </w:tcPr>
          <w:p w14:paraId="269941FD" w14:textId="35F773C9" w:rsidR="27172C3D" w:rsidRPr="00034C0F" w:rsidRDefault="002C6B7C" w:rsidP="00034C0F">
            <w:pPr>
              <w:pStyle w:val="TableParagraph"/>
              <w:spacing w:before="203"/>
              <w:ind w:left="108"/>
              <w:rPr>
                <w:sz w:val="26"/>
              </w:rPr>
            </w:pPr>
            <w:r w:rsidRPr="00034C0F">
              <w:rPr>
                <w:sz w:val="26"/>
              </w:rPr>
              <w:t>Quản lý sản phẩm</w:t>
            </w:r>
          </w:p>
        </w:tc>
        <w:tc>
          <w:tcPr>
            <w:tcW w:w="4678" w:type="dxa"/>
          </w:tcPr>
          <w:p w14:paraId="1F39C969" w14:textId="62EC8504" w:rsidR="27172C3D" w:rsidRPr="00034C0F" w:rsidRDefault="00DD0859" w:rsidP="00034C0F">
            <w:pPr>
              <w:pStyle w:val="TableParagraph"/>
              <w:spacing w:before="203" w:line="360" w:lineRule="auto"/>
              <w:ind w:left="108"/>
              <w:rPr>
                <w:sz w:val="26"/>
              </w:rPr>
            </w:pPr>
            <w:r w:rsidRPr="00034C0F">
              <w:rPr>
                <w:sz w:val="26"/>
              </w:rPr>
              <w:t>Cho ph</w:t>
            </w:r>
            <w:r w:rsidR="00F72E4F" w:rsidRPr="00034C0F">
              <w:rPr>
                <w:sz w:val="26"/>
              </w:rPr>
              <w:t xml:space="preserve">ép </w:t>
            </w:r>
            <w:r w:rsidR="0077271F" w:rsidRPr="00034C0F">
              <w:rPr>
                <w:sz w:val="26"/>
              </w:rPr>
              <w:t>Người bán có thể</w:t>
            </w:r>
            <w:r w:rsidR="00DA64B1" w:rsidRPr="00034C0F">
              <w:rPr>
                <w:sz w:val="26"/>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034C0F" w:rsidRDefault="02C261AF" w:rsidP="00034C0F">
            <w:pPr>
              <w:pStyle w:val="TableParagraph"/>
              <w:spacing w:before="203"/>
              <w:ind w:left="22"/>
              <w:jc w:val="center"/>
              <w:rPr>
                <w:sz w:val="26"/>
              </w:rPr>
            </w:pPr>
            <w:r w:rsidRPr="00034C0F">
              <w:rPr>
                <w:sz w:val="26"/>
              </w:rPr>
              <w:t>2</w:t>
            </w:r>
          </w:p>
        </w:tc>
        <w:tc>
          <w:tcPr>
            <w:tcW w:w="2976" w:type="dxa"/>
          </w:tcPr>
          <w:p w14:paraId="0A8A26C6" w14:textId="29AD195B" w:rsidR="27172C3D" w:rsidRPr="00034C0F" w:rsidRDefault="0069397D" w:rsidP="00034C0F">
            <w:pPr>
              <w:pStyle w:val="TableParagraph"/>
              <w:spacing w:before="203"/>
              <w:ind w:left="108"/>
              <w:rPr>
                <w:sz w:val="26"/>
              </w:rPr>
            </w:pPr>
            <w:r w:rsidRPr="00034C0F">
              <w:rPr>
                <w:sz w:val="26"/>
              </w:rPr>
              <w:t>Quản lý</w:t>
            </w:r>
            <w:r w:rsidR="00B5766C" w:rsidRPr="00034C0F">
              <w:rPr>
                <w:sz w:val="26"/>
              </w:rPr>
              <w:t xml:space="preserve"> </w:t>
            </w:r>
            <w:r w:rsidR="00C62E02" w:rsidRPr="00034C0F">
              <w:rPr>
                <w:sz w:val="26"/>
              </w:rPr>
              <w:t>đơn hàng</w:t>
            </w:r>
          </w:p>
        </w:tc>
        <w:tc>
          <w:tcPr>
            <w:tcW w:w="4678" w:type="dxa"/>
          </w:tcPr>
          <w:p w14:paraId="6343BB3F" w14:textId="6AF9B103" w:rsidR="27172C3D" w:rsidRPr="00034C0F" w:rsidRDefault="00BD66D1" w:rsidP="00034C0F">
            <w:pPr>
              <w:pStyle w:val="TableParagraph"/>
              <w:spacing w:before="203" w:line="360" w:lineRule="auto"/>
              <w:ind w:left="108"/>
              <w:rPr>
                <w:sz w:val="26"/>
              </w:rPr>
            </w:pPr>
            <w:r w:rsidRPr="00034C0F">
              <w:rPr>
                <w:sz w:val="26"/>
              </w:rPr>
              <w:t>Cho phép Người bán có thể xem danh sách các đơn hàng, c</w:t>
            </w:r>
            <w:r w:rsidR="00F618C3" w:rsidRPr="00034C0F">
              <w:rPr>
                <w:sz w:val="26"/>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034C0F" w:rsidRDefault="02C261AF" w:rsidP="00034C0F">
            <w:pPr>
              <w:pStyle w:val="TableParagraph"/>
              <w:spacing w:before="203"/>
              <w:ind w:left="22"/>
              <w:jc w:val="center"/>
              <w:rPr>
                <w:sz w:val="26"/>
              </w:rPr>
            </w:pPr>
            <w:r w:rsidRPr="00034C0F">
              <w:rPr>
                <w:sz w:val="26"/>
              </w:rPr>
              <w:t>3</w:t>
            </w:r>
          </w:p>
        </w:tc>
        <w:tc>
          <w:tcPr>
            <w:tcW w:w="2976" w:type="dxa"/>
          </w:tcPr>
          <w:p w14:paraId="0359A4DC" w14:textId="4DA3F7AD" w:rsidR="000B2EF0" w:rsidRPr="00034C0F" w:rsidRDefault="00C62E02" w:rsidP="00034C0F">
            <w:pPr>
              <w:pStyle w:val="TableParagraph"/>
              <w:spacing w:before="203"/>
              <w:ind w:left="108"/>
              <w:rPr>
                <w:sz w:val="26"/>
              </w:rPr>
            </w:pPr>
            <w:r w:rsidRPr="00034C0F">
              <w:rPr>
                <w:sz w:val="26"/>
              </w:rPr>
              <w:t xml:space="preserve">Quản lý </w:t>
            </w:r>
            <w:r w:rsidR="000B2EF0" w:rsidRPr="00034C0F">
              <w:rPr>
                <w:sz w:val="26"/>
              </w:rPr>
              <w:t>khuyến mãi</w:t>
            </w:r>
          </w:p>
        </w:tc>
        <w:tc>
          <w:tcPr>
            <w:tcW w:w="4678" w:type="dxa"/>
          </w:tcPr>
          <w:p w14:paraId="4F0FDD84" w14:textId="538ED9CB" w:rsidR="27172C3D" w:rsidRPr="00034C0F" w:rsidRDefault="003418FB" w:rsidP="00034C0F">
            <w:pPr>
              <w:pStyle w:val="TableParagraph"/>
              <w:spacing w:before="203" w:line="360" w:lineRule="auto"/>
              <w:ind w:left="108"/>
              <w:rPr>
                <w:sz w:val="26"/>
              </w:rPr>
            </w:pPr>
            <w:r w:rsidRPr="00034C0F">
              <w:rPr>
                <w:sz w:val="26"/>
              </w:rPr>
              <w:t>Cho phép Người bán có</w:t>
            </w:r>
            <w:r w:rsidR="002C6F52" w:rsidRPr="00034C0F">
              <w:rPr>
                <w:sz w:val="26"/>
              </w:rPr>
              <w:t xml:space="preserve"> thể</w:t>
            </w:r>
            <w:r w:rsidRPr="00034C0F">
              <w:rPr>
                <w:sz w:val="26"/>
              </w:rPr>
              <w:t xml:space="preserve"> </w:t>
            </w:r>
            <w:r w:rsidR="00D24340" w:rsidRPr="00034C0F">
              <w:rPr>
                <w:sz w:val="26"/>
              </w:rPr>
              <w:t>xem danh sách, thêm mới, c</w:t>
            </w:r>
            <w:r w:rsidR="007805D2" w:rsidRPr="00034C0F">
              <w:rPr>
                <w:sz w:val="26"/>
              </w:rPr>
              <w:t>ập nhật</w:t>
            </w:r>
            <w:r w:rsidR="00106C9F" w:rsidRPr="00034C0F">
              <w:rPr>
                <w:sz w:val="26"/>
              </w:rPr>
              <w:t>, xóa mã giảm giá</w:t>
            </w:r>
          </w:p>
        </w:tc>
      </w:tr>
      <w:tr w:rsidR="27172C3D" w14:paraId="74240580" w14:textId="77777777" w:rsidTr="00034C0F">
        <w:trPr>
          <w:trHeight w:val="300"/>
        </w:trPr>
        <w:tc>
          <w:tcPr>
            <w:tcW w:w="988" w:type="dxa"/>
          </w:tcPr>
          <w:p w14:paraId="70A76A7A" w14:textId="5E5EF867" w:rsidR="02C261AF" w:rsidRPr="00034C0F" w:rsidRDefault="02C261AF" w:rsidP="00034C0F">
            <w:pPr>
              <w:pStyle w:val="TableParagraph"/>
              <w:spacing w:before="203"/>
              <w:ind w:left="22"/>
              <w:jc w:val="center"/>
              <w:rPr>
                <w:sz w:val="26"/>
              </w:rPr>
            </w:pPr>
            <w:r w:rsidRPr="00034C0F">
              <w:rPr>
                <w:sz w:val="26"/>
              </w:rPr>
              <w:t>4</w:t>
            </w:r>
          </w:p>
        </w:tc>
        <w:tc>
          <w:tcPr>
            <w:tcW w:w="2976" w:type="dxa"/>
          </w:tcPr>
          <w:p w14:paraId="35888514" w14:textId="78B76A65" w:rsidR="27172C3D" w:rsidRPr="00034C0F" w:rsidRDefault="00B46EFC" w:rsidP="00034C0F">
            <w:pPr>
              <w:pStyle w:val="TableParagraph"/>
              <w:spacing w:before="203"/>
              <w:ind w:left="108"/>
              <w:rPr>
                <w:sz w:val="26"/>
              </w:rPr>
            </w:pPr>
            <w:r w:rsidRPr="00034C0F">
              <w:rPr>
                <w:sz w:val="26"/>
              </w:rPr>
              <w:t>Quản lý nhà cung cấp</w:t>
            </w:r>
          </w:p>
        </w:tc>
        <w:tc>
          <w:tcPr>
            <w:tcW w:w="4678" w:type="dxa"/>
          </w:tcPr>
          <w:p w14:paraId="174F58A5" w14:textId="1B0A11B4" w:rsidR="27172C3D" w:rsidRPr="00034C0F" w:rsidRDefault="00106C9F" w:rsidP="00034C0F">
            <w:pPr>
              <w:pStyle w:val="TableParagraph"/>
              <w:spacing w:before="203" w:line="360" w:lineRule="auto"/>
              <w:ind w:left="108"/>
              <w:rPr>
                <w:sz w:val="26"/>
              </w:rPr>
            </w:pPr>
            <w:r w:rsidRPr="00034C0F">
              <w:rPr>
                <w:sz w:val="26"/>
              </w:rPr>
              <w:t xml:space="preserve">Cho phép Người bán có </w:t>
            </w:r>
            <w:r w:rsidR="006C2B07" w:rsidRPr="00034C0F">
              <w:rPr>
                <w:sz w:val="26"/>
              </w:rPr>
              <w:t>thể</w:t>
            </w:r>
            <w:r w:rsidR="006C057A" w:rsidRPr="00034C0F">
              <w:rPr>
                <w:sz w:val="26"/>
              </w:rPr>
              <w:t xml:space="preserve"> </w:t>
            </w:r>
            <w:r w:rsidR="00B03358" w:rsidRPr="00034C0F">
              <w:rPr>
                <w:sz w:val="26"/>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034C0F" w:rsidRDefault="02C261AF" w:rsidP="00034C0F">
            <w:pPr>
              <w:pStyle w:val="TableParagraph"/>
              <w:spacing w:before="203"/>
              <w:ind w:left="22"/>
              <w:jc w:val="center"/>
              <w:rPr>
                <w:sz w:val="26"/>
              </w:rPr>
            </w:pPr>
            <w:r w:rsidRPr="00034C0F">
              <w:rPr>
                <w:sz w:val="26"/>
              </w:rPr>
              <w:t>5</w:t>
            </w:r>
          </w:p>
        </w:tc>
        <w:tc>
          <w:tcPr>
            <w:tcW w:w="2976" w:type="dxa"/>
          </w:tcPr>
          <w:p w14:paraId="41E25BF5" w14:textId="5C2A9B0F" w:rsidR="27172C3D" w:rsidRPr="00034C0F" w:rsidRDefault="00B46EFC" w:rsidP="00034C0F">
            <w:pPr>
              <w:pStyle w:val="TableParagraph"/>
              <w:spacing w:before="203"/>
              <w:ind w:left="108"/>
              <w:rPr>
                <w:sz w:val="26"/>
              </w:rPr>
            </w:pPr>
            <w:r w:rsidRPr="00034C0F">
              <w:rPr>
                <w:sz w:val="26"/>
              </w:rPr>
              <w:t xml:space="preserve">Quản lý </w:t>
            </w:r>
            <w:r w:rsidR="00A336C0" w:rsidRPr="00034C0F">
              <w:rPr>
                <w:sz w:val="26"/>
              </w:rPr>
              <w:t>nhập hàng</w:t>
            </w:r>
          </w:p>
        </w:tc>
        <w:tc>
          <w:tcPr>
            <w:tcW w:w="4678" w:type="dxa"/>
          </w:tcPr>
          <w:p w14:paraId="506ABF7B" w14:textId="6DA82A69" w:rsidR="27172C3D" w:rsidRPr="00034C0F" w:rsidRDefault="00B25526" w:rsidP="00034C0F">
            <w:pPr>
              <w:pStyle w:val="TableParagraph"/>
              <w:spacing w:before="203" w:line="360" w:lineRule="auto"/>
              <w:ind w:left="108"/>
              <w:rPr>
                <w:sz w:val="26"/>
              </w:rPr>
            </w:pPr>
            <w:r w:rsidRPr="00034C0F">
              <w:rPr>
                <w:sz w:val="26"/>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034C0F" w:rsidRDefault="00A336C0" w:rsidP="00034C0F">
            <w:pPr>
              <w:pStyle w:val="TableParagraph"/>
              <w:spacing w:before="203"/>
              <w:ind w:left="22"/>
              <w:jc w:val="center"/>
              <w:rPr>
                <w:sz w:val="26"/>
              </w:rPr>
            </w:pPr>
            <w:r w:rsidRPr="00034C0F">
              <w:rPr>
                <w:sz w:val="26"/>
              </w:rPr>
              <w:t>6</w:t>
            </w:r>
          </w:p>
        </w:tc>
        <w:tc>
          <w:tcPr>
            <w:tcW w:w="2976" w:type="dxa"/>
          </w:tcPr>
          <w:p w14:paraId="2B692BC6" w14:textId="00964C5D" w:rsidR="00A3338E" w:rsidRPr="00034C0F" w:rsidRDefault="00A336C0" w:rsidP="00034C0F">
            <w:pPr>
              <w:pStyle w:val="TableParagraph"/>
              <w:spacing w:before="203"/>
              <w:ind w:left="108"/>
              <w:rPr>
                <w:sz w:val="26"/>
              </w:rPr>
            </w:pPr>
            <w:r w:rsidRPr="00034C0F">
              <w:rPr>
                <w:sz w:val="26"/>
              </w:rPr>
              <w:t xml:space="preserve">Quản lý </w:t>
            </w:r>
            <w:r w:rsidR="00FC52DB" w:rsidRPr="00034C0F">
              <w:rPr>
                <w:sz w:val="26"/>
              </w:rPr>
              <w:t>hàng tồn kho</w:t>
            </w:r>
          </w:p>
        </w:tc>
        <w:tc>
          <w:tcPr>
            <w:tcW w:w="4678" w:type="dxa"/>
          </w:tcPr>
          <w:p w14:paraId="7CC10585" w14:textId="11E10CA3" w:rsidR="00A3338E" w:rsidRPr="00034C0F" w:rsidRDefault="00B25526" w:rsidP="00034C0F">
            <w:pPr>
              <w:pStyle w:val="TableParagraph"/>
              <w:spacing w:before="203" w:line="360" w:lineRule="auto"/>
              <w:ind w:left="108"/>
              <w:rPr>
                <w:sz w:val="26"/>
              </w:rPr>
            </w:pPr>
            <w:r w:rsidRPr="00034C0F">
              <w:rPr>
                <w:sz w:val="26"/>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034C0F" w:rsidRDefault="00FC52DB" w:rsidP="00034C0F">
            <w:pPr>
              <w:pStyle w:val="TableParagraph"/>
              <w:spacing w:before="203"/>
              <w:ind w:left="22"/>
              <w:jc w:val="center"/>
              <w:rPr>
                <w:sz w:val="26"/>
              </w:rPr>
            </w:pPr>
            <w:r w:rsidRPr="00034C0F">
              <w:rPr>
                <w:sz w:val="26"/>
              </w:rPr>
              <w:t>7</w:t>
            </w:r>
          </w:p>
        </w:tc>
        <w:tc>
          <w:tcPr>
            <w:tcW w:w="2976" w:type="dxa"/>
          </w:tcPr>
          <w:p w14:paraId="7C89075E" w14:textId="06D63478" w:rsidR="00FC52DB" w:rsidRPr="00034C0F" w:rsidRDefault="00FC52DB" w:rsidP="00034C0F">
            <w:pPr>
              <w:pStyle w:val="TableParagraph"/>
              <w:spacing w:before="203"/>
              <w:ind w:left="108"/>
              <w:rPr>
                <w:sz w:val="26"/>
              </w:rPr>
            </w:pPr>
            <w:r w:rsidRPr="00034C0F">
              <w:rPr>
                <w:sz w:val="26"/>
              </w:rPr>
              <w:t>Quản lý thống kê</w:t>
            </w:r>
          </w:p>
        </w:tc>
        <w:tc>
          <w:tcPr>
            <w:tcW w:w="4678" w:type="dxa"/>
          </w:tcPr>
          <w:p w14:paraId="2FECA3F9" w14:textId="6FD4DF27" w:rsidR="00FC52DB" w:rsidRPr="00034C0F" w:rsidRDefault="00B25526" w:rsidP="00034C0F">
            <w:pPr>
              <w:pStyle w:val="TableParagraph"/>
              <w:spacing w:before="203" w:line="360" w:lineRule="auto"/>
              <w:ind w:left="108"/>
              <w:rPr>
                <w:sz w:val="26"/>
              </w:rPr>
            </w:pPr>
            <w:r w:rsidRPr="00034C0F">
              <w:rPr>
                <w:sz w:val="26"/>
              </w:rPr>
              <w:t xml:space="preserve">Cho </w:t>
            </w:r>
            <w:r w:rsidR="006C60C2" w:rsidRPr="00034C0F">
              <w:rPr>
                <w:sz w:val="26"/>
              </w:rPr>
              <w:t>phép Người bán có thể xem báo cáo thống kê doanh thu sản phẩm, đơn hàng</w:t>
            </w:r>
            <w:r w:rsidR="00B84166" w:rsidRPr="00034C0F">
              <w:rPr>
                <w:sz w:val="26"/>
              </w:rPr>
              <w:t>….</w:t>
            </w:r>
          </w:p>
        </w:tc>
      </w:tr>
    </w:tbl>
    <w:p w14:paraId="054B4CB0" w14:textId="77777777" w:rsidR="00ED3C15" w:rsidRPr="00034C0F" w:rsidRDefault="00ED3C15" w:rsidP="00034C0F">
      <w:pPr>
        <w:rPr>
          <w:lang w:val="en-US"/>
        </w:rPr>
      </w:pPr>
    </w:p>
    <w:p w14:paraId="3FA92145" w14:textId="13D7C515" w:rsidR="007569A2" w:rsidRPr="002C40F3" w:rsidRDefault="00CE686F" w:rsidP="002C0E01">
      <w:pPr>
        <w:pStyle w:val="Heading4"/>
        <w:rPr>
          <w:color w:val="auto"/>
          <w:lang w:val="en-US"/>
          <w:rPrChange w:id="754" w:author="Kiên Lê Trung" w:date="2024-12-22T12:04:00Z" w16du:dateUtc="2024-12-22T05:04:00Z">
            <w:rPr>
              <w:lang w:val="en-US"/>
            </w:rPr>
          </w:rPrChange>
        </w:rPr>
      </w:pPr>
      <w:bookmarkStart w:id="755" w:name="_Toc185764367"/>
      <w:r w:rsidRPr="002C40F3">
        <w:rPr>
          <w:color w:val="auto"/>
          <w:rPrChange w:id="756" w:author="Kiên Lê Trung" w:date="2024-12-22T12:04:00Z" w16du:dateUtc="2024-12-22T05:04:00Z">
            <w:rPr/>
          </w:rPrChange>
        </w:rPr>
        <w:t xml:space="preserve">2.1.2.c.   Danh sách các usecase cho Người </w:t>
      </w:r>
      <w:r w:rsidR="00DD0859" w:rsidRPr="002C40F3">
        <w:rPr>
          <w:color w:val="auto"/>
          <w:rPrChange w:id="757" w:author="Kiên Lê Trung" w:date="2024-12-22T12:04:00Z" w16du:dateUtc="2024-12-22T05:04:00Z">
            <w:rPr/>
          </w:rPrChange>
        </w:rPr>
        <w:t>quản trị</w:t>
      </w:r>
      <w:bookmarkEnd w:id="755"/>
      <w:r w:rsidR="00DD0859" w:rsidRPr="002C40F3">
        <w:rPr>
          <w:color w:val="auto"/>
          <w:rPrChange w:id="758" w:author="Kiên Lê Trung" w:date="2024-12-22T12:04:00Z" w16du:dateUtc="2024-12-22T05:04:00Z">
            <w:rPr/>
          </w:rPrChange>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759"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760">
          <w:tblGrid>
            <w:gridCol w:w="5"/>
            <w:gridCol w:w="955"/>
            <w:gridCol w:w="5"/>
            <w:gridCol w:w="2994"/>
            <w:gridCol w:w="1"/>
            <w:gridCol w:w="4679"/>
            <w:gridCol w:w="1"/>
          </w:tblGrid>
        </w:tblGridChange>
      </w:tblGrid>
      <w:tr w:rsidR="00D870EE" w:rsidRPr="000E70CB" w14:paraId="118CBEF5" w14:textId="77777777" w:rsidTr="00947AE6">
        <w:trPr>
          <w:trHeight w:val="300"/>
          <w:trPrChange w:id="761" w:author="Kiên Lê Trung" w:date="2024-12-21T17:37:00Z" w16du:dateUtc="2024-12-21T10:37:00Z">
            <w:trPr>
              <w:trHeight w:val="300"/>
            </w:trPr>
          </w:trPrChange>
        </w:trPr>
        <w:tc>
          <w:tcPr>
            <w:tcW w:w="960" w:type="dxa"/>
            <w:tcPrChange w:id="762" w:author="Kiên Lê Trung" w:date="2024-12-21T17:37:00Z" w16du:dateUtc="2024-12-21T10:37:00Z">
              <w:tcPr>
                <w:tcW w:w="960" w:type="dxa"/>
                <w:gridSpan w:val="2"/>
              </w:tcPr>
            </w:tcPrChange>
          </w:tcPr>
          <w:p w14:paraId="1D150026"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STT</w:t>
            </w:r>
          </w:p>
        </w:tc>
        <w:tc>
          <w:tcPr>
            <w:tcW w:w="2994" w:type="dxa"/>
            <w:tcPrChange w:id="763" w:author="Kiên Lê Trung" w:date="2024-12-21T17:37:00Z" w16du:dateUtc="2024-12-21T10:37:00Z">
              <w:tcPr>
                <w:tcW w:w="3000" w:type="dxa"/>
                <w:gridSpan w:val="3"/>
              </w:tcPr>
            </w:tcPrChange>
          </w:tcPr>
          <w:p w14:paraId="49B385CD"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Tên Usecase</w:t>
            </w:r>
          </w:p>
        </w:tc>
        <w:tc>
          <w:tcPr>
            <w:tcW w:w="4680" w:type="dxa"/>
            <w:tcPrChange w:id="764" w:author="Kiên Lê Trung" w:date="2024-12-21T17:37:00Z" w16du:dateUtc="2024-12-21T10:37:00Z">
              <w:tcPr>
                <w:tcW w:w="4680" w:type="dxa"/>
                <w:gridSpan w:val="2"/>
              </w:tcPr>
            </w:tcPrChange>
          </w:tcPr>
          <w:p w14:paraId="0720D4B4"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Mô tả</w:t>
            </w:r>
          </w:p>
        </w:tc>
      </w:tr>
      <w:tr w:rsidR="00D870EE" w:rsidRPr="000E70CB" w14:paraId="48382F50" w14:textId="77777777" w:rsidTr="00947AE6">
        <w:trPr>
          <w:trHeight w:val="300"/>
          <w:trPrChange w:id="765" w:author="Kiên Lê Trung" w:date="2024-12-21T17:37:00Z" w16du:dateUtc="2024-12-21T10:37:00Z">
            <w:trPr>
              <w:trHeight w:val="300"/>
            </w:trPr>
          </w:trPrChange>
        </w:trPr>
        <w:tc>
          <w:tcPr>
            <w:tcW w:w="960" w:type="dxa"/>
            <w:tcPrChange w:id="766" w:author="Kiên Lê Trung" w:date="2024-12-21T17:37:00Z" w16du:dateUtc="2024-12-21T10:37:00Z">
              <w:tcPr>
                <w:tcW w:w="960" w:type="dxa"/>
                <w:gridSpan w:val="2"/>
              </w:tcPr>
            </w:tcPrChange>
          </w:tcPr>
          <w:p w14:paraId="5F866E0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1</w:t>
            </w:r>
          </w:p>
        </w:tc>
        <w:tc>
          <w:tcPr>
            <w:tcW w:w="2994" w:type="dxa"/>
            <w:tcPrChange w:id="767" w:author="Kiên Lê Trung" w:date="2024-12-21T17:37:00Z" w16du:dateUtc="2024-12-21T10:37:00Z">
              <w:tcPr>
                <w:tcW w:w="3000" w:type="dxa"/>
                <w:gridSpan w:val="3"/>
              </w:tcPr>
            </w:tcPrChange>
          </w:tcPr>
          <w:p w14:paraId="433714A0" w14:textId="43EB442F" w:rsidR="00D870EE" w:rsidRPr="00034C0F"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rPr>
              <w:t>Qu</w:t>
            </w:r>
            <w:r w:rsidRPr="000E70CB">
              <w:rPr>
                <w:rFonts w:ascii="Times New Roman" w:eastAsia="Times New Roman" w:hAnsi="Times New Roman" w:cs="Times New Roman"/>
                <w:sz w:val="26"/>
                <w:szCs w:val="26"/>
                <w:lang w:val="vi-VN"/>
              </w:rPr>
              <w:t xml:space="preserve">ản lý </w:t>
            </w:r>
            <w:r w:rsidR="00A31761">
              <w:rPr>
                <w:rFonts w:ascii="Times New Roman" w:eastAsia="Times New Roman" w:hAnsi="Times New Roman" w:cs="Times New Roman"/>
                <w:sz w:val="26"/>
                <w:szCs w:val="26"/>
                <w:lang w:val="en-US"/>
              </w:rPr>
              <w:t>tài khoản khách hàng</w:t>
            </w:r>
          </w:p>
        </w:tc>
        <w:tc>
          <w:tcPr>
            <w:tcW w:w="4680" w:type="dxa"/>
            <w:tcPrChange w:id="768" w:author="Kiên Lê Trung" w:date="2024-12-21T17:37:00Z" w16du:dateUtc="2024-12-21T10:37:00Z">
              <w:tcPr>
                <w:tcW w:w="4680" w:type="dxa"/>
                <w:gridSpan w:val="2"/>
              </w:tcPr>
            </w:tcPrChange>
          </w:tcPr>
          <w:p w14:paraId="331F060F" w14:textId="0BB81B7D"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795955">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w:t>
            </w:r>
            <w:r w:rsidR="00B435D0">
              <w:rPr>
                <w:rFonts w:ascii="Times New Roman" w:eastAsia="Times New Roman" w:hAnsi="Times New Roman" w:cs="Times New Roman"/>
                <w:sz w:val="26"/>
                <w:szCs w:val="26"/>
                <w:lang w:val="en-US"/>
              </w:rPr>
              <w:t xml:space="preserve">, chỉnh sửa trạng thái </w:t>
            </w:r>
            <w:r w:rsidR="00962C0B">
              <w:rPr>
                <w:rFonts w:ascii="Times New Roman" w:eastAsia="Times New Roman" w:hAnsi="Times New Roman" w:cs="Times New Roman"/>
                <w:sz w:val="26"/>
                <w:szCs w:val="26"/>
                <w:lang w:val="en-US"/>
              </w:rPr>
              <w:t>của khách hàng</w:t>
            </w:r>
          </w:p>
        </w:tc>
      </w:tr>
      <w:tr w:rsidR="00D870EE" w:rsidRPr="000E70CB" w14:paraId="70281208" w14:textId="77777777" w:rsidTr="00947AE6">
        <w:trPr>
          <w:trHeight w:val="300"/>
          <w:trPrChange w:id="769" w:author="Kiên Lê Trung" w:date="2024-12-21T17:37:00Z" w16du:dateUtc="2024-12-21T10:37:00Z">
            <w:trPr>
              <w:trHeight w:val="300"/>
            </w:trPr>
          </w:trPrChange>
        </w:trPr>
        <w:tc>
          <w:tcPr>
            <w:tcW w:w="960" w:type="dxa"/>
            <w:tcPrChange w:id="770" w:author="Kiên Lê Trung" w:date="2024-12-21T17:37:00Z" w16du:dateUtc="2024-12-21T10:37:00Z">
              <w:tcPr>
                <w:tcW w:w="960" w:type="dxa"/>
                <w:gridSpan w:val="2"/>
              </w:tcPr>
            </w:tcPrChange>
          </w:tcPr>
          <w:p w14:paraId="2E7BDCF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2</w:t>
            </w:r>
          </w:p>
        </w:tc>
        <w:tc>
          <w:tcPr>
            <w:tcW w:w="2994" w:type="dxa"/>
            <w:tcPrChange w:id="771" w:author="Kiên Lê Trung" w:date="2024-12-21T17:37:00Z" w16du:dateUtc="2024-12-21T10:37:00Z">
              <w:tcPr>
                <w:tcW w:w="3000" w:type="dxa"/>
                <w:gridSpan w:val="3"/>
              </w:tcPr>
            </w:tcPrChange>
          </w:tcPr>
          <w:p w14:paraId="60D7CAF6" w14:textId="26D6F9A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A31761">
              <w:rPr>
                <w:rFonts w:ascii="Times New Roman" w:eastAsia="Times New Roman" w:hAnsi="Times New Roman" w:cs="Times New Roman"/>
                <w:sz w:val="26"/>
                <w:szCs w:val="26"/>
                <w:lang w:val="en-US"/>
              </w:rPr>
              <w:t>tài khoản người bán</w:t>
            </w:r>
          </w:p>
        </w:tc>
        <w:tc>
          <w:tcPr>
            <w:tcW w:w="4680" w:type="dxa"/>
            <w:tcPrChange w:id="772" w:author="Kiên Lê Trung" w:date="2024-12-21T17:37:00Z" w16du:dateUtc="2024-12-21T10:37:00Z">
              <w:tcPr>
                <w:tcW w:w="4680" w:type="dxa"/>
                <w:gridSpan w:val="2"/>
              </w:tcPr>
            </w:tcPrChange>
          </w:tcPr>
          <w:p w14:paraId="51922F29" w14:textId="567BCBC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962C0B">
              <w:rPr>
                <w:rFonts w:ascii="Times New Roman" w:eastAsia="Times New Roman" w:hAnsi="Times New Roman" w:cs="Times New Roman"/>
                <w:sz w:val="26"/>
                <w:szCs w:val="26"/>
                <w:lang w:val="en-US"/>
              </w:rPr>
              <w:t>quản trị có thể xem danh sách</w:t>
            </w:r>
            <w:r w:rsidR="006772EE">
              <w:rPr>
                <w:rFonts w:ascii="Times New Roman" w:eastAsia="Times New Roman" w:hAnsi="Times New Roman" w:cs="Times New Roman"/>
                <w:sz w:val="26"/>
                <w:szCs w:val="26"/>
                <w:lang w:val="en-US"/>
              </w:rPr>
              <w:t>, xem chi tiết và chỉnh sửa trạng thái của người bán</w:t>
            </w:r>
          </w:p>
        </w:tc>
      </w:tr>
      <w:tr w:rsidR="00D870EE" w:rsidRPr="000E70CB" w14:paraId="7CBD9E70" w14:textId="77777777" w:rsidTr="00947AE6">
        <w:trPr>
          <w:trHeight w:val="300"/>
          <w:trPrChange w:id="773" w:author="Kiên Lê Trung" w:date="2024-12-21T17:37:00Z" w16du:dateUtc="2024-12-21T10:37:00Z">
            <w:trPr>
              <w:trHeight w:val="300"/>
            </w:trPr>
          </w:trPrChange>
        </w:trPr>
        <w:tc>
          <w:tcPr>
            <w:tcW w:w="960" w:type="dxa"/>
            <w:tcPrChange w:id="774" w:author="Kiên Lê Trung" w:date="2024-12-21T17:37:00Z" w16du:dateUtc="2024-12-21T10:37:00Z">
              <w:tcPr>
                <w:tcW w:w="960" w:type="dxa"/>
                <w:gridSpan w:val="2"/>
              </w:tcPr>
            </w:tcPrChange>
          </w:tcPr>
          <w:p w14:paraId="4C48AA73"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3</w:t>
            </w:r>
          </w:p>
        </w:tc>
        <w:tc>
          <w:tcPr>
            <w:tcW w:w="2994" w:type="dxa"/>
            <w:tcPrChange w:id="775" w:author="Kiên Lê Trung" w:date="2024-12-21T17:37:00Z" w16du:dateUtc="2024-12-21T10:37:00Z">
              <w:tcPr>
                <w:tcW w:w="3000" w:type="dxa"/>
                <w:gridSpan w:val="3"/>
              </w:tcPr>
            </w:tcPrChange>
          </w:tcPr>
          <w:p w14:paraId="1ABFED33" w14:textId="67CD224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5F342A">
              <w:rPr>
                <w:rFonts w:ascii="Times New Roman" w:eastAsia="Times New Roman" w:hAnsi="Times New Roman" w:cs="Times New Roman"/>
                <w:sz w:val="26"/>
                <w:szCs w:val="26"/>
                <w:lang w:val="en-US"/>
              </w:rPr>
              <w:t>đơn hàng</w:t>
            </w:r>
          </w:p>
        </w:tc>
        <w:tc>
          <w:tcPr>
            <w:tcW w:w="4680" w:type="dxa"/>
            <w:tcPrChange w:id="776" w:author="Kiên Lê Trung" w:date="2024-12-21T17:37:00Z" w16du:dateUtc="2024-12-21T10:37:00Z">
              <w:tcPr>
                <w:tcW w:w="4680" w:type="dxa"/>
                <w:gridSpan w:val="2"/>
              </w:tcPr>
            </w:tcPrChange>
          </w:tcPr>
          <w:p w14:paraId="4FFB74D3" w14:textId="530EFBF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6772E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w:t>
            </w:r>
            <w:r w:rsidR="00F623F3">
              <w:rPr>
                <w:rFonts w:ascii="Times New Roman" w:eastAsia="Times New Roman" w:hAnsi="Times New Roman" w:cs="Times New Roman"/>
                <w:sz w:val="26"/>
                <w:szCs w:val="26"/>
                <w:lang w:val="en-US"/>
              </w:rPr>
              <w:t>xem chi tiết các đơn hàng</w:t>
            </w:r>
          </w:p>
        </w:tc>
      </w:tr>
      <w:tr w:rsidR="00D870EE" w:rsidRPr="000E70CB" w14:paraId="0C2DA32A" w14:textId="77777777" w:rsidTr="00947AE6">
        <w:trPr>
          <w:trHeight w:val="300"/>
          <w:trPrChange w:id="777" w:author="Kiên Lê Trung" w:date="2024-12-21T17:37:00Z" w16du:dateUtc="2024-12-21T10:37:00Z">
            <w:trPr>
              <w:trHeight w:val="300"/>
            </w:trPr>
          </w:trPrChange>
        </w:trPr>
        <w:tc>
          <w:tcPr>
            <w:tcW w:w="960" w:type="dxa"/>
            <w:tcPrChange w:id="778" w:author="Kiên Lê Trung" w:date="2024-12-21T17:37:00Z" w16du:dateUtc="2024-12-21T10:37:00Z">
              <w:tcPr>
                <w:tcW w:w="960" w:type="dxa"/>
                <w:gridSpan w:val="2"/>
              </w:tcPr>
            </w:tcPrChange>
          </w:tcPr>
          <w:p w14:paraId="11741C16"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4</w:t>
            </w:r>
          </w:p>
        </w:tc>
        <w:tc>
          <w:tcPr>
            <w:tcW w:w="2994" w:type="dxa"/>
            <w:tcPrChange w:id="779" w:author="Kiên Lê Trung" w:date="2024-12-21T17:37:00Z" w16du:dateUtc="2024-12-21T10:37:00Z">
              <w:tcPr>
                <w:tcW w:w="3000" w:type="dxa"/>
                <w:gridSpan w:val="3"/>
              </w:tcPr>
            </w:tcPrChange>
          </w:tcPr>
          <w:p w14:paraId="2E6632F6" w14:textId="1BC75673"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danh mục</w:t>
            </w:r>
          </w:p>
        </w:tc>
        <w:tc>
          <w:tcPr>
            <w:tcW w:w="4680" w:type="dxa"/>
            <w:tcPrChange w:id="780" w:author="Kiên Lê Trung" w:date="2024-12-21T17:37:00Z" w16du:dateUtc="2024-12-21T10:37:00Z">
              <w:tcPr>
                <w:tcW w:w="4680" w:type="dxa"/>
                <w:gridSpan w:val="2"/>
              </w:tcPr>
            </w:tcPrChange>
          </w:tcPr>
          <w:p w14:paraId="21BDDF56" w14:textId="67E8905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thêm mới, cập nhật, xóa </w:t>
            </w:r>
            <w:r w:rsidR="00F623F3">
              <w:rPr>
                <w:rFonts w:ascii="Times New Roman" w:eastAsia="Times New Roman" w:hAnsi="Times New Roman" w:cs="Times New Roman"/>
                <w:sz w:val="26"/>
                <w:szCs w:val="26"/>
                <w:lang w:val="en-US"/>
              </w:rPr>
              <w:t>danh mục</w:t>
            </w:r>
          </w:p>
        </w:tc>
      </w:tr>
      <w:tr w:rsidR="00D870EE" w:rsidRPr="000E70CB" w14:paraId="0091D66A" w14:textId="77777777" w:rsidTr="00947AE6">
        <w:trPr>
          <w:trHeight w:val="300"/>
          <w:trPrChange w:id="781" w:author="Kiên Lê Trung" w:date="2024-12-21T17:37:00Z" w16du:dateUtc="2024-12-21T10:37:00Z">
            <w:trPr>
              <w:trHeight w:val="300"/>
            </w:trPr>
          </w:trPrChange>
        </w:trPr>
        <w:tc>
          <w:tcPr>
            <w:tcW w:w="960" w:type="dxa"/>
            <w:tcPrChange w:id="782" w:author="Kiên Lê Trung" w:date="2024-12-21T17:37:00Z" w16du:dateUtc="2024-12-21T10:37:00Z">
              <w:tcPr>
                <w:tcW w:w="960" w:type="dxa"/>
                <w:gridSpan w:val="2"/>
              </w:tcPr>
            </w:tcPrChange>
          </w:tcPr>
          <w:p w14:paraId="4DD92938"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5</w:t>
            </w:r>
          </w:p>
        </w:tc>
        <w:tc>
          <w:tcPr>
            <w:tcW w:w="2994" w:type="dxa"/>
            <w:tcPrChange w:id="783" w:author="Kiên Lê Trung" w:date="2024-12-21T17:37:00Z" w16du:dateUtc="2024-12-21T10:37:00Z">
              <w:tcPr>
                <w:tcW w:w="3000" w:type="dxa"/>
                <w:gridSpan w:val="3"/>
              </w:tcPr>
            </w:tcPrChange>
          </w:tcPr>
          <w:p w14:paraId="1F0F3492" w14:textId="2C1DA802"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nhãn hiệu</w:t>
            </w:r>
          </w:p>
        </w:tc>
        <w:tc>
          <w:tcPr>
            <w:tcW w:w="4680" w:type="dxa"/>
            <w:tcPrChange w:id="784" w:author="Kiên Lê Trung" w:date="2024-12-21T17:37:00Z" w16du:dateUtc="2024-12-21T10:37:00Z">
              <w:tcPr>
                <w:tcW w:w="4680" w:type="dxa"/>
                <w:gridSpan w:val="2"/>
              </w:tcPr>
            </w:tcPrChange>
          </w:tcPr>
          <w:p w14:paraId="256075BF" w14:textId="1E3A93B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 xml:space="preserve">quản trị </w:t>
            </w:r>
            <w:r w:rsidR="00D714DE">
              <w:rPr>
                <w:rFonts w:ascii="Times New Roman" w:eastAsia="Times New Roman" w:hAnsi="Times New Roman" w:cs="Times New Roman"/>
                <w:sz w:val="26"/>
                <w:szCs w:val="26"/>
                <w:lang w:val="en-US"/>
              </w:rPr>
              <w:t>có thể xem nhãn hiệu, thêm mới, cập nhật, xóa nhãn hiệu</w:t>
            </w:r>
          </w:p>
        </w:tc>
      </w:tr>
      <w:tr w:rsidR="00D870EE" w:rsidRPr="000E70CB" w14:paraId="583D3947" w14:textId="77777777" w:rsidTr="00947AE6">
        <w:trPr>
          <w:trHeight w:val="300"/>
          <w:trPrChange w:id="785" w:author="Kiên Lê Trung" w:date="2024-12-21T17:37:00Z" w16du:dateUtc="2024-12-21T10:37:00Z">
            <w:trPr>
              <w:trHeight w:val="300"/>
            </w:trPr>
          </w:trPrChange>
        </w:trPr>
        <w:tc>
          <w:tcPr>
            <w:tcW w:w="960" w:type="dxa"/>
            <w:tcPrChange w:id="786" w:author="Kiên Lê Trung" w:date="2024-12-21T17:37:00Z" w16du:dateUtc="2024-12-21T10:37:00Z">
              <w:tcPr>
                <w:tcW w:w="960" w:type="dxa"/>
                <w:gridSpan w:val="2"/>
              </w:tcPr>
            </w:tcPrChange>
          </w:tcPr>
          <w:p w14:paraId="7B634457" w14:textId="2763EA11" w:rsidR="00D870EE" w:rsidRPr="000E70CB" w:rsidRDefault="00B726B9" w:rsidP="00034C0F">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994" w:type="dxa"/>
            <w:tcPrChange w:id="787" w:author="Kiên Lê Trung" w:date="2024-12-21T17:37:00Z" w16du:dateUtc="2024-12-21T10:37:00Z">
              <w:tcPr>
                <w:tcW w:w="3000" w:type="dxa"/>
                <w:gridSpan w:val="3"/>
              </w:tcPr>
            </w:tcPrChange>
          </w:tcPr>
          <w:p w14:paraId="2A41C766" w14:textId="7777777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Quản lý thống kê</w:t>
            </w:r>
          </w:p>
        </w:tc>
        <w:tc>
          <w:tcPr>
            <w:tcW w:w="4680" w:type="dxa"/>
            <w:tcPrChange w:id="788" w:author="Kiên Lê Trung" w:date="2024-12-21T17:37:00Z" w16du:dateUtc="2024-12-21T10:37:00Z">
              <w:tcPr>
                <w:tcW w:w="4680" w:type="dxa"/>
                <w:gridSpan w:val="2"/>
              </w:tcPr>
            </w:tcPrChange>
          </w:tcPr>
          <w:p w14:paraId="388B6F65" w14:textId="65FDD45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D714D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báo cáo thống kê doanh thu sản phẩm, đơn hàng….</w:t>
            </w:r>
          </w:p>
        </w:tc>
      </w:tr>
    </w:tbl>
    <w:p w14:paraId="47079598" w14:textId="77777777" w:rsidR="007569A2" w:rsidRPr="009D18A1" w:rsidRDefault="00CE686F" w:rsidP="740FB05A">
      <w:pPr>
        <w:pStyle w:val="Heading3"/>
        <w:rPr>
          <w:b w:val="0"/>
          <w:bCs/>
          <w:color w:val="auto"/>
          <w:szCs w:val="26"/>
          <w:rPrChange w:id="789" w:author="Kiên Lê Trung" w:date="2024-12-22T10:53:00Z" w16du:dateUtc="2024-12-22T03:53:00Z">
            <w:rPr>
              <w:b w:val="0"/>
              <w:bCs/>
              <w:szCs w:val="26"/>
            </w:rPr>
          </w:rPrChange>
        </w:rPr>
      </w:pPr>
      <w:bookmarkStart w:id="790" w:name="_Toc185764368"/>
      <w:r w:rsidRPr="009D18A1">
        <w:rPr>
          <w:color w:val="auto"/>
          <w:rPrChange w:id="791" w:author="Kiên Lê Trung" w:date="2024-12-22T10:53:00Z" w16du:dateUtc="2024-12-22T03:53:00Z">
            <w:rPr/>
          </w:rPrChange>
        </w:rPr>
        <w:t>2.1.3</w:t>
      </w:r>
      <w:r w:rsidRPr="009D18A1">
        <w:rPr>
          <w:color w:val="auto"/>
          <w:sz w:val="14"/>
          <w:szCs w:val="14"/>
          <w:rPrChange w:id="792" w:author="Kiên Lê Trung" w:date="2024-12-22T10:53:00Z" w16du:dateUtc="2024-12-22T03:53:00Z">
            <w:rPr>
              <w:sz w:val="14"/>
              <w:szCs w:val="14"/>
            </w:rPr>
          </w:rPrChange>
        </w:rPr>
        <w:t xml:space="preserve">     </w:t>
      </w:r>
      <w:r w:rsidRPr="009D18A1">
        <w:rPr>
          <w:bCs/>
          <w:color w:val="auto"/>
          <w:szCs w:val="26"/>
          <w:rPrChange w:id="793" w:author="Kiên Lê Trung" w:date="2024-12-22T10:53:00Z" w16du:dateUtc="2024-12-22T03:53:00Z">
            <w:rPr>
              <w:bCs/>
              <w:szCs w:val="26"/>
            </w:rPr>
          </w:rPrChange>
        </w:rPr>
        <w:t xml:space="preserve">Biểu đồ </w:t>
      </w:r>
      <w:bookmarkStart w:id="794" w:name="_Int_toI0yeoU"/>
      <w:r w:rsidRPr="009D18A1">
        <w:rPr>
          <w:bCs/>
          <w:color w:val="auto"/>
          <w:szCs w:val="26"/>
          <w:rPrChange w:id="795" w:author="Kiên Lê Trung" w:date="2024-12-22T10:53:00Z" w16du:dateUtc="2024-12-22T03:53:00Z">
            <w:rPr>
              <w:bCs/>
              <w:szCs w:val="26"/>
            </w:rPr>
          </w:rPrChange>
        </w:rPr>
        <w:t>usecase</w:t>
      </w:r>
      <w:bookmarkEnd w:id="790"/>
      <w:bookmarkEnd w:id="794"/>
    </w:p>
    <w:p w14:paraId="2766A62A" w14:textId="77777777" w:rsidR="007569A2" w:rsidRDefault="00CE686F">
      <w:pPr>
        <w:rPr>
          <w:rFonts w:ascii="Times New Roman" w:eastAsia="Times New Roman" w:hAnsi="Times New Roman" w:cs="Times New Roman"/>
          <w:sz w:val="30"/>
          <w:szCs w:val="30"/>
        </w:rPr>
      </w:pPr>
      <w:r>
        <w:rPr>
          <w:rFonts w:ascii="Times New Roman" w:eastAsia="Times New Roman" w:hAnsi="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Default="007569A2">
      <w:pPr>
        <w:rPr>
          <w:rFonts w:ascii="Times New Roman" w:eastAsia="Times New Roman" w:hAnsi="Times New Roman" w:cs="Times New Roman"/>
          <w:sz w:val="28"/>
          <w:szCs w:val="28"/>
        </w:rPr>
      </w:pPr>
    </w:p>
    <w:p w14:paraId="33C5B619" w14:textId="77777777" w:rsidR="007569A2" w:rsidRPr="009D18A1" w:rsidRDefault="00CE686F">
      <w:pPr>
        <w:pStyle w:val="Heading4"/>
        <w:rPr>
          <w:color w:val="auto"/>
          <w:sz w:val="26"/>
          <w:szCs w:val="26"/>
          <w:rPrChange w:id="796" w:author="Kiên Lê Trung" w:date="2024-12-22T10:53:00Z" w16du:dateUtc="2024-12-22T03:53:00Z">
            <w:rPr>
              <w:sz w:val="26"/>
              <w:szCs w:val="26"/>
            </w:rPr>
          </w:rPrChange>
        </w:rPr>
      </w:pPr>
      <w:bookmarkStart w:id="797" w:name="_Toc185764369"/>
      <w:r w:rsidRPr="009D18A1">
        <w:rPr>
          <w:color w:val="auto"/>
          <w:sz w:val="28"/>
          <w:szCs w:val="28"/>
          <w:rPrChange w:id="798" w:author="Kiên Lê Trung" w:date="2024-12-22T10:53:00Z" w16du:dateUtc="2024-12-22T03:53:00Z">
            <w:rPr>
              <w:sz w:val="28"/>
              <w:szCs w:val="28"/>
            </w:rPr>
          </w:rPrChange>
        </w:rPr>
        <w:t xml:space="preserve">2.1.3a </w:t>
      </w:r>
      <w:r w:rsidRPr="009D18A1">
        <w:rPr>
          <w:color w:val="auto"/>
          <w:sz w:val="14"/>
          <w:szCs w:val="14"/>
          <w:rPrChange w:id="799" w:author="Kiên Lê Trung" w:date="2024-12-22T10:53:00Z" w16du:dateUtc="2024-12-22T03:53:00Z">
            <w:rPr>
              <w:sz w:val="14"/>
              <w:szCs w:val="14"/>
            </w:rPr>
          </w:rPrChange>
        </w:rPr>
        <w:t xml:space="preserve"> </w:t>
      </w:r>
      <w:r w:rsidRPr="009D18A1">
        <w:rPr>
          <w:color w:val="auto"/>
          <w:sz w:val="26"/>
          <w:szCs w:val="26"/>
          <w:rPrChange w:id="800" w:author="Kiên Lê Trung" w:date="2024-12-22T10:53:00Z" w16du:dateUtc="2024-12-22T03:53:00Z">
            <w:rPr>
              <w:sz w:val="26"/>
              <w:szCs w:val="26"/>
            </w:rPr>
          </w:rPrChange>
        </w:rPr>
        <w:t>Biểu đồ usecase tổng quát</w:t>
      </w:r>
      <w:bookmarkEnd w:id="797"/>
    </w:p>
    <w:p w14:paraId="4853B841" w14:textId="77777777" w:rsidR="007569A2" w:rsidRDefault="007569A2">
      <w:pPr>
        <w:rPr>
          <w:rFonts w:ascii="Times New Roman" w:eastAsia="Times New Roman" w:hAnsi="Times New Roman" w:cs="Times New Roman"/>
          <w:sz w:val="28"/>
          <w:szCs w:val="28"/>
        </w:rPr>
      </w:pPr>
    </w:p>
    <w:p w14:paraId="4AB4EA24" w14:textId="77777777" w:rsidR="00D617D3" w:rsidRDefault="00CE686F" w:rsidP="002C3FFF">
      <w:pPr>
        <w:keepNext/>
        <w:rPr>
          <w:ins w:id="801" w:author="Kiên Lê Trung" w:date="2024-12-22T15:29:00Z" w16du:dateUtc="2024-12-22T08:29:00Z"/>
        </w:rPr>
      </w:pPr>
      <w:commentRangeStart w:id="802"/>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3898900"/>
                    </a:xfrm>
                    <a:prstGeom prst="rect">
                      <a:avLst/>
                    </a:prstGeom>
                    <a:ln/>
                  </pic:spPr>
                </pic:pic>
              </a:graphicData>
            </a:graphic>
          </wp:inline>
        </w:drawing>
      </w:r>
      <w:commentRangeEnd w:id="802"/>
    </w:p>
    <w:p w14:paraId="78BEFD2A" w14:textId="12EBB6BE" w:rsidR="007569A2" w:rsidRPr="00034C0F" w:rsidRDefault="00CE686F">
      <w:pPr>
        <w:rPr>
          <w:rFonts w:ascii="Times New Roman" w:eastAsia="Times New Roman" w:hAnsi="Times New Roman" w:cs="Times New Roman"/>
          <w:sz w:val="28"/>
          <w:szCs w:val="28"/>
          <w:lang w:val="en-US"/>
        </w:rPr>
      </w:pPr>
      <w:r>
        <w:commentReference w:id="802"/>
      </w:r>
    </w:p>
    <w:p w14:paraId="27A76422" w14:textId="77777777" w:rsidR="007569A2" w:rsidRDefault="007569A2">
      <w:pPr>
        <w:rPr>
          <w:rFonts w:ascii="Times New Roman" w:eastAsia="Times New Roman" w:hAnsi="Times New Roman" w:cs="Times New Roman"/>
          <w:sz w:val="28"/>
          <w:szCs w:val="28"/>
        </w:rPr>
      </w:pPr>
    </w:p>
    <w:p w14:paraId="67B7A70C" w14:textId="35F62240" w:rsidR="007569A2" w:rsidRPr="00510F89" w:rsidRDefault="00CE686F" w:rsidP="00034C0F">
      <w:pPr>
        <w:pStyle w:val="Heading4"/>
        <w:rPr>
          <w:color w:val="auto"/>
          <w:lang w:val="en-US"/>
          <w:rPrChange w:id="803" w:author="Kiên Lê Trung" w:date="2024-12-22T10:54:00Z" w16du:dateUtc="2024-12-22T03:54:00Z">
            <w:rPr>
              <w:lang w:val="en-US"/>
            </w:rPr>
          </w:rPrChange>
        </w:rPr>
      </w:pPr>
      <w:bookmarkStart w:id="804" w:name="_Toc185764370"/>
      <w:r w:rsidRPr="00510F89">
        <w:rPr>
          <w:rFonts w:eastAsia="Times New Roman" w:cs="Times New Roman"/>
          <w:color w:val="auto"/>
          <w:rPrChange w:id="805" w:author="Kiên Lê Trung" w:date="2024-12-22T10:54:00Z" w16du:dateUtc="2024-12-22T03:54:00Z">
            <w:rPr>
              <w:rFonts w:eastAsia="Times New Roman" w:cs="Times New Roman"/>
            </w:rPr>
          </w:rPrChange>
        </w:rPr>
        <w:t xml:space="preserve">2.1.3b </w:t>
      </w:r>
      <w:r w:rsidRPr="00510F89">
        <w:rPr>
          <w:color w:val="auto"/>
          <w:rPrChange w:id="806" w:author="Kiên Lê Trung" w:date="2024-12-22T10:54:00Z" w16du:dateUtc="2024-12-22T03:54:00Z">
            <w:rPr/>
          </w:rPrChange>
        </w:rPr>
        <w:t xml:space="preserve">Biểu đồ </w:t>
      </w:r>
      <w:del w:id="807" w:author="Kiên Lê Trung" w:date="2024-12-22T11:25:00Z" w16du:dateUtc="2024-12-22T04:25:00Z">
        <w:r w:rsidRPr="00510F89" w:rsidDel="00983677">
          <w:rPr>
            <w:color w:val="auto"/>
            <w:rPrChange w:id="808" w:author="Kiên Lê Trung" w:date="2024-12-22T10:54:00Z" w16du:dateUtc="2024-12-22T03:54:00Z">
              <w:rPr/>
            </w:rPrChange>
          </w:rPr>
          <w:delText>use case</w:delText>
        </w:r>
      </w:del>
      <w:ins w:id="809" w:author="Kiên Lê Trung" w:date="2024-12-22T11:25:00Z" w16du:dateUtc="2024-12-22T04:25:00Z">
        <w:r w:rsidR="00983677">
          <w:rPr>
            <w:color w:val="auto"/>
          </w:rPr>
          <w:t>Usecase</w:t>
        </w:r>
      </w:ins>
      <w:r w:rsidRPr="00510F89">
        <w:rPr>
          <w:color w:val="auto"/>
          <w:rPrChange w:id="810" w:author="Kiên Lê Trung" w:date="2024-12-22T10:54:00Z" w16du:dateUtc="2024-12-22T03:54:00Z">
            <w:rPr/>
          </w:rPrChange>
        </w:rPr>
        <w:t xml:space="preserve"> phân rã - </w:t>
      </w:r>
      <w:r w:rsidRPr="00510F89">
        <w:rPr>
          <w:color w:val="auto"/>
          <w:rPrChange w:id="811" w:author="Kiên Lê Trung" w:date="2024-12-22T10:54:00Z" w16du:dateUtc="2024-12-22T03:54:00Z">
            <w:rPr>
              <w:b w:val="0"/>
              <w:bCs/>
            </w:rPr>
          </w:rPrChange>
        </w:rPr>
        <w:t>Khách hàng</w:t>
      </w:r>
      <w:bookmarkEnd w:id="804"/>
    </w:p>
    <w:p w14:paraId="71887C79" w14:textId="3E8CC58B" w:rsidR="007569A2" w:rsidRPr="007A02B9" w:rsidRDefault="00CE686F">
      <w:pPr>
        <w:pStyle w:val="ListParagraph"/>
        <w:numPr>
          <w:ilvl w:val="0"/>
          <w:numId w:val="150"/>
        </w:numPr>
        <w:rPr>
          <w:rFonts w:ascii="Times New Roman" w:eastAsia="Times New Roman" w:hAnsi="Times New Roman" w:cs="Times New Roman"/>
          <w:sz w:val="28"/>
          <w:szCs w:val="28"/>
          <w:lang w:val="en-US"/>
          <w:rPrChange w:id="812" w:author="Kiên Lê Trung" w:date="2024-12-22T11:04:00Z" w16du:dateUtc="2024-12-22T04:04:00Z">
            <w:rPr>
              <w:rFonts w:eastAsia="Times New Roman"/>
              <w:sz w:val="28"/>
              <w:szCs w:val="28"/>
              <w:lang w:val="en-US"/>
            </w:rPr>
          </w:rPrChange>
        </w:rPr>
        <w:pPrChange w:id="813" w:author="Kiên Lê Trung" w:date="2024-12-22T11:04:00Z" w16du:dateUtc="2024-12-22T04:04:00Z">
          <w:pPr/>
        </w:pPrChange>
      </w:pPr>
      <w:del w:id="814" w:author="Kiên Lê Trung" w:date="2024-12-22T11:04:00Z" w16du:dateUtc="2024-12-22T04:04:00Z">
        <w:r w:rsidRPr="007A02B9" w:rsidDel="007A02B9">
          <w:rPr>
            <w:rFonts w:ascii="Times New Roman" w:eastAsia="Times New Roman" w:hAnsi="Times New Roman" w:cs="Times New Roman"/>
            <w:sz w:val="26"/>
            <w:szCs w:val="26"/>
            <w:rPrChange w:id="815" w:author="Kiên Lê Trung" w:date="2024-12-22T11:04:00Z" w16du:dateUtc="2024-12-22T04:04:00Z">
              <w:rPr>
                <w:rFonts w:eastAsia="Times New Roman"/>
              </w:rPr>
            </w:rPrChange>
          </w:rPr>
          <w:delText>-</w:delText>
        </w:r>
        <w:r w:rsidRPr="007A02B9" w:rsidDel="007A02B9">
          <w:rPr>
            <w:rFonts w:ascii="Times New Roman" w:hAnsi="Times New Roman" w:cs="Times New Roman"/>
            <w:sz w:val="26"/>
            <w:szCs w:val="26"/>
            <w:rPrChange w:id="816" w:author="Kiên Lê Trung" w:date="2024-12-22T11:04:00Z" w16du:dateUtc="2024-12-22T04:04:00Z">
              <w:rPr/>
            </w:rPrChange>
          </w:rPr>
          <w:delText xml:space="preserve">  </w:delText>
        </w:r>
      </w:del>
      <w:r w:rsidRPr="007A02B9">
        <w:rPr>
          <w:rFonts w:ascii="Times New Roman" w:hAnsi="Times New Roman" w:cs="Times New Roman"/>
          <w:sz w:val="26"/>
          <w:szCs w:val="26"/>
          <w:rPrChange w:id="817" w:author="Kiên Lê Trung" w:date="2024-12-22T11:04:00Z" w16du:dateUtc="2024-12-22T04:04:00Z">
            <w:rPr/>
          </w:rPrChange>
        </w:rPr>
        <w:t xml:space="preserve">Phân rã </w:t>
      </w:r>
      <w:del w:id="818" w:author="Kiên Lê Trung" w:date="2024-12-22T11:25:00Z" w16du:dateUtc="2024-12-22T04:25:00Z">
        <w:r w:rsidRPr="007A02B9" w:rsidDel="00983677">
          <w:rPr>
            <w:rFonts w:ascii="Times New Roman" w:hAnsi="Times New Roman" w:cs="Times New Roman"/>
            <w:sz w:val="26"/>
            <w:szCs w:val="26"/>
            <w:rPrChange w:id="819" w:author="Kiên Lê Trung" w:date="2024-12-22T11:04:00Z" w16du:dateUtc="2024-12-22T04:04:00Z">
              <w:rPr/>
            </w:rPrChange>
          </w:rPr>
          <w:delText>use case</w:delText>
        </w:r>
      </w:del>
      <w:ins w:id="820" w:author="Kiên Lê Trung" w:date="2024-12-22T11:25:00Z" w16du:dateUtc="2024-12-22T04:25:00Z">
        <w:r w:rsidR="00983677">
          <w:rPr>
            <w:rFonts w:ascii="Times New Roman" w:hAnsi="Times New Roman" w:cs="Times New Roman"/>
            <w:sz w:val="26"/>
            <w:szCs w:val="26"/>
          </w:rPr>
          <w:t>Usecase</w:t>
        </w:r>
      </w:ins>
      <w:r w:rsidRPr="007A02B9">
        <w:rPr>
          <w:rFonts w:ascii="Times New Roman" w:hAnsi="Times New Roman" w:cs="Times New Roman"/>
          <w:sz w:val="26"/>
          <w:szCs w:val="26"/>
          <w:rPrChange w:id="821" w:author="Kiên Lê Trung" w:date="2024-12-22T11:04:00Z" w16du:dateUtc="2024-12-22T04:04:00Z">
            <w:rPr/>
          </w:rPrChange>
        </w:rPr>
        <w:t xml:space="preserve"> </w:t>
      </w:r>
      <w:r w:rsidRPr="007A02B9" w:rsidDel="00906FF4">
        <w:rPr>
          <w:rFonts w:ascii="Times New Roman" w:hAnsi="Times New Roman" w:cs="Times New Roman"/>
          <w:sz w:val="26"/>
          <w:szCs w:val="26"/>
          <w:lang w:val="en-US"/>
          <w:rPrChange w:id="822" w:author="Kiên Lê Trung" w:date="2024-12-22T11:04:00Z" w16du:dateUtc="2024-12-22T04:04:00Z">
            <w:rPr>
              <w:lang w:val="en-US"/>
            </w:rPr>
          </w:rPrChange>
        </w:rPr>
        <w:t>“</w:t>
      </w:r>
      <w:r w:rsidRPr="007A02B9">
        <w:rPr>
          <w:rFonts w:ascii="Times New Roman" w:hAnsi="Times New Roman" w:cs="Times New Roman"/>
          <w:b/>
          <w:sz w:val="26"/>
          <w:szCs w:val="26"/>
          <w:rPrChange w:id="823" w:author="Kiên Lê Trung" w:date="2024-12-22T11:04:00Z" w16du:dateUtc="2024-12-22T04:04:00Z">
            <w:rPr>
              <w:b/>
            </w:rPr>
          </w:rPrChange>
        </w:rPr>
        <w:t>Đăng ký</w:t>
      </w:r>
      <w:r w:rsidR="00D54B83" w:rsidRPr="007A02B9">
        <w:rPr>
          <w:rFonts w:ascii="Times New Roman" w:eastAsia="Times New Roman" w:hAnsi="Times New Roman" w:cs="Times New Roman"/>
          <w:sz w:val="28"/>
          <w:szCs w:val="28"/>
          <w:lang w:val="en-US"/>
          <w:rPrChange w:id="824" w:author="Kiên Lê Trung" w:date="2024-12-22T11:04:00Z" w16du:dateUtc="2024-12-22T04:04:00Z">
            <w:rPr>
              <w:rFonts w:eastAsia="Times New Roman"/>
              <w:sz w:val="28"/>
              <w:szCs w:val="28"/>
              <w:lang w:val="en-US"/>
            </w:rPr>
          </w:rPrChange>
        </w:rPr>
        <w:t>”</w:t>
      </w:r>
    </w:p>
    <w:p w14:paraId="3B7FD67C" w14:textId="77777777" w:rsidR="007569A2" w:rsidRDefault="007569A2">
      <w:pPr>
        <w:rPr>
          <w:rFonts w:ascii="Times New Roman" w:eastAsia="Times New Roman" w:hAnsi="Times New Roman" w:cs="Times New Roman"/>
          <w:sz w:val="28"/>
          <w:szCs w:val="28"/>
        </w:rPr>
      </w:pPr>
    </w:p>
    <w:p w14:paraId="38D6B9B6" w14:textId="4D01001D" w:rsidR="007569A2" w:rsidRDefault="24FACA8E" w:rsidP="2895571A">
      <w:commentRangeStart w:id="825"/>
      <w:commentRangeEnd w:id="825"/>
      <w:r>
        <w:rPr>
          <w:rStyle w:val="CommentReference"/>
        </w:rPr>
        <w:commentReference w:id="825"/>
      </w:r>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0771DFF6" w14:textId="531D4F23" w:rsidR="007569A2" w:rsidRPr="007A02B9" w:rsidDel="00697EBD" w:rsidRDefault="00CE686F">
      <w:pPr>
        <w:pStyle w:val="ListParagraph"/>
        <w:numPr>
          <w:ilvl w:val="1"/>
          <w:numId w:val="151"/>
        </w:numPr>
        <w:rPr>
          <w:del w:id="826" w:author="Kiên Lê Trung" w:date="2024-12-22T10:57:00Z" w16du:dateUtc="2024-12-22T03:57:00Z"/>
          <w:rFonts w:ascii="Times New Roman" w:eastAsia="Times New Roman" w:hAnsi="Times New Roman" w:cs="Times New Roman"/>
          <w:sz w:val="28"/>
          <w:szCs w:val="28"/>
          <w:lang w:val="vi-VN"/>
        </w:rPr>
        <w:pPrChange w:id="827" w:author="Kiên Lê Trung" w:date="2024-12-22T11:04:00Z" w16du:dateUtc="2024-12-22T04:04:00Z">
          <w:pPr/>
        </w:pPrChange>
      </w:pPr>
      <w:del w:id="828" w:author="Kiên Lê Trung" w:date="2024-12-22T10:57:00Z" w16du:dateUtc="2024-12-22T03:57:00Z">
        <w:r w:rsidRPr="00851FD7" w:rsidDel="00851FD7">
          <w:delText xml:space="preserve">Phân rã use case </w:delText>
        </w:r>
        <w:r w:rsidRPr="007A02B9" w:rsidDel="00851FD7">
          <w:rPr>
            <w:lang w:val="en-US"/>
          </w:rPr>
          <w:delText>“</w:delText>
        </w:r>
        <w:r w:rsidRPr="007A02B9" w:rsidDel="00851FD7">
          <w:rPr>
            <w:b/>
          </w:rPr>
          <w:delText>Tìm kiếm sản phẩm</w:delText>
        </w:r>
        <w:r w:rsidRPr="007A02B9" w:rsidDel="00851FD7">
          <w:rPr>
            <w:lang w:val="en-US"/>
          </w:rPr>
          <w:delText>”</w:delText>
        </w:r>
      </w:del>
    </w:p>
    <w:p w14:paraId="143A2EA5" w14:textId="6D44B251" w:rsidR="00697EBD" w:rsidRPr="00697EBD" w:rsidRDefault="00697EBD">
      <w:pPr>
        <w:pStyle w:val="ListParagraph"/>
        <w:numPr>
          <w:ilvl w:val="1"/>
          <w:numId w:val="151"/>
        </w:numPr>
        <w:rPr>
          <w:ins w:id="829" w:author="Kiên Lê Trung" w:date="2024-12-22T10:57:00Z" w16du:dateUtc="2024-12-22T03:57:00Z"/>
          <w:sz w:val="26"/>
          <w:szCs w:val="26"/>
          <w:lang w:val="en-US"/>
          <w:rPrChange w:id="830" w:author="Kiên Lê Trung" w:date="2024-12-22T10:57:00Z" w16du:dateUtc="2024-12-22T03:57:00Z">
            <w:rPr>
              <w:ins w:id="831" w:author="Kiên Lê Trung" w:date="2024-12-22T10:57:00Z" w16du:dateUtc="2024-12-22T03:57:00Z"/>
              <w:lang w:val="en-US"/>
            </w:rPr>
          </w:rPrChange>
        </w:rPr>
        <w:pPrChange w:id="832" w:author="Kiên Lê Trung" w:date="2024-12-22T11:04:00Z" w16du:dateUtc="2024-12-22T04:04:00Z">
          <w:pPr>
            <w:pStyle w:val="Heading5"/>
            <w:ind w:left="284"/>
          </w:pPr>
        </w:pPrChange>
      </w:pPr>
      <w:ins w:id="833" w:author="Kiên Lê Trung" w:date="2024-12-22T10:57:00Z" w16du:dateUtc="2024-12-22T03:57:00Z">
        <w:r>
          <w:rPr>
            <w:rFonts w:ascii="Times New Roman" w:eastAsia="Times New Roman" w:hAnsi="Times New Roman" w:cs="Times New Roman"/>
            <w:sz w:val="26"/>
            <w:szCs w:val="26"/>
            <w:lang w:val="vi-VN"/>
          </w:rPr>
          <w:t xml:space="preserve">Phân rã Usecase </w:t>
        </w:r>
      </w:ins>
      <w:ins w:id="834" w:author="Kiên Lê Trung" w:date="2024-12-22T10:58:00Z" w16du:dateUtc="2024-12-22T03:58:00Z">
        <w:r w:rsidR="00AE00A7">
          <w:rPr>
            <w:rFonts w:ascii="Times New Roman" w:eastAsia="Times New Roman" w:hAnsi="Times New Roman" w:cs="Times New Roman"/>
            <w:sz w:val="26"/>
            <w:szCs w:val="26"/>
            <w:lang w:val="vi-VN"/>
          </w:rPr>
          <w:t xml:space="preserve">“ </w:t>
        </w:r>
        <w:r w:rsidR="00AE00A7" w:rsidRPr="007A02B9">
          <w:rPr>
            <w:rFonts w:ascii="Times New Roman" w:eastAsia="Times New Roman" w:hAnsi="Times New Roman" w:cs="Times New Roman"/>
            <w:b/>
            <w:bCs/>
            <w:sz w:val="26"/>
            <w:szCs w:val="26"/>
            <w:lang w:val="vi-VN"/>
            <w:rPrChange w:id="835" w:author="Kiên Lê Trung" w:date="2024-12-22T11:04:00Z" w16du:dateUtc="2024-12-22T04:04:00Z">
              <w:rPr>
                <w:rFonts w:ascii="Times New Roman" w:eastAsia="Times New Roman" w:hAnsi="Times New Roman" w:cs="Times New Roman"/>
                <w:sz w:val="26"/>
                <w:szCs w:val="26"/>
                <w:lang w:val="vi-VN"/>
              </w:rPr>
            </w:rPrChange>
          </w:rPr>
          <w:t>Tìm kiếm sản phẩm</w:t>
        </w:r>
        <w:r w:rsidR="00AE00A7">
          <w:rPr>
            <w:rFonts w:ascii="Times New Roman" w:eastAsia="Times New Roman" w:hAnsi="Times New Roman" w:cs="Times New Roman"/>
            <w:sz w:val="26"/>
            <w:szCs w:val="26"/>
            <w:lang w:val="vi-VN"/>
          </w:rPr>
          <w:t xml:space="preserve"> “</w:t>
        </w:r>
      </w:ins>
    </w:p>
    <w:p w14:paraId="22F860BB" w14:textId="041F76D9" w:rsidR="007569A2" w:rsidRPr="00697EBD" w:rsidDel="00697EBD" w:rsidRDefault="007569A2" w:rsidP="00697EBD">
      <w:pPr>
        <w:rPr>
          <w:del w:id="836" w:author="Kiên Lê Trung" w:date="2024-12-22T10:57:00Z" w16du:dateUtc="2024-12-22T03:57:00Z"/>
          <w:rFonts w:ascii="Times New Roman" w:eastAsia="Times New Roman" w:hAnsi="Times New Roman" w:cs="Times New Roman"/>
          <w:sz w:val="28"/>
          <w:szCs w:val="28"/>
          <w:lang w:val="vi-VN"/>
          <w:rPrChange w:id="837" w:author="Kiên Lê Trung" w:date="2024-12-22T10:57:00Z" w16du:dateUtc="2024-12-22T03:57:00Z">
            <w:rPr>
              <w:del w:id="838" w:author="Kiên Lê Trung" w:date="2024-12-22T10:57:00Z" w16du:dateUtc="2024-12-22T03:57:00Z"/>
              <w:rFonts w:ascii="Times New Roman" w:eastAsia="Times New Roman" w:hAnsi="Times New Roman" w:cs="Times New Roman"/>
              <w:sz w:val="28"/>
              <w:szCs w:val="28"/>
            </w:rPr>
          </w:rPrChange>
        </w:rPr>
      </w:pPr>
    </w:p>
    <w:p w14:paraId="698536F5" w14:textId="77777777" w:rsidR="007569A2" w:rsidRDefault="007569A2">
      <w:pPr>
        <w:rPr>
          <w:rFonts w:ascii="Times New Roman" w:eastAsia="Times New Roman" w:hAnsi="Times New Roman" w:cs="Times New Roman"/>
          <w:sz w:val="28"/>
          <w:szCs w:val="28"/>
        </w:rPr>
      </w:pPr>
    </w:p>
    <w:p w14:paraId="3B22BB7D" w14:textId="4C62844B" w:rsidR="007569A2" w:rsidRPr="00034C0F" w:rsidRDefault="00081A53">
      <w:pPr>
        <w:rPr>
          <w:rFonts w:ascii="Times New Roman" w:eastAsia="Times New Roman" w:hAnsi="Times New Roman" w:cs="Times New Roman"/>
          <w:sz w:val="28"/>
          <w:szCs w:val="28"/>
          <w:lang w:val="en-US"/>
        </w:rPr>
      </w:pPr>
      <w:r w:rsidRPr="00081A53">
        <w:rPr>
          <w:rFonts w:ascii="Times New Roman" w:eastAsia="Times New Roman" w:hAnsi="Times New Roman" w:cs="Times New Roman"/>
          <w:noProof/>
          <w:sz w:val="28"/>
          <w:szCs w:val="28"/>
        </w:rPr>
        <w:drawing>
          <wp:inline distT="0" distB="0" distL="0" distR="0" wp14:anchorId="373B06C8" wp14:editId="275C0F13">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28"/>
                    <a:stretch>
                      <a:fillRect/>
                    </a:stretch>
                  </pic:blipFill>
                  <pic:spPr>
                    <a:xfrm>
                      <a:off x="0" y="0"/>
                      <a:ext cx="5733415" cy="2241550"/>
                    </a:xfrm>
                    <a:prstGeom prst="rect">
                      <a:avLst/>
                    </a:prstGeom>
                  </pic:spPr>
                </pic:pic>
              </a:graphicData>
            </a:graphic>
          </wp:inline>
        </w:drawing>
      </w:r>
      <w:commentRangeStart w:id="839"/>
      <w:commentRangeStart w:id="840"/>
      <w:commentRangeEnd w:id="839"/>
      <w:r w:rsidR="00CE686F">
        <w:rPr>
          <w:rStyle w:val="CommentReference"/>
        </w:rPr>
        <w:commentReference w:id="839"/>
      </w:r>
      <w:commentRangeEnd w:id="840"/>
      <w:r w:rsidR="00CE686F">
        <w:rPr>
          <w:rStyle w:val="CommentReference"/>
        </w:rPr>
        <w:commentReference w:id="840"/>
      </w:r>
    </w:p>
    <w:p w14:paraId="17B246DD" w14:textId="77777777" w:rsidR="007569A2" w:rsidRDefault="007569A2">
      <w:pPr>
        <w:rPr>
          <w:rFonts w:ascii="Times New Roman" w:eastAsia="Times New Roman" w:hAnsi="Times New Roman" w:cs="Times New Roman"/>
          <w:sz w:val="28"/>
          <w:szCs w:val="28"/>
        </w:rPr>
      </w:pPr>
    </w:p>
    <w:p w14:paraId="470EF9AA" w14:textId="39834C99" w:rsidR="007569A2" w:rsidRPr="00D7288B" w:rsidRDefault="00CE686F">
      <w:pPr>
        <w:pStyle w:val="ListParagraph"/>
        <w:numPr>
          <w:ilvl w:val="0"/>
          <w:numId w:val="167"/>
        </w:numPr>
        <w:ind w:left="709"/>
        <w:rPr>
          <w:rFonts w:ascii="Times New Roman" w:hAnsi="Times New Roman" w:cs="Times New Roman"/>
          <w:sz w:val="26"/>
          <w:szCs w:val="26"/>
          <w:rPrChange w:id="841" w:author="Kiên Lê Trung" w:date="2024-12-22T11:30:00Z" w16du:dateUtc="2024-12-22T04:30:00Z">
            <w:rPr>
              <w:sz w:val="24"/>
              <w:szCs w:val="24"/>
            </w:rPr>
          </w:rPrChange>
        </w:rPr>
        <w:pPrChange w:id="842" w:author="Kiên Lê Trung" w:date="2024-12-22T11:29:00Z" w16du:dateUtc="2024-12-22T04:29:00Z">
          <w:pPr>
            <w:pStyle w:val="Heading5"/>
          </w:pPr>
        </w:pPrChange>
      </w:pPr>
      <w:del w:id="843" w:author="Kiên Lê Trung" w:date="2024-12-22T11:04:00Z" w16du:dateUtc="2024-12-22T04:04:00Z">
        <w:r w:rsidRPr="00D7288B" w:rsidDel="007A02B9">
          <w:rPr>
            <w:rFonts w:ascii="Times New Roman" w:eastAsia="Times New Roman" w:hAnsi="Times New Roman" w:cs="Times New Roman"/>
            <w:sz w:val="26"/>
            <w:szCs w:val="26"/>
            <w:rPrChange w:id="844" w:author="Kiên Lê Trung" w:date="2024-12-22T11:30:00Z" w16du:dateUtc="2024-12-22T04:30:00Z">
              <w:rPr>
                <w:rFonts w:eastAsia="Times New Roman"/>
                <w:sz w:val="28"/>
                <w:szCs w:val="28"/>
              </w:rPr>
            </w:rPrChange>
          </w:rPr>
          <w:delText>-</w:delText>
        </w:r>
        <w:r w:rsidRPr="00D7288B" w:rsidDel="007A02B9">
          <w:rPr>
            <w:rFonts w:ascii="Times New Roman" w:hAnsi="Times New Roman" w:cs="Times New Roman"/>
            <w:sz w:val="26"/>
            <w:szCs w:val="26"/>
            <w:rPrChange w:id="845" w:author="Kiên Lê Trung" w:date="2024-12-22T11:30:00Z" w16du:dateUtc="2024-12-22T04:30:00Z">
              <w:rPr>
                <w:sz w:val="14"/>
                <w:szCs w:val="14"/>
              </w:rPr>
            </w:rPrChange>
          </w:rPr>
          <w:delText xml:space="preserve"> </w:delText>
        </w:r>
        <w:r w:rsidR="00E862AB" w:rsidRPr="00D7288B" w:rsidDel="007A02B9">
          <w:rPr>
            <w:rFonts w:ascii="Times New Roman" w:hAnsi="Times New Roman" w:cs="Times New Roman"/>
            <w:sz w:val="26"/>
            <w:szCs w:val="26"/>
            <w:lang w:val="en-US"/>
            <w:rPrChange w:id="846" w:author="Kiên Lê Trung" w:date="2024-12-22T11:30:00Z" w16du:dateUtc="2024-12-22T04:30:00Z">
              <w:rPr>
                <w:sz w:val="14"/>
                <w:szCs w:val="14"/>
                <w:lang w:val="en-US"/>
              </w:rPr>
            </w:rPrChange>
          </w:rPr>
          <w:delText xml:space="preserve"> </w:delText>
        </w:r>
      </w:del>
      <w:r w:rsidRPr="00D7288B">
        <w:rPr>
          <w:rFonts w:ascii="Times New Roman" w:hAnsi="Times New Roman" w:cs="Times New Roman"/>
          <w:sz w:val="26"/>
          <w:szCs w:val="26"/>
          <w:rPrChange w:id="847" w:author="Kiên Lê Trung" w:date="2024-12-22T11:30:00Z" w16du:dateUtc="2024-12-22T04:30:00Z">
            <w:rPr>
              <w:sz w:val="24"/>
              <w:szCs w:val="24"/>
            </w:rPr>
          </w:rPrChange>
        </w:rPr>
        <w:t xml:space="preserve">Phân rã </w:t>
      </w:r>
      <w:del w:id="848" w:author="Kiên Lê Trung" w:date="2024-12-22T11:25:00Z" w16du:dateUtc="2024-12-22T04:25:00Z">
        <w:r w:rsidRPr="00D7288B" w:rsidDel="00983677">
          <w:rPr>
            <w:rFonts w:ascii="Times New Roman" w:hAnsi="Times New Roman" w:cs="Times New Roman"/>
            <w:sz w:val="26"/>
            <w:szCs w:val="26"/>
            <w:rPrChange w:id="849" w:author="Kiên Lê Trung" w:date="2024-12-22T11:30:00Z" w16du:dateUtc="2024-12-22T04:30:00Z">
              <w:rPr>
                <w:sz w:val="24"/>
                <w:szCs w:val="24"/>
              </w:rPr>
            </w:rPrChange>
          </w:rPr>
          <w:delText>use case</w:delText>
        </w:r>
      </w:del>
      <w:ins w:id="850" w:author="Kiên Lê Trung" w:date="2024-12-22T11:25:00Z" w16du:dateUtc="2024-12-22T04:25:00Z">
        <w:r w:rsidR="00983677" w:rsidRPr="00D7288B">
          <w:rPr>
            <w:rFonts w:ascii="Times New Roman" w:hAnsi="Times New Roman" w:cs="Times New Roman"/>
            <w:sz w:val="26"/>
            <w:szCs w:val="26"/>
            <w:rPrChange w:id="851" w:author="Kiên Lê Trung" w:date="2024-12-22T11:30:00Z" w16du:dateUtc="2024-12-22T04:30:00Z">
              <w:rPr/>
            </w:rPrChange>
          </w:rPr>
          <w:t>Usecase</w:t>
        </w:r>
      </w:ins>
      <w:r w:rsidRPr="00D7288B">
        <w:rPr>
          <w:rFonts w:ascii="Times New Roman" w:hAnsi="Times New Roman" w:cs="Times New Roman"/>
          <w:sz w:val="26"/>
          <w:szCs w:val="26"/>
          <w:rPrChange w:id="852" w:author="Kiên Lê Trung" w:date="2024-12-22T11:30:00Z" w16du:dateUtc="2024-12-22T04:30:00Z">
            <w:rPr>
              <w:sz w:val="24"/>
              <w:szCs w:val="24"/>
            </w:rPr>
          </w:rPrChange>
        </w:rPr>
        <w:t xml:space="preserve"> “</w:t>
      </w:r>
      <w:r w:rsidRPr="00D7288B">
        <w:rPr>
          <w:rFonts w:ascii="Times New Roman" w:hAnsi="Times New Roman" w:cs="Times New Roman"/>
          <w:b/>
          <w:sz w:val="26"/>
          <w:szCs w:val="26"/>
          <w:rPrChange w:id="853" w:author="Kiên Lê Trung" w:date="2024-12-22T11:30:00Z" w16du:dateUtc="2024-12-22T04:30:00Z">
            <w:rPr>
              <w:b/>
              <w:sz w:val="24"/>
              <w:szCs w:val="24"/>
            </w:rPr>
          </w:rPrChange>
        </w:rPr>
        <w:t xml:space="preserve">Thêm sản phẩm vào giỏ hàng </w:t>
      </w:r>
      <w:r w:rsidRPr="00D7288B">
        <w:rPr>
          <w:rFonts w:ascii="Times New Roman" w:hAnsi="Times New Roman" w:cs="Times New Roman"/>
          <w:sz w:val="26"/>
          <w:szCs w:val="26"/>
          <w:rPrChange w:id="854" w:author="Kiên Lê Trung" w:date="2024-12-22T11:30:00Z" w16du:dateUtc="2024-12-22T04:30:00Z">
            <w:rPr>
              <w:sz w:val="24"/>
              <w:szCs w:val="24"/>
            </w:rPr>
          </w:rPrChange>
        </w:rPr>
        <w:t>”</w:t>
      </w:r>
    </w:p>
    <w:p w14:paraId="6BF89DA3" w14:textId="77777777" w:rsidR="007569A2" w:rsidRDefault="007569A2">
      <w:pPr>
        <w:rPr>
          <w:rFonts w:ascii="Times New Roman" w:eastAsia="Times New Roman" w:hAnsi="Times New Roman" w:cs="Times New Roman"/>
          <w:sz w:val="28"/>
          <w:szCs w:val="28"/>
        </w:rPr>
      </w:pPr>
    </w:p>
    <w:p w14:paraId="5C3E0E74" w14:textId="251F0E36" w:rsidR="007569A2" w:rsidRDefault="39EF4FFA" w:rsidP="5A64F9FC">
      <w:pPr>
        <w:rPr>
          <w:rFonts w:ascii="Times New Roman" w:eastAsia="Times New Roman" w:hAnsi="Times New Roman" w:cs="Times New Roman"/>
          <w:sz w:val="28"/>
          <w:szCs w:val="28"/>
        </w:rPr>
      </w:pPr>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66A1FAB9" w14:textId="77777777" w:rsidR="007569A2" w:rsidRDefault="007569A2">
      <w:pPr>
        <w:rPr>
          <w:rFonts w:ascii="Times New Roman" w:eastAsia="Times New Roman" w:hAnsi="Times New Roman" w:cs="Times New Roman"/>
          <w:sz w:val="28"/>
          <w:szCs w:val="28"/>
        </w:rPr>
      </w:pPr>
    </w:p>
    <w:p w14:paraId="76BB753C" w14:textId="77777777" w:rsidR="007569A2" w:rsidRDefault="007569A2">
      <w:pPr>
        <w:rPr>
          <w:rFonts w:ascii="Times New Roman" w:eastAsia="Times New Roman" w:hAnsi="Times New Roman" w:cs="Times New Roman"/>
          <w:sz w:val="28"/>
          <w:szCs w:val="28"/>
        </w:rPr>
      </w:pPr>
    </w:p>
    <w:p w14:paraId="38723505" w14:textId="7D1E6105" w:rsidR="007569A2" w:rsidRPr="00D7288B" w:rsidRDefault="00CE686F">
      <w:pPr>
        <w:pStyle w:val="ListParagraph"/>
        <w:numPr>
          <w:ilvl w:val="0"/>
          <w:numId w:val="168"/>
        </w:numPr>
        <w:ind w:left="709"/>
        <w:rPr>
          <w:rFonts w:ascii="Times New Roman" w:hAnsi="Times New Roman" w:cs="Times New Roman"/>
          <w:sz w:val="26"/>
          <w:szCs w:val="26"/>
          <w:rPrChange w:id="855" w:author="Kiên Lê Trung" w:date="2024-12-22T11:30:00Z" w16du:dateUtc="2024-12-22T04:30:00Z">
            <w:rPr>
              <w:sz w:val="28"/>
              <w:szCs w:val="28"/>
            </w:rPr>
          </w:rPrChange>
        </w:rPr>
        <w:pPrChange w:id="856" w:author="Kiên Lê Trung" w:date="2024-12-22T11:30:00Z" w16du:dateUtc="2024-12-22T04:30:00Z">
          <w:pPr>
            <w:pStyle w:val="Heading5"/>
          </w:pPr>
        </w:pPrChange>
      </w:pPr>
      <w:del w:id="857" w:author="Kiên Lê Trung" w:date="2024-12-22T11:05:00Z" w16du:dateUtc="2024-12-22T04:05:00Z">
        <w:r w:rsidRPr="00D7288B" w:rsidDel="007A02B9">
          <w:rPr>
            <w:rFonts w:ascii="Times New Roman" w:eastAsia="Times New Roman" w:hAnsi="Times New Roman" w:cs="Times New Roman"/>
            <w:sz w:val="26"/>
            <w:szCs w:val="26"/>
            <w:rPrChange w:id="858" w:author="Kiên Lê Trung" w:date="2024-12-22T11:30:00Z" w16du:dateUtc="2024-12-22T04:30:00Z">
              <w:rPr>
                <w:rFonts w:ascii="Times New Roman" w:eastAsia="Times New Roman" w:hAnsi="Times New Roman" w:cs="Times New Roman"/>
                <w:sz w:val="28"/>
                <w:szCs w:val="28"/>
              </w:rPr>
            </w:rPrChange>
          </w:rPr>
          <w:delText>-</w:delText>
        </w:r>
      </w:del>
      <w:r w:rsidRPr="00D7288B">
        <w:rPr>
          <w:rFonts w:ascii="Times New Roman" w:hAnsi="Times New Roman" w:cs="Times New Roman"/>
          <w:sz w:val="26"/>
          <w:szCs w:val="26"/>
          <w:rPrChange w:id="859" w:author="Kiên Lê Trung" w:date="2024-12-22T11:30:00Z" w16du:dateUtc="2024-12-22T04:30:00Z">
            <w:rPr>
              <w:sz w:val="24"/>
              <w:szCs w:val="24"/>
            </w:rPr>
          </w:rPrChange>
        </w:rPr>
        <w:t xml:space="preserve">Phân rã </w:t>
      </w:r>
      <w:del w:id="860" w:author="Kiên Lê Trung" w:date="2024-12-22T11:25:00Z" w16du:dateUtc="2024-12-22T04:25:00Z">
        <w:r w:rsidRPr="00D7288B" w:rsidDel="00983677">
          <w:rPr>
            <w:rFonts w:ascii="Times New Roman" w:hAnsi="Times New Roman" w:cs="Times New Roman"/>
            <w:sz w:val="26"/>
            <w:szCs w:val="26"/>
            <w:rPrChange w:id="861" w:author="Kiên Lê Trung" w:date="2024-12-22T11:30:00Z" w16du:dateUtc="2024-12-22T04:30:00Z">
              <w:rPr>
                <w:sz w:val="24"/>
                <w:szCs w:val="24"/>
              </w:rPr>
            </w:rPrChange>
          </w:rPr>
          <w:delText>use case</w:delText>
        </w:r>
      </w:del>
      <w:ins w:id="862" w:author="Kiên Lê Trung" w:date="2024-12-22T11:25:00Z" w16du:dateUtc="2024-12-22T04:25:00Z">
        <w:r w:rsidR="00983677" w:rsidRPr="00D7288B">
          <w:rPr>
            <w:rFonts w:ascii="Times New Roman" w:hAnsi="Times New Roman" w:cs="Times New Roman"/>
            <w:sz w:val="26"/>
            <w:szCs w:val="26"/>
            <w:rPrChange w:id="863" w:author="Kiên Lê Trung" w:date="2024-12-22T11:30:00Z" w16du:dateUtc="2024-12-22T04:30:00Z">
              <w:rPr/>
            </w:rPrChange>
          </w:rPr>
          <w:t>Usecase</w:t>
        </w:r>
      </w:ins>
      <w:r w:rsidRPr="00D7288B">
        <w:rPr>
          <w:rFonts w:ascii="Times New Roman" w:hAnsi="Times New Roman" w:cs="Times New Roman"/>
          <w:sz w:val="26"/>
          <w:szCs w:val="26"/>
          <w:rPrChange w:id="864" w:author="Kiên Lê Trung" w:date="2024-12-22T11:30:00Z" w16du:dateUtc="2024-12-22T04:30:00Z">
            <w:rPr>
              <w:sz w:val="24"/>
              <w:szCs w:val="24"/>
            </w:rPr>
          </w:rPrChange>
        </w:rPr>
        <w:t xml:space="preserve"> “</w:t>
      </w:r>
      <w:r w:rsidRPr="00D7288B">
        <w:rPr>
          <w:rFonts w:ascii="Times New Roman" w:hAnsi="Times New Roman" w:cs="Times New Roman"/>
          <w:b/>
          <w:sz w:val="26"/>
          <w:szCs w:val="26"/>
          <w:rPrChange w:id="865" w:author="Kiên Lê Trung" w:date="2024-12-22T11:30:00Z" w16du:dateUtc="2024-12-22T04:30:00Z">
            <w:rPr>
              <w:b/>
              <w:sz w:val="24"/>
              <w:szCs w:val="24"/>
            </w:rPr>
          </w:rPrChange>
        </w:rPr>
        <w:t xml:space="preserve">Thanh toán đơn hàng </w:t>
      </w:r>
      <w:r w:rsidRPr="00D7288B">
        <w:rPr>
          <w:rFonts w:ascii="Times New Roman" w:hAnsi="Times New Roman" w:cs="Times New Roman"/>
          <w:sz w:val="26"/>
          <w:szCs w:val="26"/>
          <w:rPrChange w:id="866" w:author="Kiên Lê Trung" w:date="2024-12-22T11:30:00Z" w16du:dateUtc="2024-12-22T04:30:00Z">
            <w:rPr>
              <w:sz w:val="24"/>
              <w:szCs w:val="24"/>
            </w:rPr>
          </w:rPrChange>
        </w:rPr>
        <w:t>”</w:t>
      </w:r>
    </w:p>
    <w:p w14:paraId="513DA1E0" w14:textId="77777777" w:rsidR="007569A2" w:rsidRDefault="007569A2">
      <w:pPr>
        <w:rPr>
          <w:rFonts w:ascii="Times New Roman" w:eastAsia="Times New Roman" w:hAnsi="Times New Roman" w:cs="Times New Roman"/>
          <w:sz w:val="28"/>
          <w:szCs w:val="28"/>
        </w:rPr>
      </w:pPr>
    </w:p>
    <w:p w14:paraId="75CAC6F5" w14:textId="1226A5F4" w:rsidR="007569A2" w:rsidRPr="007158F7" w:rsidRDefault="00E76974" w:rsidP="007158F7">
      <w:bookmarkStart w:id="867" w:name="_njfhpeobxpnc" w:colFirst="0" w:colLast="0"/>
      <w:bookmarkEnd w:id="867"/>
      <w:r w:rsidRPr="00E76974">
        <w:rPr>
          <w:noProof/>
        </w:rPr>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30"/>
                    <a:stretch>
                      <a:fillRect/>
                    </a:stretch>
                  </pic:blipFill>
                  <pic:spPr>
                    <a:xfrm>
                      <a:off x="0" y="0"/>
                      <a:ext cx="5733415" cy="2719070"/>
                    </a:xfrm>
                    <a:prstGeom prst="rect">
                      <a:avLst/>
                    </a:prstGeom>
                  </pic:spPr>
                </pic:pic>
              </a:graphicData>
            </a:graphic>
          </wp:inline>
        </w:drawing>
      </w:r>
      <w:commentRangeStart w:id="868"/>
      <w:commentRangeEnd w:id="868"/>
      <w:r w:rsidR="00CE686F">
        <w:rPr>
          <w:rStyle w:val="CommentReference"/>
        </w:rPr>
        <w:commentReference w:id="868"/>
      </w:r>
    </w:p>
    <w:p w14:paraId="66060428" w14:textId="77777777" w:rsidR="007569A2" w:rsidRDefault="007569A2">
      <w:pPr>
        <w:rPr>
          <w:sz w:val="28"/>
          <w:szCs w:val="28"/>
        </w:rPr>
      </w:pPr>
    </w:p>
    <w:p w14:paraId="1D0656FE" w14:textId="77777777" w:rsidR="007569A2" w:rsidRDefault="007569A2">
      <w:pPr>
        <w:rPr>
          <w:sz w:val="28"/>
          <w:szCs w:val="28"/>
        </w:rPr>
      </w:pPr>
    </w:p>
    <w:p w14:paraId="7B37605A" w14:textId="77777777" w:rsidR="007569A2" w:rsidRDefault="007569A2">
      <w:pPr>
        <w:rPr>
          <w:sz w:val="28"/>
          <w:szCs w:val="28"/>
        </w:rPr>
      </w:pPr>
    </w:p>
    <w:p w14:paraId="764A1B9C" w14:textId="117CFC0C" w:rsidR="007569A2" w:rsidRPr="00D7288B" w:rsidRDefault="00CE686F">
      <w:pPr>
        <w:pStyle w:val="ListParagraph"/>
        <w:numPr>
          <w:ilvl w:val="0"/>
          <w:numId w:val="169"/>
        </w:numPr>
        <w:ind w:left="709"/>
        <w:rPr>
          <w:rFonts w:ascii="Times New Roman" w:hAnsi="Times New Roman" w:cs="Times New Roman"/>
          <w:sz w:val="26"/>
          <w:szCs w:val="26"/>
          <w:rPrChange w:id="869" w:author="Kiên Lê Trung" w:date="2024-12-22T11:30:00Z" w16du:dateUtc="2024-12-22T04:30:00Z">
            <w:rPr>
              <w:sz w:val="24"/>
              <w:szCs w:val="24"/>
            </w:rPr>
          </w:rPrChange>
        </w:rPr>
        <w:pPrChange w:id="870" w:author="Kiên Lê Trung" w:date="2024-12-22T11:31:00Z" w16du:dateUtc="2024-12-22T04:31:00Z">
          <w:pPr>
            <w:pStyle w:val="Heading5"/>
          </w:pPr>
        </w:pPrChange>
      </w:pPr>
      <w:del w:id="871" w:author="Kiên Lê Trung" w:date="2024-12-22T11:05:00Z" w16du:dateUtc="2024-12-22T04:05:00Z">
        <w:r w:rsidRPr="00D7288B" w:rsidDel="007A02B9">
          <w:rPr>
            <w:rFonts w:ascii="Times New Roman" w:hAnsi="Times New Roman" w:cs="Times New Roman"/>
            <w:sz w:val="26"/>
            <w:szCs w:val="26"/>
            <w:rPrChange w:id="872" w:author="Kiên Lê Trung" w:date="2024-12-22T11:30:00Z" w16du:dateUtc="2024-12-22T04:30:00Z">
              <w:rPr>
                <w:sz w:val="28"/>
                <w:szCs w:val="28"/>
              </w:rPr>
            </w:rPrChange>
          </w:rPr>
          <w:delText>-</w:delText>
        </w:r>
        <w:r w:rsidRPr="00D7288B" w:rsidDel="007A02B9">
          <w:rPr>
            <w:rFonts w:ascii="Times New Roman" w:hAnsi="Times New Roman" w:cs="Times New Roman"/>
            <w:sz w:val="26"/>
            <w:szCs w:val="26"/>
            <w:rPrChange w:id="873" w:author="Kiên Lê Trung" w:date="2024-12-22T11:30:00Z" w16du:dateUtc="2024-12-22T04:30:00Z">
              <w:rPr>
                <w:sz w:val="14"/>
                <w:szCs w:val="14"/>
              </w:rPr>
            </w:rPrChange>
          </w:rPr>
          <w:delText xml:space="preserve"> </w:delText>
        </w:r>
        <w:r w:rsidRPr="00D7288B" w:rsidDel="007A02B9">
          <w:rPr>
            <w:rFonts w:ascii="Times New Roman" w:hAnsi="Times New Roman" w:cs="Times New Roman"/>
            <w:sz w:val="26"/>
            <w:szCs w:val="26"/>
            <w:rPrChange w:id="874" w:author="Kiên Lê Trung" w:date="2024-12-22T11:30:00Z" w16du:dateUtc="2024-12-22T04:30:00Z">
              <w:rPr>
                <w:sz w:val="14"/>
                <w:szCs w:val="14"/>
              </w:rPr>
            </w:rPrChange>
          </w:rPr>
          <w:tab/>
        </w:r>
      </w:del>
      <w:r w:rsidRPr="00D7288B">
        <w:rPr>
          <w:rFonts w:ascii="Times New Roman" w:hAnsi="Times New Roman" w:cs="Times New Roman"/>
          <w:sz w:val="26"/>
          <w:szCs w:val="26"/>
          <w:rPrChange w:id="875" w:author="Kiên Lê Trung" w:date="2024-12-22T11:30:00Z" w16du:dateUtc="2024-12-22T04:30:00Z">
            <w:rPr>
              <w:sz w:val="24"/>
              <w:szCs w:val="24"/>
            </w:rPr>
          </w:rPrChange>
        </w:rPr>
        <w:t xml:space="preserve">Phân rã </w:t>
      </w:r>
      <w:del w:id="876" w:author="Kiên Lê Trung" w:date="2024-12-22T11:25:00Z" w16du:dateUtc="2024-12-22T04:25:00Z">
        <w:r w:rsidRPr="00D7288B" w:rsidDel="00983677">
          <w:rPr>
            <w:rFonts w:ascii="Times New Roman" w:hAnsi="Times New Roman" w:cs="Times New Roman"/>
            <w:sz w:val="26"/>
            <w:szCs w:val="26"/>
            <w:rPrChange w:id="877" w:author="Kiên Lê Trung" w:date="2024-12-22T11:30:00Z" w16du:dateUtc="2024-12-22T04:30:00Z">
              <w:rPr>
                <w:sz w:val="24"/>
                <w:szCs w:val="24"/>
              </w:rPr>
            </w:rPrChange>
          </w:rPr>
          <w:delText>use case</w:delText>
        </w:r>
      </w:del>
      <w:ins w:id="878" w:author="Kiên Lê Trung" w:date="2024-12-22T11:25:00Z" w16du:dateUtc="2024-12-22T04:25:00Z">
        <w:r w:rsidR="00983677" w:rsidRPr="00D7288B">
          <w:rPr>
            <w:rFonts w:ascii="Times New Roman" w:hAnsi="Times New Roman" w:cs="Times New Roman"/>
            <w:sz w:val="26"/>
            <w:szCs w:val="26"/>
            <w:rPrChange w:id="879" w:author="Kiên Lê Trung" w:date="2024-12-22T11:30:00Z" w16du:dateUtc="2024-12-22T04:30:00Z">
              <w:rPr/>
            </w:rPrChange>
          </w:rPr>
          <w:t>Usecase</w:t>
        </w:r>
      </w:ins>
      <w:r w:rsidRPr="00D7288B">
        <w:rPr>
          <w:rFonts w:ascii="Times New Roman" w:hAnsi="Times New Roman" w:cs="Times New Roman"/>
          <w:sz w:val="26"/>
          <w:szCs w:val="26"/>
          <w:rPrChange w:id="880" w:author="Kiên Lê Trung" w:date="2024-12-22T11:30:00Z" w16du:dateUtc="2024-12-22T04:30:00Z">
            <w:rPr>
              <w:sz w:val="24"/>
              <w:szCs w:val="24"/>
            </w:rPr>
          </w:rPrChange>
        </w:rPr>
        <w:t xml:space="preserve"> “</w:t>
      </w:r>
      <w:r w:rsidRPr="00D7288B">
        <w:rPr>
          <w:rFonts w:ascii="Times New Roman" w:hAnsi="Times New Roman" w:cs="Times New Roman"/>
          <w:b/>
          <w:sz w:val="26"/>
          <w:szCs w:val="26"/>
          <w:rPrChange w:id="881" w:author="Kiên Lê Trung" w:date="2024-12-22T11:30:00Z" w16du:dateUtc="2024-12-22T04:30:00Z">
            <w:rPr>
              <w:b/>
              <w:sz w:val="24"/>
              <w:szCs w:val="24"/>
            </w:rPr>
          </w:rPrChange>
        </w:rPr>
        <w:t xml:space="preserve">Đánh giá và bình luận </w:t>
      </w:r>
      <w:r w:rsidRPr="00D7288B">
        <w:rPr>
          <w:rFonts w:ascii="Times New Roman" w:hAnsi="Times New Roman" w:cs="Times New Roman"/>
          <w:sz w:val="26"/>
          <w:szCs w:val="26"/>
          <w:rPrChange w:id="882" w:author="Kiên Lê Trung" w:date="2024-12-22T11:30:00Z" w16du:dateUtc="2024-12-22T04:30:00Z">
            <w:rPr>
              <w:sz w:val="24"/>
              <w:szCs w:val="24"/>
            </w:rPr>
          </w:rPrChange>
        </w:rPr>
        <w:t>”</w:t>
      </w:r>
    </w:p>
    <w:p w14:paraId="394798F2" w14:textId="77777777" w:rsidR="007569A2" w:rsidRDefault="007569A2">
      <w:pPr>
        <w:rPr>
          <w:sz w:val="24"/>
          <w:szCs w:val="24"/>
        </w:rPr>
      </w:pPr>
    </w:p>
    <w:p w14:paraId="3889A505" w14:textId="6FB94D64" w:rsidR="007569A2" w:rsidRDefault="002214F5">
      <w:pPr>
        <w:pPrChange w:id="883" w:author="Kiên Lê Trung" w:date="2024-12-22T10:20:00Z" w16du:dateUtc="2024-12-22T03:20:00Z">
          <w:pPr>
            <w:pStyle w:val="Heading3"/>
          </w:pPr>
        </w:pPrChange>
      </w:pPr>
      <w:bookmarkStart w:id="884" w:name="_lxs9i6qrp944" w:colFirst="0" w:colLast="0"/>
      <w:bookmarkEnd w:id="884"/>
      <w:r w:rsidRPr="002214F5">
        <w:rPr>
          <w:noProof/>
        </w:rPr>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31"/>
                    <a:stretch>
                      <a:fillRect/>
                    </a:stretch>
                  </pic:blipFill>
                  <pic:spPr>
                    <a:xfrm>
                      <a:off x="0" y="0"/>
                      <a:ext cx="5733415" cy="2066925"/>
                    </a:xfrm>
                    <a:prstGeom prst="rect">
                      <a:avLst/>
                    </a:prstGeom>
                  </pic:spPr>
                </pic:pic>
              </a:graphicData>
            </a:graphic>
          </wp:inline>
        </w:drawing>
      </w:r>
      <w:commentRangeStart w:id="885"/>
      <w:commentRangeEnd w:id="885"/>
      <w:r w:rsidR="00CE686F">
        <w:rPr>
          <w:rStyle w:val="CommentReference"/>
        </w:rPr>
        <w:commentReference w:id="885"/>
      </w:r>
    </w:p>
    <w:p w14:paraId="29079D35" w14:textId="77777777" w:rsidR="007569A2" w:rsidRDefault="007569A2"/>
    <w:p w14:paraId="76614669" w14:textId="645A64FC" w:rsidR="007569A2" w:rsidRPr="008138D3" w:rsidRDefault="00CE686F" w:rsidP="00034C0F">
      <w:pPr>
        <w:pStyle w:val="Heading4"/>
        <w:rPr>
          <w:bCs/>
          <w:color w:val="auto"/>
          <w:lang w:val="en-US"/>
          <w:rPrChange w:id="886" w:author="Kiên Lê Trung" w:date="2024-12-22T10:44:00Z" w16du:dateUtc="2024-12-22T03:44:00Z">
            <w:rPr>
              <w:bCs/>
              <w:lang w:val="en-US"/>
            </w:rPr>
          </w:rPrChange>
        </w:rPr>
      </w:pPr>
      <w:bookmarkStart w:id="887" w:name="_Toc185764371"/>
      <w:r w:rsidRPr="008138D3">
        <w:rPr>
          <w:color w:val="auto"/>
          <w:rPrChange w:id="888" w:author="Kiên Lê Trung" w:date="2024-12-22T10:44:00Z" w16du:dateUtc="2024-12-22T03:44:00Z">
            <w:rPr/>
          </w:rPrChange>
        </w:rPr>
        <w:t xml:space="preserve">2.1.3c </w:t>
      </w:r>
      <w:del w:id="889" w:author="Kiên Lê Trung" w:date="2024-12-22T11:56:00Z" w16du:dateUtc="2024-12-22T04:56:00Z">
        <w:r w:rsidRPr="008138D3" w:rsidDel="00746754">
          <w:rPr>
            <w:color w:val="auto"/>
            <w:sz w:val="14"/>
            <w:szCs w:val="14"/>
            <w:rPrChange w:id="890" w:author="Kiên Lê Trung" w:date="2024-12-22T10:44:00Z" w16du:dateUtc="2024-12-22T03:44:00Z">
              <w:rPr>
                <w:sz w:val="14"/>
                <w:szCs w:val="14"/>
              </w:rPr>
            </w:rPrChange>
          </w:rPr>
          <w:delText xml:space="preserve"> </w:delText>
        </w:r>
      </w:del>
      <w:r w:rsidRPr="008138D3">
        <w:rPr>
          <w:bCs/>
          <w:color w:val="auto"/>
          <w:sz w:val="26"/>
          <w:szCs w:val="26"/>
          <w:rPrChange w:id="891" w:author="Kiên Lê Trung" w:date="2024-12-22T10:44:00Z" w16du:dateUtc="2024-12-22T03:44:00Z">
            <w:rPr>
              <w:b w:val="0"/>
              <w:sz w:val="26"/>
              <w:szCs w:val="26"/>
            </w:rPr>
          </w:rPrChange>
        </w:rPr>
        <w:t xml:space="preserve">Biểu đồ </w:t>
      </w:r>
      <w:del w:id="892" w:author="Kiên Lê Trung" w:date="2024-12-22T11:25:00Z" w16du:dateUtc="2024-12-22T04:25:00Z">
        <w:r w:rsidRPr="008138D3" w:rsidDel="00983677">
          <w:rPr>
            <w:bCs/>
            <w:color w:val="auto"/>
            <w:sz w:val="26"/>
            <w:szCs w:val="26"/>
            <w:rPrChange w:id="893" w:author="Kiên Lê Trung" w:date="2024-12-22T10:44:00Z" w16du:dateUtc="2024-12-22T03:44:00Z">
              <w:rPr>
                <w:b w:val="0"/>
                <w:sz w:val="26"/>
                <w:szCs w:val="26"/>
              </w:rPr>
            </w:rPrChange>
          </w:rPr>
          <w:delText>use case</w:delText>
        </w:r>
      </w:del>
      <w:ins w:id="894" w:author="Kiên Lê Trung" w:date="2024-12-22T11:25:00Z" w16du:dateUtc="2024-12-22T04:25:00Z">
        <w:r w:rsidR="00983677">
          <w:rPr>
            <w:bCs/>
            <w:color w:val="auto"/>
            <w:sz w:val="26"/>
            <w:szCs w:val="26"/>
          </w:rPr>
          <w:t>Usecase</w:t>
        </w:r>
      </w:ins>
      <w:r w:rsidRPr="008138D3">
        <w:rPr>
          <w:bCs/>
          <w:color w:val="auto"/>
          <w:sz w:val="26"/>
          <w:szCs w:val="26"/>
          <w:rPrChange w:id="895" w:author="Kiên Lê Trung" w:date="2024-12-22T10:44:00Z" w16du:dateUtc="2024-12-22T03:44:00Z">
            <w:rPr>
              <w:b w:val="0"/>
              <w:sz w:val="26"/>
              <w:szCs w:val="26"/>
            </w:rPr>
          </w:rPrChange>
        </w:rPr>
        <w:t xml:space="preserve"> phân rã </w:t>
      </w:r>
      <w:ins w:id="896" w:author="Kiên Lê Trung" w:date="2024-12-22T12:52:00Z" w16du:dateUtc="2024-12-22T05:52:00Z">
        <w:r w:rsidR="00405F3E">
          <w:rPr>
            <w:bCs/>
            <w:color w:val="auto"/>
            <w:sz w:val="26"/>
            <w:szCs w:val="26"/>
            <w:lang w:val="vi-VN"/>
          </w:rPr>
          <w:t xml:space="preserve">- </w:t>
        </w:r>
      </w:ins>
      <w:del w:id="897" w:author="Kiên Lê Trung" w:date="2024-12-22T12:52:00Z" w16du:dateUtc="2024-12-22T05:52:00Z">
        <w:r w:rsidRPr="008138D3" w:rsidDel="00405F3E">
          <w:rPr>
            <w:bCs/>
            <w:color w:val="auto"/>
            <w:sz w:val="26"/>
            <w:szCs w:val="26"/>
            <w:rPrChange w:id="898" w:author="Kiên Lê Trung" w:date="2024-12-22T10:44:00Z" w16du:dateUtc="2024-12-22T03:44:00Z">
              <w:rPr>
                <w:b w:val="0"/>
                <w:sz w:val="26"/>
                <w:szCs w:val="26"/>
              </w:rPr>
            </w:rPrChange>
          </w:rPr>
          <w:delText xml:space="preserve"> </w:delText>
        </w:r>
      </w:del>
      <w:r w:rsidRPr="008138D3">
        <w:rPr>
          <w:bCs/>
          <w:color w:val="auto"/>
          <w:sz w:val="26"/>
          <w:szCs w:val="26"/>
          <w:rPrChange w:id="899" w:author="Kiên Lê Trung" w:date="2024-12-22T10:44:00Z" w16du:dateUtc="2024-12-22T03:44:00Z">
            <w:rPr>
              <w:b w:val="0"/>
              <w:sz w:val="26"/>
              <w:szCs w:val="26"/>
            </w:rPr>
          </w:rPrChange>
        </w:rPr>
        <w:t>Người bán</w:t>
      </w:r>
      <w:bookmarkStart w:id="900" w:name="_mqidg1v9lbf1" w:colFirst="0" w:colLast="0"/>
      <w:bookmarkEnd w:id="887"/>
      <w:bookmarkEnd w:id="900"/>
    </w:p>
    <w:p w14:paraId="7E1C2E56" w14:textId="1DF145F7" w:rsidR="007569A2" w:rsidRPr="00D7288B" w:rsidRDefault="00CE686F">
      <w:pPr>
        <w:pStyle w:val="ListParagraph"/>
        <w:numPr>
          <w:ilvl w:val="0"/>
          <w:numId w:val="170"/>
        </w:numPr>
        <w:ind w:left="709"/>
        <w:rPr>
          <w:rFonts w:ascii="Times New Roman" w:hAnsi="Times New Roman" w:cs="Times New Roman"/>
          <w:b/>
          <w:sz w:val="26"/>
          <w:szCs w:val="26"/>
        </w:rPr>
        <w:pPrChange w:id="901" w:author="Kiên Lê Trung" w:date="2024-12-22T11:31:00Z" w16du:dateUtc="2024-12-22T04:31:00Z">
          <w:pPr>
            <w:pStyle w:val="Heading5"/>
          </w:pPr>
        </w:pPrChange>
      </w:pPr>
      <w:del w:id="902" w:author="Kiên Lê Trung" w:date="2024-12-22T10:43:00Z" w16du:dateUtc="2024-12-22T03:43:00Z">
        <w:r w:rsidRPr="00D7288B" w:rsidDel="008138D3">
          <w:rPr>
            <w:rFonts w:ascii="Times New Roman" w:hAnsi="Times New Roman" w:cs="Times New Roman"/>
            <w:sz w:val="26"/>
            <w:szCs w:val="26"/>
          </w:rPr>
          <w:delText xml:space="preserve">- </w:delText>
        </w:r>
      </w:del>
      <w:r w:rsidRPr="00D7288B">
        <w:rPr>
          <w:rFonts w:ascii="Times New Roman" w:hAnsi="Times New Roman" w:cs="Times New Roman"/>
          <w:sz w:val="26"/>
          <w:szCs w:val="26"/>
        </w:rPr>
        <w:t xml:space="preserve">Phân rã </w:t>
      </w:r>
      <w:del w:id="903" w:author="Kiên Lê Trung" w:date="2024-12-22T11:25:00Z" w16du:dateUtc="2024-12-22T04:25:00Z">
        <w:r w:rsidRPr="00D7288B" w:rsidDel="00983677">
          <w:rPr>
            <w:rFonts w:ascii="Times New Roman" w:hAnsi="Times New Roman" w:cs="Times New Roman"/>
            <w:sz w:val="26"/>
            <w:szCs w:val="26"/>
          </w:rPr>
          <w:delText>use case</w:delText>
        </w:r>
      </w:del>
      <w:ins w:id="904" w:author="Kiên Lê Trung" w:date="2024-12-22T11:25:00Z" w16du:dateUtc="2024-12-22T04:25:00Z">
        <w:r w:rsidR="00983677" w:rsidRPr="00D7288B">
          <w:rPr>
            <w:rFonts w:ascii="Times New Roman" w:hAnsi="Times New Roman" w:cs="Times New Roman"/>
            <w:sz w:val="26"/>
            <w:szCs w:val="26"/>
            <w:rPrChange w:id="905" w:author="Kiên Lê Trung" w:date="2024-12-22T11:31:00Z" w16du:dateUtc="2024-12-22T04:31:00Z">
              <w:rPr/>
            </w:rPrChange>
          </w:rPr>
          <w:t>Usecase</w:t>
        </w:r>
      </w:ins>
      <w:r w:rsidRPr="00D7288B">
        <w:rPr>
          <w:rFonts w:ascii="Times New Roman" w:hAnsi="Times New Roman" w:cs="Times New Roman"/>
          <w:sz w:val="26"/>
          <w:szCs w:val="26"/>
        </w:rPr>
        <w:t xml:space="preserve"> </w:t>
      </w:r>
      <w:r w:rsidRPr="00D7288B">
        <w:rPr>
          <w:rFonts w:ascii="Times New Roman" w:hAnsi="Times New Roman" w:cs="Times New Roman"/>
          <w:b/>
          <w:sz w:val="26"/>
          <w:szCs w:val="26"/>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906" w:name="_rt4pop4sffdq" w:colFirst="0" w:colLast="0"/>
      <w:bookmarkEnd w:id="906"/>
      <w:r>
        <w:rPr>
          <w:noProof/>
        </w:rPr>
        <w:drawing>
          <wp:inline distT="0" distB="0" distL="0" distR="0" wp14:anchorId="51E14F77" wp14:editId="6BC2B762">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7777777" w:rsidR="007569A2" w:rsidRDefault="007569A2"/>
    <w:p w14:paraId="2AC57CB0" w14:textId="77777777" w:rsidR="007569A2" w:rsidRDefault="007569A2"/>
    <w:p w14:paraId="5186B13D" w14:textId="77777777" w:rsidR="007569A2" w:rsidRDefault="007569A2"/>
    <w:p w14:paraId="68838E8E" w14:textId="584AD011" w:rsidR="007569A2" w:rsidRPr="00D7288B" w:rsidRDefault="00CE686F">
      <w:pPr>
        <w:pStyle w:val="ListParagraph"/>
        <w:numPr>
          <w:ilvl w:val="0"/>
          <w:numId w:val="171"/>
        </w:numPr>
        <w:ind w:left="709"/>
        <w:rPr>
          <w:rFonts w:ascii="Times New Roman" w:hAnsi="Times New Roman" w:cs="Times New Roman"/>
          <w:sz w:val="26"/>
          <w:szCs w:val="26"/>
          <w:rPrChange w:id="907" w:author="Kiên Lê Trung" w:date="2024-12-22T11:31:00Z" w16du:dateUtc="2024-12-22T04:31:00Z">
            <w:rPr>
              <w:b/>
              <w:sz w:val="24"/>
              <w:szCs w:val="24"/>
            </w:rPr>
          </w:rPrChange>
        </w:rPr>
        <w:pPrChange w:id="908" w:author="Kiên Lê Trung" w:date="2024-12-22T11:32:00Z" w16du:dateUtc="2024-12-22T04:32:00Z">
          <w:pPr>
            <w:pStyle w:val="Heading5"/>
          </w:pPr>
        </w:pPrChange>
      </w:pPr>
      <w:del w:id="909" w:author="Kiên Lê Trung" w:date="2024-12-22T10:44:00Z" w16du:dateUtc="2024-12-22T03:44:00Z">
        <w:r w:rsidRPr="00D7288B" w:rsidDel="00B54AF4">
          <w:rPr>
            <w:rFonts w:ascii="Times New Roman" w:hAnsi="Times New Roman" w:cs="Times New Roman"/>
            <w:sz w:val="26"/>
            <w:szCs w:val="26"/>
            <w:rPrChange w:id="910" w:author="Kiên Lê Trung" w:date="2024-12-22T11:31:00Z" w16du:dateUtc="2024-12-22T04:31:00Z">
              <w:rPr/>
            </w:rPrChange>
          </w:rPr>
          <w:delText>-</w:delText>
        </w:r>
        <w:r w:rsidRPr="00D7288B" w:rsidDel="00B54AF4">
          <w:rPr>
            <w:rFonts w:ascii="Times New Roman" w:hAnsi="Times New Roman" w:cs="Times New Roman"/>
            <w:sz w:val="26"/>
            <w:szCs w:val="26"/>
            <w:rPrChange w:id="911" w:author="Kiên Lê Trung" w:date="2024-12-22T11:31:00Z" w16du:dateUtc="2024-12-22T04:31:00Z">
              <w:rPr>
                <w:sz w:val="14"/>
                <w:szCs w:val="14"/>
              </w:rPr>
            </w:rPrChange>
          </w:rPr>
          <w:delText xml:space="preserve"> </w:delText>
        </w:r>
      </w:del>
      <w:r w:rsidRPr="00D7288B">
        <w:rPr>
          <w:rFonts w:ascii="Times New Roman" w:hAnsi="Times New Roman" w:cs="Times New Roman"/>
          <w:sz w:val="26"/>
          <w:szCs w:val="26"/>
          <w:rPrChange w:id="912" w:author="Kiên Lê Trung" w:date="2024-12-22T11:31:00Z" w16du:dateUtc="2024-12-22T04:31:00Z">
            <w:rPr>
              <w:sz w:val="24"/>
              <w:szCs w:val="24"/>
            </w:rPr>
          </w:rPrChange>
        </w:rPr>
        <w:t xml:space="preserve">Phân rã </w:t>
      </w:r>
      <w:del w:id="913" w:author="Kiên Lê Trung" w:date="2024-12-22T11:25:00Z" w16du:dateUtc="2024-12-22T04:25:00Z">
        <w:r w:rsidRPr="00D7288B" w:rsidDel="00983677">
          <w:rPr>
            <w:rFonts w:ascii="Times New Roman" w:hAnsi="Times New Roman" w:cs="Times New Roman"/>
            <w:sz w:val="26"/>
            <w:szCs w:val="26"/>
            <w:rPrChange w:id="914" w:author="Kiên Lê Trung" w:date="2024-12-22T11:31:00Z" w16du:dateUtc="2024-12-22T04:31:00Z">
              <w:rPr>
                <w:sz w:val="24"/>
                <w:szCs w:val="24"/>
              </w:rPr>
            </w:rPrChange>
          </w:rPr>
          <w:delText>use case</w:delText>
        </w:r>
      </w:del>
      <w:ins w:id="915" w:author="Kiên Lê Trung" w:date="2024-12-22T11:25:00Z" w16du:dateUtc="2024-12-22T04:25:00Z">
        <w:r w:rsidR="00983677" w:rsidRPr="00D7288B">
          <w:rPr>
            <w:rFonts w:ascii="Times New Roman" w:hAnsi="Times New Roman" w:cs="Times New Roman"/>
            <w:sz w:val="26"/>
            <w:szCs w:val="26"/>
            <w:rPrChange w:id="916" w:author="Kiên Lê Trung" w:date="2024-12-22T11:31:00Z" w16du:dateUtc="2024-12-22T04:31:00Z">
              <w:rPr/>
            </w:rPrChange>
          </w:rPr>
          <w:t>Usecase</w:t>
        </w:r>
      </w:ins>
      <w:r w:rsidRPr="00D7288B">
        <w:rPr>
          <w:rFonts w:ascii="Times New Roman" w:hAnsi="Times New Roman" w:cs="Times New Roman"/>
          <w:sz w:val="26"/>
          <w:szCs w:val="26"/>
          <w:rPrChange w:id="917" w:author="Kiên Lê Trung" w:date="2024-12-22T11:31:00Z" w16du:dateUtc="2024-12-22T04:31:00Z">
            <w:rPr>
              <w:sz w:val="24"/>
              <w:szCs w:val="24"/>
            </w:rPr>
          </w:rPrChange>
        </w:rPr>
        <w:t xml:space="preserve"> </w:t>
      </w:r>
      <w:r w:rsidRPr="00D7288B">
        <w:rPr>
          <w:rFonts w:ascii="Times New Roman" w:hAnsi="Times New Roman" w:cs="Times New Roman"/>
          <w:sz w:val="26"/>
          <w:szCs w:val="26"/>
          <w:rPrChange w:id="918" w:author="Kiên Lê Trung" w:date="2024-12-22T11:31:00Z" w16du:dateUtc="2024-12-22T04:31:00Z">
            <w:rPr>
              <w:b/>
              <w:sz w:val="24"/>
              <w:szCs w:val="24"/>
            </w:rPr>
          </w:rPrChange>
        </w:rPr>
        <w:t>“</w:t>
      </w:r>
      <w:ins w:id="919" w:author="Kiên Lê Trung" w:date="2024-12-22T11:32:00Z" w16du:dateUtc="2024-12-22T04:32:00Z">
        <w:r w:rsidR="00D7288B">
          <w:rPr>
            <w:rFonts w:ascii="Times New Roman" w:hAnsi="Times New Roman" w:cs="Times New Roman"/>
            <w:sz w:val="26"/>
            <w:szCs w:val="26"/>
            <w:lang w:val="vi-VN"/>
          </w:rPr>
          <w:t xml:space="preserve"> </w:t>
        </w:r>
      </w:ins>
      <w:r w:rsidRPr="00D7288B">
        <w:rPr>
          <w:rFonts w:ascii="Times New Roman" w:hAnsi="Times New Roman" w:cs="Times New Roman"/>
          <w:b/>
          <w:bCs/>
          <w:sz w:val="26"/>
          <w:szCs w:val="26"/>
          <w:rPrChange w:id="920" w:author="Kiên Lê Trung" w:date="2024-12-22T11:32:00Z" w16du:dateUtc="2024-12-22T04:32:00Z">
            <w:rPr>
              <w:b/>
              <w:sz w:val="24"/>
              <w:szCs w:val="24"/>
            </w:rPr>
          </w:rPrChange>
        </w:rPr>
        <w:t>Quản lý kho hàng, tồn kho sản phẩm, khách hàng</w:t>
      </w:r>
      <w:r w:rsidRPr="00D7288B">
        <w:rPr>
          <w:rFonts w:ascii="Times New Roman" w:hAnsi="Times New Roman" w:cs="Times New Roman"/>
          <w:sz w:val="26"/>
          <w:szCs w:val="26"/>
          <w:rPrChange w:id="921" w:author="Kiên Lê Trung" w:date="2024-12-22T11:31:00Z" w16du:dateUtc="2024-12-22T04:31:00Z">
            <w:rPr>
              <w:b/>
              <w:sz w:val="24"/>
              <w:szCs w:val="24"/>
            </w:rPr>
          </w:rPrChange>
        </w:rPr>
        <w:t xml:space="preserve"> ”</w:t>
      </w:r>
    </w:p>
    <w:p w14:paraId="6C57C439" w14:textId="77777777" w:rsidR="007569A2" w:rsidRPr="00B54AF4" w:rsidRDefault="007569A2"/>
    <w:p w14:paraId="3D404BC9" w14:textId="77777777" w:rsidR="007569A2" w:rsidRDefault="00CE686F">
      <w:pPr>
        <w:rPr>
          <w:sz w:val="28"/>
          <w:szCs w:val="28"/>
        </w:rPr>
      </w:pPr>
      <w:commentRangeStart w:id="922"/>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200" cy="3530600"/>
                    </a:xfrm>
                    <a:prstGeom prst="rect">
                      <a:avLst/>
                    </a:prstGeom>
                    <a:ln/>
                  </pic:spPr>
                </pic:pic>
              </a:graphicData>
            </a:graphic>
          </wp:inline>
        </w:drawing>
      </w:r>
      <w:commentRangeEnd w:id="922"/>
      <w:r>
        <w:rPr>
          <w:rStyle w:val="CommentReference"/>
        </w:rPr>
        <w:commentReference w:id="922"/>
      </w:r>
    </w:p>
    <w:p w14:paraId="61319B8A" w14:textId="77777777" w:rsidR="007569A2" w:rsidRDefault="007569A2">
      <w:pPr>
        <w:rPr>
          <w:sz w:val="28"/>
          <w:szCs w:val="28"/>
        </w:rPr>
      </w:pPr>
    </w:p>
    <w:p w14:paraId="4690D2CA" w14:textId="7CB9AA63" w:rsidR="007569A2" w:rsidRPr="00D7288B" w:rsidRDefault="00CE686F">
      <w:pPr>
        <w:pStyle w:val="ListParagraph"/>
        <w:numPr>
          <w:ilvl w:val="0"/>
          <w:numId w:val="172"/>
        </w:numPr>
        <w:ind w:left="709"/>
        <w:rPr>
          <w:rFonts w:ascii="Times New Roman" w:hAnsi="Times New Roman" w:cs="Times New Roman"/>
          <w:sz w:val="26"/>
          <w:szCs w:val="26"/>
          <w:rPrChange w:id="923" w:author="Kiên Lê Trung" w:date="2024-12-22T11:32:00Z" w16du:dateUtc="2024-12-22T04:32:00Z">
            <w:rPr>
              <w:b/>
              <w:sz w:val="24"/>
              <w:szCs w:val="24"/>
            </w:rPr>
          </w:rPrChange>
        </w:rPr>
        <w:pPrChange w:id="924" w:author="Kiên Lê Trung" w:date="2024-12-22T11:32:00Z" w16du:dateUtc="2024-12-22T04:32:00Z">
          <w:pPr>
            <w:pStyle w:val="Heading5"/>
          </w:pPr>
        </w:pPrChange>
      </w:pPr>
      <w:del w:id="925" w:author="Kiên Lê Trung" w:date="2024-12-22T10:45:00Z" w16du:dateUtc="2024-12-22T03:45:00Z">
        <w:r w:rsidRPr="00D7288B" w:rsidDel="00B54AF4">
          <w:rPr>
            <w:rFonts w:ascii="Times New Roman" w:hAnsi="Times New Roman" w:cs="Times New Roman"/>
            <w:sz w:val="26"/>
            <w:szCs w:val="26"/>
            <w:rPrChange w:id="926" w:author="Kiên Lê Trung" w:date="2024-12-22T11:32:00Z" w16du:dateUtc="2024-12-22T04:32:00Z">
              <w:rPr/>
            </w:rPrChange>
          </w:rPr>
          <w:delText>-</w:delText>
        </w:r>
      </w:del>
      <w:r w:rsidRPr="00D7288B">
        <w:rPr>
          <w:rFonts w:ascii="Times New Roman" w:hAnsi="Times New Roman" w:cs="Times New Roman"/>
          <w:sz w:val="26"/>
          <w:szCs w:val="26"/>
          <w:rPrChange w:id="927" w:author="Kiên Lê Trung" w:date="2024-12-22T11:32:00Z" w16du:dateUtc="2024-12-22T04:32:00Z">
            <w:rPr>
              <w:sz w:val="24"/>
              <w:szCs w:val="24"/>
            </w:rPr>
          </w:rPrChange>
        </w:rPr>
        <w:t xml:space="preserve">Phân rã </w:t>
      </w:r>
      <w:del w:id="928" w:author="Kiên Lê Trung" w:date="2024-12-22T11:25:00Z" w16du:dateUtc="2024-12-22T04:25:00Z">
        <w:r w:rsidRPr="00D7288B" w:rsidDel="00983677">
          <w:rPr>
            <w:rFonts w:ascii="Times New Roman" w:hAnsi="Times New Roman" w:cs="Times New Roman"/>
            <w:sz w:val="26"/>
            <w:szCs w:val="26"/>
            <w:rPrChange w:id="929" w:author="Kiên Lê Trung" w:date="2024-12-22T11:32:00Z" w16du:dateUtc="2024-12-22T04:32:00Z">
              <w:rPr>
                <w:sz w:val="24"/>
                <w:szCs w:val="24"/>
              </w:rPr>
            </w:rPrChange>
          </w:rPr>
          <w:delText>use case</w:delText>
        </w:r>
      </w:del>
      <w:ins w:id="930" w:author="Kiên Lê Trung" w:date="2024-12-22T11:25:00Z" w16du:dateUtc="2024-12-22T04:25:00Z">
        <w:r w:rsidR="00983677" w:rsidRPr="00D7288B">
          <w:rPr>
            <w:rFonts w:ascii="Times New Roman" w:hAnsi="Times New Roman" w:cs="Times New Roman"/>
            <w:sz w:val="26"/>
            <w:szCs w:val="26"/>
            <w:rPrChange w:id="931" w:author="Kiên Lê Trung" w:date="2024-12-22T11:32:00Z" w16du:dateUtc="2024-12-22T04:32:00Z">
              <w:rPr/>
            </w:rPrChange>
          </w:rPr>
          <w:t>Usecase</w:t>
        </w:r>
      </w:ins>
      <w:r w:rsidRPr="00D7288B">
        <w:rPr>
          <w:rFonts w:ascii="Times New Roman" w:hAnsi="Times New Roman" w:cs="Times New Roman"/>
          <w:sz w:val="26"/>
          <w:szCs w:val="26"/>
          <w:rPrChange w:id="932" w:author="Kiên Lê Trung" w:date="2024-12-22T11:32:00Z" w16du:dateUtc="2024-12-22T04:32:00Z">
            <w:rPr>
              <w:sz w:val="24"/>
              <w:szCs w:val="24"/>
            </w:rPr>
          </w:rPrChange>
        </w:rPr>
        <w:t xml:space="preserve"> </w:t>
      </w:r>
      <w:r w:rsidRPr="00D7288B">
        <w:rPr>
          <w:rFonts w:ascii="Times New Roman" w:hAnsi="Times New Roman" w:cs="Times New Roman"/>
          <w:sz w:val="26"/>
          <w:szCs w:val="26"/>
          <w:rPrChange w:id="933" w:author="Kiên Lê Trung" w:date="2024-12-22T11:32:00Z" w16du:dateUtc="2024-12-22T04:32:00Z">
            <w:rPr>
              <w:b/>
              <w:sz w:val="24"/>
              <w:szCs w:val="24"/>
            </w:rPr>
          </w:rPrChange>
        </w:rPr>
        <w:t xml:space="preserve">“ </w:t>
      </w:r>
      <w:r w:rsidRPr="00D7288B">
        <w:rPr>
          <w:rFonts w:ascii="Times New Roman" w:hAnsi="Times New Roman" w:cs="Times New Roman"/>
          <w:b/>
          <w:bCs/>
          <w:sz w:val="26"/>
          <w:szCs w:val="26"/>
          <w:rPrChange w:id="934" w:author="Kiên Lê Trung" w:date="2024-12-22T11:32:00Z" w16du:dateUtc="2024-12-22T04:32:00Z">
            <w:rPr>
              <w:b/>
              <w:sz w:val="24"/>
              <w:szCs w:val="24"/>
            </w:rPr>
          </w:rPrChange>
        </w:rPr>
        <w:t>Quản lý đơn hàng, giao hàng</w:t>
      </w:r>
      <w:r w:rsidRPr="00D7288B">
        <w:rPr>
          <w:rFonts w:ascii="Times New Roman" w:hAnsi="Times New Roman" w:cs="Times New Roman"/>
          <w:sz w:val="26"/>
          <w:szCs w:val="26"/>
          <w:rPrChange w:id="935" w:author="Kiên Lê Trung" w:date="2024-12-22T11:32:00Z" w16du:dateUtc="2024-12-22T04:32:00Z">
            <w:rPr>
              <w:b/>
              <w:sz w:val="24"/>
              <w:szCs w:val="24"/>
            </w:rPr>
          </w:rPrChange>
        </w:rPr>
        <w:t>”</w:t>
      </w:r>
    </w:p>
    <w:p w14:paraId="31A560F4" w14:textId="77777777" w:rsidR="007569A2" w:rsidRDefault="00CE686F" w:rsidP="740FB05A">
      <w:pPr>
        <w:rPr>
          <w:b/>
          <w:bCs/>
          <w:sz w:val="24"/>
          <w:szCs w:val="24"/>
        </w:rPr>
      </w:pPr>
      <w:commentRangeStart w:id="936"/>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31200" cy="2184400"/>
                    </a:xfrm>
                    <a:prstGeom prst="rect">
                      <a:avLst/>
                    </a:prstGeom>
                    <a:ln/>
                  </pic:spPr>
                </pic:pic>
              </a:graphicData>
            </a:graphic>
          </wp:inline>
        </w:drawing>
      </w:r>
      <w:commentRangeEnd w:id="936"/>
      <w:r>
        <w:commentReference w:id="936"/>
      </w:r>
    </w:p>
    <w:p w14:paraId="70DF735C" w14:textId="77777777" w:rsidR="007569A2" w:rsidRDefault="007569A2">
      <w:pPr>
        <w:rPr>
          <w:b/>
          <w:sz w:val="24"/>
          <w:szCs w:val="24"/>
        </w:rPr>
      </w:pPr>
    </w:p>
    <w:p w14:paraId="3A413BF6" w14:textId="77777777" w:rsidR="007569A2" w:rsidRDefault="007569A2"/>
    <w:p w14:paraId="33D28B4B" w14:textId="77777777" w:rsidR="007569A2" w:rsidRDefault="007569A2"/>
    <w:p w14:paraId="431A865E" w14:textId="79CA9FE2" w:rsidR="007569A2" w:rsidRPr="00D7288B" w:rsidRDefault="7A5AEBB1">
      <w:pPr>
        <w:pStyle w:val="ListParagraph"/>
        <w:numPr>
          <w:ilvl w:val="0"/>
          <w:numId w:val="173"/>
        </w:numPr>
        <w:ind w:left="709"/>
        <w:rPr>
          <w:rFonts w:ascii="Times New Roman" w:hAnsi="Times New Roman" w:cs="Times New Roman"/>
          <w:sz w:val="26"/>
          <w:szCs w:val="26"/>
          <w:rPrChange w:id="937" w:author="Kiên Lê Trung" w:date="2024-12-22T11:33:00Z" w16du:dateUtc="2024-12-22T04:33:00Z">
            <w:rPr>
              <w:sz w:val="24"/>
              <w:szCs w:val="24"/>
            </w:rPr>
          </w:rPrChange>
        </w:rPr>
        <w:pPrChange w:id="938" w:author="Kiên Lê Trung" w:date="2024-12-22T11:33:00Z" w16du:dateUtc="2024-12-22T04:33:00Z">
          <w:pPr>
            <w:pStyle w:val="Heading5"/>
          </w:pPr>
        </w:pPrChange>
      </w:pPr>
      <w:del w:id="939" w:author="Kiên Lê Trung" w:date="2024-12-22T10:45:00Z" w16du:dateUtc="2024-12-22T03:45:00Z">
        <w:r w:rsidRPr="00D7288B" w:rsidDel="00B54AF4">
          <w:rPr>
            <w:rFonts w:ascii="Times New Roman" w:hAnsi="Times New Roman" w:cs="Times New Roman"/>
            <w:sz w:val="26"/>
            <w:szCs w:val="26"/>
            <w:rPrChange w:id="940" w:author="Kiên Lê Trung" w:date="2024-12-22T11:33:00Z" w16du:dateUtc="2024-12-22T04:33:00Z">
              <w:rPr/>
            </w:rPrChange>
          </w:rPr>
          <w:delText>-</w:delText>
        </w:r>
      </w:del>
      <w:r w:rsidRPr="00D7288B">
        <w:rPr>
          <w:rFonts w:ascii="Times New Roman" w:hAnsi="Times New Roman" w:cs="Times New Roman"/>
          <w:sz w:val="26"/>
          <w:szCs w:val="26"/>
          <w:rPrChange w:id="941" w:author="Kiên Lê Trung" w:date="2024-12-22T11:33:00Z" w16du:dateUtc="2024-12-22T04:33:00Z">
            <w:rPr>
              <w:sz w:val="24"/>
              <w:szCs w:val="24"/>
            </w:rPr>
          </w:rPrChange>
        </w:rPr>
        <w:t xml:space="preserve">Phân rã </w:t>
      </w:r>
      <w:del w:id="942" w:author="Kiên Lê Trung" w:date="2024-12-22T11:25:00Z" w16du:dateUtc="2024-12-22T04:25:00Z">
        <w:r w:rsidRPr="00D7288B" w:rsidDel="00983677">
          <w:rPr>
            <w:rFonts w:ascii="Times New Roman" w:hAnsi="Times New Roman" w:cs="Times New Roman"/>
            <w:sz w:val="26"/>
            <w:szCs w:val="26"/>
            <w:rPrChange w:id="943" w:author="Kiên Lê Trung" w:date="2024-12-22T11:33:00Z" w16du:dateUtc="2024-12-22T04:33:00Z">
              <w:rPr>
                <w:sz w:val="24"/>
                <w:szCs w:val="24"/>
              </w:rPr>
            </w:rPrChange>
          </w:rPr>
          <w:delText>use case</w:delText>
        </w:r>
      </w:del>
      <w:ins w:id="944" w:author="Kiên Lê Trung" w:date="2024-12-22T11:25:00Z" w16du:dateUtc="2024-12-22T04:25:00Z">
        <w:r w:rsidR="00983677" w:rsidRPr="00D7288B">
          <w:rPr>
            <w:rFonts w:ascii="Times New Roman" w:hAnsi="Times New Roman" w:cs="Times New Roman"/>
            <w:sz w:val="26"/>
            <w:szCs w:val="26"/>
            <w:rPrChange w:id="945" w:author="Kiên Lê Trung" w:date="2024-12-22T11:33:00Z" w16du:dateUtc="2024-12-22T04:33:00Z">
              <w:rPr/>
            </w:rPrChange>
          </w:rPr>
          <w:t>Usecase</w:t>
        </w:r>
      </w:ins>
      <w:r w:rsidRPr="00D7288B">
        <w:rPr>
          <w:rFonts w:ascii="Times New Roman" w:hAnsi="Times New Roman" w:cs="Times New Roman"/>
          <w:sz w:val="26"/>
          <w:szCs w:val="26"/>
          <w:rPrChange w:id="946" w:author="Kiên Lê Trung" w:date="2024-12-22T11:33:00Z" w16du:dateUtc="2024-12-22T04:33:00Z">
            <w:rPr>
              <w:sz w:val="24"/>
              <w:szCs w:val="24"/>
            </w:rPr>
          </w:rPrChange>
        </w:rPr>
        <w:t xml:space="preserve"> “</w:t>
      </w:r>
      <w:r w:rsidRPr="00D7288B">
        <w:rPr>
          <w:rFonts w:ascii="Times New Roman" w:hAnsi="Times New Roman" w:cs="Times New Roman"/>
          <w:b/>
          <w:bCs/>
          <w:sz w:val="26"/>
          <w:szCs w:val="26"/>
          <w:rPrChange w:id="947" w:author="Kiên Lê Trung" w:date="2024-12-22T11:33:00Z" w16du:dateUtc="2024-12-22T04:33:00Z">
            <w:rPr>
              <w:b/>
              <w:bCs/>
              <w:sz w:val="24"/>
              <w:szCs w:val="24"/>
            </w:rPr>
          </w:rPrChange>
        </w:rPr>
        <w:t xml:space="preserve">Báo cáo thống kê </w:t>
      </w:r>
      <w:r w:rsidR="7BD89C58" w:rsidRPr="00D7288B">
        <w:rPr>
          <w:rFonts w:ascii="Times New Roman" w:hAnsi="Times New Roman" w:cs="Times New Roman"/>
          <w:b/>
          <w:bCs/>
          <w:sz w:val="26"/>
          <w:szCs w:val="26"/>
          <w:rPrChange w:id="948" w:author="Kiên Lê Trung" w:date="2024-12-22T11:33:00Z" w16du:dateUtc="2024-12-22T04:33:00Z">
            <w:rPr>
              <w:b/>
              <w:bCs/>
              <w:sz w:val="24"/>
              <w:szCs w:val="24"/>
            </w:rPr>
          </w:rPrChange>
        </w:rPr>
        <w:t>của người bán</w:t>
      </w:r>
      <w:r w:rsidRPr="00D7288B">
        <w:rPr>
          <w:rFonts w:ascii="Times New Roman" w:hAnsi="Times New Roman" w:cs="Times New Roman"/>
          <w:b/>
          <w:bCs/>
          <w:sz w:val="26"/>
          <w:szCs w:val="26"/>
          <w:rPrChange w:id="949" w:author="Kiên Lê Trung" w:date="2024-12-22T11:33:00Z" w16du:dateUtc="2024-12-22T04:33:00Z">
            <w:rPr>
              <w:b/>
              <w:bCs/>
              <w:sz w:val="24"/>
              <w:szCs w:val="24"/>
            </w:rPr>
          </w:rPrChange>
        </w:rPr>
        <w:t>: doanh thu, lợi nhuận</w:t>
      </w:r>
      <w:r w:rsidR="7537B1FC" w:rsidRPr="00D7288B">
        <w:rPr>
          <w:rFonts w:ascii="Times New Roman" w:hAnsi="Times New Roman" w:cs="Times New Roman"/>
          <w:b/>
          <w:bCs/>
          <w:sz w:val="26"/>
          <w:szCs w:val="26"/>
          <w:rPrChange w:id="950" w:author="Kiên Lê Trung" w:date="2024-12-22T11:33:00Z" w16du:dateUtc="2024-12-22T04:33:00Z">
            <w:rPr>
              <w:b/>
              <w:bCs/>
              <w:sz w:val="24"/>
              <w:szCs w:val="24"/>
            </w:rPr>
          </w:rPrChange>
        </w:rPr>
        <w:t>, địa chỉ mua hàng, trạng thái đơn hàng</w:t>
      </w:r>
      <w:r w:rsidR="7537B1FC" w:rsidRPr="00D7288B">
        <w:rPr>
          <w:rFonts w:ascii="Times New Roman" w:hAnsi="Times New Roman" w:cs="Times New Roman"/>
          <w:sz w:val="26"/>
          <w:szCs w:val="26"/>
          <w:rPrChange w:id="951" w:author="Kiên Lê Trung" w:date="2024-12-22T11:33:00Z" w16du:dateUtc="2024-12-22T04:33:00Z">
            <w:rPr>
              <w:b/>
              <w:bCs/>
              <w:sz w:val="24"/>
              <w:szCs w:val="24"/>
            </w:rPr>
          </w:rPrChange>
        </w:rPr>
        <w:t>”</w:t>
      </w:r>
      <w:r w:rsidRPr="00D7288B">
        <w:rPr>
          <w:rFonts w:ascii="Times New Roman" w:hAnsi="Times New Roman" w:cs="Times New Roman"/>
          <w:sz w:val="26"/>
          <w:szCs w:val="26"/>
          <w:rPrChange w:id="952" w:author="Kiên Lê Trung" w:date="2024-12-22T11:33:00Z" w16du:dateUtc="2024-12-22T04:33:00Z">
            <w:rPr>
              <w:sz w:val="24"/>
              <w:szCs w:val="24"/>
            </w:rPr>
          </w:rPrChange>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5111268D" w:rsidR="59001287" w:rsidRPr="007158F7" w:rsidRDefault="59001287" w:rsidP="59001287"/>
    <w:p w14:paraId="37EFA3E3" w14:textId="5E4E1D16" w:rsidR="007569A2" w:rsidRDefault="007569A2">
      <w:pPr>
        <w:rPr>
          <w:sz w:val="28"/>
          <w:szCs w:val="28"/>
        </w:rPr>
      </w:pPr>
    </w:p>
    <w:p w14:paraId="521C1E6F" w14:textId="18A40C02" w:rsidR="007569A2" w:rsidRPr="00D7288B" w:rsidRDefault="00CE686F">
      <w:pPr>
        <w:pStyle w:val="ListParagraph"/>
        <w:numPr>
          <w:ilvl w:val="0"/>
          <w:numId w:val="173"/>
        </w:numPr>
        <w:ind w:left="709"/>
        <w:rPr>
          <w:rPrChange w:id="953" w:author="Kiên Lê Trung" w:date="2024-12-22T11:33:00Z" w16du:dateUtc="2024-12-22T04:33:00Z">
            <w:rPr>
              <w:sz w:val="28"/>
              <w:szCs w:val="28"/>
            </w:rPr>
          </w:rPrChange>
        </w:rPr>
        <w:pPrChange w:id="954" w:author="Kiên Lê Trung" w:date="2024-12-22T11:33:00Z" w16du:dateUtc="2024-12-22T04:33:00Z">
          <w:pPr>
            <w:pStyle w:val="Heading5"/>
          </w:pPr>
        </w:pPrChange>
      </w:pPr>
      <w:del w:id="955" w:author="Kiên Lê Trung" w:date="2024-12-22T10:45:00Z" w16du:dateUtc="2024-12-22T03:45:00Z">
        <w:r w:rsidRPr="00D7288B" w:rsidDel="00B54AF4">
          <w:rPr>
            <w:rFonts w:ascii="Times New Roman" w:hAnsi="Times New Roman" w:cs="Times New Roman"/>
            <w:sz w:val="26"/>
            <w:szCs w:val="26"/>
            <w:rPrChange w:id="956" w:author="Kiên Lê Trung" w:date="2024-12-22T11:33:00Z" w16du:dateUtc="2024-12-22T04:33:00Z">
              <w:rPr>
                <w:sz w:val="28"/>
                <w:szCs w:val="28"/>
              </w:rPr>
            </w:rPrChange>
          </w:rPr>
          <w:delText>-</w:delText>
        </w:r>
      </w:del>
      <w:ins w:id="957" w:author="Kiên Lê Trung" w:date="2024-12-22T10:49:00Z" w16du:dateUtc="2024-12-22T03:49:00Z">
        <w:r w:rsidR="00517332" w:rsidRPr="00D7288B">
          <w:rPr>
            <w:rFonts w:ascii="Times New Roman" w:hAnsi="Times New Roman" w:cs="Times New Roman"/>
            <w:sz w:val="26"/>
            <w:szCs w:val="26"/>
            <w:lang w:val="vi-VN"/>
            <w:rPrChange w:id="958" w:author="Kiên Lê Trung" w:date="2024-12-22T11:33:00Z" w16du:dateUtc="2024-12-22T04:33:00Z">
              <w:rPr>
                <w:lang w:val="vi-VN"/>
              </w:rPr>
            </w:rPrChange>
          </w:rPr>
          <w:t xml:space="preserve">Phân rã </w:t>
        </w:r>
      </w:ins>
      <w:ins w:id="959" w:author="Kiên Lê Trung" w:date="2024-12-22T10:50:00Z" w16du:dateUtc="2024-12-22T03:50:00Z">
        <w:r w:rsidR="00517332" w:rsidRPr="00D7288B">
          <w:rPr>
            <w:rFonts w:ascii="Times New Roman" w:hAnsi="Times New Roman" w:cs="Times New Roman"/>
            <w:sz w:val="26"/>
            <w:szCs w:val="26"/>
            <w:lang w:val="vi-VN"/>
            <w:rPrChange w:id="960" w:author="Kiên Lê Trung" w:date="2024-12-22T11:33:00Z" w16du:dateUtc="2024-12-22T04:33:00Z">
              <w:rPr>
                <w:lang w:val="vi-VN"/>
              </w:rPr>
            </w:rPrChange>
          </w:rPr>
          <w:t xml:space="preserve">Usecase “ </w:t>
        </w:r>
        <w:r w:rsidR="00517332" w:rsidRPr="00D7288B">
          <w:rPr>
            <w:rFonts w:ascii="Times New Roman" w:hAnsi="Times New Roman" w:cs="Times New Roman"/>
            <w:b/>
            <w:bCs/>
            <w:sz w:val="26"/>
            <w:szCs w:val="26"/>
            <w:lang w:val="vi-VN"/>
            <w:rPrChange w:id="961" w:author="Kiên Lê Trung" w:date="2024-12-22T11:33:00Z" w16du:dateUtc="2024-12-22T04:33:00Z">
              <w:rPr>
                <w:rFonts w:ascii="Times New Roman" w:hAnsi="Times New Roman" w:cs="Times New Roman"/>
                <w:sz w:val="26"/>
                <w:szCs w:val="26"/>
                <w:lang w:val="vi-VN"/>
              </w:rPr>
            </w:rPrChange>
          </w:rPr>
          <w:t>Quản lý khuyến mãi</w:t>
        </w:r>
        <w:r w:rsidR="00517332" w:rsidRPr="00D7288B">
          <w:rPr>
            <w:rFonts w:ascii="Times New Roman" w:hAnsi="Times New Roman" w:cs="Times New Roman"/>
            <w:sz w:val="26"/>
            <w:szCs w:val="26"/>
            <w:lang w:val="vi-VN"/>
            <w:rPrChange w:id="962" w:author="Kiên Lê Trung" w:date="2024-12-22T11:33:00Z" w16du:dateUtc="2024-12-22T04:33:00Z">
              <w:rPr>
                <w:lang w:val="vi-VN"/>
              </w:rPr>
            </w:rPrChange>
          </w:rPr>
          <w:t xml:space="preserve"> “ </w:t>
        </w:r>
      </w:ins>
      <w:del w:id="963" w:author="Kiên Lê Trung" w:date="2024-12-22T10:49:00Z" w16du:dateUtc="2024-12-22T03:49:00Z">
        <w:r w:rsidRPr="00D7288B" w:rsidDel="00517332">
          <w:rPr>
            <w:rPrChange w:id="964" w:author="Kiên Lê Trung" w:date="2024-12-22T11:33:00Z" w16du:dateUtc="2024-12-22T04:33:00Z">
              <w:rPr>
                <w:sz w:val="24"/>
                <w:szCs w:val="24"/>
              </w:rPr>
            </w:rPrChange>
          </w:rPr>
          <w:delText>Quản lý và áp dụng các chương trình khuyến mại</w:delText>
        </w:r>
      </w:del>
    </w:p>
    <w:p w14:paraId="41C6AC2A" w14:textId="2019E569" w:rsidR="007569A2" w:rsidRDefault="007569A2"/>
    <w:p w14:paraId="76DD069B" w14:textId="1B1957E5" w:rsidR="1E1DDABD" w:rsidRDefault="1E1DDABD" w:rsidP="740FB05A">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2DC44586" w14:textId="49243754" w:rsidR="007569A2" w:rsidRPr="00B54AF4" w:rsidRDefault="00F51725" w:rsidP="00034C0F">
      <w:pPr>
        <w:pStyle w:val="ListParagraph"/>
        <w:numPr>
          <w:ilvl w:val="0"/>
          <w:numId w:val="59"/>
        </w:numPr>
        <w:rPr>
          <w:rFonts w:ascii="Times New Roman" w:hAnsi="Times New Roman" w:cs="Times New Roman"/>
          <w:sz w:val="26"/>
          <w:szCs w:val="26"/>
          <w:lang w:val="en-US"/>
          <w:rPrChange w:id="965" w:author="Kiên Lê Trung" w:date="2024-12-22T10:46:00Z" w16du:dateUtc="2024-12-22T03:46:00Z">
            <w:rPr>
              <w:lang w:val="en-US"/>
            </w:rPr>
          </w:rPrChange>
        </w:rPr>
      </w:pPr>
      <w:ins w:id="966" w:author="Kiên Lê Trung" w:date="2024-12-22T10:50:00Z" w16du:dateUtc="2024-12-22T03:50:00Z">
        <w:r>
          <w:rPr>
            <w:rFonts w:ascii="Times New Roman" w:hAnsi="Times New Roman" w:cs="Times New Roman"/>
            <w:sz w:val="26"/>
            <w:szCs w:val="26"/>
            <w:lang w:val="vi-VN"/>
          </w:rPr>
          <w:t xml:space="preserve">Phân rã </w:t>
        </w:r>
      </w:ins>
      <w:ins w:id="967" w:author="Kiên Lê Trung" w:date="2024-12-22T10:51:00Z" w16du:dateUtc="2024-12-22T03:51:00Z">
        <w:r>
          <w:rPr>
            <w:rFonts w:ascii="Times New Roman" w:hAnsi="Times New Roman" w:cs="Times New Roman"/>
            <w:sz w:val="26"/>
            <w:szCs w:val="26"/>
            <w:lang w:val="vi-VN"/>
          </w:rPr>
          <w:t xml:space="preserve">Usecase </w:t>
        </w:r>
      </w:ins>
      <w:ins w:id="968" w:author="Kiên Lê Trung" w:date="2024-12-22T10:50:00Z" w16du:dateUtc="2024-12-22T03:50:00Z">
        <w:r>
          <w:rPr>
            <w:rFonts w:ascii="Times New Roman" w:hAnsi="Times New Roman" w:cs="Times New Roman"/>
            <w:sz w:val="26"/>
            <w:szCs w:val="26"/>
            <w:lang w:val="vi-VN"/>
          </w:rPr>
          <w:t>“</w:t>
        </w:r>
      </w:ins>
      <w:commentRangeStart w:id="969"/>
      <w:r w:rsidR="00C5469A" w:rsidRPr="00C46367">
        <w:rPr>
          <w:rFonts w:ascii="Times New Roman" w:hAnsi="Times New Roman" w:cs="Times New Roman"/>
          <w:b/>
          <w:bCs/>
          <w:sz w:val="26"/>
          <w:szCs w:val="26"/>
          <w:lang w:val="en-US"/>
          <w:rPrChange w:id="970" w:author="Kiên Lê Trung" w:date="2024-12-22T11:14:00Z" w16du:dateUtc="2024-12-22T04:14:00Z">
            <w:rPr>
              <w:lang w:val="en-US"/>
            </w:rPr>
          </w:rPrChange>
        </w:rPr>
        <w:t xml:space="preserve">Quản lý nhà cung </w:t>
      </w:r>
      <w:del w:id="971" w:author="Kiên Lê Trung" w:date="2024-12-22T10:50:00Z" w16du:dateUtc="2024-12-22T03:50:00Z">
        <w:r w:rsidR="00C5469A" w:rsidRPr="00C46367" w:rsidDel="00F51725">
          <w:rPr>
            <w:rFonts w:ascii="Times New Roman" w:hAnsi="Times New Roman" w:cs="Times New Roman"/>
            <w:b/>
            <w:bCs/>
            <w:sz w:val="26"/>
            <w:szCs w:val="26"/>
            <w:lang w:val="en-US"/>
            <w:rPrChange w:id="972" w:author="Kiên Lê Trung" w:date="2024-12-22T11:14:00Z" w16du:dateUtc="2024-12-22T04:14:00Z">
              <w:rPr>
                <w:lang w:val="en-US"/>
              </w:rPr>
            </w:rPrChange>
          </w:rPr>
          <w:delText>cấp</w:delText>
        </w:r>
      </w:del>
      <w:commentRangeEnd w:id="969"/>
      <w:ins w:id="973" w:author="Kiên Lê Trung" w:date="2024-12-22T10:50:00Z" w16du:dateUtc="2024-12-22T03:50:00Z">
        <w:r w:rsidRPr="00C46367">
          <w:rPr>
            <w:rFonts w:ascii="Times New Roman" w:hAnsi="Times New Roman" w:cs="Times New Roman"/>
            <w:b/>
            <w:bCs/>
            <w:sz w:val="26"/>
            <w:szCs w:val="26"/>
            <w:lang w:val="en-US"/>
            <w:rPrChange w:id="974" w:author="Kiên Lê Trung" w:date="2024-12-22T11:14:00Z" w16du:dateUtc="2024-12-22T04:14:00Z">
              <w:rPr>
                <w:rFonts w:ascii="Times New Roman" w:hAnsi="Times New Roman" w:cs="Times New Roman"/>
                <w:sz w:val="26"/>
                <w:szCs w:val="26"/>
                <w:lang w:val="en-US"/>
              </w:rPr>
            </w:rPrChange>
          </w:rPr>
          <w:t>cấp</w:t>
        </w:r>
      </w:ins>
      <w:r w:rsidR="00C5469A" w:rsidRPr="00C46367">
        <w:rPr>
          <w:rStyle w:val="CommentReference"/>
          <w:rFonts w:ascii="Times New Roman" w:hAnsi="Times New Roman" w:cs="Times New Roman"/>
          <w:b/>
          <w:bCs/>
          <w:sz w:val="26"/>
          <w:szCs w:val="26"/>
          <w:rPrChange w:id="975" w:author="Kiên Lê Trung" w:date="2024-12-22T11:14:00Z" w16du:dateUtc="2024-12-22T04:14:00Z">
            <w:rPr>
              <w:rStyle w:val="CommentReference"/>
            </w:rPr>
          </w:rPrChange>
        </w:rPr>
        <w:commentReference w:id="969"/>
      </w:r>
      <w:ins w:id="976" w:author="Kiên Lê Trung" w:date="2024-12-22T10:50:00Z" w16du:dateUtc="2024-12-22T03:50:00Z">
        <w:r>
          <w:rPr>
            <w:rFonts w:ascii="Times New Roman" w:hAnsi="Times New Roman" w:cs="Times New Roman"/>
            <w:sz w:val="26"/>
            <w:szCs w:val="26"/>
            <w:lang w:val="vi-VN"/>
          </w:rPr>
          <w:t>”</w:t>
        </w:r>
      </w:ins>
    </w:p>
    <w:p w14:paraId="6CC526C9" w14:textId="77777777" w:rsidR="00677107" w:rsidRDefault="00677107" w:rsidP="00677107">
      <w:pPr>
        <w:rPr>
          <w:lang w:val="en-US"/>
        </w:rPr>
      </w:pPr>
    </w:p>
    <w:p w14:paraId="570FF31F" w14:textId="77777777" w:rsidR="00677107" w:rsidRDefault="00677107" w:rsidP="00677107">
      <w:pPr>
        <w:rPr>
          <w:lang w:val="en-US"/>
        </w:rPr>
      </w:pPr>
    </w:p>
    <w:p w14:paraId="42E60D57" w14:textId="3AF59104" w:rsidR="00677107" w:rsidRDefault="00AF47C7" w:rsidP="00677107">
      <w:pPr>
        <w:rPr>
          <w:lang w:val="en-US"/>
        </w:rPr>
      </w:pPr>
      <w:r w:rsidRPr="00AF47C7">
        <w:rPr>
          <w:noProof/>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37"/>
                    <a:stretch>
                      <a:fillRect/>
                    </a:stretch>
                  </pic:blipFill>
                  <pic:spPr>
                    <a:xfrm>
                      <a:off x="0" y="0"/>
                      <a:ext cx="5733415" cy="3007360"/>
                    </a:xfrm>
                    <a:prstGeom prst="rect">
                      <a:avLst/>
                    </a:prstGeom>
                  </pic:spPr>
                </pic:pic>
              </a:graphicData>
            </a:graphic>
          </wp:inline>
        </w:drawing>
      </w:r>
    </w:p>
    <w:p w14:paraId="572D131B" w14:textId="77777777" w:rsidR="00677107" w:rsidRPr="00153604" w:rsidDel="00340D02" w:rsidRDefault="00677107">
      <w:pPr>
        <w:pStyle w:val="ListParagraph"/>
        <w:numPr>
          <w:ilvl w:val="1"/>
          <w:numId w:val="142"/>
        </w:numPr>
        <w:rPr>
          <w:del w:id="977" w:author="Kiên Lê Trung" w:date="2024-12-22T10:51:00Z" w16du:dateUtc="2024-12-22T03:51:00Z"/>
          <w:rFonts w:ascii="Times New Roman" w:hAnsi="Times New Roman" w:cs="Times New Roman"/>
          <w:sz w:val="26"/>
          <w:szCs w:val="26"/>
          <w:lang w:val="en-US"/>
          <w:rPrChange w:id="978" w:author="Kiên Lê Trung" w:date="2024-12-22T10:52:00Z" w16du:dateUtc="2024-12-22T03:52:00Z">
            <w:rPr>
              <w:del w:id="979" w:author="Kiên Lê Trung" w:date="2024-12-22T10:51:00Z" w16du:dateUtc="2024-12-22T03:51:00Z"/>
              <w:lang w:val="en-US"/>
            </w:rPr>
          </w:rPrChange>
        </w:rPr>
        <w:pPrChange w:id="980" w:author="Kiên Lê Trung" w:date="2024-12-22T10:51:00Z" w16du:dateUtc="2024-12-22T03:51:00Z">
          <w:pPr/>
        </w:pPrChange>
      </w:pPr>
    </w:p>
    <w:p w14:paraId="4FFCBC07" w14:textId="2ADA3DAA" w:rsidR="007569A2" w:rsidRPr="00153604" w:rsidRDefault="00677107">
      <w:pPr>
        <w:pStyle w:val="ListParagraph"/>
        <w:numPr>
          <w:ilvl w:val="1"/>
          <w:numId w:val="142"/>
        </w:numPr>
        <w:rPr>
          <w:rFonts w:ascii="Times New Roman" w:hAnsi="Times New Roman" w:cs="Times New Roman"/>
          <w:sz w:val="26"/>
          <w:szCs w:val="26"/>
          <w:lang w:val="vi-VN"/>
          <w:rPrChange w:id="981" w:author="Kiên Lê Trung" w:date="2024-12-22T10:52:00Z" w16du:dateUtc="2024-12-22T03:52:00Z">
            <w:rPr>
              <w:lang w:val="en-US"/>
            </w:rPr>
          </w:rPrChange>
        </w:rPr>
        <w:pPrChange w:id="982" w:author="Kiên Lê Trung" w:date="2024-12-22T10:51:00Z" w16du:dateUtc="2024-12-22T03:51:00Z">
          <w:pPr>
            <w:ind w:firstLine="360"/>
          </w:pPr>
        </w:pPrChange>
      </w:pPr>
      <w:del w:id="983" w:author="Kiên Lê Trung" w:date="2024-12-22T10:51:00Z" w16du:dateUtc="2024-12-22T03:51:00Z">
        <w:r w:rsidRPr="00153604" w:rsidDel="00340D02">
          <w:rPr>
            <w:rFonts w:ascii="Times New Roman" w:hAnsi="Times New Roman" w:cs="Times New Roman"/>
            <w:sz w:val="26"/>
            <w:szCs w:val="26"/>
            <w:lang w:val="en-US"/>
            <w:rPrChange w:id="984" w:author="Kiên Lê Trung" w:date="2024-12-22T10:52:00Z" w16du:dateUtc="2024-12-22T03:52:00Z">
              <w:rPr>
                <w:lang w:val="en-US"/>
              </w:rPr>
            </w:rPrChange>
          </w:rPr>
          <w:delText xml:space="preserve">- </w:delText>
        </w:r>
      </w:del>
      <w:ins w:id="985" w:author="Kiên Lê Trung" w:date="2024-12-22T10:51:00Z" w16du:dateUtc="2024-12-22T03:51:00Z">
        <w:r w:rsidR="00340D02" w:rsidRPr="00153604">
          <w:rPr>
            <w:rFonts w:ascii="Times New Roman" w:hAnsi="Times New Roman" w:cs="Times New Roman"/>
            <w:sz w:val="26"/>
            <w:szCs w:val="26"/>
            <w:lang w:val="en-US"/>
            <w:rPrChange w:id="986" w:author="Kiên Lê Trung" w:date="2024-12-22T10:52:00Z" w16du:dateUtc="2024-12-22T03:52:00Z">
              <w:rPr>
                <w:lang w:val="en-US"/>
              </w:rPr>
            </w:rPrChange>
          </w:rPr>
          <w:t>Phân</w:t>
        </w:r>
        <w:r w:rsidR="00340D02" w:rsidRPr="00153604">
          <w:rPr>
            <w:rFonts w:ascii="Times New Roman" w:hAnsi="Times New Roman" w:cs="Times New Roman"/>
            <w:sz w:val="26"/>
            <w:szCs w:val="26"/>
            <w:lang w:val="vi-VN"/>
            <w:rPrChange w:id="987" w:author="Kiên Lê Trung" w:date="2024-12-22T10:52:00Z" w16du:dateUtc="2024-12-22T03:52:00Z">
              <w:rPr>
                <w:lang w:val="vi-VN"/>
              </w:rPr>
            </w:rPrChange>
          </w:rPr>
          <w:t xml:space="preserve"> rã Usecase “</w:t>
        </w:r>
      </w:ins>
      <w:r w:rsidRPr="00153604">
        <w:rPr>
          <w:rFonts w:ascii="Times New Roman" w:hAnsi="Times New Roman" w:cs="Times New Roman"/>
          <w:b/>
          <w:bCs/>
          <w:sz w:val="26"/>
          <w:szCs w:val="26"/>
          <w:lang w:val="en-US"/>
          <w:rPrChange w:id="988" w:author="Kiên Lê Trung" w:date="2024-12-22T10:52:00Z" w16du:dateUtc="2024-12-22T03:52:00Z">
            <w:rPr>
              <w:lang w:val="en-US"/>
            </w:rPr>
          </w:rPrChange>
        </w:rPr>
        <w:t xml:space="preserve">Quản lý nhập </w:t>
      </w:r>
      <w:del w:id="989" w:author="Kiên Lê Trung" w:date="2024-12-22T10:51:00Z" w16du:dateUtc="2024-12-22T03:51:00Z">
        <w:r w:rsidRPr="00153604" w:rsidDel="00340D02">
          <w:rPr>
            <w:rFonts w:ascii="Times New Roman" w:hAnsi="Times New Roman" w:cs="Times New Roman"/>
            <w:b/>
            <w:bCs/>
            <w:sz w:val="26"/>
            <w:szCs w:val="26"/>
            <w:lang w:val="en-US"/>
            <w:rPrChange w:id="990" w:author="Kiên Lê Trung" w:date="2024-12-22T10:52:00Z" w16du:dateUtc="2024-12-22T03:52:00Z">
              <w:rPr>
                <w:lang w:val="en-US"/>
              </w:rPr>
            </w:rPrChange>
          </w:rPr>
          <w:delText>hàng</w:delText>
        </w:r>
      </w:del>
      <w:ins w:id="991" w:author="Kiên Lê Trung" w:date="2024-12-22T10:51:00Z" w16du:dateUtc="2024-12-22T03:51:00Z">
        <w:r w:rsidR="00340D02" w:rsidRPr="00153604">
          <w:rPr>
            <w:rFonts w:ascii="Times New Roman" w:hAnsi="Times New Roman" w:cs="Times New Roman"/>
            <w:b/>
            <w:bCs/>
            <w:sz w:val="26"/>
            <w:szCs w:val="26"/>
            <w:lang w:val="en-US"/>
            <w:rPrChange w:id="992" w:author="Kiên Lê Trung" w:date="2024-12-22T10:52:00Z" w16du:dateUtc="2024-12-22T03:52:00Z">
              <w:rPr>
                <w:lang w:val="en-US"/>
              </w:rPr>
            </w:rPrChange>
          </w:rPr>
          <w:t>hàng</w:t>
        </w:r>
        <w:r w:rsidR="00340D02" w:rsidRPr="00153604">
          <w:rPr>
            <w:rFonts w:ascii="Times New Roman" w:hAnsi="Times New Roman" w:cs="Times New Roman"/>
            <w:sz w:val="26"/>
            <w:szCs w:val="26"/>
            <w:lang w:val="vi-VN"/>
            <w:rPrChange w:id="993" w:author="Kiên Lê Trung" w:date="2024-12-22T10:52:00Z" w16du:dateUtc="2024-12-22T03:52:00Z">
              <w:rPr>
                <w:lang w:val="vi-VN"/>
              </w:rPr>
            </w:rPrChange>
          </w:rPr>
          <w:t>”</w:t>
        </w:r>
      </w:ins>
    </w:p>
    <w:p w14:paraId="2431F60B" w14:textId="56E33E5E" w:rsidR="00677107" w:rsidRDefault="0018193D">
      <w:pPr>
        <w:rPr>
          <w:lang w:val="en-US"/>
        </w:rPr>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8"/>
                    <a:stretch>
                      <a:fillRect/>
                    </a:stretch>
                  </pic:blipFill>
                  <pic:spPr>
                    <a:xfrm>
                      <a:off x="0" y="0"/>
                      <a:ext cx="5733415" cy="2190115"/>
                    </a:xfrm>
                    <a:prstGeom prst="rect">
                      <a:avLst/>
                    </a:prstGeom>
                  </pic:spPr>
                </pic:pic>
              </a:graphicData>
            </a:graphic>
          </wp:inline>
        </w:drawing>
      </w:r>
    </w:p>
    <w:p w14:paraId="250B35AF" w14:textId="77777777" w:rsidR="00C862A4" w:rsidRDefault="00C862A4">
      <w:pPr>
        <w:rPr>
          <w:lang w:val="en-US"/>
        </w:rPr>
      </w:pPr>
    </w:p>
    <w:p w14:paraId="2BE53659" w14:textId="77777777" w:rsidR="00C862A4" w:rsidRDefault="00C862A4">
      <w:pPr>
        <w:rPr>
          <w:lang w:val="en-US"/>
        </w:rPr>
      </w:pPr>
    </w:p>
    <w:p w14:paraId="1062E347" w14:textId="77777777" w:rsidR="00C862A4" w:rsidRDefault="00C862A4">
      <w:pPr>
        <w:rPr>
          <w:lang w:val="en-US"/>
        </w:rPr>
      </w:pPr>
    </w:p>
    <w:p w14:paraId="67A02023" w14:textId="77777777" w:rsidR="00C862A4" w:rsidRDefault="00C862A4">
      <w:pPr>
        <w:rPr>
          <w:lang w:val="en-US"/>
        </w:rPr>
      </w:pPr>
    </w:p>
    <w:p w14:paraId="1025A5CB" w14:textId="77777777" w:rsidR="00C862A4" w:rsidRDefault="00C862A4">
      <w:pPr>
        <w:rPr>
          <w:lang w:val="en-US"/>
        </w:rPr>
      </w:pPr>
    </w:p>
    <w:p w14:paraId="7E8FE7CF" w14:textId="77777777" w:rsidR="00C862A4" w:rsidRPr="00034C0F" w:rsidRDefault="00C862A4">
      <w:pPr>
        <w:rPr>
          <w:lang w:val="en-US"/>
        </w:rPr>
      </w:pPr>
    </w:p>
    <w:p w14:paraId="16EADF94" w14:textId="3F566E19" w:rsidR="007569A2" w:rsidRPr="001B41C3" w:rsidRDefault="00CE686F">
      <w:pPr>
        <w:pStyle w:val="Heading4"/>
        <w:rPr>
          <w:color w:val="auto"/>
          <w:sz w:val="28"/>
          <w:szCs w:val="28"/>
          <w:rPrChange w:id="994" w:author="Kiên Lê Trung" w:date="2024-12-22T11:14:00Z" w16du:dateUtc="2024-12-22T04:14:00Z">
            <w:rPr>
              <w:b w:val="0"/>
              <w:sz w:val="28"/>
              <w:szCs w:val="28"/>
            </w:rPr>
          </w:rPrChange>
        </w:rPr>
      </w:pPr>
      <w:bookmarkStart w:id="995" w:name="_Toc185764372"/>
      <w:r w:rsidRPr="001B41C3">
        <w:rPr>
          <w:color w:val="auto"/>
          <w:rPrChange w:id="996" w:author="Kiên Lê Trung" w:date="2024-12-22T11:14:00Z" w16du:dateUtc="2024-12-22T04:14:00Z">
            <w:rPr/>
          </w:rPrChange>
        </w:rPr>
        <w:t xml:space="preserve">2.1.3d </w:t>
      </w:r>
      <w:r w:rsidRPr="001B41C3">
        <w:rPr>
          <w:color w:val="auto"/>
          <w:sz w:val="28"/>
          <w:szCs w:val="28"/>
          <w:rPrChange w:id="997" w:author="Kiên Lê Trung" w:date="2024-12-22T11:14:00Z" w16du:dateUtc="2024-12-22T04:14:00Z">
            <w:rPr>
              <w:sz w:val="28"/>
              <w:szCs w:val="28"/>
            </w:rPr>
          </w:rPrChange>
        </w:rPr>
        <w:t xml:space="preserve">Biểu đồ </w:t>
      </w:r>
      <w:ins w:id="998" w:author="Kiên Lê Trung" w:date="2024-12-22T11:17:00Z" w16du:dateUtc="2024-12-22T04:17:00Z">
        <w:r w:rsidR="00954E33">
          <w:rPr>
            <w:color w:val="auto"/>
            <w:sz w:val="28"/>
            <w:szCs w:val="28"/>
            <w:lang w:val="vi-VN"/>
          </w:rPr>
          <w:t>U</w:t>
        </w:r>
      </w:ins>
      <w:del w:id="999" w:author="Kiên Lê Trung" w:date="2024-12-22T11:17:00Z" w16du:dateUtc="2024-12-22T04:17:00Z">
        <w:r w:rsidRPr="001B41C3" w:rsidDel="00954E33">
          <w:rPr>
            <w:color w:val="auto"/>
            <w:sz w:val="28"/>
            <w:szCs w:val="28"/>
            <w:rPrChange w:id="1000" w:author="Kiên Lê Trung" w:date="2024-12-22T11:14:00Z" w16du:dateUtc="2024-12-22T04:14:00Z">
              <w:rPr>
                <w:sz w:val="28"/>
                <w:szCs w:val="28"/>
              </w:rPr>
            </w:rPrChange>
          </w:rPr>
          <w:delText>u</w:delText>
        </w:r>
      </w:del>
      <w:r w:rsidRPr="001B41C3">
        <w:rPr>
          <w:color w:val="auto"/>
          <w:sz w:val="28"/>
          <w:szCs w:val="28"/>
          <w:rPrChange w:id="1001" w:author="Kiên Lê Trung" w:date="2024-12-22T11:14:00Z" w16du:dateUtc="2024-12-22T04:14:00Z">
            <w:rPr>
              <w:sz w:val="28"/>
              <w:szCs w:val="28"/>
            </w:rPr>
          </w:rPrChange>
        </w:rPr>
        <w:t>se</w:t>
      </w:r>
      <w:del w:id="1002" w:author="Kiên Lê Trung" w:date="2024-12-22T11:17:00Z" w16du:dateUtc="2024-12-22T04:17:00Z">
        <w:r w:rsidRPr="001B41C3" w:rsidDel="00954E33">
          <w:rPr>
            <w:color w:val="auto"/>
            <w:sz w:val="28"/>
            <w:szCs w:val="28"/>
            <w:rPrChange w:id="1003" w:author="Kiên Lê Trung" w:date="2024-12-22T11:14:00Z" w16du:dateUtc="2024-12-22T04:14:00Z">
              <w:rPr>
                <w:sz w:val="28"/>
                <w:szCs w:val="28"/>
              </w:rPr>
            </w:rPrChange>
          </w:rPr>
          <w:delText xml:space="preserve"> </w:delText>
        </w:r>
      </w:del>
      <w:r w:rsidRPr="001B41C3">
        <w:rPr>
          <w:color w:val="auto"/>
          <w:sz w:val="28"/>
          <w:szCs w:val="28"/>
          <w:rPrChange w:id="1004" w:author="Kiên Lê Trung" w:date="2024-12-22T11:14:00Z" w16du:dateUtc="2024-12-22T04:14:00Z">
            <w:rPr>
              <w:sz w:val="28"/>
              <w:szCs w:val="28"/>
            </w:rPr>
          </w:rPrChange>
        </w:rPr>
        <w:t xml:space="preserve">case phân rã - </w:t>
      </w:r>
      <w:r w:rsidRPr="001B41C3">
        <w:rPr>
          <w:color w:val="auto"/>
          <w:sz w:val="28"/>
          <w:szCs w:val="28"/>
          <w:rPrChange w:id="1005" w:author="Kiên Lê Trung" w:date="2024-12-22T11:14:00Z" w16du:dateUtc="2024-12-22T04:14:00Z">
            <w:rPr>
              <w:b w:val="0"/>
              <w:sz w:val="28"/>
              <w:szCs w:val="28"/>
            </w:rPr>
          </w:rPrChange>
        </w:rPr>
        <w:t>Người quản trị</w:t>
      </w:r>
      <w:bookmarkEnd w:id="995"/>
      <w:r w:rsidRPr="001B41C3">
        <w:rPr>
          <w:color w:val="auto"/>
          <w:sz w:val="28"/>
          <w:szCs w:val="28"/>
          <w:rPrChange w:id="1006" w:author="Kiên Lê Trung" w:date="2024-12-22T11:14:00Z" w16du:dateUtc="2024-12-22T04:14:00Z">
            <w:rPr>
              <w:b w:val="0"/>
              <w:sz w:val="28"/>
              <w:szCs w:val="28"/>
            </w:rPr>
          </w:rPrChange>
        </w:rPr>
        <w:t xml:space="preserve"> </w:t>
      </w:r>
    </w:p>
    <w:p w14:paraId="316F38DE" w14:textId="192A5CB8" w:rsidR="007569A2" w:rsidRPr="00D7288B" w:rsidRDefault="00CE686F">
      <w:pPr>
        <w:pStyle w:val="ListParagraph"/>
        <w:numPr>
          <w:ilvl w:val="0"/>
          <w:numId w:val="174"/>
        </w:numPr>
        <w:ind w:left="709"/>
        <w:rPr>
          <w:rFonts w:ascii="Times New Roman" w:hAnsi="Times New Roman" w:cs="Times New Roman"/>
          <w:sz w:val="26"/>
          <w:szCs w:val="26"/>
          <w:rPrChange w:id="1007" w:author="Kiên Lê Trung" w:date="2024-12-22T11:34:00Z" w16du:dateUtc="2024-12-22T04:34:00Z">
            <w:rPr>
              <w:b/>
              <w:sz w:val="26"/>
              <w:szCs w:val="26"/>
            </w:rPr>
          </w:rPrChange>
        </w:rPr>
        <w:pPrChange w:id="1008" w:author="Kiên Lê Trung" w:date="2024-12-22T11:34:00Z" w16du:dateUtc="2024-12-22T04:34:00Z">
          <w:pPr>
            <w:pStyle w:val="Heading5"/>
          </w:pPr>
        </w:pPrChange>
      </w:pPr>
      <w:del w:id="1009" w:author="Kiên Lê Trung" w:date="2024-12-22T11:15:00Z" w16du:dateUtc="2024-12-22T04:15:00Z">
        <w:r w:rsidRPr="00D7288B" w:rsidDel="001B41C3">
          <w:rPr>
            <w:rFonts w:ascii="Times New Roman" w:hAnsi="Times New Roman" w:cs="Times New Roman"/>
            <w:sz w:val="26"/>
            <w:szCs w:val="26"/>
            <w:rPrChange w:id="1010" w:author="Kiên Lê Trung" w:date="2024-12-22T11:34:00Z" w16du:dateUtc="2024-12-22T04:34:00Z">
              <w:rPr/>
            </w:rPrChange>
          </w:rPr>
          <w:delText>-</w:delText>
        </w:r>
      </w:del>
      <w:r w:rsidRPr="00D7288B">
        <w:rPr>
          <w:rFonts w:ascii="Times New Roman" w:hAnsi="Times New Roman" w:cs="Times New Roman"/>
          <w:sz w:val="26"/>
          <w:szCs w:val="26"/>
          <w:rPrChange w:id="1011" w:author="Kiên Lê Trung" w:date="2024-12-22T11:34:00Z" w16du:dateUtc="2024-12-22T04:34:00Z">
            <w:rPr>
              <w:sz w:val="26"/>
              <w:szCs w:val="26"/>
            </w:rPr>
          </w:rPrChange>
        </w:rPr>
        <w:t xml:space="preserve">Phân rã </w:t>
      </w:r>
      <w:ins w:id="1012" w:author="Kiên Lê Trung" w:date="2024-12-22T11:17:00Z" w16du:dateUtc="2024-12-22T04:17:00Z">
        <w:r w:rsidR="00954E33" w:rsidRPr="00D7288B">
          <w:rPr>
            <w:rFonts w:ascii="Times New Roman" w:hAnsi="Times New Roman" w:cs="Times New Roman"/>
            <w:sz w:val="26"/>
            <w:szCs w:val="26"/>
            <w:lang w:val="vi-VN"/>
            <w:rPrChange w:id="1013" w:author="Kiên Lê Trung" w:date="2024-12-22T11:34:00Z" w16du:dateUtc="2024-12-22T04:34:00Z">
              <w:rPr>
                <w:lang w:val="vi-VN"/>
              </w:rPr>
            </w:rPrChange>
          </w:rPr>
          <w:t>U</w:t>
        </w:r>
      </w:ins>
      <w:del w:id="1014" w:author="Kiên Lê Trung" w:date="2024-12-22T11:17:00Z" w16du:dateUtc="2024-12-22T04:17:00Z">
        <w:r w:rsidRPr="00D7288B" w:rsidDel="00954E33">
          <w:rPr>
            <w:rFonts w:ascii="Times New Roman" w:hAnsi="Times New Roman" w:cs="Times New Roman"/>
            <w:sz w:val="26"/>
            <w:szCs w:val="26"/>
            <w:rPrChange w:id="1015" w:author="Kiên Lê Trung" w:date="2024-12-22T11:34:00Z" w16du:dateUtc="2024-12-22T04:34:00Z">
              <w:rPr>
                <w:sz w:val="26"/>
                <w:szCs w:val="26"/>
              </w:rPr>
            </w:rPrChange>
          </w:rPr>
          <w:delText>u</w:delText>
        </w:r>
      </w:del>
      <w:r w:rsidRPr="00D7288B">
        <w:rPr>
          <w:rFonts w:ascii="Times New Roman" w:hAnsi="Times New Roman" w:cs="Times New Roman"/>
          <w:sz w:val="26"/>
          <w:szCs w:val="26"/>
          <w:rPrChange w:id="1016" w:author="Kiên Lê Trung" w:date="2024-12-22T11:34:00Z" w16du:dateUtc="2024-12-22T04:34:00Z">
            <w:rPr>
              <w:sz w:val="26"/>
              <w:szCs w:val="26"/>
            </w:rPr>
          </w:rPrChange>
        </w:rPr>
        <w:t>se</w:t>
      </w:r>
      <w:del w:id="1017" w:author="Kiên Lê Trung" w:date="2024-12-22T11:17:00Z" w16du:dateUtc="2024-12-22T04:17:00Z">
        <w:r w:rsidRPr="00D7288B" w:rsidDel="00954E33">
          <w:rPr>
            <w:rFonts w:ascii="Times New Roman" w:hAnsi="Times New Roman" w:cs="Times New Roman"/>
            <w:sz w:val="26"/>
            <w:szCs w:val="26"/>
            <w:rPrChange w:id="1018" w:author="Kiên Lê Trung" w:date="2024-12-22T11:34:00Z" w16du:dateUtc="2024-12-22T04:34:00Z">
              <w:rPr>
                <w:sz w:val="26"/>
                <w:szCs w:val="26"/>
              </w:rPr>
            </w:rPrChange>
          </w:rPr>
          <w:delText xml:space="preserve"> </w:delText>
        </w:r>
      </w:del>
      <w:r w:rsidRPr="00D7288B">
        <w:rPr>
          <w:rFonts w:ascii="Times New Roman" w:hAnsi="Times New Roman" w:cs="Times New Roman"/>
          <w:sz w:val="26"/>
          <w:szCs w:val="26"/>
          <w:rPrChange w:id="1019" w:author="Kiên Lê Trung" w:date="2024-12-22T11:34:00Z" w16du:dateUtc="2024-12-22T04:34:00Z">
            <w:rPr>
              <w:sz w:val="26"/>
              <w:szCs w:val="26"/>
            </w:rPr>
          </w:rPrChange>
        </w:rPr>
        <w:t xml:space="preserve">case </w:t>
      </w:r>
      <w:r w:rsidRPr="00D7288B">
        <w:rPr>
          <w:rFonts w:ascii="Times New Roman" w:hAnsi="Times New Roman" w:cs="Times New Roman"/>
          <w:sz w:val="26"/>
          <w:szCs w:val="26"/>
          <w:rPrChange w:id="1020" w:author="Kiên Lê Trung" w:date="2024-12-22T11:34:00Z" w16du:dateUtc="2024-12-22T04:34:00Z">
            <w:rPr>
              <w:b/>
              <w:sz w:val="26"/>
              <w:szCs w:val="26"/>
            </w:rPr>
          </w:rPrChange>
        </w:rPr>
        <w:t>“</w:t>
      </w:r>
      <w:r w:rsidRPr="00D7288B">
        <w:rPr>
          <w:rFonts w:ascii="Times New Roman" w:hAnsi="Times New Roman" w:cs="Times New Roman"/>
          <w:b/>
          <w:bCs/>
          <w:sz w:val="26"/>
          <w:szCs w:val="26"/>
          <w:rPrChange w:id="1021" w:author="Kiên Lê Trung" w:date="2024-12-22T11:34:00Z" w16du:dateUtc="2024-12-22T04:34:00Z">
            <w:rPr>
              <w:b/>
              <w:sz w:val="26"/>
              <w:szCs w:val="26"/>
            </w:rPr>
          </w:rPrChange>
        </w:rPr>
        <w:t>Quản lý tài khoản khách hàng</w:t>
      </w:r>
      <w:r w:rsidRPr="00D7288B">
        <w:rPr>
          <w:rFonts w:ascii="Times New Roman" w:hAnsi="Times New Roman" w:cs="Times New Roman"/>
          <w:sz w:val="26"/>
          <w:szCs w:val="26"/>
          <w:rPrChange w:id="1022" w:author="Kiên Lê Trung" w:date="2024-12-22T11:34:00Z" w16du:dateUtc="2024-12-22T04:34:00Z">
            <w:rPr>
              <w:b/>
              <w:sz w:val="26"/>
              <w:szCs w:val="26"/>
            </w:rPr>
          </w:rPrChange>
        </w:rPr>
        <w:t>”</w:t>
      </w:r>
    </w:p>
    <w:p w14:paraId="1728B4D0" w14:textId="77777777" w:rsidR="007569A2" w:rsidRDefault="007569A2">
      <w:pPr>
        <w:rPr>
          <w:b/>
          <w:sz w:val="26"/>
          <w:szCs w:val="26"/>
        </w:rPr>
      </w:pPr>
    </w:p>
    <w:p w14:paraId="34959D4B" w14:textId="08A10D00" w:rsidR="007569A2" w:rsidRPr="005C5FA5" w:rsidRDefault="00CE686F" w:rsidP="005C5FA5">
      <w:bookmarkStart w:id="1023" w:name="_16eos795q34f" w:colFirst="0" w:colLast="0"/>
      <w:bookmarkEnd w:id="1023"/>
      <w:commentRangeStart w:id="1024"/>
      <w:commentRangeEnd w:id="1024"/>
      <w:r>
        <w:rPr>
          <w:rStyle w:val="CommentReference"/>
        </w:rPr>
        <w:commentReference w:id="1024"/>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6BDD9FEB" w14:textId="444B66C2" w:rsidR="00EB2917" w:rsidRPr="00082E98" w:rsidRDefault="00082E98">
      <w:pPr>
        <w:pStyle w:val="ListParagraph"/>
        <w:numPr>
          <w:ilvl w:val="0"/>
          <w:numId w:val="162"/>
        </w:numPr>
        <w:ind w:left="709" w:hanging="283"/>
        <w:rPr>
          <w:ins w:id="1025" w:author="Kiên Lê Trung" w:date="2024-12-22T11:18:00Z" w16du:dateUtc="2024-12-22T04:18:00Z"/>
          <w:rFonts w:ascii="Times New Roman" w:hAnsi="Times New Roman" w:cs="Times New Roman"/>
          <w:sz w:val="26"/>
          <w:szCs w:val="26"/>
          <w:lang w:val="vi-VN"/>
          <w:rPrChange w:id="1026" w:author="Kiên Lê Trung" w:date="2024-12-22T11:19:00Z" w16du:dateUtc="2024-12-22T04:19:00Z">
            <w:rPr>
              <w:ins w:id="1027" w:author="Kiên Lê Trung" w:date="2024-12-22T11:18:00Z" w16du:dateUtc="2024-12-22T04:18:00Z"/>
              <w:lang w:val="vi-VN"/>
            </w:rPr>
          </w:rPrChange>
        </w:rPr>
        <w:pPrChange w:id="1028" w:author="Kiên Lê Trung" w:date="2024-12-22T11:19:00Z" w16du:dateUtc="2024-12-22T04:19:00Z">
          <w:pPr>
            <w:pStyle w:val="ListParagraph"/>
          </w:pPr>
        </w:pPrChange>
      </w:pPr>
      <w:ins w:id="1029" w:author="Kiên Lê Trung" w:date="2024-12-22T11:18:00Z" w16du:dateUtc="2024-12-22T04:18:00Z">
        <w:r w:rsidRPr="00082E98">
          <w:rPr>
            <w:rFonts w:ascii="Times New Roman" w:hAnsi="Times New Roman" w:cs="Times New Roman"/>
            <w:sz w:val="26"/>
            <w:szCs w:val="26"/>
            <w:lang w:val="vi-VN"/>
            <w:rPrChange w:id="1030" w:author="Kiên Lê Trung" w:date="2024-12-22T11:19:00Z" w16du:dateUtc="2024-12-22T04:19:00Z">
              <w:rPr>
                <w:lang w:val="vi-VN"/>
              </w:rPr>
            </w:rPrChange>
          </w:rPr>
          <w:t xml:space="preserve">Phân rã Usecase “ </w:t>
        </w:r>
        <w:r w:rsidRPr="00082E98">
          <w:rPr>
            <w:rFonts w:ascii="Times New Roman" w:hAnsi="Times New Roman" w:cs="Times New Roman"/>
            <w:b/>
            <w:bCs/>
            <w:sz w:val="26"/>
            <w:szCs w:val="26"/>
            <w:lang w:val="vi-VN"/>
            <w:rPrChange w:id="1031" w:author="Kiên Lê Trung" w:date="2024-12-22T11:19:00Z" w16du:dateUtc="2024-12-22T04:19:00Z">
              <w:rPr>
                <w:lang w:val="vi-VN"/>
              </w:rPr>
            </w:rPrChange>
          </w:rPr>
          <w:t xml:space="preserve">Quản lý tài khoản </w:t>
        </w:r>
      </w:ins>
      <w:ins w:id="1032" w:author="Kiên Lê Trung" w:date="2024-12-22T11:19:00Z" w16du:dateUtc="2024-12-22T04:19:00Z">
        <w:r w:rsidRPr="00082E98">
          <w:rPr>
            <w:rFonts w:ascii="Times New Roman" w:hAnsi="Times New Roman" w:cs="Times New Roman"/>
            <w:b/>
            <w:bCs/>
            <w:sz w:val="26"/>
            <w:szCs w:val="26"/>
            <w:lang w:val="vi-VN"/>
            <w:rPrChange w:id="1033" w:author="Kiên Lê Trung" w:date="2024-12-22T11:19:00Z" w16du:dateUtc="2024-12-22T04:19:00Z">
              <w:rPr>
                <w:lang w:val="vi-VN"/>
              </w:rPr>
            </w:rPrChange>
          </w:rPr>
          <w:t>người bán</w:t>
        </w:r>
        <w:r w:rsidRPr="00082E98">
          <w:rPr>
            <w:rFonts w:ascii="Times New Roman" w:hAnsi="Times New Roman" w:cs="Times New Roman"/>
            <w:sz w:val="26"/>
            <w:szCs w:val="26"/>
            <w:lang w:val="vi-VN"/>
            <w:rPrChange w:id="1034" w:author="Kiên Lê Trung" w:date="2024-12-22T11:19:00Z" w16du:dateUtc="2024-12-22T04:19:00Z">
              <w:rPr>
                <w:lang w:val="vi-VN"/>
              </w:rPr>
            </w:rPrChange>
          </w:rPr>
          <w:t xml:space="preserve"> “</w:t>
        </w:r>
      </w:ins>
    </w:p>
    <w:p w14:paraId="507E2ACF" w14:textId="77777777" w:rsidR="00954E33" w:rsidRDefault="00954E33" w:rsidP="00EB2917">
      <w:pPr>
        <w:pStyle w:val="ListParagraph"/>
        <w:rPr>
          <w:ins w:id="1035" w:author="Kiên Lê Trung" w:date="2024-12-22T11:16:00Z" w16du:dateUtc="2024-12-22T04:16:00Z"/>
          <w:lang w:val="vi-VN"/>
        </w:rPr>
      </w:pPr>
    </w:p>
    <w:p w14:paraId="3809ACA6" w14:textId="37039FB1" w:rsidR="007569A2" w:rsidDel="00146937" w:rsidRDefault="00CE686F">
      <w:pPr>
        <w:pStyle w:val="ListParagraph"/>
        <w:numPr>
          <w:ilvl w:val="0"/>
          <w:numId w:val="160"/>
        </w:numPr>
        <w:ind w:left="0"/>
        <w:rPr>
          <w:del w:id="1036" w:author="Kiên Lê Trung" w:date="2024-12-22T10:22:00Z" w16du:dateUtc="2024-12-22T03:22:00Z"/>
        </w:rPr>
        <w:pPrChange w:id="1037" w:author="Kiên Lê Trung" w:date="2024-12-22T11:18:00Z" w16du:dateUtc="2024-12-22T04:18:00Z">
          <w:pPr>
            <w:pStyle w:val="Heading5"/>
          </w:pPr>
        </w:pPrChange>
      </w:pPr>
      <w:del w:id="1038" w:author="Kiên Lê Trung" w:date="2024-12-22T11:16:00Z" w16du:dateUtc="2024-12-22T04:16:00Z">
        <w:r w:rsidRPr="00954E33" w:rsidDel="00EB2917">
          <w:rPr>
            <w:rFonts w:ascii="Times New Roman" w:hAnsi="Times New Roman" w:cs="Times New Roman"/>
            <w:sz w:val="26"/>
            <w:szCs w:val="26"/>
            <w:rPrChange w:id="1039" w:author="Kiên Lê Trung" w:date="2024-12-22T11:17:00Z" w16du:dateUtc="2024-12-22T04:17:00Z">
              <w:rPr/>
            </w:rPrChange>
          </w:rPr>
          <w:delText>-</w:delText>
        </w:r>
      </w:del>
      <w:del w:id="1040" w:author="Kiên Lê Trung" w:date="2024-12-22T11:17:00Z" w16du:dateUtc="2024-12-22T04:17:00Z">
        <w:r w:rsidRPr="00954E33" w:rsidDel="00954E33">
          <w:rPr>
            <w:rFonts w:ascii="Times New Roman" w:hAnsi="Times New Roman" w:cs="Times New Roman"/>
            <w:sz w:val="26"/>
            <w:szCs w:val="26"/>
            <w:rPrChange w:id="1041" w:author="Kiên Lê Trung" w:date="2024-12-22T11:17:00Z" w16du:dateUtc="2024-12-22T04:17:00Z">
              <w:rPr/>
            </w:rPrChange>
          </w:rPr>
          <w:delText>Phân rã use case “Quản lý tài khoản người bán</w:delText>
        </w:r>
      </w:del>
      <w:ins w:id="1042" w:author="Kiên Lê Trung" w:date="2024-12-22T10:23:00Z" w16du:dateUtc="2024-12-22T03:23:00Z">
        <w:r w:rsidR="00146937">
          <w:rPr>
            <w:noProof/>
          </w:rPr>
          <w:drawing>
            <wp:inline distT="0" distB="0" distL="0" distR="0" wp14:anchorId="5A771343" wp14:editId="795A7E4C">
              <wp:extent cx="5981700" cy="2295525"/>
              <wp:effectExtent l="0" t="0" r="0" b="9525"/>
              <wp:docPr id="2133314332" name="Picture 21333143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332" name="Picture 2133314332" descr="A diagram of a company&#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95308" cy="2300747"/>
                      </a:xfrm>
                      <a:prstGeom prst="rect">
                        <a:avLst/>
                      </a:prstGeom>
                    </pic:spPr>
                  </pic:pic>
                </a:graphicData>
              </a:graphic>
            </wp:inline>
          </w:drawing>
        </w:r>
      </w:ins>
      <w:del w:id="1043" w:author="Kiên Lê Trung" w:date="2024-12-22T10:23:00Z" w16du:dateUtc="2024-12-22T03:23:00Z">
        <w:r w:rsidRPr="00EB2917" w:rsidDel="00146937">
          <w:rPr>
            <w:rFonts w:ascii="Times New Roman" w:eastAsia="Times New Roman" w:hAnsi="Times New Roman" w:cs="Times New Roman"/>
            <w:b/>
            <w:sz w:val="26"/>
            <w:szCs w:val="26"/>
            <w:rPrChange w:id="1044" w:author="Kiên Lê Trung" w:date="2024-12-22T11:16:00Z" w16du:dateUtc="2024-12-22T04:16:00Z">
              <w:rPr/>
            </w:rPrChange>
          </w:rPr>
          <w:delText>”</w:delText>
        </w:r>
      </w:del>
    </w:p>
    <w:p w14:paraId="7BD58BA2" w14:textId="1136640E" w:rsidR="007569A2" w:rsidRPr="00146937" w:rsidDel="00146937" w:rsidRDefault="007569A2">
      <w:pPr>
        <w:pStyle w:val="ListParagraph"/>
        <w:ind w:left="0"/>
        <w:rPr>
          <w:del w:id="1045" w:author="Kiên Lê Trung" w:date="2024-12-22T10:22:00Z" w16du:dateUtc="2024-12-22T03:22:00Z"/>
          <w:lang w:val="vi-VN"/>
          <w:rPrChange w:id="1046" w:author="Kiên Lê Trung" w:date="2024-12-22T10:22:00Z" w16du:dateUtc="2024-12-22T03:22:00Z">
            <w:rPr>
              <w:del w:id="1047" w:author="Kiên Lê Trung" w:date="2024-12-22T10:22:00Z" w16du:dateUtc="2024-12-22T03:22:00Z"/>
            </w:rPr>
          </w:rPrChange>
        </w:rPr>
        <w:pPrChange w:id="1048" w:author="Kiên Lê Trung" w:date="2024-12-22T11:18:00Z" w16du:dateUtc="2024-12-22T04:18:00Z">
          <w:pPr/>
        </w:pPrChange>
      </w:pPr>
    </w:p>
    <w:p w14:paraId="4357A966" w14:textId="6EA937B6" w:rsidR="007569A2" w:rsidDel="00146937" w:rsidRDefault="007569A2">
      <w:pPr>
        <w:pStyle w:val="ListParagraph"/>
        <w:ind w:left="0"/>
        <w:rPr>
          <w:del w:id="1049" w:author="Kiên Lê Trung" w:date="2024-12-22T10:22:00Z" w16du:dateUtc="2024-12-22T03:22:00Z"/>
          <w:bCs/>
          <w:color w:val="000000"/>
        </w:rPr>
        <w:pPrChange w:id="1050" w:author="Kiên Lê Trung" w:date="2024-12-22T11:18:00Z" w16du:dateUtc="2024-12-22T04:18:00Z">
          <w:pPr>
            <w:pStyle w:val="Heading4"/>
          </w:pPr>
        </w:pPrChange>
      </w:pPr>
      <w:bookmarkStart w:id="1051" w:name="_y8mks1r5mxg8" w:colFirst="0" w:colLast="0"/>
      <w:bookmarkEnd w:id="1051"/>
    </w:p>
    <w:p w14:paraId="2016B27B" w14:textId="35C2C146" w:rsidR="00146937" w:rsidRPr="00146937" w:rsidRDefault="48CBA9EE">
      <w:pPr>
        <w:pStyle w:val="ListParagraph"/>
        <w:ind w:left="0"/>
        <w:rPr>
          <w:lang w:val="vi-VN"/>
          <w:rPrChange w:id="1052" w:author="Kiên Lê Trung" w:date="2024-12-22T10:23:00Z" w16du:dateUtc="2024-12-22T03:23:00Z">
            <w:rPr/>
          </w:rPrChange>
        </w:rPr>
        <w:pPrChange w:id="1053" w:author="Kiên Lê Trung" w:date="2024-12-22T11:18:00Z" w16du:dateUtc="2024-12-22T04:18:00Z">
          <w:pPr/>
        </w:pPrChange>
      </w:pPr>
      <w:del w:id="1054" w:author="Kiên Lê Trung" w:date="2024-12-22T10:23:00Z" w16du:dateUtc="2024-12-22T03:23:00Z">
        <w:r w:rsidDel="00146937">
          <w:rPr>
            <w:noProof/>
          </w:rPr>
          <w:drawing>
            <wp:inline distT="0" distB="0" distL="0" distR="0" wp14:anchorId="7AE09F79" wp14:editId="3C68ED46">
              <wp:extent cx="5724524" cy="2066925"/>
              <wp:effectExtent l="0" t="0" r="0" b="0"/>
              <wp:docPr id="772076137" name="Picture 7720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del>
    </w:p>
    <w:p w14:paraId="44690661" w14:textId="667CAFAD" w:rsidR="007569A2" w:rsidRPr="00D7288B" w:rsidDel="00146937" w:rsidRDefault="007569A2">
      <w:pPr>
        <w:pStyle w:val="ListParagraph"/>
        <w:numPr>
          <w:ilvl w:val="0"/>
          <w:numId w:val="175"/>
        </w:numPr>
        <w:ind w:left="709"/>
        <w:rPr>
          <w:del w:id="1055" w:author="Kiên Lê Trung" w:date="2024-12-22T10:22:00Z" w16du:dateUtc="2024-12-22T03:22:00Z"/>
          <w:rFonts w:ascii="Times New Roman" w:hAnsi="Times New Roman" w:cs="Times New Roman"/>
          <w:sz w:val="26"/>
          <w:szCs w:val="26"/>
          <w:rPrChange w:id="1056" w:author="Kiên Lê Trung" w:date="2024-12-22T11:34:00Z" w16du:dateUtc="2024-12-22T04:34:00Z">
            <w:rPr>
              <w:del w:id="1057" w:author="Kiên Lê Trung" w:date="2024-12-22T10:22:00Z" w16du:dateUtc="2024-12-22T03:22:00Z"/>
            </w:rPr>
          </w:rPrChange>
        </w:rPr>
        <w:pPrChange w:id="1058" w:author="Kiên Lê Trung" w:date="2024-12-22T11:34:00Z" w16du:dateUtc="2024-12-22T04:34:00Z">
          <w:pPr/>
        </w:pPrChange>
      </w:pPr>
      <w:bookmarkStart w:id="1059" w:name="_Toc185759287"/>
      <w:bookmarkEnd w:id="1059"/>
    </w:p>
    <w:p w14:paraId="74539910" w14:textId="586C5E42" w:rsidR="007569A2" w:rsidRPr="00D7288B" w:rsidDel="00146937" w:rsidRDefault="007569A2">
      <w:pPr>
        <w:pStyle w:val="ListParagraph"/>
        <w:ind w:left="709"/>
        <w:rPr>
          <w:del w:id="1060" w:author="Kiên Lê Trung" w:date="2024-12-22T10:22:00Z" w16du:dateUtc="2024-12-22T03:22:00Z"/>
          <w:rFonts w:ascii="Times New Roman" w:hAnsi="Times New Roman" w:cs="Times New Roman"/>
          <w:sz w:val="26"/>
          <w:szCs w:val="26"/>
          <w:rPrChange w:id="1061" w:author="Kiên Lê Trung" w:date="2024-12-22T11:34:00Z" w16du:dateUtc="2024-12-22T04:34:00Z">
            <w:rPr>
              <w:del w:id="1062" w:author="Kiên Lê Trung" w:date="2024-12-22T10:22:00Z" w16du:dateUtc="2024-12-22T03:22:00Z"/>
            </w:rPr>
          </w:rPrChange>
        </w:rPr>
        <w:pPrChange w:id="1063" w:author="Kiên Lê Trung" w:date="2024-12-22T11:34:00Z" w16du:dateUtc="2024-12-22T04:34:00Z">
          <w:pPr/>
        </w:pPrChange>
      </w:pPr>
      <w:bookmarkStart w:id="1064" w:name="_Toc185759288"/>
      <w:bookmarkEnd w:id="1064"/>
    </w:p>
    <w:p w14:paraId="0C483197" w14:textId="7B996B44" w:rsidR="007569A2" w:rsidRPr="00D7288B" w:rsidRDefault="00CE686F">
      <w:pPr>
        <w:pStyle w:val="ListParagraph"/>
        <w:numPr>
          <w:ilvl w:val="0"/>
          <w:numId w:val="175"/>
        </w:numPr>
        <w:ind w:left="709" w:hanging="283"/>
        <w:rPr>
          <w:rFonts w:ascii="Times New Roman" w:hAnsi="Times New Roman" w:cs="Times New Roman"/>
          <w:sz w:val="26"/>
          <w:szCs w:val="26"/>
          <w:rPrChange w:id="1065" w:author="Kiên Lê Trung" w:date="2024-12-22T11:34:00Z" w16du:dateUtc="2024-12-22T04:34:00Z">
            <w:rPr>
              <w:sz w:val="26"/>
              <w:szCs w:val="26"/>
            </w:rPr>
          </w:rPrChange>
        </w:rPr>
        <w:pPrChange w:id="1066" w:author="Kiên Lê Trung" w:date="2024-12-22T11:34:00Z" w16du:dateUtc="2024-12-22T04:34:00Z">
          <w:pPr>
            <w:pStyle w:val="Heading5"/>
          </w:pPr>
        </w:pPrChange>
      </w:pPr>
      <w:del w:id="1067" w:author="Kiên Lê Trung" w:date="2024-12-22T11:20:00Z" w16du:dateUtc="2024-12-22T04:20:00Z">
        <w:r w:rsidRPr="00D7288B" w:rsidDel="000E0BC1">
          <w:rPr>
            <w:rFonts w:ascii="Times New Roman" w:hAnsi="Times New Roman" w:cs="Times New Roman"/>
            <w:sz w:val="26"/>
            <w:szCs w:val="26"/>
            <w:rPrChange w:id="1068" w:author="Kiên Lê Trung" w:date="2024-12-22T11:34:00Z" w16du:dateUtc="2024-12-22T04:34:00Z">
              <w:rPr/>
            </w:rPrChange>
          </w:rPr>
          <w:delText>-</w:delText>
        </w:r>
      </w:del>
      <w:r w:rsidRPr="00D7288B">
        <w:rPr>
          <w:rFonts w:ascii="Times New Roman" w:hAnsi="Times New Roman" w:cs="Times New Roman"/>
          <w:sz w:val="26"/>
          <w:szCs w:val="26"/>
          <w:rPrChange w:id="1069" w:author="Kiên Lê Trung" w:date="2024-12-22T11:34:00Z" w16du:dateUtc="2024-12-22T04:34:00Z">
            <w:rPr>
              <w:sz w:val="26"/>
              <w:szCs w:val="26"/>
            </w:rPr>
          </w:rPrChange>
        </w:rPr>
        <w:t xml:space="preserve">Phân rã </w:t>
      </w:r>
      <w:ins w:id="1070" w:author="Kiên Lê Trung" w:date="2024-12-22T11:24:00Z" w16du:dateUtc="2024-12-22T04:24:00Z">
        <w:r w:rsidR="00983677" w:rsidRPr="00D7288B">
          <w:rPr>
            <w:rFonts w:ascii="Times New Roman" w:hAnsi="Times New Roman" w:cs="Times New Roman"/>
            <w:sz w:val="26"/>
            <w:szCs w:val="26"/>
            <w:lang w:val="vi-VN"/>
          </w:rPr>
          <w:t>U</w:t>
        </w:r>
      </w:ins>
      <w:del w:id="1071" w:author="Kiên Lê Trung" w:date="2024-12-22T11:24:00Z" w16du:dateUtc="2024-12-22T04:24:00Z">
        <w:r w:rsidRPr="00D7288B" w:rsidDel="00983677">
          <w:rPr>
            <w:rFonts w:ascii="Times New Roman" w:hAnsi="Times New Roman" w:cs="Times New Roman"/>
            <w:sz w:val="26"/>
            <w:szCs w:val="26"/>
            <w:rPrChange w:id="1072" w:author="Kiên Lê Trung" w:date="2024-12-22T11:34:00Z" w16du:dateUtc="2024-12-22T04:34:00Z">
              <w:rPr>
                <w:sz w:val="26"/>
                <w:szCs w:val="26"/>
              </w:rPr>
            </w:rPrChange>
          </w:rPr>
          <w:delText>u</w:delText>
        </w:r>
      </w:del>
      <w:r w:rsidRPr="00D7288B">
        <w:rPr>
          <w:rFonts w:ascii="Times New Roman" w:hAnsi="Times New Roman" w:cs="Times New Roman"/>
          <w:sz w:val="26"/>
          <w:szCs w:val="26"/>
          <w:rPrChange w:id="1073" w:author="Kiên Lê Trung" w:date="2024-12-22T11:34:00Z" w16du:dateUtc="2024-12-22T04:34:00Z">
            <w:rPr>
              <w:sz w:val="26"/>
              <w:szCs w:val="26"/>
            </w:rPr>
          </w:rPrChange>
        </w:rPr>
        <w:t>se</w:t>
      </w:r>
      <w:del w:id="1074" w:author="Kiên Lê Trung" w:date="2024-12-22T11:24:00Z" w16du:dateUtc="2024-12-22T04:24:00Z">
        <w:r w:rsidRPr="00D7288B" w:rsidDel="00983677">
          <w:rPr>
            <w:rFonts w:ascii="Times New Roman" w:hAnsi="Times New Roman" w:cs="Times New Roman"/>
            <w:sz w:val="26"/>
            <w:szCs w:val="26"/>
            <w:rPrChange w:id="1075" w:author="Kiên Lê Trung" w:date="2024-12-22T11:34:00Z" w16du:dateUtc="2024-12-22T04:34:00Z">
              <w:rPr>
                <w:sz w:val="26"/>
                <w:szCs w:val="26"/>
              </w:rPr>
            </w:rPrChange>
          </w:rPr>
          <w:delText xml:space="preserve"> </w:delText>
        </w:r>
      </w:del>
      <w:r w:rsidRPr="00D7288B">
        <w:rPr>
          <w:rFonts w:ascii="Times New Roman" w:hAnsi="Times New Roman" w:cs="Times New Roman"/>
          <w:sz w:val="26"/>
          <w:szCs w:val="26"/>
          <w:rPrChange w:id="1076" w:author="Kiên Lê Trung" w:date="2024-12-22T11:34:00Z" w16du:dateUtc="2024-12-22T04:34:00Z">
            <w:rPr>
              <w:sz w:val="26"/>
              <w:szCs w:val="26"/>
            </w:rPr>
          </w:rPrChange>
        </w:rPr>
        <w:t>case “</w:t>
      </w:r>
      <w:r w:rsidRPr="00D7288B">
        <w:rPr>
          <w:rFonts w:ascii="Times New Roman" w:hAnsi="Times New Roman" w:cs="Times New Roman"/>
          <w:b/>
          <w:bCs/>
          <w:sz w:val="26"/>
          <w:szCs w:val="26"/>
          <w:rPrChange w:id="1077" w:author="Kiên Lê Trung" w:date="2024-12-22T11:34:00Z" w16du:dateUtc="2024-12-22T04:34:00Z">
            <w:rPr>
              <w:sz w:val="26"/>
              <w:szCs w:val="26"/>
            </w:rPr>
          </w:rPrChange>
        </w:rPr>
        <w:t>Quản lý đơn hàng</w:t>
      </w:r>
      <w:r w:rsidRPr="00D7288B">
        <w:rPr>
          <w:rFonts w:ascii="Times New Roman" w:hAnsi="Times New Roman" w:cs="Times New Roman"/>
          <w:sz w:val="26"/>
          <w:szCs w:val="26"/>
          <w:rPrChange w:id="1078" w:author="Kiên Lê Trung" w:date="2024-12-22T11:34:00Z" w16du:dateUtc="2024-12-22T04:34:00Z">
            <w:rPr>
              <w:sz w:val="26"/>
              <w:szCs w:val="26"/>
            </w:rPr>
          </w:rPrChange>
        </w:rPr>
        <w:t>”</w:t>
      </w:r>
    </w:p>
    <w:p w14:paraId="5A7E0CF2" w14:textId="033E8444" w:rsidR="007569A2" w:rsidRPr="00D7288B" w:rsidRDefault="007569A2">
      <w:pPr>
        <w:pStyle w:val="ListParagraph"/>
        <w:ind w:left="709"/>
        <w:rPr>
          <w:rFonts w:ascii="Times New Roman" w:hAnsi="Times New Roman" w:cs="Times New Roman"/>
          <w:sz w:val="26"/>
          <w:szCs w:val="26"/>
          <w:rPrChange w:id="1079" w:author="Kiên Lê Trung" w:date="2024-12-22T11:34:00Z" w16du:dateUtc="2024-12-22T04:34:00Z">
            <w:rPr>
              <w:sz w:val="26"/>
              <w:szCs w:val="26"/>
            </w:rPr>
          </w:rPrChange>
        </w:rPr>
        <w:pPrChange w:id="1080" w:author="Kiên Lê Trung" w:date="2024-12-22T11:34:00Z" w16du:dateUtc="2024-12-22T04:34:00Z">
          <w:pPr/>
        </w:pPrChange>
      </w:pPr>
    </w:p>
    <w:p w14:paraId="60FA6563" w14:textId="61D7081D" w:rsidR="007569A2" w:rsidDel="00146937" w:rsidRDefault="007569A2" w:rsidP="5A64F9FC">
      <w:pPr>
        <w:pStyle w:val="Heading2"/>
        <w:rPr>
          <w:del w:id="1081" w:author="Kiên Lê Trung" w:date="2024-12-22T10:23:00Z" w16du:dateUtc="2024-12-22T03:23:00Z"/>
          <w:rFonts w:eastAsia="Times New Roman" w:cs="Times New Roman"/>
          <w:b w:val="0"/>
          <w:bCs/>
          <w:sz w:val="40"/>
          <w:szCs w:val="40"/>
        </w:rPr>
      </w:pPr>
      <w:bookmarkStart w:id="1082" w:name="_4amctghsycoj"/>
      <w:bookmarkEnd w:id="1082"/>
    </w:p>
    <w:p w14:paraId="770DA672" w14:textId="7DFA35A4" w:rsidR="3F5363AD" w:rsidRPr="005C5FA5" w:rsidRDefault="3F5363AD" w:rsidP="5A64F9FC">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0C76FB9F" w14:textId="4D4BB12A" w:rsidR="007569A2" w:rsidRPr="00D7288B" w:rsidRDefault="00CE686F">
      <w:pPr>
        <w:pStyle w:val="ListParagraph"/>
        <w:numPr>
          <w:ilvl w:val="0"/>
          <w:numId w:val="175"/>
        </w:numPr>
        <w:ind w:left="709" w:hanging="283"/>
        <w:rPr>
          <w:rFonts w:ascii="Times New Roman" w:hAnsi="Times New Roman" w:cs="Times New Roman"/>
          <w:sz w:val="26"/>
          <w:szCs w:val="26"/>
          <w:rPrChange w:id="1083" w:author="Kiên Lê Trung" w:date="2024-12-22T11:35:00Z" w16du:dateUtc="2024-12-22T04:35:00Z">
            <w:rPr>
              <w:sz w:val="26"/>
              <w:szCs w:val="26"/>
            </w:rPr>
          </w:rPrChange>
        </w:rPr>
        <w:pPrChange w:id="1084" w:author="Kiên Lê Trung" w:date="2024-12-22T11:35:00Z" w16du:dateUtc="2024-12-22T04:35:00Z">
          <w:pPr>
            <w:pStyle w:val="Heading5"/>
          </w:pPr>
        </w:pPrChange>
      </w:pPr>
      <w:del w:id="1085" w:author="Kiên Lê Trung" w:date="2024-12-22T11:20:00Z" w16du:dateUtc="2024-12-22T04:20:00Z">
        <w:r w:rsidRPr="00D7288B" w:rsidDel="000E0BC1">
          <w:rPr>
            <w:rFonts w:ascii="Times New Roman" w:hAnsi="Times New Roman" w:cs="Times New Roman"/>
            <w:sz w:val="26"/>
            <w:szCs w:val="26"/>
            <w:rPrChange w:id="1086" w:author="Kiên Lê Trung" w:date="2024-12-22T11:35:00Z" w16du:dateUtc="2024-12-22T04:35:00Z">
              <w:rPr>
                <w:sz w:val="28"/>
                <w:szCs w:val="28"/>
              </w:rPr>
            </w:rPrChange>
          </w:rPr>
          <w:delText>-</w:delText>
        </w:r>
      </w:del>
      <w:r w:rsidRPr="00D7288B">
        <w:rPr>
          <w:rFonts w:ascii="Times New Roman" w:hAnsi="Times New Roman" w:cs="Times New Roman"/>
          <w:sz w:val="26"/>
          <w:szCs w:val="26"/>
          <w:rPrChange w:id="1087" w:author="Kiên Lê Trung" w:date="2024-12-22T11:35:00Z" w16du:dateUtc="2024-12-22T04:35:00Z">
            <w:rPr>
              <w:sz w:val="26"/>
              <w:szCs w:val="26"/>
            </w:rPr>
          </w:rPrChange>
        </w:rPr>
        <w:t xml:space="preserve">Phân rã </w:t>
      </w:r>
      <w:ins w:id="1088" w:author="Kiên Lê Trung" w:date="2024-12-22T11:25:00Z" w16du:dateUtc="2024-12-22T04:25:00Z">
        <w:r w:rsidR="00983677" w:rsidRPr="00D7288B">
          <w:rPr>
            <w:rFonts w:ascii="Times New Roman" w:hAnsi="Times New Roman" w:cs="Times New Roman"/>
            <w:sz w:val="26"/>
            <w:szCs w:val="26"/>
            <w:lang w:val="vi-VN"/>
            <w:rPrChange w:id="1089" w:author="Kiên Lê Trung" w:date="2024-12-22T11:35:00Z" w16du:dateUtc="2024-12-22T04:35:00Z">
              <w:rPr>
                <w:lang w:val="vi-VN"/>
              </w:rPr>
            </w:rPrChange>
          </w:rPr>
          <w:t>U</w:t>
        </w:r>
      </w:ins>
      <w:del w:id="1090" w:author="Kiên Lê Trung" w:date="2024-12-22T11:24:00Z" w16du:dateUtc="2024-12-22T04:24:00Z">
        <w:r w:rsidRPr="00D7288B" w:rsidDel="00983677">
          <w:rPr>
            <w:rFonts w:ascii="Times New Roman" w:hAnsi="Times New Roman" w:cs="Times New Roman"/>
            <w:sz w:val="26"/>
            <w:szCs w:val="26"/>
            <w:rPrChange w:id="1091" w:author="Kiên Lê Trung" w:date="2024-12-22T11:35:00Z" w16du:dateUtc="2024-12-22T04:35:00Z">
              <w:rPr>
                <w:sz w:val="26"/>
                <w:szCs w:val="26"/>
              </w:rPr>
            </w:rPrChange>
          </w:rPr>
          <w:delText>u</w:delText>
        </w:r>
      </w:del>
      <w:r w:rsidRPr="00D7288B">
        <w:rPr>
          <w:rFonts w:ascii="Times New Roman" w:hAnsi="Times New Roman" w:cs="Times New Roman"/>
          <w:sz w:val="26"/>
          <w:szCs w:val="26"/>
          <w:rPrChange w:id="1092" w:author="Kiên Lê Trung" w:date="2024-12-22T11:35:00Z" w16du:dateUtc="2024-12-22T04:35:00Z">
            <w:rPr>
              <w:sz w:val="26"/>
              <w:szCs w:val="26"/>
            </w:rPr>
          </w:rPrChange>
        </w:rPr>
        <w:t>se</w:t>
      </w:r>
      <w:del w:id="1093" w:author="Kiên Lê Trung" w:date="2024-12-22T11:24:00Z" w16du:dateUtc="2024-12-22T04:24:00Z">
        <w:r w:rsidRPr="00D7288B" w:rsidDel="00983677">
          <w:rPr>
            <w:rFonts w:ascii="Times New Roman" w:hAnsi="Times New Roman" w:cs="Times New Roman"/>
            <w:sz w:val="26"/>
            <w:szCs w:val="26"/>
            <w:rPrChange w:id="1094" w:author="Kiên Lê Trung" w:date="2024-12-22T11:35:00Z" w16du:dateUtc="2024-12-22T04:35:00Z">
              <w:rPr>
                <w:sz w:val="26"/>
                <w:szCs w:val="26"/>
              </w:rPr>
            </w:rPrChange>
          </w:rPr>
          <w:delText xml:space="preserve"> </w:delText>
        </w:r>
      </w:del>
      <w:r w:rsidRPr="00D7288B">
        <w:rPr>
          <w:rFonts w:ascii="Times New Roman" w:hAnsi="Times New Roman" w:cs="Times New Roman"/>
          <w:sz w:val="26"/>
          <w:szCs w:val="26"/>
          <w:rPrChange w:id="1095" w:author="Kiên Lê Trung" w:date="2024-12-22T11:35:00Z" w16du:dateUtc="2024-12-22T04:35:00Z">
            <w:rPr>
              <w:sz w:val="26"/>
              <w:szCs w:val="26"/>
            </w:rPr>
          </w:rPrChange>
        </w:rPr>
        <w:t>case “</w:t>
      </w:r>
      <w:r w:rsidRPr="00D7288B">
        <w:rPr>
          <w:rFonts w:ascii="Times New Roman" w:hAnsi="Times New Roman" w:cs="Times New Roman"/>
          <w:b/>
          <w:bCs/>
          <w:sz w:val="26"/>
          <w:szCs w:val="26"/>
          <w:rPrChange w:id="1096" w:author="Kiên Lê Trung" w:date="2024-12-22T11:35:00Z" w16du:dateUtc="2024-12-22T04:35:00Z">
            <w:rPr>
              <w:sz w:val="26"/>
              <w:szCs w:val="26"/>
            </w:rPr>
          </w:rPrChange>
        </w:rPr>
        <w:t>Quản lý</w:t>
      </w:r>
      <w:r w:rsidR="40DCA01E" w:rsidRPr="00D7288B">
        <w:rPr>
          <w:rFonts w:ascii="Times New Roman" w:hAnsi="Times New Roman" w:cs="Times New Roman"/>
          <w:b/>
          <w:bCs/>
          <w:sz w:val="26"/>
          <w:szCs w:val="26"/>
          <w:rPrChange w:id="1097" w:author="Kiên Lê Trung" w:date="2024-12-22T11:35:00Z" w16du:dateUtc="2024-12-22T04:35:00Z">
            <w:rPr>
              <w:sz w:val="26"/>
              <w:szCs w:val="26"/>
            </w:rPr>
          </w:rPrChange>
        </w:rPr>
        <w:t xml:space="preserve"> thống kê</w:t>
      </w:r>
      <w:r w:rsidRPr="00D7288B">
        <w:rPr>
          <w:rFonts w:ascii="Times New Roman" w:hAnsi="Times New Roman" w:cs="Times New Roman"/>
          <w:b/>
          <w:bCs/>
          <w:sz w:val="26"/>
          <w:szCs w:val="26"/>
          <w:rPrChange w:id="1098" w:author="Kiên Lê Trung" w:date="2024-12-22T11:35:00Z" w16du:dateUtc="2024-12-22T04:35:00Z">
            <w:rPr>
              <w:sz w:val="26"/>
              <w:szCs w:val="26"/>
            </w:rPr>
          </w:rPrChange>
        </w:rPr>
        <w:t xml:space="preserve"> báo cáo </w:t>
      </w:r>
      <w:r w:rsidR="3C36AF63" w:rsidRPr="00D7288B">
        <w:rPr>
          <w:rFonts w:ascii="Times New Roman" w:hAnsi="Times New Roman" w:cs="Times New Roman"/>
          <w:b/>
          <w:bCs/>
          <w:sz w:val="26"/>
          <w:szCs w:val="26"/>
          <w:rPrChange w:id="1099" w:author="Kiên Lê Trung" w:date="2024-12-22T11:35:00Z" w16du:dateUtc="2024-12-22T04:35:00Z">
            <w:rPr>
              <w:sz w:val="28"/>
              <w:szCs w:val="28"/>
            </w:rPr>
          </w:rPrChange>
        </w:rPr>
        <w:t>của người quản trị</w:t>
      </w:r>
      <w:r w:rsidRPr="00D7288B">
        <w:rPr>
          <w:rFonts w:ascii="Times New Roman" w:hAnsi="Times New Roman" w:cs="Times New Roman"/>
          <w:sz w:val="26"/>
          <w:szCs w:val="26"/>
          <w:rPrChange w:id="1100" w:author="Kiên Lê Trung" w:date="2024-12-22T11:35:00Z" w16du:dateUtc="2024-12-22T04:35:00Z">
            <w:rPr>
              <w:sz w:val="26"/>
              <w:szCs w:val="26"/>
            </w:rPr>
          </w:rPrChange>
        </w:rPr>
        <w:t>”</w:t>
      </w:r>
    </w:p>
    <w:p w14:paraId="1AC5CDBE" w14:textId="77777777" w:rsidR="007569A2" w:rsidRDefault="007569A2">
      <w:pPr>
        <w:rPr>
          <w:sz w:val="26"/>
          <w:szCs w:val="26"/>
        </w:rPr>
      </w:pPr>
    </w:p>
    <w:p w14:paraId="342D4C27" w14:textId="11CCFD14" w:rsidR="007569A2" w:rsidRDefault="00CE686F" w:rsidP="5A64F9FC">
      <w:r>
        <w:rPr>
          <w:rFonts w:ascii="Times New Roman" w:eastAsia="Times New Roman" w:hAnsi="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2019300"/>
                    </a:xfrm>
                    <a:prstGeom prst="rect">
                      <a:avLst/>
                    </a:prstGeom>
                    <a:ln/>
                  </pic:spPr>
                </pic:pic>
              </a:graphicData>
            </a:graphic>
          </wp:inline>
        </w:drawing>
      </w:r>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545B5F7C" w14:textId="6D648E1F" w:rsidR="007569A2" w:rsidRPr="00D7288B" w:rsidRDefault="00CE686F">
      <w:pPr>
        <w:pStyle w:val="ListParagraph"/>
        <w:numPr>
          <w:ilvl w:val="0"/>
          <w:numId w:val="176"/>
        </w:numPr>
        <w:ind w:left="709" w:hanging="283"/>
        <w:rPr>
          <w:rFonts w:ascii="Times New Roman" w:hAnsi="Times New Roman" w:cs="Times New Roman"/>
          <w:sz w:val="26"/>
          <w:szCs w:val="26"/>
          <w:rPrChange w:id="1101" w:author="Kiên Lê Trung" w:date="2024-12-22T11:35:00Z" w16du:dateUtc="2024-12-22T04:35:00Z">
            <w:rPr>
              <w:b/>
            </w:rPr>
          </w:rPrChange>
        </w:rPr>
        <w:pPrChange w:id="1102" w:author="Kiên Lê Trung" w:date="2024-12-22T11:35:00Z" w16du:dateUtc="2024-12-22T04:35:00Z">
          <w:pPr>
            <w:pStyle w:val="Heading5"/>
          </w:pPr>
        </w:pPrChange>
      </w:pPr>
      <w:del w:id="1103" w:author="Kiên Lê Trung" w:date="2024-12-22T11:25:00Z" w16du:dateUtc="2024-12-22T04:25:00Z">
        <w:r w:rsidRPr="00D7288B" w:rsidDel="00983677">
          <w:rPr>
            <w:rFonts w:ascii="Times New Roman" w:eastAsia="Times New Roman" w:hAnsi="Times New Roman" w:cs="Times New Roman"/>
            <w:sz w:val="26"/>
            <w:szCs w:val="26"/>
            <w:rPrChange w:id="1104" w:author="Kiên Lê Trung" w:date="2024-12-22T11:35:00Z" w16du:dateUtc="2024-12-22T04:35:00Z">
              <w:rPr>
                <w:rFonts w:ascii="Times New Roman" w:eastAsia="Times New Roman" w:hAnsi="Times New Roman" w:cs="Times New Roman"/>
                <w:b/>
                <w:bCs/>
              </w:rPr>
            </w:rPrChange>
          </w:rPr>
          <w:delText>-</w:delText>
        </w:r>
      </w:del>
      <w:r w:rsidRPr="00D7288B">
        <w:rPr>
          <w:rFonts w:ascii="Times New Roman" w:hAnsi="Times New Roman" w:cs="Times New Roman"/>
          <w:sz w:val="26"/>
          <w:szCs w:val="26"/>
          <w:rPrChange w:id="1105" w:author="Kiên Lê Trung" w:date="2024-12-22T11:35:00Z" w16du:dateUtc="2024-12-22T04:35:00Z">
            <w:rPr/>
          </w:rPrChange>
        </w:rPr>
        <w:t xml:space="preserve">Phân rã </w:t>
      </w:r>
      <w:del w:id="1106" w:author="Kiên Lê Trung" w:date="2024-12-22T11:25:00Z" w16du:dateUtc="2024-12-22T04:25:00Z">
        <w:r w:rsidRPr="00D7288B" w:rsidDel="00983677">
          <w:rPr>
            <w:rFonts w:ascii="Times New Roman" w:hAnsi="Times New Roman" w:cs="Times New Roman"/>
            <w:sz w:val="26"/>
            <w:szCs w:val="26"/>
            <w:rPrChange w:id="1107" w:author="Kiên Lê Trung" w:date="2024-12-22T11:35:00Z" w16du:dateUtc="2024-12-22T04:35:00Z">
              <w:rPr/>
            </w:rPrChange>
          </w:rPr>
          <w:delText>use case</w:delText>
        </w:r>
      </w:del>
      <w:ins w:id="1108" w:author="Kiên Lê Trung" w:date="2024-12-22T11:25:00Z" w16du:dateUtc="2024-12-22T04:25:00Z">
        <w:r w:rsidR="00983677" w:rsidRPr="00D7288B">
          <w:rPr>
            <w:rFonts w:ascii="Times New Roman" w:hAnsi="Times New Roman" w:cs="Times New Roman"/>
            <w:sz w:val="26"/>
            <w:szCs w:val="26"/>
            <w:rPrChange w:id="1109" w:author="Kiên Lê Trung" w:date="2024-12-22T11:35:00Z" w16du:dateUtc="2024-12-22T04:35:00Z">
              <w:rPr/>
            </w:rPrChange>
          </w:rPr>
          <w:t>Usecase</w:t>
        </w:r>
      </w:ins>
      <w:r w:rsidRPr="00D7288B">
        <w:rPr>
          <w:rFonts w:ascii="Times New Roman" w:hAnsi="Times New Roman" w:cs="Times New Roman"/>
          <w:sz w:val="26"/>
          <w:szCs w:val="26"/>
          <w:rPrChange w:id="1110" w:author="Kiên Lê Trung" w:date="2024-12-22T11:35:00Z" w16du:dateUtc="2024-12-22T04:35:00Z">
            <w:rPr/>
          </w:rPrChange>
        </w:rPr>
        <w:t xml:space="preserve"> “</w:t>
      </w:r>
      <w:r w:rsidRPr="00D7288B">
        <w:rPr>
          <w:rFonts w:ascii="Times New Roman" w:hAnsi="Times New Roman" w:cs="Times New Roman"/>
          <w:b/>
          <w:bCs/>
          <w:sz w:val="26"/>
          <w:szCs w:val="26"/>
          <w:rPrChange w:id="1111" w:author="Kiên Lê Trung" w:date="2024-12-22T11:36:00Z" w16du:dateUtc="2024-12-22T04:36:00Z">
            <w:rPr>
              <w:b/>
              <w:bCs/>
            </w:rPr>
          </w:rPrChange>
        </w:rPr>
        <w:t>Quản lý danh mục</w:t>
      </w:r>
      <w:r w:rsidRPr="00D7288B">
        <w:rPr>
          <w:rFonts w:ascii="Times New Roman" w:hAnsi="Times New Roman" w:cs="Times New Roman"/>
          <w:sz w:val="26"/>
          <w:szCs w:val="26"/>
          <w:rPrChange w:id="1112" w:author="Kiên Lê Trung" w:date="2024-12-22T11:35:00Z" w16du:dateUtc="2024-12-22T04:35:00Z">
            <w:rPr>
              <w:b/>
              <w:bCs/>
            </w:rPr>
          </w:rPrChange>
        </w:rPr>
        <w:t xml:space="preserve"> </w:t>
      </w:r>
      <w:del w:id="1113" w:author="Kiên Lê Trung" w:date="2024-12-22T11:26:00Z" w16du:dateUtc="2024-12-22T04:26:00Z">
        <w:r w:rsidRPr="00D7288B" w:rsidDel="000E6CBE">
          <w:rPr>
            <w:rFonts w:ascii="Times New Roman" w:hAnsi="Times New Roman" w:cs="Times New Roman"/>
            <w:sz w:val="26"/>
            <w:szCs w:val="26"/>
            <w:rPrChange w:id="1114" w:author="Kiên Lê Trung" w:date="2024-12-22T11:35:00Z" w16du:dateUtc="2024-12-22T04:35:00Z">
              <w:rPr>
                <w:b/>
                <w:bCs/>
              </w:rPr>
            </w:rPrChange>
          </w:rPr>
          <w:delText>sản phẩm</w:delText>
        </w:r>
      </w:del>
      <w:r w:rsidRPr="00D7288B">
        <w:rPr>
          <w:rFonts w:ascii="Times New Roman" w:hAnsi="Times New Roman" w:cs="Times New Roman"/>
          <w:sz w:val="26"/>
          <w:szCs w:val="26"/>
          <w:rPrChange w:id="1115" w:author="Kiên Lê Trung" w:date="2024-12-22T11:35:00Z" w16du:dateUtc="2024-12-22T04:35:00Z">
            <w:rPr>
              <w:b/>
              <w:bCs/>
            </w:rPr>
          </w:rPrChange>
        </w:rPr>
        <w:t>”</w:t>
      </w:r>
    </w:p>
    <w:p w14:paraId="3572E399" w14:textId="2B20F302" w:rsidR="007569A2" w:rsidRDefault="6C298972" w:rsidP="5A64F9FC">
      <w:r>
        <w:rPr>
          <w:noProof/>
        </w:rPr>
        <w:drawing>
          <wp:inline distT="0" distB="0" distL="0" distR="0" wp14:anchorId="6C32AE26" wp14:editId="644CA780">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6CEB15CE" w14:textId="77777777" w:rsidR="007569A2" w:rsidRDefault="00CE686F" w:rsidP="5A64F9FC">
      <w:pPr>
        <w:rPr>
          <w:rFonts w:ascii="Times New Roman" w:eastAsia="Times New Roman" w:hAnsi="Times New Roman" w:cs="Times New Roman"/>
          <w:b/>
          <w:bCs/>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200" cy="3530600"/>
                    </a:xfrm>
                    <a:prstGeom prst="rect">
                      <a:avLst/>
                    </a:prstGeom>
                    <a:ln/>
                  </pic:spPr>
                </pic:pic>
              </a:graphicData>
            </a:graphic>
          </wp:inline>
        </w:drawing>
      </w:r>
    </w:p>
    <w:p w14:paraId="7BDC1BEA" w14:textId="2FC2C4DA" w:rsidR="5A64F9FC" w:rsidRDefault="5A64F9FC" w:rsidP="5A64F9FC">
      <w:pPr>
        <w:rPr>
          <w:rFonts w:ascii="Times New Roman" w:eastAsia="Times New Roman" w:hAnsi="Times New Roman" w:cs="Times New Roman"/>
          <w:b/>
          <w:bCs/>
          <w:sz w:val="24"/>
          <w:szCs w:val="24"/>
        </w:rPr>
      </w:pPr>
    </w:p>
    <w:p w14:paraId="07A92DE8" w14:textId="3D4FCF4A" w:rsidR="1806AF38" w:rsidRPr="00D7288B" w:rsidRDefault="1806AF38">
      <w:pPr>
        <w:pStyle w:val="ListParagraph"/>
        <w:numPr>
          <w:ilvl w:val="0"/>
          <w:numId w:val="177"/>
        </w:numPr>
        <w:ind w:left="709" w:hanging="283"/>
        <w:rPr>
          <w:rFonts w:ascii="Times New Roman" w:hAnsi="Times New Roman" w:cs="Times New Roman"/>
          <w:b/>
          <w:bCs/>
          <w:sz w:val="26"/>
          <w:szCs w:val="26"/>
          <w:rPrChange w:id="1116" w:author="Kiên Lê Trung" w:date="2024-12-22T11:36:00Z" w16du:dateUtc="2024-12-22T04:36:00Z">
            <w:rPr>
              <w:b/>
              <w:bCs/>
            </w:rPr>
          </w:rPrChange>
        </w:rPr>
        <w:pPrChange w:id="1117" w:author="Kiên Lê Trung" w:date="2024-12-22T11:36:00Z" w16du:dateUtc="2024-12-22T04:36:00Z">
          <w:pPr>
            <w:pStyle w:val="Heading5"/>
          </w:pPr>
        </w:pPrChange>
      </w:pPr>
      <w:del w:id="1118" w:author="Kiên Lê Trung" w:date="2024-12-22T11:26:00Z" w16du:dateUtc="2024-12-22T04:26:00Z">
        <w:r w:rsidRPr="00D7288B" w:rsidDel="00983677">
          <w:rPr>
            <w:rFonts w:ascii="Times New Roman" w:eastAsia="Times New Roman" w:hAnsi="Times New Roman" w:cs="Times New Roman"/>
            <w:b/>
            <w:bCs/>
            <w:sz w:val="26"/>
            <w:szCs w:val="26"/>
            <w:rPrChange w:id="1119" w:author="Kiên Lê Trung" w:date="2024-12-22T11:36:00Z" w16du:dateUtc="2024-12-22T04:36:00Z">
              <w:rPr>
                <w:rFonts w:ascii="Times New Roman" w:eastAsia="Times New Roman" w:hAnsi="Times New Roman" w:cs="Times New Roman"/>
                <w:b/>
                <w:bCs/>
                <w:sz w:val="24"/>
                <w:szCs w:val="24"/>
              </w:rPr>
            </w:rPrChange>
          </w:rPr>
          <w:delText xml:space="preserve">- </w:delText>
        </w:r>
      </w:del>
      <w:r w:rsidRPr="00D7288B">
        <w:rPr>
          <w:rFonts w:ascii="Times New Roman" w:hAnsi="Times New Roman" w:cs="Times New Roman"/>
          <w:sz w:val="26"/>
          <w:szCs w:val="26"/>
          <w:rPrChange w:id="1120" w:author="Kiên Lê Trung" w:date="2024-12-22T11:36:00Z" w16du:dateUtc="2024-12-22T04:36:00Z">
            <w:rPr/>
          </w:rPrChange>
        </w:rPr>
        <w:t xml:space="preserve">Phân rã </w:t>
      </w:r>
      <w:del w:id="1121" w:author="Kiên Lê Trung" w:date="2024-12-22T11:25:00Z" w16du:dateUtc="2024-12-22T04:25:00Z">
        <w:r w:rsidRPr="00D7288B" w:rsidDel="00983677">
          <w:rPr>
            <w:rFonts w:ascii="Times New Roman" w:hAnsi="Times New Roman" w:cs="Times New Roman"/>
            <w:sz w:val="26"/>
            <w:szCs w:val="26"/>
            <w:rPrChange w:id="1122" w:author="Kiên Lê Trung" w:date="2024-12-22T11:36:00Z" w16du:dateUtc="2024-12-22T04:36:00Z">
              <w:rPr/>
            </w:rPrChange>
          </w:rPr>
          <w:delText>use case</w:delText>
        </w:r>
      </w:del>
      <w:ins w:id="1123" w:author="Kiên Lê Trung" w:date="2024-12-22T11:25:00Z" w16du:dateUtc="2024-12-22T04:25:00Z">
        <w:r w:rsidR="00983677" w:rsidRPr="00D7288B">
          <w:rPr>
            <w:rFonts w:ascii="Times New Roman" w:hAnsi="Times New Roman" w:cs="Times New Roman"/>
            <w:sz w:val="26"/>
            <w:szCs w:val="26"/>
            <w:rPrChange w:id="1124" w:author="Kiên Lê Trung" w:date="2024-12-22T11:36:00Z" w16du:dateUtc="2024-12-22T04:36:00Z">
              <w:rPr/>
            </w:rPrChange>
          </w:rPr>
          <w:t>Usecase</w:t>
        </w:r>
      </w:ins>
      <w:r w:rsidRPr="00D7288B">
        <w:rPr>
          <w:rFonts w:ascii="Times New Roman" w:hAnsi="Times New Roman" w:cs="Times New Roman"/>
          <w:sz w:val="26"/>
          <w:szCs w:val="26"/>
          <w:rPrChange w:id="1125" w:author="Kiên Lê Trung" w:date="2024-12-22T11:36:00Z" w16du:dateUtc="2024-12-22T04:36:00Z">
            <w:rPr/>
          </w:rPrChange>
        </w:rPr>
        <w:t xml:space="preserve"> “</w:t>
      </w:r>
      <w:r w:rsidRPr="00D7288B">
        <w:rPr>
          <w:rFonts w:ascii="Times New Roman" w:hAnsi="Times New Roman" w:cs="Times New Roman"/>
          <w:b/>
          <w:bCs/>
          <w:sz w:val="26"/>
          <w:szCs w:val="26"/>
          <w:rPrChange w:id="1126" w:author="Kiên Lê Trung" w:date="2024-12-22T11:36:00Z" w16du:dateUtc="2024-12-22T04:36:00Z">
            <w:rPr>
              <w:b/>
              <w:bCs/>
            </w:rPr>
          </w:rPrChange>
        </w:rPr>
        <w:t>Quản lý nhãn hiệu”</w:t>
      </w:r>
    </w:p>
    <w:p w14:paraId="6802EF76" w14:textId="313EF3E5" w:rsidR="5A64F9FC" w:rsidRPr="00D7288B" w:rsidRDefault="5A64F9FC">
      <w:pPr>
        <w:pStyle w:val="ListParagraph"/>
        <w:ind w:left="709" w:hanging="283"/>
        <w:rPr>
          <w:rFonts w:ascii="Times New Roman" w:hAnsi="Times New Roman" w:cs="Times New Roman"/>
          <w:sz w:val="26"/>
          <w:szCs w:val="26"/>
          <w:rPrChange w:id="1127" w:author="Kiên Lê Trung" w:date="2024-12-22T11:36:00Z" w16du:dateUtc="2024-12-22T04:36:00Z">
            <w:rPr/>
          </w:rPrChange>
        </w:rPr>
        <w:pPrChange w:id="1128" w:author="Kiên Lê Trung" w:date="2024-12-22T11:36:00Z" w16du:dateUtc="2024-12-22T04:36:00Z">
          <w:pPr/>
        </w:pPrChange>
      </w:pPr>
    </w:p>
    <w:p w14:paraId="6D11E5A3" w14:textId="76C8CEF2" w:rsidR="1F0844AA" w:rsidRPr="005C5FA5" w:rsidRDefault="1F0844AA" w:rsidP="5A64F9FC">
      <w:r>
        <w:rPr>
          <w:noProof/>
        </w:rPr>
        <w:drawing>
          <wp:inline distT="0" distB="0" distL="0" distR="0" wp14:anchorId="046BEF93" wp14:editId="1ED81FE7">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18F3A8F7" w14:textId="77777777" w:rsidR="007569A2" w:rsidRDefault="00CE686F">
      <w:pPr>
        <w:pStyle w:val="Heading3"/>
        <w:rPr>
          <w:rFonts w:eastAsia="Times New Roman" w:cs="Times New Roman"/>
          <w:b w:val="0"/>
          <w:sz w:val="24"/>
          <w:szCs w:val="24"/>
        </w:rPr>
      </w:pPr>
      <w:bookmarkStart w:id="1129" w:name="_Toc185764373"/>
      <w:r>
        <w:t>2.1.4 Xây dựng kịch bản</w:t>
      </w:r>
      <w:bookmarkEnd w:id="1129"/>
      <w:r>
        <w:t xml:space="preserve"> </w:t>
      </w:r>
    </w:p>
    <w:p w14:paraId="63EBCDAA" w14:textId="52993A6A" w:rsidR="007569A2" w:rsidDel="00236B3B" w:rsidRDefault="00CE686F">
      <w:pPr>
        <w:pStyle w:val="ListParagraph"/>
        <w:numPr>
          <w:ilvl w:val="0"/>
          <w:numId w:val="178"/>
        </w:numPr>
        <w:ind w:left="709"/>
        <w:rPr>
          <w:del w:id="1130" w:author="Kiên Lê Trung" w:date="2024-12-22T10:39:00Z" w16du:dateUtc="2024-12-22T03:39:00Z"/>
        </w:rPr>
        <w:pPrChange w:id="1131" w:author="Kiên Lê Trung" w:date="2024-12-22T11:42:00Z" w16du:dateUtc="2024-12-22T04:42:00Z">
          <w:pPr>
            <w:pStyle w:val="Heading4"/>
            <w:spacing w:before="140"/>
          </w:pPr>
        </w:pPrChange>
      </w:pPr>
      <w:del w:id="1132" w:author="Kiên Lê Trung" w:date="2024-12-22T10:39:00Z" w16du:dateUtc="2024-12-22T03:39:00Z">
        <w:r w:rsidDel="00236B3B">
          <w:delText>2.1.4.a. Kịch bản cho các chức năng của người dùng</w:delText>
        </w:r>
        <w:bookmarkStart w:id="1133" w:name="_Toc185759294"/>
        <w:bookmarkStart w:id="1134" w:name="_Toc185759845"/>
        <w:bookmarkEnd w:id="1133"/>
        <w:bookmarkEnd w:id="1134"/>
      </w:del>
    </w:p>
    <w:p w14:paraId="66518E39" w14:textId="754828CE" w:rsidR="007569A2" w:rsidRPr="00034C0F" w:rsidRDefault="00CE686F">
      <w:pPr>
        <w:pStyle w:val="ListParagraph"/>
        <w:numPr>
          <w:ilvl w:val="0"/>
          <w:numId w:val="178"/>
        </w:numPr>
        <w:spacing w:line="360" w:lineRule="auto"/>
        <w:ind w:left="709"/>
        <w:rPr>
          <w:rFonts w:ascii="Times New Roman" w:hAnsi="Times New Roman" w:cs="Times New Roman"/>
          <w:sz w:val="26"/>
          <w:szCs w:val="26"/>
        </w:rPr>
        <w:pPrChange w:id="1135" w:author="Kiên Lê Trung" w:date="2024-12-22T11:43:00Z" w16du:dateUtc="2024-12-22T04:43:00Z">
          <w:pPr>
            <w:pStyle w:val="Heading5"/>
            <w:numPr>
              <w:numId w:val="82"/>
            </w:numPr>
            <w:ind w:left="720" w:hanging="360"/>
          </w:pPr>
        </w:pPrChange>
      </w:pPr>
      <w:bookmarkStart w:id="1136" w:name="_xvimcszu6ui" w:colFirst="0" w:colLast="0"/>
      <w:bookmarkEnd w:id="1136"/>
      <w:r w:rsidRPr="00034C0F">
        <w:rPr>
          <w:rFonts w:ascii="Times New Roman" w:eastAsia="Times New Roman" w:hAnsi="Times New Roman" w:cs="Times New Roman"/>
          <w:b/>
          <w:sz w:val="26"/>
          <w:szCs w:val="26"/>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12F2A465" w:rsidR="007569A2" w:rsidRDefault="00CE686F">
            <w:pPr>
              <w:widowControl w:val="0"/>
              <w:spacing w:line="240" w:lineRule="auto"/>
              <w:ind w:left="94"/>
              <w:rPr>
                <w:rFonts w:ascii="Times New Roman" w:eastAsia="Times New Roman" w:hAnsi="Times New Roman" w:cs="Times New Roman"/>
                <w:sz w:val="26"/>
                <w:szCs w:val="26"/>
              </w:rPr>
            </w:pPr>
            <w:del w:id="1137" w:author="Kiên Lê Trung" w:date="2024-12-22T11:25:00Z" w16du:dateUtc="2024-12-22T04:25:00Z">
              <w:r w:rsidDel="00983677">
                <w:rPr>
                  <w:rFonts w:ascii="Times New Roman" w:eastAsia="Times New Roman" w:hAnsi="Times New Roman" w:cs="Times New Roman"/>
                  <w:sz w:val="26"/>
                  <w:szCs w:val="26"/>
                </w:rPr>
                <w:delText>Use Case</w:delText>
              </w:r>
            </w:del>
            <w:ins w:id="1138"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04B335C" w14:textId="42651B3A"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5FBED97" w14:textId="09B4BE19"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74179802" w:rsidRPr="5A64F9FC">
              <w:rPr>
                <w:rFonts w:ascii="Times New Roman" w:eastAsia="Times New Roman" w:hAnsi="Times New Roman" w:cs="Times New Roman"/>
                <w:sz w:val="26"/>
                <w:szCs w:val="26"/>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7E5D2AA" w14:textId="26F748CF" w:rsidR="007569A2" w:rsidRDefault="00CE686F"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3F20FF3"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B7009D7" w14:textId="4AFE3790" w:rsidR="007569A2" w:rsidRDefault="00CE686F" w:rsidP="5A64F9FC">
            <w:pPr>
              <w:spacing w:line="240" w:lineRule="auto"/>
            </w:pPr>
            <w:r w:rsidRPr="005C5FA5">
              <w:rPr>
                <w:rFonts w:ascii="Times New Roman" w:eastAsia="Times New Roman" w:hAnsi="Times New Roman" w:cs="Times New Roman"/>
                <w:sz w:val="26"/>
                <w:szCs w:val="26"/>
              </w:rPr>
              <w:t>Khách hàng</w:t>
            </w:r>
            <w:r w:rsidR="3B7C56EB" w:rsidRPr="005C5FA5">
              <w:rPr>
                <w:rFonts w:ascii="Times New Roman" w:eastAsia="Times New Roman" w:hAnsi="Times New Roman" w:cs="Times New Roman"/>
                <w:sz w:val="26"/>
                <w:szCs w:val="26"/>
              </w:rPr>
              <w:t xml:space="preserve">, </w:t>
            </w:r>
            <w:r w:rsidR="3B7C56EB" w:rsidRPr="5A64F9FC">
              <w:rPr>
                <w:rFonts w:ascii="Times New Roman" w:eastAsia="Times New Roman" w:hAnsi="Times New Roman" w:cs="Times New Roman"/>
                <w:sz w:val="26"/>
                <w:szCs w:val="26"/>
              </w:rPr>
              <w:t>Người bán</w:t>
            </w:r>
            <w:r w:rsidRPr="005C5FA5">
              <w:rPr>
                <w:rFonts w:ascii="Times New Roman" w:eastAsia="Times New Roman" w:hAnsi="Times New Roman" w:cs="Times New Roman"/>
                <w:sz w:val="26"/>
                <w:szCs w:val="26"/>
              </w:rPr>
              <w:t xml:space="preserve"> đăng ký tài khoản thành công</w:t>
            </w:r>
            <w: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A5D603" w14:textId="0DBF291E" w:rsidR="007569A2" w:rsidRDefault="49E41313"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đăng ký </w:t>
            </w:r>
            <w:r w:rsidR="00CE686F" w:rsidRPr="5A64F9FC">
              <w:rPr>
                <w:rFonts w:ascii="Times New Roman" w:eastAsia="Times New Roman" w:hAnsi="Times New Roman" w:cs="Times New Roman"/>
                <w:sz w:val="26"/>
                <w:szCs w:val="26"/>
              </w:rPr>
              <w:t>vào hệ thống để đăng ký tài khoản.</w:t>
            </w:r>
          </w:p>
          <w:p w14:paraId="2AE4FB6A"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Đăng nhập: ô nhập tên đăng nhập, ô nhập mật khẩu, nút đăng nhập, quên mật khẩu, đăng ký tài khoản.</w:t>
            </w:r>
          </w:p>
          <w:p w14:paraId="50BC5F86" w14:textId="79990DEE" w:rsidR="007569A2" w:rsidRDefault="7254EE04"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chọn Đăng ký tài khoản</w:t>
            </w:r>
          </w:p>
          <w:p w14:paraId="4A1178BC"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Đăng ký tài khoản </w:t>
            </w:r>
          </w:p>
          <w:p w14:paraId="036C19A6" w14:textId="5F41A906" w:rsidR="007569A2" w:rsidRDefault="5A08055F"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Người đăng ký</w:t>
            </w:r>
            <w:r w:rsidR="00CE686F" w:rsidRPr="5A64F9FC">
              <w:rPr>
                <w:rFonts w:ascii="Times New Roman" w:eastAsia="Times New Roman" w:hAnsi="Times New Roman" w:cs="Times New Roman"/>
                <w:sz w:val="26"/>
                <w:szCs w:val="26"/>
              </w:rPr>
              <w:t xml:space="preserve"> nhập những thông tin hiển thị trên giao diện</w:t>
            </w:r>
            <w:r w:rsidR="435FDD0D" w:rsidRPr="5A64F9FC">
              <w:rPr>
                <w:rFonts w:ascii="Times New Roman" w:eastAsia="Times New Roman" w:hAnsi="Times New Roman" w:cs="Times New Roman"/>
                <w:sz w:val="26"/>
                <w:szCs w:val="26"/>
              </w:rPr>
              <w:t>. Nếu người đăng ký muốn làm người bán thì tích vào ô người bán</w:t>
            </w:r>
            <w:r w:rsidR="4814EF7D" w:rsidRPr="5A64F9FC">
              <w:rPr>
                <w:rFonts w:ascii="Times New Roman" w:eastAsia="Times New Roman" w:hAnsi="Times New Roman" w:cs="Times New Roman"/>
                <w:sz w:val="26"/>
                <w:szCs w:val="26"/>
              </w:rPr>
              <w:t>. Cuối cùng</w:t>
            </w:r>
            <w:r w:rsidR="00CE686F" w:rsidRPr="5A64F9FC">
              <w:rPr>
                <w:rFonts w:ascii="Times New Roman" w:eastAsia="Times New Roman" w:hAnsi="Times New Roman" w:cs="Times New Roman"/>
                <w:sz w:val="26"/>
                <w:szCs w:val="26"/>
              </w:rPr>
              <w:t xml:space="preserve"> bấm vào nút Đăng ký </w:t>
            </w:r>
          </w:p>
          <w:p w14:paraId="1A174DD3"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ra giao diện để khách hàng nhập mã OTP và gửi đến gmail của khách hàng 1 mã OTP  </w:t>
            </w:r>
          </w:p>
          <w:p w14:paraId="47131CE6" w14:textId="74FE3700" w:rsidR="007569A2" w:rsidRDefault="3F723845"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 chính xác mã OTP đó </w:t>
            </w:r>
          </w:p>
          <w:p w14:paraId="79DEB2BB"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B54B83" w14:textId="5790E373" w:rsidR="007569A2" w:rsidRDefault="00CE686F"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5.1 Thông tin </w:t>
            </w:r>
            <w:r w:rsidR="353C29FE" w:rsidRPr="5A64F9FC">
              <w:rPr>
                <w:rFonts w:ascii="Times New Roman" w:eastAsia="Times New Roman" w:hAnsi="Times New Roman" w:cs="Times New Roman"/>
                <w:sz w:val="26"/>
                <w:szCs w:val="26"/>
              </w:rPr>
              <w:t>n</w:t>
            </w:r>
            <w:r w:rsidR="6919DFF4" w:rsidRPr="5A64F9FC">
              <w:rPr>
                <w:rFonts w:ascii="Times New Roman" w:eastAsia="Times New Roman" w:hAnsi="Times New Roman" w:cs="Times New Roman"/>
                <w:sz w:val="26"/>
                <w:szCs w:val="26"/>
              </w:rPr>
              <w:t>gười đăng ký</w:t>
            </w:r>
            <w:r w:rsidRPr="5A64F9FC">
              <w:rPr>
                <w:rFonts w:ascii="Times New Roman" w:eastAsia="Times New Roman" w:hAnsi="Times New Roman" w:cs="Times New Roman"/>
                <w:sz w:val="26"/>
                <w:szCs w:val="26"/>
              </w:rPr>
              <w:t xml:space="preserve"> đã được đăng ký trước đó</w:t>
            </w:r>
          </w:p>
          <w:p w14:paraId="3A14DCEE" w14:textId="6C7294B5" w:rsidR="007569A2" w:rsidRDefault="00CE686F"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6.1 </w:t>
            </w:r>
            <w:r w:rsidR="3DFD60A7" w:rsidRPr="5A64F9FC">
              <w:rPr>
                <w:rFonts w:ascii="Times New Roman" w:eastAsia="Times New Roman" w:hAnsi="Times New Roman" w:cs="Times New Roman"/>
                <w:sz w:val="26"/>
                <w:szCs w:val="26"/>
              </w:rPr>
              <w:t xml:space="preserve"> Người đăng ký</w:t>
            </w:r>
            <w:r w:rsidRPr="5A64F9FC">
              <w:rPr>
                <w:rFonts w:ascii="Times New Roman" w:eastAsia="Times New Roman" w:hAnsi="Times New Roman" w:cs="Times New Roman"/>
                <w:sz w:val="26"/>
                <w:szCs w:val="26"/>
              </w:rPr>
              <w:t xml:space="preserve"> nhập sai gmail nên không nhận được OTP</w:t>
            </w:r>
          </w:p>
          <w:p w14:paraId="7E75FCD0" w14:textId="77777777" w:rsidR="007569A2" w:rsidRDefault="007569A2">
            <w:pPr>
              <w:widowControl w:val="0"/>
              <w:spacing w:line="240" w:lineRule="auto"/>
              <w:ind w:left="94"/>
              <w:rPr>
                <w:rFonts w:ascii="Times New Roman" w:eastAsia="Times New Roman" w:hAnsi="Times New Roman" w:cs="Times New Roman"/>
                <w:sz w:val="26"/>
                <w:szCs w:val="26"/>
              </w:rPr>
            </w:pPr>
          </w:p>
          <w:p w14:paraId="10FDAA0E"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7749704C" w14:textId="33AA0653" w:rsidR="5A64F9FC" w:rsidRPr="00034C0F" w:rsidRDefault="5A64F9FC" w:rsidP="5A64F9FC">
      <w:pPr>
        <w:spacing w:after="160" w:line="259" w:lineRule="auto"/>
        <w:rPr>
          <w:rFonts w:ascii="Times New Roman" w:eastAsia="Times New Roman" w:hAnsi="Times New Roman" w:cs="Times New Roman"/>
          <w:sz w:val="26"/>
          <w:szCs w:val="26"/>
          <w:lang w:val="en-US"/>
        </w:rPr>
      </w:pPr>
    </w:p>
    <w:p w14:paraId="673C37A3" w14:textId="46F89A9F" w:rsidR="00A14FDE" w:rsidRPr="00EA4A86" w:rsidRDefault="00CE686F">
      <w:pPr>
        <w:pStyle w:val="ListParagraph"/>
        <w:numPr>
          <w:ilvl w:val="0"/>
          <w:numId w:val="179"/>
        </w:numPr>
        <w:spacing w:line="360" w:lineRule="auto"/>
        <w:ind w:left="709"/>
        <w:rPr>
          <w:rFonts w:ascii="Times New Roman" w:hAnsi="Times New Roman" w:cs="Times New Roman"/>
          <w:b/>
          <w:bCs/>
          <w:sz w:val="26"/>
          <w:szCs w:val="26"/>
          <w:lang w:val="en-US"/>
          <w:rPrChange w:id="1139" w:author="Kiên Lê Trung" w:date="2024-12-22T11:43:00Z" w16du:dateUtc="2024-12-22T04:43:00Z">
            <w:rPr>
              <w:sz w:val="28"/>
              <w:szCs w:val="28"/>
              <w:lang w:val="en-US"/>
            </w:rPr>
          </w:rPrChange>
        </w:rPr>
        <w:pPrChange w:id="1140" w:author="Kiên Lê Trung" w:date="2024-12-22T11:43:00Z" w16du:dateUtc="2024-12-22T04:43:00Z">
          <w:pPr>
            <w:pStyle w:val="Heading5"/>
            <w:numPr>
              <w:numId w:val="85"/>
            </w:numPr>
            <w:ind w:left="720" w:hanging="360"/>
          </w:pPr>
        </w:pPrChange>
      </w:pPr>
      <w:r w:rsidRPr="00A14FDE">
        <w:rPr>
          <w:rFonts w:ascii="Times New Roman" w:hAnsi="Times New Roman" w:cs="Times New Roman"/>
          <w:b/>
          <w:bCs/>
          <w:sz w:val="26"/>
          <w:szCs w:val="26"/>
          <w:rPrChange w:id="1141" w:author="Kiên Lê Trung" w:date="2024-12-22T11:43:00Z" w16du:dateUtc="2024-12-22T04:43:00Z">
            <w:rPr/>
          </w:rPrChange>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019960E1" w:rsidR="007569A2" w:rsidRDefault="00CE686F">
            <w:pPr>
              <w:widowControl w:val="0"/>
              <w:spacing w:line="240" w:lineRule="auto"/>
              <w:ind w:left="94"/>
              <w:rPr>
                <w:rFonts w:ascii="Times New Roman" w:eastAsia="Times New Roman" w:hAnsi="Times New Roman" w:cs="Times New Roman"/>
                <w:sz w:val="26"/>
                <w:szCs w:val="26"/>
              </w:rPr>
            </w:pPr>
            <w:del w:id="1142" w:author="Kiên Lê Trung" w:date="2024-12-22T11:25:00Z" w16du:dateUtc="2024-12-22T04:25:00Z">
              <w:r w:rsidDel="00983677">
                <w:rPr>
                  <w:rFonts w:ascii="Times New Roman" w:eastAsia="Times New Roman" w:hAnsi="Times New Roman" w:cs="Times New Roman"/>
                  <w:sz w:val="26"/>
                  <w:szCs w:val="26"/>
                </w:rPr>
                <w:delText>Use Case</w:delText>
              </w:r>
            </w:del>
            <w:ins w:id="1143"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064001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D4E0BEC" w14:textId="2B9949A3"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1A9C0EED" w:rsidRPr="5A64F9FC">
              <w:rPr>
                <w:rFonts w:ascii="Times New Roman" w:eastAsia="Times New Roman" w:hAnsi="Times New Roman" w:cs="Times New Roman"/>
                <w:sz w:val="26"/>
                <w:szCs w:val="26"/>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2A23AB3" w14:textId="1A555EE5"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A99F9D3" w:rsidRPr="5A64F9FC">
              <w:rPr>
                <w:rFonts w:ascii="Times New Roman" w:eastAsia="Times New Roman" w:hAnsi="Times New Roman" w:cs="Times New Roman"/>
                <w:sz w:val="26"/>
                <w:szCs w:val="26"/>
              </w:rPr>
              <w:t xml:space="preserve">, người bán </w:t>
            </w:r>
            <w:r w:rsidRPr="5A64F9FC">
              <w:rPr>
                <w:rFonts w:ascii="Times New Roman" w:eastAsia="Times New Roman" w:hAnsi="Times New Roman" w:cs="Times New Roman"/>
                <w:sz w:val="26"/>
                <w:szCs w:val="26"/>
              </w:rPr>
              <w:t xml:space="preserve"> 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Default="00CE686F">
            <w:pPr>
              <w:widowControl w:val="0"/>
              <w:spacing w:before="3" w:line="240" w:lineRule="auto"/>
              <w:ind w:left="141" w:hanging="45"/>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70F9B15" w14:textId="28C4BE51"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100F0DA"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B0FBDD2" w14:textId="77777777" w:rsidR="007569A2" w:rsidRDefault="00CE686F" w:rsidP="00034C0F">
            <w:pPr>
              <w:widowControl w:val="0"/>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của hệ thống</w:t>
            </w:r>
          </w:p>
          <w:p w14:paraId="1A6FD2B6" w14:textId="77777777" w:rsidR="007569A2" w:rsidRDefault="00CE686F" w:rsidP="00034C0F">
            <w:pPr>
              <w:widowControl w:val="0"/>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cho người dùng đăng nhập</w:t>
            </w:r>
          </w:p>
          <w:p w14:paraId="081E49D2" w14:textId="77777777" w:rsidR="007569A2" w:rsidRDefault="00CE686F" w:rsidP="00034C0F">
            <w:pPr>
              <w:widowControl w:val="0"/>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tài khoản và mật khẩu của mình</w:t>
            </w:r>
          </w:p>
          <w:p w14:paraId="49B84A17" w14:textId="77777777" w:rsidR="007569A2" w:rsidRDefault="00CE686F" w:rsidP="00034C0F">
            <w:pPr>
              <w:widowControl w:val="0"/>
              <w:numPr>
                <w:ilvl w:val="0"/>
                <w:numId w:val="55"/>
              </w:numPr>
              <w:spacing w:before="46"/>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trang chủ Home cho người dùng</w:t>
            </w:r>
          </w:p>
          <w:p w14:paraId="2191599E" w14:textId="77777777" w:rsidR="007569A2" w:rsidRDefault="007569A2">
            <w:pPr>
              <w:widowControl w:val="0"/>
              <w:spacing w:before="46" w:line="240" w:lineRule="auto"/>
              <w:ind w:left="708"/>
              <w:rPr>
                <w:rFonts w:ascii="Times New Roman" w:eastAsia="Times New Roman" w:hAnsi="Times New Roman" w:cs="Times New Roman"/>
                <w:sz w:val="26"/>
                <w:szCs w:val="26"/>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DB9D751" w14:textId="77777777" w:rsidR="007569A2" w:rsidRDefault="00CE686F" w:rsidP="00034C0F">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thông báo tài khoản mật khẩu không chính xác</w:t>
            </w:r>
          </w:p>
        </w:tc>
      </w:tr>
    </w:tbl>
    <w:p w14:paraId="4DD1A6CE" w14:textId="77777777" w:rsidR="00EA4A86" w:rsidRPr="00EA4A86" w:rsidRDefault="00EA4A86">
      <w:pPr>
        <w:pStyle w:val="ListParagraph"/>
        <w:spacing w:after="160" w:line="360" w:lineRule="auto"/>
        <w:rPr>
          <w:ins w:id="1144" w:author="Kiên Lê Trung" w:date="2024-12-22T11:44:00Z" w16du:dateUtc="2024-12-22T04:44:00Z"/>
          <w:rFonts w:ascii="Times New Roman" w:hAnsi="Times New Roman" w:cs="Times New Roman"/>
          <w:b/>
          <w:sz w:val="26"/>
          <w:szCs w:val="26"/>
          <w:rPrChange w:id="1145" w:author="Kiên Lê Trung" w:date="2024-12-22T11:44:00Z" w16du:dateUtc="2024-12-22T04:44:00Z">
            <w:rPr>
              <w:ins w:id="1146" w:author="Kiên Lê Trung" w:date="2024-12-22T11:44:00Z" w16du:dateUtc="2024-12-22T04:44:00Z"/>
              <w:rFonts w:ascii="Times New Roman" w:hAnsi="Times New Roman" w:cs="Times New Roman"/>
              <w:b/>
              <w:sz w:val="26"/>
              <w:szCs w:val="26"/>
              <w:lang w:val="vi-VN"/>
            </w:rPr>
          </w:rPrChange>
        </w:rPr>
        <w:pPrChange w:id="1147" w:author="Kiên Lê Trung" w:date="2024-12-22T11:44:00Z" w16du:dateUtc="2024-12-22T04:44:00Z">
          <w:pPr>
            <w:pStyle w:val="ListParagraph"/>
            <w:numPr>
              <w:numId w:val="86"/>
            </w:numPr>
            <w:spacing w:after="160" w:line="360" w:lineRule="auto"/>
            <w:ind w:hanging="360"/>
          </w:pPr>
        </w:pPrChange>
      </w:pPr>
    </w:p>
    <w:p w14:paraId="7673E5AE" w14:textId="541BE94A" w:rsidR="007569A2" w:rsidRPr="00034C0F" w:rsidRDefault="078731BC">
      <w:pPr>
        <w:pStyle w:val="ListParagraph"/>
        <w:numPr>
          <w:ilvl w:val="0"/>
          <w:numId w:val="86"/>
        </w:numPr>
        <w:spacing w:after="160" w:line="360" w:lineRule="auto"/>
        <w:rPr>
          <w:rFonts w:ascii="Times New Roman" w:hAnsi="Times New Roman" w:cs="Times New Roman"/>
          <w:b/>
          <w:sz w:val="26"/>
          <w:szCs w:val="26"/>
        </w:rPr>
        <w:pPrChange w:id="1148" w:author="Kiên Lê Trung" w:date="2024-12-22T11:44:00Z" w16du:dateUtc="2024-12-22T04:44:00Z">
          <w:pPr>
            <w:pStyle w:val="ListParagraph"/>
            <w:numPr>
              <w:numId w:val="86"/>
            </w:numPr>
            <w:spacing w:after="160" w:line="259" w:lineRule="auto"/>
            <w:ind w:hanging="360"/>
          </w:pPr>
        </w:pPrChange>
      </w:pPr>
      <w:r w:rsidRPr="00034C0F">
        <w:rPr>
          <w:rFonts w:ascii="Times New Roman" w:hAnsi="Times New Roman" w:cs="Times New Roman"/>
          <w:b/>
          <w:sz w:val="26"/>
          <w:szCs w:val="26"/>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74265554" w:rsidR="5A64F9FC" w:rsidRDefault="5A64F9FC" w:rsidP="5A64F9FC">
            <w:pPr>
              <w:widowControl w:val="0"/>
              <w:spacing w:line="240" w:lineRule="auto"/>
              <w:ind w:left="94"/>
              <w:rPr>
                <w:rFonts w:ascii="Times New Roman" w:eastAsia="Times New Roman" w:hAnsi="Times New Roman" w:cs="Times New Roman"/>
                <w:sz w:val="26"/>
                <w:szCs w:val="26"/>
              </w:rPr>
            </w:pPr>
            <w:del w:id="1149" w:author="Kiên Lê Trung" w:date="2024-12-22T11:25:00Z" w16du:dateUtc="2024-12-22T04:25:00Z">
              <w:r w:rsidRPr="5A64F9FC" w:rsidDel="00983677">
                <w:rPr>
                  <w:rFonts w:ascii="Times New Roman" w:eastAsia="Times New Roman" w:hAnsi="Times New Roman" w:cs="Times New Roman"/>
                  <w:sz w:val="26"/>
                  <w:szCs w:val="26"/>
                </w:rPr>
                <w:delText>Use Case</w:delText>
              </w:r>
            </w:del>
            <w:ins w:id="1150"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0A6BB315" w14:textId="279F9EB5" w:rsidR="7804F8C7" w:rsidRDefault="7804F8C7"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94171C2" w14:textId="02A61C63"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w:t>
            </w:r>
            <w:r w:rsidR="6F3C4BF1" w:rsidRPr="5A64F9FC">
              <w:rPr>
                <w:rFonts w:ascii="Times New Roman" w:eastAsia="Times New Roman" w:hAnsi="Times New Roman" w:cs="Times New Roman"/>
                <w:sz w:val="26"/>
                <w:szCs w:val="26"/>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264188" w14:textId="7A5BEA89"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đã có tài</w:t>
            </w:r>
            <w:r w:rsidR="1D02DE28" w:rsidRPr="5A64F9FC">
              <w:rPr>
                <w:rFonts w:ascii="Times New Roman" w:eastAsia="Times New Roman" w:hAnsi="Times New Roman" w:cs="Times New Roman"/>
                <w:sz w:val="26"/>
                <w:szCs w:val="26"/>
              </w:rPr>
              <w:t xml:space="preserve"> </w:t>
            </w:r>
            <w:r w:rsidR="38D94218" w:rsidRPr="5A64F9FC">
              <w:rPr>
                <w:rFonts w:ascii="Times New Roman" w:eastAsia="Times New Roman" w:hAnsi="Times New Roman" w:cs="Times New Roman"/>
                <w:sz w:val="26"/>
                <w:szCs w:val="26"/>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Default="5A64F9FC" w:rsidP="5A64F9FC">
            <w:pPr>
              <w:widowControl w:val="0"/>
              <w:spacing w:before="3" w:line="240" w:lineRule="auto"/>
              <w:ind w:left="141" w:hanging="45"/>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0081E0A" w14:textId="28C4BE51"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6C114F74" w14:textId="6A70A754" w:rsidR="5A64F9FC" w:rsidRDefault="5A64F9FC" w:rsidP="005C5FA5">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dùng </w:t>
            </w:r>
            <w:r w:rsidR="2DE63E39" w:rsidRPr="5A64F9FC">
              <w:rPr>
                <w:rFonts w:ascii="Times New Roman" w:eastAsia="Times New Roman" w:hAnsi="Times New Roman" w:cs="Times New Roman"/>
                <w:sz w:val="26"/>
                <w:szCs w:val="26"/>
              </w:rPr>
              <w:t xml:space="preserve">đang ở trang Login của hệ thống, </w:t>
            </w:r>
            <w:r w:rsidR="244D1374" w:rsidRPr="5A64F9FC">
              <w:rPr>
                <w:rFonts w:ascii="Times New Roman" w:eastAsia="Times New Roman" w:hAnsi="Times New Roman" w:cs="Times New Roman"/>
                <w:sz w:val="26"/>
                <w:szCs w:val="26"/>
              </w:rPr>
              <w:t>bấm vào Quên mật khẩu</w:t>
            </w:r>
          </w:p>
          <w:p w14:paraId="69083178" w14:textId="077F178C" w:rsidR="244D1374" w:rsidRDefault="244D1374" w:rsidP="5A64F9FC">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Quên mật khẩu</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5CCAAF78" w14:textId="255C6A29"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3DD56F7B" w14:textId="240B807F" w:rsidR="5A64F9FC" w:rsidRDefault="5A64F9FC" w:rsidP="5A64F9FC">
      <w:pPr>
        <w:spacing w:after="160" w:line="259" w:lineRule="auto"/>
        <w:rPr>
          <w:sz w:val="28"/>
          <w:szCs w:val="28"/>
        </w:rPr>
      </w:pPr>
    </w:p>
    <w:p w14:paraId="5D8118B8" w14:textId="757657D0" w:rsidR="007569A2" w:rsidRPr="00EA4A86" w:rsidRDefault="00CE686F">
      <w:pPr>
        <w:pStyle w:val="ListParagraph"/>
        <w:numPr>
          <w:ilvl w:val="0"/>
          <w:numId w:val="180"/>
        </w:numPr>
        <w:ind w:left="709"/>
        <w:rPr>
          <w:rFonts w:ascii="Times New Roman" w:hAnsi="Times New Roman" w:cs="Times New Roman"/>
          <w:b/>
          <w:bCs/>
          <w:sz w:val="26"/>
          <w:szCs w:val="26"/>
          <w:rPrChange w:id="1151" w:author="Kiên Lê Trung" w:date="2024-12-22T11:44:00Z" w16du:dateUtc="2024-12-22T04:44:00Z">
            <w:rPr/>
          </w:rPrChange>
        </w:rPr>
        <w:pPrChange w:id="1152" w:author="Kiên Lê Trung" w:date="2024-12-22T11:45:00Z" w16du:dateUtc="2024-12-22T04:45:00Z">
          <w:pPr>
            <w:pStyle w:val="Heading5"/>
            <w:numPr>
              <w:numId w:val="87"/>
            </w:numPr>
            <w:spacing w:after="160" w:line="259" w:lineRule="auto"/>
            <w:ind w:left="720" w:hanging="360"/>
          </w:pPr>
        </w:pPrChange>
      </w:pPr>
      <w:bookmarkStart w:id="1153" w:name="_cdr8gxc61mh0" w:colFirst="0" w:colLast="0"/>
      <w:bookmarkEnd w:id="1153"/>
      <w:r w:rsidRPr="00EA4A86">
        <w:rPr>
          <w:rFonts w:ascii="Times New Roman" w:hAnsi="Times New Roman" w:cs="Times New Roman"/>
          <w:b/>
          <w:bCs/>
          <w:sz w:val="26"/>
          <w:szCs w:val="26"/>
          <w:rPrChange w:id="1154" w:author="Kiên Lê Trung" w:date="2024-12-22T11:44:00Z" w16du:dateUtc="2024-12-22T04:44:00Z">
            <w:rPr/>
          </w:rPrChange>
        </w:rPr>
        <w:t xml:space="preserve">Chức năng Xem sản phẩm </w:t>
      </w:r>
    </w:p>
    <w:p w14:paraId="21B7150A" w14:textId="77777777" w:rsidR="007569A2" w:rsidRDefault="00CE686F" w:rsidP="00034C0F">
      <w:pPr>
        <w:numPr>
          <w:ilvl w:val="0"/>
          <w:numId w:val="8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Tìm kiếm sản phẩm</w:t>
      </w:r>
    </w:p>
    <w:p w14:paraId="100C5B58" w14:textId="77777777" w:rsidR="007569A2" w:rsidRDefault="00CE686F">
      <w:pPr>
        <w:ind w:left="720"/>
        <w:rPr>
          <w:color w:val="666666"/>
          <w:sz w:val="28"/>
          <w:szCs w:val="28"/>
        </w:rPr>
      </w:pPr>
      <w:r>
        <w:rPr>
          <w:rFonts w:ascii="Times New Roman" w:eastAsia="Times New Roman" w:hAnsi="Times New Roman" w:cs="Times New Roman"/>
          <w:sz w:val="26"/>
          <w:szCs w:val="26"/>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14:paraId="69942A6C" w14:textId="7DA45D31" w:rsidR="007569A2" w:rsidRDefault="00CE686F">
            <w:pPr>
              <w:widowControl w:val="0"/>
              <w:spacing w:line="240" w:lineRule="auto"/>
              <w:ind w:left="94"/>
              <w:rPr>
                <w:rFonts w:ascii="Times New Roman" w:eastAsia="Times New Roman" w:hAnsi="Times New Roman" w:cs="Times New Roman"/>
                <w:sz w:val="26"/>
                <w:szCs w:val="26"/>
              </w:rPr>
            </w:pPr>
            <w:del w:id="1155" w:author="Kiên Lê Trung" w:date="2024-12-22T11:25:00Z" w16du:dateUtc="2024-12-22T04:25:00Z">
              <w:r w:rsidDel="00983677">
                <w:rPr>
                  <w:rFonts w:ascii="Times New Roman" w:eastAsia="Times New Roman" w:hAnsi="Times New Roman" w:cs="Times New Roman"/>
                  <w:sz w:val="26"/>
                  <w:szCs w:val="26"/>
                </w:rPr>
                <w:delText>Use Case</w:delText>
              </w:r>
            </w:del>
            <w:ins w:id="1156"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48BE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14:paraId="184AC8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8DE842"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14:paraId="0F10577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8A8776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14:paraId="63A5053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8BD555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5725BFC"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0BB89E7B"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1 tiêu chí hoặc nhiều tiêu chí để tìm kiếm theo mong muốn của bản thân</w:t>
            </w:r>
          </w:p>
          <w:p w14:paraId="53E70B83" w14:textId="5813BC6C" w:rsidR="007569A2" w:rsidRPr="00034C0F"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sản phẩm tương ứng với kết quả tìm kiếm của khách hàn</w:t>
            </w:r>
            <w:r w:rsidR="00FA3DED">
              <w:rPr>
                <w:rFonts w:ascii="Times New Roman" w:eastAsia="Times New Roman" w:hAnsi="Times New Roman" w:cs="Times New Roman"/>
                <w:sz w:val="26"/>
                <w:szCs w:val="26"/>
                <w:lang w:val="en-US"/>
              </w:rPr>
              <w:t>g</w:t>
            </w:r>
          </w:p>
          <w:p w14:paraId="2E04F4D2" w14:textId="77777777" w:rsidR="00FA3DED" w:rsidRDefault="00FA3DED" w:rsidP="00034C0F">
            <w:pPr>
              <w:widowControl w:val="0"/>
              <w:spacing w:line="240" w:lineRule="auto"/>
              <w:ind w:left="720"/>
              <w:rPr>
                <w:rFonts w:ascii="Times New Roman" w:eastAsia="Times New Roman" w:hAnsi="Times New Roman" w:cs="Times New Roman"/>
                <w:sz w:val="26"/>
                <w:szCs w:val="26"/>
              </w:rPr>
            </w:pP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83E45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Sản phẩm của khách hàng tìm kiếm không có trong hệ thống </w:t>
            </w:r>
          </w:p>
          <w:p w14:paraId="041D98D7"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5AB7C0C5" w14:textId="77777777" w:rsidR="007569A2" w:rsidRDefault="007569A2">
      <w:pPr>
        <w:spacing w:after="160" w:line="259" w:lineRule="auto"/>
        <w:ind w:left="720"/>
        <w:rPr>
          <w:rFonts w:ascii="Times New Roman" w:eastAsia="Times New Roman" w:hAnsi="Times New Roman" w:cs="Times New Roman"/>
          <w:sz w:val="26"/>
          <w:szCs w:val="26"/>
        </w:rPr>
      </w:pPr>
    </w:p>
    <w:p w14:paraId="25AA05CD" w14:textId="77777777" w:rsidR="007569A2" w:rsidRDefault="00CE686F" w:rsidP="00034C0F">
      <w:pPr>
        <w:numPr>
          <w:ilvl w:val="0"/>
          <w:numId w:val="8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Xem chi tiết sản phẩm</w:t>
      </w:r>
    </w:p>
    <w:p w14:paraId="55B33694" w14:textId="77777777" w:rsidR="007569A2" w:rsidRDefault="007569A2">
      <w:pPr>
        <w:ind w:left="720"/>
        <w:rPr>
          <w:color w:val="666666"/>
          <w:sz w:val="28"/>
          <w:szCs w:val="28"/>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14:paraId="52316731" w14:textId="259818EA" w:rsidR="007569A2" w:rsidRDefault="00CE686F">
            <w:pPr>
              <w:widowControl w:val="0"/>
              <w:spacing w:line="240" w:lineRule="auto"/>
              <w:ind w:left="94"/>
              <w:rPr>
                <w:rFonts w:ascii="Times New Roman" w:eastAsia="Times New Roman" w:hAnsi="Times New Roman" w:cs="Times New Roman"/>
                <w:sz w:val="26"/>
                <w:szCs w:val="26"/>
              </w:rPr>
            </w:pPr>
            <w:del w:id="1157" w:author="Kiên Lê Trung" w:date="2024-12-22T11:25:00Z" w16du:dateUtc="2024-12-22T04:25:00Z">
              <w:r w:rsidDel="00983677">
                <w:rPr>
                  <w:rFonts w:ascii="Times New Roman" w:eastAsia="Times New Roman" w:hAnsi="Times New Roman" w:cs="Times New Roman"/>
                  <w:sz w:val="26"/>
                  <w:szCs w:val="26"/>
                </w:rPr>
                <w:delText>Use Case</w:delText>
              </w:r>
            </w:del>
            <w:ins w:id="1158"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115AD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14:paraId="51C1F6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8F76E4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14:paraId="3A36088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F7D8A3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14:paraId="0DEF227D"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8148CB7" w14:textId="77777777" w:rsidR="007569A2" w:rsidRDefault="00CE686F">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BFE322"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6B15A2C"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sản phẩm bằng tên sản phẩm, bằng bộ lọc trên giao diện Trang chủ hoặc lướt trên Trang chủ để tìm sản phẩm muốn xem</w:t>
            </w:r>
          </w:p>
          <w:p w14:paraId="7B336DD3"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1 sản phẩm mong muốn xem thông tin chi tiết </w:t>
            </w:r>
          </w:p>
          <w:p w14:paraId="2742B5A9"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85A9F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Sản phẩm không tồn tại </w:t>
            </w:r>
          </w:p>
          <w:p w14:paraId="4455F193"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1C2776EB" w14:textId="77777777" w:rsidR="007569A2" w:rsidRDefault="007569A2">
      <w:pPr>
        <w:spacing w:after="160" w:line="259" w:lineRule="auto"/>
        <w:rPr>
          <w:rFonts w:ascii="Times New Roman" w:eastAsia="Times New Roman" w:hAnsi="Times New Roman" w:cs="Times New Roman"/>
          <w:sz w:val="26"/>
          <w:szCs w:val="26"/>
        </w:rPr>
      </w:pPr>
    </w:p>
    <w:p w14:paraId="4F1B2064" w14:textId="083070CD" w:rsidR="007569A2" w:rsidRPr="00EA4A86" w:rsidRDefault="00CE686F">
      <w:pPr>
        <w:pStyle w:val="ListParagraph"/>
        <w:numPr>
          <w:ilvl w:val="0"/>
          <w:numId w:val="181"/>
        </w:numPr>
        <w:ind w:left="709"/>
        <w:rPr>
          <w:rFonts w:ascii="Times New Roman" w:hAnsi="Times New Roman" w:cs="Times New Roman"/>
          <w:b/>
          <w:bCs/>
          <w:sz w:val="26"/>
          <w:szCs w:val="26"/>
          <w:rPrChange w:id="1159" w:author="Kiên Lê Trung" w:date="2024-12-22T11:45:00Z" w16du:dateUtc="2024-12-22T04:45:00Z">
            <w:rPr/>
          </w:rPrChange>
        </w:rPr>
        <w:pPrChange w:id="1160" w:author="Kiên Lê Trung" w:date="2024-12-22T11:45:00Z" w16du:dateUtc="2024-12-22T04:45:00Z">
          <w:pPr>
            <w:pStyle w:val="Heading5"/>
            <w:numPr>
              <w:numId w:val="90"/>
            </w:numPr>
            <w:spacing w:after="160" w:line="259" w:lineRule="auto"/>
            <w:ind w:left="720" w:hanging="360"/>
          </w:pPr>
        </w:pPrChange>
      </w:pPr>
      <w:bookmarkStart w:id="1161" w:name="_syxvcov2i23s" w:colFirst="0" w:colLast="0"/>
      <w:bookmarkEnd w:id="1161"/>
      <w:r w:rsidRPr="00EA4A86">
        <w:rPr>
          <w:rFonts w:ascii="Times New Roman" w:hAnsi="Times New Roman" w:cs="Times New Roman"/>
          <w:b/>
          <w:bCs/>
          <w:sz w:val="26"/>
          <w:szCs w:val="26"/>
          <w:rPrChange w:id="1162" w:author="Kiên Lê Trung" w:date="2024-12-22T11:45:00Z" w16du:dateUtc="2024-12-22T04:45:00Z">
            <w:rPr/>
          </w:rPrChange>
        </w:rPr>
        <w:t xml:space="preserve">Chức năng quản lý giỏ hàng </w:t>
      </w:r>
    </w:p>
    <w:p w14:paraId="2025A5AF" w14:textId="77777777" w:rsidR="007569A2" w:rsidRDefault="00CE686F" w:rsidP="00034C0F">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 vào giỏ hàng</w:t>
      </w:r>
    </w:p>
    <w:p w14:paraId="15342E60" w14:textId="77777777" w:rsidR="007569A2" w:rsidRDefault="007569A2">
      <w:pPr>
        <w:spacing w:after="160" w:line="259" w:lineRule="auto"/>
        <w:ind w:left="1440"/>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14:paraId="3DC212A4" w14:textId="57008313" w:rsidR="007569A2" w:rsidRDefault="00CE686F">
            <w:pPr>
              <w:widowControl w:val="0"/>
              <w:spacing w:line="240" w:lineRule="auto"/>
              <w:ind w:left="94"/>
              <w:rPr>
                <w:rFonts w:ascii="Times New Roman" w:eastAsia="Times New Roman" w:hAnsi="Times New Roman" w:cs="Times New Roman"/>
                <w:sz w:val="26"/>
                <w:szCs w:val="26"/>
              </w:rPr>
            </w:pPr>
            <w:del w:id="1163" w:author="Kiên Lê Trung" w:date="2024-12-22T11:25:00Z" w16du:dateUtc="2024-12-22T04:25:00Z">
              <w:r w:rsidDel="00983677">
                <w:rPr>
                  <w:rFonts w:ascii="Times New Roman" w:eastAsia="Times New Roman" w:hAnsi="Times New Roman" w:cs="Times New Roman"/>
                  <w:sz w:val="26"/>
                  <w:szCs w:val="26"/>
                </w:rPr>
                <w:delText>Use Case</w:delText>
              </w:r>
            </w:del>
            <w:ins w:id="1164"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E40A38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14:paraId="5D1144B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AE0952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14:paraId="2212FD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1B79B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14:paraId="4F42DA2E"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A8B2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51DBF07"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đăng nhập vào hệ thống </w:t>
            </w:r>
          </w:p>
          <w:p w14:paraId="14F8D0BC"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73486909"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44FA352D"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 hoặc chọn vào luôn sản phẩm hiển thị trên hệ thống</w:t>
            </w:r>
          </w:p>
          <w:p w14:paraId="0C7A0145"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5F7CB2F8"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ấn vào nút “ Thêm mới giỏ hàng “</w:t>
            </w:r>
          </w:p>
          <w:p w14:paraId="721C8A29"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1AE13BBD"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37A10156" w14:textId="77777777" w:rsidR="007569A2" w:rsidRDefault="00CE686F" w:rsidP="00034C0F">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5EB89DE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409383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D97443"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586A418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6D58052C"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39B6B1D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D62D461" w14:textId="77777777" w:rsidR="007569A2" w:rsidRDefault="007569A2">
      <w:pPr>
        <w:spacing w:after="160" w:line="259" w:lineRule="auto"/>
        <w:ind w:left="720"/>
      </w:pPr>
    </w:p>
    <w:p w14:paraId="0C989E54" w14:textId="77777777" w:rsidR="007569A2" w:rsidRDefault="00CE686F" w:rsidP="00034C0F">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số lượng sản phẩm </w:t>
      </w:r>
    </w:p>
    <w:p w14:paraId="492506DD" w14:textId="77777777" w:rsidR="007569A2" w:rsidRPr="00034C0F" w:rsidRDefault="007569A2" w:rsidP="00034C0F">
      <w:pPr>
        <w:spacing w:after="160" w:line="259" w:lineRule="auto"/>
        <w:rPr>
          <w:lang w:val="en-US"/>
        </w:rPr>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14:paraId="6A1E4720" w14:textId="49B16756" w:rsidR="007569A2" w:rsidRDefault="00CE686F">
            <w:pPr>
              <w:widowControl w:val="0"/>
              <w:spacing w:line="240" w:lineRule="auto"/>
              <w:ind w:left="94"/>
              <w:rPr>
                <w:rFonts w:ascii="Times New Roman" w:eastAsia="Times New Roman" w:hAnsi="Times New Roman" w:cs="Times New Roman"/>
                <w:sz w:val="26"/>
                <w:szCs w:val="26"/>
              </w:rPr>
            </w:pPr>
            <w:del w:id="1165" w:author="Kiên Lê Trung" w:date="2024-12-22T11:25:00Z" w16du:dateUtc="2024-12-22T04:25:00Z">
              <w:r w:rsidDel="00983677">
                <w:rPr>
                  <w:rFonts w:ascii="Times New Roman" w:eastAsia="Times New Roman" w:hAnsi="Times New Roman" w:cs="Times New Roman"/>
                  <w:sz w:val="26"/>
                  <w:szCs w:val="26"/>
                </w:rPr>
                <w:delText>Use Case</w:delText>
              </w:r>
            </w:del>
            <w:ins w:id="1166"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FA6538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14:paraId="722121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97038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14:paraId="4AA45B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690AB1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14:paraId="491F85B2"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A7EC48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0CEE5D4"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đăng nhập vào hệ thống </w:t>
            </w:r>
          </w:p>
          <w:p w14:paraId="74DAAA32"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518547A"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05944A27"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 hoặc chọn vào luôn sản phẩm hiển thị trên hệ thống</w:t>
            </w:r>
          </w:p>
          <w:p w14:paraId="4F639468"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15C3F2BB"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ấn vào nút “ Thêm mới giỏ hàng “</w:t>
            </w:r>
          </w:p>
          <w:p w14:paraId="5D5D4E6A"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0C5F00C7"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2AC776DB"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7C97BB5B"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tùy chỉnh số lượng bằng cách bấm dấu “+” hoặc “-” hoặc điền số vào chỗ số lượng</w:t>
            </w:r>
          </w:p>
          <w:p w14:paraId="29BFF476" w14:textId="77777777" w:rsidR="007569A2" w:rsidRDefault="00CE686F" w:rsidP="00034C0F">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cập nhập giá theo số lượng mà người dùng muốn mua</w:t>
            </w:r>
          </w:p>
          <w:p w14:paraId="31CD0C16"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AF73A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1FB9CE"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27C6426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19FBC7D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73840AE5"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10.1 Số lượng mà người dùng muốn mua lớn hơn số lượng trong kho hàng </w:t>
            </w:r>
          </w:p>
          <w:p w14:paraId="2062D82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FD8715F" w14:textId="77777777" w:rsidR="007569A2" w:rsidRDefault="007569A2">
      <w:pPr>
        <w:spacing w:after="160" w:line="259" w:lineRule="auto"/>
        <w:ind w:left="720"/>
      </w:pPr>
    </w:p>
    <w:p w14:paraId="4E1E4ED3" w14:textId="77777777" w:rsidR="007569A2" w:rsidRPr="00034C0F" w:rsidRDefault="00CE686F" w:rsidP="00034C0F">
      <w:pPr>
        <w:numPr>
          <w:ilvl w:val="0"/>
          <w:numId w:val="93"/>
        </w:numPr>
        <w:spacing w:after="160" w:line="259" w:lineRule="auto"/>
        <w:rPr>
          <w:rFonts w:ascii="Times New Roman" w:hAnsi="Times New Roman" w:cs="Times New Roman"/>
          <w:sz w:val="26"/>
          <w:szCs w:val="26"/>
        </w:rPr>
      </w:pPr>
      <w:r w:rsidRPr="00034C0F">
        <w:rPr>
          <w:rFonts w:ascii="Times New Roman" w:hAnsi="Times New Roman" w:cs="Times New Roman"/>
          <w:sz w:val="26"/>
          <w:szCs w:val="26"/>
        </w:rPr>
        <w:t xml:space="preserve">Kịch bản chức năng Xóa sản phẩm khỏi giỏ hàng </w:t>
      </w:r>
    </w:p>
    <w:p w14:paraId="6BDFDFC2" w14:textId="77777777" w:rsidR="007569A2" w:rsidRDefault="007569A2">
      <w:pPr>
        <w:spacing w:after="160" w:line="259" w:lineRule="auto"/>
        <w:ind w:left="1440"/>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14:paraId="220FEA93" w14:textId="35D63C9D" w:rsidR="007569A2" w:rsidRDefault="00CE686F">
            <w:pPr>
              <w:widowControl w:val="0"/>
              <w:spacing w:line="240" w:lineRule="auto"/>
              <w:ind w:left="94"/>
              <w:rPr>
                <w:rFonts w:ascii="Times New Roman" w:eastAsia="Times New Roman" w:hAnsi="Times New Roman" w:cs="Times New Roman"/>
                <w:sz w:val="26"/>
                <w:szCs w:val="26"/>
              </w:rPr>
            </w:pPr>
            <w:del w:id="1167" w:author="Kiên Lê Trung" w:date="2024-12-22T11:25:00Z" w16du:dateUtc="2024-12-22T04:25:00Z">
              <w:r w:rsidDel="00983677">
                <w:rPr>
                  <w:rFonts w:ascii="Times New Roman" w:eastAsia="Times New Roman" w:hAnsi="Times New Roman" w:cs="Times New Roman"/>
                  <w:sz w:val="26"/>
                  <w:szCs w:val="26"/>
                </w:rPr>
                <w:delText>Use Case</w:delText>
              </w:r>
            </w:del>
            <w:ins w:id="1168"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0A3BBB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14:paraId="729A676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917576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14:paraId="141635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7C090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14:paraId="6F9BD718" w14:textId="457A01DD" w:rsidR="007569A2" w:rsidRDefault="00053AC8" w:rsidP="00034C0F">
            <w:pPr>
              <w:widowControl w:val="0"/>
              <w:spacing w:before="3" w:line="240" w:lineRule="auto"/>
              <w:ind w:left="14"/>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CE686F">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FB216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7595BF9"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5209BE7A"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giỏ hàng ở trên Trang chủ </w:t>
            </w:r>
          </w:p>
          <w:p w14:paraId="0850D1C5"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của người dùng</w:t>
            </w:r>
          </w:p>
          <w:p w14:paraId="1AC21E39"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thùng rác ở sản phẩm muốn xóa khỏi giỏ hàng </w:t>
            </w:r>
          </w:p>
          <w:p w14:paraId="7488789E"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 Bạn có chắc muốn xóa sản phẩm này “ </w:t>
            </w:r>
          </w:p>
          <w:p w14:paraId="03464905"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nút “ Xác nhận “ </w:t>
            </w:r>
          </w:p>
          <w:p w14:paraId="39B7F064" w14:textId="77777777" w:rsidR="007569A2" w:rsidRDefault="00CE686F" w:rsidP="00034C0F">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 Xóa thành công “</w:t>
            </w:r>
          </w:p>
          <w:p w14:paraId="41F9AE5E"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25ED14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77E88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0F03A6D" w14:textId="77777777" w:rsidR="007569A2" w:rsidRDefault="007569A2">
      <w:pPr>
        <w:spacing w:after="160" w:line="259" w:lineRule="auto"/>
        <w:ind w:left="720"/>
      </w:pPr>
    </w:p>
    <w:p w14:paraId="6B562EE4" w14:textId="088AA800" w:rsidR="007569A2" w:rsidRPr="00EA4A86" w:rsidRDefault="00CE686F">
      <w:pPr>
        <w:pStyle w:val="ListParagraph"/>
        <w:numPr>
          <w:ilvl w:val="0"/>
          <w:numId w:val="182"/>
        </w:numPr>
        <w:ind w:left="709"/>
        <w:rPr>
          <w:rFonts w:ascii="Times New Roman" w:hAnsi="Times New Roman" w:cs="Times New Roman"/>
          <w:b/>
          <w:bCs/>
          <w:sz w:val="26"/>
          <w:szCs w:val="26"/>
          <w:rPrChange w:id="1169" w:author="Kiên Lê Trung" w:date="2024-12-22T11:45:00Z" w16du:dateUtc="2024-12-22T04:45:00Z">
            <w:rPr/>
          </w:rPrChange>
        </w:rPr>
        <w:pPrChange w:id="1170" w:author="Kiên Lê Trung" w:date="2024-12-22T11:45:00Z" w16du:dateUtc="2024-12-22T04:45:00Z">
          <w:pPr>
            <w:pStyle w:val="Heading5"/>
            <w:numPr>
              <w:numId w:val="94"/>
            </w:numPr>
            <w:spacing w:after="160" w:line="259" w:lineRule="auto"/>
            <w:ind w:left="720" w:hanging="360"/>
          </w:pPr>
        </w:pPrChange>
      </w:pPr>
      <w:bookmarkStart w:id="1171" w:name="_hldef3o1dpsv" w:colFirst="0" w:colLast="0"/>
      <w:bookmarkEnd w:id="1171"/>
      <w:r w:rsidRPr="00EA4A86">
        <w:rPr>
          <w:rFonts w:ascii="Times New Roman" w:hAnsi="Times New Roman" w:cs="Times New Roman"/>
          <w:b/>
          <w:bCs/>
          <w:sz w:val="26"/>
          <w:szCs w:val="26"/>
          <w:rPrChange w:id="1172" w:author="Kiên Lê Trung" w:date="2024-12-22T11:45:00Z" w16du:dateUtc="2024-12-22T04:45:00Z">
            <w:rPr/>
          </w:rPrChange>
        </w:rPr>
        <w:t>Chức năng đặt hàng</w:t>
      </w:r>
    </w:p>
    <w:p w14:paraId="6930E822" w14:textId="77777777" w:rsidR="007569A2" w:rsidRDefault="007569A2">
      <w:pPr>
        <w:spacing w:after="160" w:line="259" w:lineRule="auto"/>
        <w:ind w:left="1440"/>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14:paraId="1C4EAE8F" w14:textId="76E01BDD" w:rsidR="007569A2" w:rsidRDefault="00CE686F">
            <w:pPr>
              <w:widowControl w:val="0"/>
              <w:spacing w:line="240" w:lineRule="auto"/>
              <w:ind w:left="94"/>
              <w:rPr>
                <w:rFonts w:ascii="Times New Roman" w:eastAsia="Times New Roman" w:hAnsi="Times New Roman" w:cs="Times New Roman"/>
                <w:sz w:val="26"/>
                <w:szCs w:val="26"/>
              </w:rPr>
            </w:pPr>
            <w:del w:id="1173" w:author="Kiên Lê Trung" w:date="2024-12-22T11:25:00Z" w16du:dateUtc="2024-12-22T04:25:00Z">
              <w:r w:rsidDel="00983677">
                <w:rPr>
                  <w:rFonts w:ascii="Times New Roman" w:eastAsia="Times New Roman" w:hAnsi="Times New Roman" w:cs="Times New Roman"/>
                  <w:sz w:val="26"/>
                  <w:szCs w:val="26"/>
                </w:rPr>
                <w:delText>Use Case</w:delText>
              </w:r>
            </w:del>
            <w:ins w:id="1174"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57B4F3D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14:paraId="79AA20D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827930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14:paraId="1159C3D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EF74A6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14:paraId="6AA900B4"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BDDC5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663D362"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4D9BE3CE"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giỏ hàng ở trên Trang chủ </w:t>
            </w:r>
          </w:p>
          <w:p w14:paraId="24E38FEC"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của người dùng</w:t>
            </w:r>
          </w:p>
          <w:p w14:paraId="1229DFB4"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tích chọn các sản phẩm muốn mua, chọn mã giảm giá muốn áp dụng</w:t>
            </w:r>
          </w:p>
          <w:p w14:paraId="6CCE9E88"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hiển thị giá tiền cho tổng sản phẩm</w:t>
            </w:r>
          </w:p>
          <w:p w14:paraId="1EAC39A7"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bấm chọn địa chỉ nhận hàng</w:t>
            </w:r>
          </w:p>
          <w:p w14:paraId="633F1BD9"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địa chỉ đã lưu và thêm mới địa chỉ cho người dùng tạo mới địa chỉ nhận hàng</w:t>
            </w:r>
          </w:p>
          <w:p w14:paraId="670C63EA"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thanh toán online</w:t>
            </w:r>
          </w:p>
          <w:p w14:paraId="6DB25441"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thanh toán của VN Pay</w:t>
            </w:r>
          </w:p>
          <w:p w14:paraId="58B61457"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ngân hàng muốn thanh toán và điền các thông tin thẻ, mã otp(gửi qua email) và bấm thanh toán để hoàn tất quá trình thanh toán</w:t>
            </w:r>
          </w:p>
          <w:p w14:paraId="50B3AB4E" w14:textId="77777777" w:rsidR="007569A2" w:rsidRDefault="00CE686F" w:rsidP="00034C0F">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50A0E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2F31E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2D85219" w14:textId="6024224F" w:rsidR="007569A2" w:rsidDel="002B5D2A" w:rsidRDefault="007569A2" w:rsidP="002B5D2A">
      <w:pPr>
        <w:rPr>
          <w:del w:id="1175" w:author="Kiên Lê Trung" w:date="2024-12-22T11:46:00Z" w16du:dateUtc="2024-12-22T04:46:00Z"/>
          <w:rFonts w:ascii="Times New Roman" w:hAnsi="Times New Roman" w:cs="Times New Roman"/>
          <w:b/>
          <w:bCs/>
          <w:sz w:val="26"/>
          <w:szCs w:val="26"/>
          <w:lang w:val="vi-VN"/>
        </w:rPr>
      </w:pPr>
      <w:bookmarkStart w:id="1176" w:name="_mx1tvenbo81e" w:colFirst="0" w:colLast="0"/>
      <w:bookmarkEnd w:id="1176"/>
    </w:p>
    <w:p w14:paraId="100772B0" w14:textId="77777777" w:rsidR="002B5D2A" w:rsidRPr="002B5D2A" w:rsidRDefault="002B5D2A">
      <w:pPr>
        <w:rPr>
          <w:ins w:id="1177" w:author="Kiên Lê Trung" w:date="2024-12-22T11:47:00Z" w16du:dateUtc="2024-12-22T04:47:00Z"/>
          <w:rFonts w:ascii="Times New Roman" w:hAnsi="Times New Roman" w:cs="Times New Roman"/>
          <w:b/>
          <w:bCs/>
          <w:sz w:val="26"/>
          <w:szCs w:val="26"/>
          <w:lang w:val="vi-VN"/>
          <w:rPrChange w:id="1178" w:author="Kiên Lê Trung" w:date="2024-12-22T11:47:00Z" w16du:dateUtc="2024-12-22T04:47:00Z">
            <w:rPr>
              <w:ins w:id="1179" w:author="Kiên Lê Trung" w:date="2024-12-22T11:47:00Z" w16du:dateUtc="2024-12-22T04:47:00Z"/>
              <w:lang w:val="en-US"/>
            </w:rPr>
          </w:rPrChange>
        </w:rPr>
        <w:pPrChange w:id="1180" w:author="Kiên Lê Trung" w:date="2024-12-22T11:47:00Z" w16du:dateUtc="2024-12-22T04:47:00Z">
          <w:pPr>
            <w:pStyle w:val="Heading5"/>
            <w:spacing w:after="160" w:line="259" w:lineRule="auto"/>
          </w:pPr>
        </w:pPrChange>
      </w:pPr>
    </w:p>
    <w:p w14:paraId="4841AFE0" w14:textId="014FF284" w:rsidR="007569A2" w:rsidRPr="002B5D2A" w:rsidRDefault="00CE686F">
      <w:pPr>
        <w:pStyle w:val="ListParagraph"/>
        <w:numPr>
          <w:ilvl w:val="0"/>
          <w:numId w:val="184"/>
        </w:numPr>
        <w:rPr>
          <w:ins w:id="1181" w:author="Kiên Lê Trung" w:date="2024-12-22T11:46:00Z" w16du:dateUtc="2024-12-22T04:46:00Z"/>
          <w:rFonts w:ascii="Times New Roman" w:hAnsi="Times New Roman" w:cs="Times New Roman"/>
          <w:b/>
          <w:bCs/>
          <w:sz w:val="26"/>
          <w:szCs w:val="26"/>
          <w:lang w:val="en-US"/>
          <w:rPrChange w:id="1182" w:author="Kiên Lê Trung" w:date="2024-12-22T11:47:00Z" w16du:dateUtc="2024-12-22T04:47:00Z">
            <w:rPr>
              <w:ins w:id="1183" w:author="Kiên Lê Trung" w:date="2024-12-22T11:46:00Z" w16du:dateUtc="2024-12-22T04:46:00Z"/>
              <w:rFonts w:ascii="Times New Roman" w:hAnsi="Times New Roman" w:cs="Times New Roman"/>
              <w:b/>
              <w:bCs/>
              <w:sz w:val="26"/>
              <w:szCs w:val="26"/>
              <w:lang w:val="vi-VN"/>
            </w:rPr>
          </w:rPrChange>
        </w:rPr>
        <w:pPrChange w:id="1184" w:author="Kiên Lê Trung" w:date="2024-12-22T11:47:00Z" w16du:dateUtc="2024-12-22T04:47:00Z">
          <w:pPr>
            <w:pStyle w:val="ListParagraph"/>
            <w:numPr>
              <w:numId w:val="183"/>
            </w:numPr>
            <w:ind w:left="709" w:hanging="360"/>
          </w:pPr>
        </w:pPrChange>
      </w:pPr>
      <w:r w:rsidRPr="002B5D2A">
        <w:rPr>
          <w:rFonts w:ascii="Times New Roman" w:hAnsi="Times New Roman" w:cs="Times New Roman"/>
          <w:b/>
          <w:bCs/>
          <w:sz w:val="26"/>
          <w:szCs w:val="26"/>
          <w:rPrChange w:id="1185" w:author="Kiên Lê Trung" w:date="2024-12-22T11:47:00Z" w16du:dateUtc="2024-12-22T04:47:00Z">
            <w:rPr/>
          </w:rPrChange>
        </w:rPr>
        <w:t>Quản lý đơn hàng</w:t>
      </w:r>
    </w:p>
    <w:p w14:paraId="510219BB" w14:textId="77777777" w:rsidR="00EA4A86" w:rsidRPr="00EA4A86" w:rsidRDefault="00EA4A86">
      <w:pPr>
        <w:pStyle w:val="ListParagraph"/>
        <w:ind w:left="709"/>
        <w:rPr>
          <w:rFonts w:ascii="Times New Roman" w:hAnsi="Times New Roman" w:cs="Times New Roman"/>
          <w:b/>
          <w:bCs/>
          <w:sz w:val="26"/>
          <w:szCs w:val="26"/>
          <w:lang w:val="en-US"/>
          <w:rPrChange w:id="1186" w:author="Kiên Lê Trung" w:date="2024-12-22T11:46:00Z" w16du:dateUtc="2024-12-22T04:46:00Z">
            <w:rPr>
              <w:lang w:val="en-US"/>
            </w:rPr>
          </w:rPrChange>
        </w:rPr>
        <w:pPrChange w:id="1187" w:author="Kiên Lê Trung" w:date="2024-12-22T11:46:00Z" w16du:dateUtc="2024-12-22T04:46:00Z">
          <w:pPr>
            <w:pStyle w:val="Heading5"/>
            <w:numPr>
              <w:numId w:val="95"/>
            </w:numPr>
            <w:spacing w:after="160" w:line="259" w:lineRule="auto"/>
            <w:ind w:left="720" w:hanging="360"/>
          </w:pPr>
        </w:pPrChange>
      </w:pPr>
    </w:p>
    <w:p w14:paraId="4B416500" w14:textId="0BB2F8AF" w:rsidR="00BE2151" w:rsidRPr="00034C0F" w:rsidRDefault="00BE2151" w:rsidP="00034C0F">
      <w:pPr>
        <w:pStyle w:val="ListParagraph"/>
        <w:numPr>
          <w:ilvl w:val="0"/>
          <w:numId w:val="96"/>
        </w:numPr>
        <w:rPr>
          <w:rFonts w:ascii="Times New Roman" w:hAnsi="Times New Roman" w:cs="Times New Roman"/>
          <w:sz w:val="26"/>
          <w:szCs w:val="26"/>
          <w:lang w:val="en-US"/>
        </w:rPr>
      </w:pPr>
      <w:r w:rsidRPr="00034C0F">
        <w:rPr>
          <w:rFonts w:ascii="Times New Roman" w:hAnsi="Times New Roman" w:cs="Times New Roman"/>
          <w:sz w:val="26"/>
          <w:szCs w:val="26"/>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14:paraId="2197D3AB" w14:textId="0E99DC68" w:rsidR="007569A2" w:rsidRDefault="00CE686F">
            <w:pPr>
              <w:widowControl w:val="0"/>
              <w:spacing w:line="240" w:lineRule="auto"/>
              <w:ind w:left="94"/>
              <w:rPr>
                <w:rFonts w:ascii="Times New Roman" w:eastAsia="Times New Roman" w:hAnsi="Times New Roman" w:cs="Times New Roman"/>
                <w:sz w:val="26"/>
                <w:szCs w:val="26"/>
              </w:rPr>
            </w:pPr>
            <w:del w:id="1188" w:author="Kiên Lê Trung" w:date="2024-12-22T11:25:00Z" w16du:dateUtc="2024-12-22T04:25:00Z">
              <w:r w:rsidDel="00983677">
                <w:rPr>
                  <w:rFonts w:ascii="Times New Roman" w:eastAsia="Times New Roman" w:hAnsi="Times New Roman" w:cs="Times New Roman"/>
                  <w:sz w:val="26"/>
                  <w:szCs w:val="26"/>
                </w:rPr>
                <w:delText>Use Case</w:delText>
              </w:r>
            </w:del>
            <w:ins w:id="118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6624AF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14:paraId="408DD2C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CBB6C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14:paraId="1270A9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80752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14:paraId="75A9040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4AC73D" w14:textId="77777777" w:rsidR="007569A2" w:rsidRDefault="00CE686F">
            <w:pPr>
              <w:spacing w:line="240" w:lineRule="auto"/>
            </w:pPr>
            <w: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7C88B5F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vào hệ thống</w:t>
            </w:r>
          </w:p>
          <w:p w14:paraId="6D29F1F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giỏ hàng </w:t>
            </w:r>
          </w:p>
          <w:p w14:paraId="016CCD8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cho Khách hàng</w:t>
            </w:r>
          </w:p>
          <w:p w14:paraId="4467D3F0"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sản phẩm muốn đặt, tùy chọn số lượng </w:t>
            </w:r>
          </w:p>
          <w:p w14:paraId="4E629E7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số tiền mà người dùng phải trả </w:t>
            </w:r>
          </w:p>
          <w:p w14:paraId="2402168D"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nút Thanh toán </w:t>
            </w:r>
          </w:p>
          <w:p w14:paraId="6846AB5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Thanh toán </w:t>
            </w:r>
          </w:p>
          <w:p w14:paraId="6D20CD1A"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sẽ chọn cách Thanh toán cho bản thân </w:t>
            </w:r>
          </w:p>
          <w:p w14:paraId="550413F8"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Thanh toán thành công</w:t>
            </w:r>
          </w:p>
          <w:p w14:paraId="75751C3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vào phần Theo dõi đơn hàng để theo dõi đơn hàng của bản thân</w:t>
            </w:r>
          </w:p>
          <w:p w14:paraId="0CE19BC3" w14:textId="77777777" w:rsidR="007569A2" w:rsidRDefault="007569A2" w:rsidP="00034C0F">
            <w:pPr>
              <w:widowControl w:val="0"/>
              <w:ind w:left="94"/>
              <w:rPr>
                <w:rFonts w:ascii="Times New Roman" w:eastAsia="Times New Roman" w:hAnsi="Times New Roman" w:cs="Times New Roman"/>
                <w:sz w:val="26"/>
                <w:szCs w:val="26"/>
              </w:rPr>
            </w:pPr>
          </w:p>
          <w:p w14:paraId="63966B72" w14:textId="77777777" w:rsidR="007569A2" w:rsidRDefault="007569A2">
            <w:pPr>
              <w:widowControl w:val="0"/>
              <w:spacing w:line="240" w:lineRule="auto"/>
              <w:ind w:left="720"/>
              <w:rPr>
                <w:rFonts w:ascii="Times New Roman" w:eastAsia="Times New Roman" w:hAnsi="Times New Roman" w:cs="Times New Roman"/>
                <w:sz w:val="26"/>
                <w:szCs w:val="26"/>
              </w:rPr>
            </w:pPr>
          </w:p>
          <w:p w14:paraId="2353654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DFAE63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955E093" w14:textId="77777777" w:rsidR="007569A2" w:rsidRPr="00034C0F" w:rsidRDefault="007569A2" w:rsidP="00034C0F">
      <w:pPr>
        <w:rPr>
          <w:lang w:val="en-US"/>
        </w:rPr>
      </w:pPr>
    </w:p>
    <w:p w14:paraId="12C42424" w14:textId="2E86D519" w:rsidR="007569A2" w:rsidRPr="00034C0F" w:rsidRDefault="00BE2151">
      <w:pPr>
        <w:pStyle w:val="ListParagraph"/>
        <w:numPr>
          <w:ilvl w:val="0"/>
          <w:numId w:val="185"/>
        </w:numPr>
        <w:ind w:left="709"/>
        <w:rPr>
          <w:lang w:val="en-US"/>
        </w:rPr>
        <w:pPrChange w:id="1190" w:author="Kiên Lê Trung" w:date="2024-12-22T11:47:00Z" w16du:dateUtc="2024-12-22T04:47:00Z">
          <w:pPr>
            <w:pStyle w:val="Heading5"/>
            <w:numPr>
              <w:numId w:val="101"/>
            </w:numPr>
            <w:spacing w:after="160" w:line="259" w:lineRule="auto"/>
            <w:ind w:left="720" w:hanging="360"/>
          </w:pPr>
        </w:pPrChange>
      </w:pPr>
      <w:bookmarkStart w:id="1191" w:name="_nq0oxbev51pc" w:colFirst="0" w:colLast="0"/>
      <w:bookmarkEnd w:id="1191"/>
      <w:r w:rsidRPr="00034C0F">
        <w:rPr>
          <w:lang w:val="en-US"/>
        </w:rPr>
        <w:t xml:space="preserve">Kịch bản quản lý khách hàng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14:paraId="635B2D80" w14:textId="3FA943A5" w:rsidR="007569A2" w:rsidRDefault="00CE686F">
            <w:pPr>
              <w:widowControl w:val="0"/>
              <w:spacing w:line="240" w:lineRule="auto"/>
              <w:ind w:left="94"/>
              <w:rPr>
                <w:rFonts w:ascii="Times New Roman" w:eastAsia="Times New Roman" w:hAnsi="Times New Roman" w:cs="Times New Roman"/>
                <w:sz w:val="26"/>
                <w:szCs w:val="26"/>
              </w:rPr>
            </w:pPr>
            <w:del w:id="1192" w:author="Kiên Lê Trung" w:date="2024-12-22T11:25:00Z" w16du:dateUtc="2024-12-22T04:25:00Z">
              <w:r w:rsidDel="00983677">
                <w:rPr>
                  <w:rFonts w:ascii="Times New Roman" w:eastAsia="Times New Roman" w:hAnsi="Times New Roman" w:cs="Times New Roman"/>
                  <w:sz w:val="26"/>
                  <w:szCs w:val="26"/>
                </w:rPr>
                <w:delText>Use Case</w:delText>
              </w:r>
            </w:del>
            <w:ins w:id="1193"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54B972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14:paraId="600ABD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6898CA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14:paraId="7DE427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A066C9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14:paraId="31CCE85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DF4E805"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DDB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đăng nhập thành công vào hệ thống</w:t>
            </w:r>
          </w:p>
          <w:p w14:paraId="3BB12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phần “ Quản lý đơn hàng “ </w:t>
            </w:r>
          </w:p>
          <w:p w14:paraId="1EBA641C"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quản lý đơn hàng cho người dùng </w:t>
            </w:r>
          </w:p>
          <w:p w14:paraId="7E1A5951"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5ABF93C4" w14:textId="77777777" w:rsidR="007569A2" w:rsidRPr="00034C0F" w:rsidRDefault="007569A2">
      <w:pPr>
        <w:spacing w:after="160" w:line="259" w:lineRule="auto"/>
        <w:rPr>
          <w:sz w:val="28"/>
          <w:szCs w:val="28"/>
          <w:lang w:val="en-US"/>
        </w:rPr>
      </w:pPr>
    </w:p>
    <w:p w14:paraId="71DCB018" w14:textId="371D8DA7" w:rsidR="007569A2" w:rsidRPr="00034C0F" w:rsidRDefault="00BE2151" w:rsidP="00034C0F">
      <w:pPr>
        <w:pStyle w:val="ListParagraph"/>
        <w:numPr>
          <w:ilvl w:val="0"/>
          <w:numId w:val="102"/>
        </w:numPr>
        <w:spacing w:after="160" w:line="259" w:lineRule="auto"/>
        <w:rPr>
          <w:rFonts w:ascii="Times New Roman" w:hAnsi="Times New Roman" w:cs="Times New Roman"/>
          <w:sz w:val="26"/>
          <w:szCs w:val="26"/>
          <w:lang w:val="en-US"/>
        </w:rPr>
      </w:pPr>
      <w:r w:rsidRPr="00034C0F">
        <w:rPr>
          <w:rFonts w:ascii="Times New Roman" w:hAnsi="Times New Roman" w:cs="Times New Roman"/>
          <w:sz w:val="26"/>
          <w:szCs w:val="26"/>
          <w:lang w:val="en-US"/>
        </w:rPr>
        <w:t xml:space="preserve">Kịch bản quản lý khách hàng với Người quản trị </w:t>
      </w:r>
    </w:p>
    <w:p w14:paraId="4B644A8D" w14:textId="77777777" w:rsidR="007569A2" w:rsidRDefault="007569A2">
      <w:pPr>
        <w:pStyle w:val="ListParagraph"/>
        <w:pPrChange w:id="1194" w:author="Kiên Lê Trung" w:date="2024-12-22T11:47:00Z" w16du:dateUtc="2024-12-22T04:47:00Z">
          <w:pPr>
            <w:pStyle w:val="Heading5"/>
            <w:spacing w:after="160" w:line="259" w:lineRule="auto"/>
          </w:pPr>
        </w:pPrChange>
      </w:pPr>
      <w:bookmarkStart w:id="1195" w:name="_ddudof5ko7e0" w:colFirst="0" w:colLast="0"/>
      <w:bookmarkEnd w:id="1195"/>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14:paraId="77FAAF17" w14:textId="5B94DDD1" w:rsidR="007569A2" w:rsidRDefault="00CE686F">
            <w:pPr>
              <w:widowControl w:val="0"/>
              <w:spacing w:line="240" w:lineRule="auto"/>
              <w:ind w:left="94"/>
              <w:rPr>
                <w:rFonts w:ascii="Times New Roman" w:eastAsia="Times New Roman" w:hAnsi="Times New Roman" w:cs="Times New Roman"/>
                <w:sz w:val="26"/>
                <w:szCs w:val="26"/>
              </w:rPr>
            </w:pPr>
            <w:del w:id="1196" w:author="Kiên Lê Trung" w:date="2024-12-22T11:25:00Z" w16du:dateUtc="2024-12-22T04:25:00Z">
              <w:r w:rsidDel="00983677">
                <w:rPr>
                  <w:rFonts w:ascii="Times New Roman" w:eastAsia="Times New Roman" w:hAnsi="Times New Roman" w:cs="Times New Roman"/>
                  <w:sz w:val="26"/>
                  <w:szCs w:val="26"/>
                </w:rPr>
                <w:delText>Use Case</w:delText>
              </w:r>
            </w:del>
            <w:ins w:id="1197"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746E5CE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14:paraId="5B108B5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B023C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14:paraId="1E81539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53BC2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14:paraId="4164A9D9"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82C48EB" w14:textId="77777777" w:rsidR="007569A2" w:rsidRDefault="007569A2">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14:paraId="0850627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677290C" w14:textId="77777777" w:rsidR="007569A2" w:rsidRDefault="007569A2">
            <w:pPr>
              <w:widowControl w:val="0"/>
              <w:spacing w:line="240" w:lineRule="auto"/>
              <w:ind w:left="94"/>
              <w:rPr>
                <w:rFonts w:ascii="Times New Roman" w:eastAsia="Times New Roman" w:hAnsi="Times New Roman" w:cs="Times New Roman"/>
                <w:sz w:val="26"/>
                <w:szCs w:val="26"/>
              </w:rPr>
            </w:pPr>
          </w:p>
          <w:p w14:paraId="249BF8C6" w14:textId="77777777" w:rsidR="007569A2" w:rsidRDefault="007569A2">
            <w:pPr>
              <w:widowControl w:val="0"/>
              <w:spacing w:line="240" w:lineRule="auto"/>
              <w:ind w:left="720"/>
              <w:rPr>
                <w:rFonts w:ascii="Times New Roman" w:eastAsia="Times New Roman" w:hAnsi="Times New Roman" w:cs="Times New Roman"/>
                <w:sz w:val="26"/>
                <w:szCs w:val="26"/>
              </w:rPr>
            </w:pPr>
          </w:p>
          <w:p w14:paraId="0EF46479"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14:paraId="11093D9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7B8F7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B58C42" w14:textId="6079F1F7" w:rsidR="007569A2" w:rsidRPr="00034C0F" w:rsidRDefault="1CAEAE39" w:rsidP="008954BD">
      <w:pPr>
        <w:pStyle w:val="ListParagraph"/>
        <w:numPr>
          <w:ilvl w:val="0"/>
          <w:numId w:val="103"/>
        </w:numPr>
        <w:spacing w:after="160" w:line="259" w:lineRule="auto"/>
        <w:rPr>
          <w:rFonts w:ascii="Times New Roman" w:hAnsi="Times New Roman" w:cs="Times New Roman"/>
          <w:b/>
          <w:sz w:val="26"/>
          <w:szCs w:val="26"/>
        </w:rPr>
      </w:pPr>
      <w:r w:rsidRPr="00034C0F">
        <w:rPr>
          <w:rFonts w:ascii="Times New Roman" w:hAnsi="Times New Roman" w:cs="Times New Roman"/>
          <w:b/>
          <w:sz w:val="26"/>
          <w:szCs w:val="26"/>
        </w:rPr>
        <w:t>Chức năng đánh giá sản phẩm</w:t>
      </w:r>
    </w:p>
    <w:p w14:paraId="47E22916" w14:textId="77777777" w:rsidR="008954BD" w:rsidRPr="00034C0F" w:rsidRDefault="008954BD" w:rsidP="00034C0F">
      <w:pPr>
        <w:pStyle w:val="ListParagraph"/>
        <w:spacing w:after="160" w:line="259" w:lineRule="auto"/>
        <w:rPr>
          <w:rFonts w:ascii="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790E82B3" w:rsidR="59001287" w:rsidRDefault="59001287" w:rsidP="59001287">
            <w:pPr>
              <w:widowControl w:val="0"/>
              <w:spacing w:line="240" w:lineRule="auto"/>
              <w:ind w:left="94"/>
              <w:rPr>
                <w:rFonts w:ascii="Times New Roman" w:eastAsia="Times New Roman" w:hAnsi="Times New Roman" w:cs="Times New Roman"/>
                <w:sz w:val="26"/>
                <w:szCs w:val="26"/>
              </w:rPr>
            </w:pPr>
            <w:del w:id="1198" w:author="Kiên Lê Trung" w:date="2024-12-22T11:25:00Z" w16du:dateUtc="2024-12-22T04:25:00Z">
              <w:r w:rsidRPr="59001287" w:rsidDel="00983677">
                <w:rPr>
                  <w:rFonts w:ascii="Times New Roman" w:eastAsia="Times New Roman" w:hAnsi="Times New Roman" w:cs="Times New Roman"/>
                  <w:sz w:val="26"/>
                  <w:szCs w:val="26"/>
                </w:rPr>
                <w:delText>Use Case</w:delText>
              </w:r>
            </w:del>
            <w:ins w:id="119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24235A8D" w14:textId="11D6A129" w:rsidR="3220F319" w:rsidRDefault="3220F319"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Đánh giá sản phẩm </w:t>
            </w:r>
          </w:p>
        </w:tc>
      </w:tr>
      <w:tr w:rsidR="59001287"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57E8E48" w14:textId="1712E1BB" w:rsidR="79A10037" w:rsidRDefault="79A1003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Khách hàng </w:t>
            </w:r>
            <w:r w:rsidR="59001287" w:rsidRPr="59001287">
              <w:rPr>
                <w:rFonts w:ascii="Times New Roman" w:eastAsia="Times New Roman" w:hAnsi="Times New Roman" w:cs="Times New Roman"/>
                <w:sz w:val="26"/>
                <w:szCs w:val="26"/>
              </w:rPr>
              <w:t xml:space="preserve"> </w:t>
            </w:r>
          </w:p>
        </w:tc>
      </w:tr>
      <w:tr w:rsidR="59001287"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9C539A0" w14:textId="77777777" w:rsidR="2C8C8D61" w:rsidRDefault="2C8C8D61" w:rsidP="59001287">
            <w:pPr>
              <w:widowControl w:val="0"/>
              <w:spacing w:line="240" w:lineRule="auto"/>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Khách hàng</w:t>
            </w:r>
            <w:r w:rsidR="59001287" w:rsidRPr="59001287">
              <w:rPr>
                <w:rFonts w:ascii="Times New Roman" w:eastAsia="Times New Roman" w:hAnsi="Times New Roman" w:cs="Times New Roman"/>
                <w:sz w:val="26"/>
                <w:szCs w:val="26"/>
              </w:rPr>
              <w:t xml:space="preserve"> đã đăng nhập vào hệ thống</w:t>
            </w:r>
          </w:p>
          <w:p w14:paraId="6ACABB20" w14:textId="37439128" w:rsidR="2C8C8D61" w:rsidRPr="00034C0F" w:rsidRDefault="00322EE6" w:rsidP="59001287">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Khách hàng đã mua sản phẩm</w:t>
            </w:r>
          </w:p>
        </w:tc>
      </w:tr>
      <w:tr w:rsidR="59001287"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E88A3FD" w14:textId="50142ACE" w:rsidR="765A7166" w:rsidRPr="00034C0F" w:rsidRDefault="00322EE6" w:rsidP="59001287">
            <w:pPr>
              <w:spacing w:line="240" w:lineRule="auto"/>
              <w:rPr>
                <w:lang w:val="en-US"/>
              </w:rPr>
            </w:pPr>
            <w:r>
              <w:t>Đ</w:t>
            </w:r>
            <w:r>
              <w:rPr>
                <w:lang w:val="en-US"/>
              </w:rPr>
              <w:t>ánh giá của khách hàng được hiển thị</w:t>
            </w:r>
          </w:p>
        </w:tc>
      </w:tr>
      <w:tr w:rsidR="59001287"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768FB029" w14:textId="5F9EED0D" w:rsidR="5900128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đăng nhập thành công</w:t>
            </w:r>
          </w:p>
          <w:p w14:paraId="2987AD28" w14:textId="5BA7DC4D" w:rsidR="000E0FD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 xml:space="preserve">ách hàng chọn </w:t>
            </w:r>
            <w:r w:rsidR="00D639AC">
              <w:rPr>
                <w:rFonts w:ascii="Times New Roman" w:eastAsia="Times New Roman" w:hAnsi="Times New Roman" w:cs="Times New Roman"/>
                <w:sz w:val="26"/>
                <w:szCs w:val="26"/>
                <w:lang w:val="en-US"/>
              </w:rPr>
              <w:t xml:space="preserve">xem chi tiết </w:t>
            </w:r>
            <w:r>
              <w:rPr>
                <w:rFonts w:ascii="Times New Roman" w:eastAsia="Times New Roman" w:hAnsi="Times New Roman" w:cs="Times New Roman"/>
                <w:sz w:val="26"/>
                <w:szCs w:val="26"/>
                <w:lang w:val="en-US"/>
              </w:rPr>
              <w:t xml:space="preserve">sản </w:t>
            </w:r>
            <w:r w:rsidR="00D639AC">
              <w:rPr>
                <w:rFonts w:ascii="Times New Roman" w:eastAsia="Times New Roman" w:hAnsi="Times New Roman" w:cs="Times New Roman"/>
                <w:sz w:val="26"/>
                <w:szCs w:val="26"/>
                <w:lang w:val="en-US"/>
              </w:rPr>
              <w:t>phẩm cần đánh giá</w:t>
            </w:r>
          </w:p>
          <w:p w14:paraId="31D9CCEB" w14:textId="00E7B0F9" w:rsidR="00D639AC" w:rsidRPr="000D3FC8"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w:t>
            </w:r>
            <w:r>
              <w:rPr>
                <w:rFonts w:ascii="Times New Roman" w:eastAsia="Times New Roman" w:hAnsi="Times New Roman" w:cs="Times New Roman"/>
                <w:sz w:val="26"/>
                <w:szCs w:val="26"/>
                <w:lang w:val="en-US"/>
              </w:rPr>
              <w:t>ị chi tiết thông tin sản phẩm</w:t>
            </w:r>
          </w:p>
          <w:p w14:paraId="15C25EFB" w14:textId="7B01D3AA"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ách hàng chọn “Đánh giá”</w:t>
            </w:r>
          </w:p>
          <w:p w14:paraId="525E5EFE" w14:textId="7D8DABE0"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w:t>
            </w:r>
            <w:r>
              <w:rPr>
                <w:rFonts w:ascii="Times New Roman" w:eastAsia="Times New Roman" w:hAnsi="Times New Roman" w:cs="Times New Roman"/>
                <w:sz w:val="26"/>
                <w:szCs w:val="26"/>
                <w:lang w:val="en-US"/>
              </w:rPr>
              <w:t>ả về form đánh giá</w:t>
            </w:r>
          </w:p>
          <w:p w14:paraId="0F8BA11E" w14:textId="76617151" w:rsidR="00A44519" w:rsidRPr="00830ADE"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nhập bình luận và chọn số sao rồi ấn gửi</w:t>
            </w:r>
          </w:p>
          <w:p w14:paraId="25B47EAF" w14:textId="682E40F7" w:rsidR="00754FE0"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w:t>
            </w:r>
            <w:r>
              <w:rPr>
                <w:rFonts w:ascii="Times New Roman" w:eastAsia="Times New Roman" w:hAnsi="Times New Roman" w:cs="Times New Roman"/>
                <w:sz w:val="26"/>
                <w:szCs w:val="26"/>
                <w:lang w:val="en-US"/>
              </w:rPr>
              <w:t>ông báo cập nhật thành công</w:t>
            </w:r>
          </w:p>
          <w:p w14:paraId="4A3DAF71" w14:textId="77777777" w:rsidR="59001287" w:rsidRDefault="59001287" w:rsidP="00034C0F">
            <w:pPr>
              <w:widowControl w:val="0"/>
              <w:ind w:left="720"/>
              <w:rPr>
                <w:rFonts w:ascii="Times New Roman" w:eastAsia="Times New Roman" w:hAnsi="Times New Roman" w:cs="Times New Roman"/>
                <w:sz w:val="26"/>
                <w:szCs w:val="26"/>
              </w:rPr>
            </w:pPr>
          </w:p>
          <w:p w14:paraId="2832BAEA"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tc>
      </w:tr>
      <w:tr w:rsidR="59001287"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5199F6D1" w14:textId="7034F33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 xml:space="preserve">  </w:t>
            </w:r>
            <w:r w:rsidR="00754FE0">
              <w:rPr>
                <w:rFonts w:ascii="Times New Roman" w:eastAsia="Times New Roman" w:hAnsi="Times New Roman" w:cs="Times New Roman"/>
                <w:sz w:val="26"/>
                <w:szCs w:val="26"/>
                <w:lang w:val="en-US"/>
              </w:rPr>
              <w:t xml:space="preserve">5.1 </w:t>
            </w:r>
            <w:r w:rsidR="002B7AF4">
              <w:rPr>
                <w:rFonts w:ascii="Times New Roman" w:eastAsia="Times New Roman" w:hAnsi="Times New Roman" w:cs="Times New Roman"/>
                <w:sz w:val="26"/>
                <w:szCs w:val="26"/>
                <w:lang w:val="en-US"/>
              </w:rPr>
              <w:t>H</w:t>
            </w:r>
            <w:r w:rsidR="00754FE0">
              <w:rPr>
                <w:rFonts w:ascii="Times New Roman" w:eastAsia="Times New Roman" w:hAnsi="Times New Roman" w:cs="Times New Roman"/>
                <w:sz w:val="26"/>
                <w:szCs w:val="26"/>
                <w:lang w:val="en-US"/>
              </w:rPr>
              <w:t xml:space="preserve">ệ thống trả về thông báo lỗi </w:t>
            </w:r>
            <w:r w:rsidR="002B7AF4">
              <w:rPr>
                <w:rFonts w:ascii="Times New Roman" w:eastAsia="Times New Roman" w:hAnsi="Times New Roman" w:cs="Times New Roman"/>
                <w:sz w:val="26"/>
                <w:szCs w:val="26"/>
                <w:lang w:val="en-US"/>
              </w:rPr>
              <w:t>nếu người dùng chưa mua sản phẩm này</w:t>
            </w:r>
          </w:p>
        </w:tc>
      </w:tr>
    </w:tbl>
    <w:p w14:paraId="091CF48A" w14:textId="4B07B092" w:rsidR="59001287" w:rsidRDefault="59001287" w:rsidP="59001287">
      <w:pPr>
        <w:spacing w:after="160" w:line="259" w:lineRule="auto"/>
        <w:rPr>
          <w:sz w:val="28"/>
          <w:szCs w:val="28"/>
        </w:rPr>
      </w:pPr>
    </w:p>
    <w:p w14:paraId="6A82F353" w14:textId="30BAF009" w:rsidR="007569A2" w:rsidRPr="002B5D2A" w:rsidRDefault="00CE686F">
      <w:pPr>
        <w:pStyle w:val="ListParagraph"/>
        <w:numPr>
          <w:ilvl w:val="0"/>
          <w:numId w:val="186"/>
        </w:numPr>
        <w:ind w:left="709"/>
        <w:rPr>
          <w:rFonts w:ascii="Times New Roman" w:hAnsi="Times New Roman" w:cs="Times New Roman"/>
          <w:b/>
          <w:bCs/>
          <w:sz w:val="26"/>
          <w:szCs w:val="26"/>
          <w:rPrChange w:id="1200" w:author="Kiên Lê Trung" w:date="2024-12-22T11:48:00Z" w16du:dateUtc="2024-12-22T04:48:00Z">
            <w:rPr/>
          </w:rPrChange>
        </w:rPr>
        <w:pPrChange w:id="1201" w:author="Kiên Lê Trung" w:date="2024-12-22T11:48:00Z" w16du:dateUtc="2024-12-22T04:48:00Z">
          <w:pPr>
            <w:pStyle w:val="Heading5"/>
            <w:numPr>
              <w:numId w:val="104"/>
            </w:numPr>
            <w:spacing w:after="160" w:line="259" w:lineRule="auto"/>
            <w:ind w:left="720" w:hanging="360"/>
          </w:pPr>
        </w:pPrChange>
      </w:pPr>
      <w:r w:rsidRPr="002B5D2A">
        <w:rPr>
          <w:rFonts w:ascii="Times New Roman" w:hAnsi="Times New Roman" w:cs="Times New Roman"/>
          <w:b/>
          <w:bCs/>
          <w:sz w:val="26"/>
          <w:szCs w:val="26"/>
          <w:rPrChange w:id="1202" w:author="Kiên Lê Trung" w:date="2024-12-22T11:48:00Z" w16du:dateUtc="2024-12-22T04:48:00Z">
            <w:rPr/>
          </w:rPrChange>
        </w:rPr>
        <w:t xml:space="preserve">Chức năng quản lý người dùng </w:t>
      </w:r>
    </w:p>
    <w:p w14:paraId="7FABFAFF" w14:textId="77777777" w:rsidR="007569A2" w:rsidRDefault="00CE686F" w:rsidP="00034C0F">
      <w:pPr>
        <w:numPr>
          <w:ilvl w:val="0"/>
          <w:numId w:val="10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14:paraId="40385105" w14:textId="3CB8FCD2" w:rsidR="007569A2" w:rsidRDefault="00CE686F">
            <w:pPr>
              <w:widowControl w:val="0"/>
              <w:spacing w:line="240" w:lineRule="auto"/>
              <w:ind w:left="94"/>
              <w:rPr>
                <w:rFonts w:ascii="Times New Roman" w:eastAsia="Times New Roman" w:hAnsi="Times New Roman" w:cs="Times New Roman"/>
                <w:sz w:val="26"/>
                <w:szCs w:val="26"/>
              </w:rPr>
            </w:pPr>
            <w:del w:id="1203" w:author="Kiên Lê Trung" w:date="2024-12-22T11:25:00Z" w16du:dateUtc="2024-12-22T04:25:00Z">
              <w:r w:rsidDel="00983677">
                <w:rPr>
                  <w:rFonts w:ascii="Times New Roman" w:eastAsia="Times New Roman" w:hAnsi="Times New Roman" w:cs="Times New Roman"/>
                  <w:sz w:val="26"/>
                  <w:szCs w:val="26"/>
                </w:rPr>
                <w:delText>Use Case</w:delText>
              </w:r>
            </w:del>
            <w:ins w:id="1204"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06B450A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14:paraId="2A35295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CA651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14:paraId="18C9C0F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BF8054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14:paraId="7E8828F8"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80B41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0A5D37"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đăng nhập thành công vào hệ thống với tài khoản và mật khẩu cấp trước đó</w:t>
            </w:r>
          </w:p>
          <w:p w14:paraId="4EA0A8F1"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lý hiện ra với các chức năng quản lý danh mục, quản lý nhãn hiệu, quản lý người bán, quản lý người mua, quản lý đơn hàng</w:t>
            </w:r>
          </w:p>
          <w:p w14:paraId="45439BD2"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chọn quản lý người bán hoặc quản lý người mua </w:t>
            </w:r>
          </w:p>
          <w:p w14:paraId="614E567C"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ra với 1 ô input tìm kiếm và 1 danh sách các người dùng </w:t>
            </w:r>
          </w:p>
          <w:p w14:paraId="243BBA04"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tìm kiếm Tên hoặc email của khách hàng </w:t>
            </w:r>
          </w:p>
          <w:p w14:paraId="756D6D30"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sẽ hiển thị các kết quả tương ứng</w:t>
            </w:r>
          </w:p>
          <w:p w14:paraId="52FFA61A"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xem thông tin người dùng hoặc là chỉnh trạng thái của người dùng đó </w:t>
            </w:r>
          </w:p>
          <w:p w14:paraId="4EA9BA15"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60EDCC55" w14:textId="77777777" w:rsidR="007569A2" w:rsidRPr="00034C0F" w:rsidRDefault="007569A2">
      <w:pPr>
        <w:pStyle w:val="ListParagraph"/>
        <w:rPr>
          <w:lang w:val="en-US"/>
        </w:rPr>
        <w:pPrChange w:id="1205" w:author="Kiên Lê Trung" w:date="2024-12-22T11:48:00Z" w16du:dateUtc="2024-12-22T04:48:00Z">
          <w:pPr>
            <w:spacing w:after="160" w:line="259" w:lineRule="auto"/>
          </w:pPr>
        </w:pPrChange>
      </w:pPr>
    </w:p>
    <w:p w14:paraId="4FCB19E5" w14:textId="75703597" w:rsidR="007569A2" w:rsidRPr="00034C0F" w:rsidDel="002B5D2A" w:rsidRDefault="00CE686F">
      <w:pPr>
        <w:pStyle w:val="ListParagraph"/>
        <w:rPr>
          <w:del w:id="1206" w:author="Kiên Lê Trung" w:date="2024-12-22T11:48:00Z" w16du:dateUtc="2024-12-22T04:48:00Z"/>
          <w:b/>
        </w:rPr>
        <w:pPrChange w:id="1207" w:author="Kiên Lê Trung" w:date="2024-12-22T11:48:00Z" w16du:dateUtc="2024-12-22T04:48:00Z">
          <w:pPr>
            <w:pStyle w:val="Heading5"/>
            <w:numPr>
              <w:numId w:val="51"/>
            </w:numPr>
            <w:spacing w:after="240" w:line="259" w:lineRule="auto"/>
            <w:ind w:left="720" w:hanging="360"/>
          </w:pPr>
        </w:pPrChange>
      </w:pPr>
      <w:r w:rsidRPr="00034C0F">
        <w:rPr>
          <w:b/>
          <w:sz w:val="14"/>
          <w:szCs w:val="14"/>
        </w:rPr>
        <w:t xml:space="preserve"> </w:t>
      </w:r>
      <w:r w:rsidRPr="00034C0F">
        <w:rPr>
          <w:rFonts w:ascii="Times New Roman" w:eastAsia="Times New Roman" w:hAnsi="Times New Roman" w:cs="Times New Roman"/>
          <w:b/>
          <w:sz w:val="26"/>
          <w:szCs w:val="26"/>
        </w:rPr>
        <w:t xml:space="preserve">Chức năng </w:t>
      </w:r>
      <w:r w:rsidR="00A4162E">
        <w:rPr>
          <w:rFonts w:ascii="Times New Roman" w:eastAsia="Times New Roman" w:hAnsi="Times New Roman" w:cs="Times New Roman"/>
          <w:b/>
          <w:sz w:val="26"/>
          <w:szCs w:val="26"/>
          <w:lang w:val="en-US"/>
        </w:rPr>
        <w:t>Chỉnh sửa thông tin</w:t>
      </w:r>
    </w:p>
    <w:p w14:paraId="3BBB8815" w14:textId="77777777" w:rsidR="007569A2" w:rsidRPr="002B5D2A" w:rsidRDefault="007569A2">
      <w:pPr>
        <w:pStyle w:val="ListParagraph"/>
        <w:rPr>
          <w:lang w:val="vi-VN"/>
          <w:rPrChange w:id="1208" w:author="Kiên Lê Trung" w:date="2024-12-22T11:48:00Z" w16du:dateUtc="2024-12-22T04:48:00Z">
            <w:rPr>
              <w:sz w:val="28"/>
              <w:szCs w:val="28"/>
            </w:rPr>
          </w:rPrChange>
        </w:rPr>
        <w:pPrChange w:id="1209" w:author="Kiên Lê Trung" w:date="2024-12-22T11:48:00Z" w16du:dateUtc="2024-12-22T04:48:00Z">
          <w:pPr>
            <w:spacing w:after="160" w:line="259" w:lineRule="auto"/>
          </w:pPr>
        </w:pPrChange>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14:paraId="39C81447" w14:textId="1FC7DE6E" w:rsidR="007569A2" w:rsidRDefault="00CE686F">
            <w:pPr>
              <w:widowControl w:val="0"/>
              <w:spacing w:line="240" w:lineRule="auto"/>
              <w:ind w:left="94"/>
              <w:rPr>
                <w:rFonts w:ascii="Times New Roman" w:eastAsia="Times New Roman" w:hAnsi="Times New Roman" w:cs="Times New Roman"/>
                <w:sz w:val="26"/>
                <w:szCs w:val="26"/>
              </w:rPr>
            </w:pPr>
            <w:del w:id="1210" w:author="Kiên Lê Trung" w:date="2024-12-22T11:25:00Z" w16du:dateUtc="2024-12-22T04:25:00Z">
              <w:r w:rsidDel="00983677">
                <w:rPr>
                  <w:rFonts w:ascii="Times New Roman" w:eastAsia="Times New Roman" w:hAnsi="Times New Roman" w:cs="Times New Roman"/>
                  <w:sz w:val="26"/>
                  <w:szCs w:val="26"/>
                </w:rPr>
                <w:delText>Use Case</w:delText>
              </w:r>
            </w:del>
            <w:ins w:id="1211"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263063EA" w14:textId="6CC4CBCD" w:rsidR="007569A2" w:rsidRPr="00034C0F" w:rsidRDefault="00A4162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r>
      <w:tr w:rsidR="007569A2" w14:paraId="38BDBF73" w14:textId="77777777">
        <w:tc>
          <w:tcPr>
            <w:tcW w:w="2655" w:type="dxa"/>
            <w:shd w:val="clear" w:color="auto" w:fill="auto"/>
            <w:tcMar>
              <w:top w:w="100" w:type="dxa"/>
              <w:left w:w="100" w:type="dxa"/>
              <w:bottom w:w="100" w:type="dxa"/>
              <w:right w:w="100" w:type="dxa"/>
            </w:tcMar>
          </w:tcPr>
          <w:p w14:paraId="2E742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634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14:paraId="74E73EF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0AB90D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14:paraId="1B68F8F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DA82F1E"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5D69478"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215D2E2F"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click vào profile của mình ở góc phải màn hình</w:t>
            </w:r>
          </w:p>
          <w:p w14:paraId="27C9A1B2"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chức năng thông tin tài khoản </w:t>
            </w:r>
          </w:p>
          <w:p w14:paraId="721E3305"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thông tin cá nhân của khách hàng hiển ra</w:t>
            </w:r>
          </w:p>
          <w:p w14:paraId="16AC95EC"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hoặc điền thông tin thay đổi của khách hàng vào biểu mẫu và click vào nút “ Cập nhật “</w:t>
            </w:r>
          </w:p>
          <w:p w14:paraId="2431875D"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CD089B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Dữ liệu không đúng định dạng </w:t>
            </w:r>
          </w:p>
        </w:tc>
      </w:tr>
    </w:tbl>
    <w:p w14:paraId="79D1C179" w14:textId="77777777" w:rsidR="002B5D2A" w:rsidRDefault="002B5D2A" w:rsidP="002B5D2A">
      <w:pPr>
        <w:pStyle w:val="ListParagraph"/>
        <w:rPr>
          <w:ins w:id="1212" w:author="Kiên Lê Trung" w:date="2024-12-22T11:48:00Z" w16du:dateUtc="2024-12-22T04:48:00Z"/>
          <w:lang w:val="vi-VN"/>
        </w:rPr>
      </w:pPr>
    </w:p>
    <w:p w14:paraId="5216110C" w14:textId="0758EEE7" w:rsidR="007569A2" w:rsidRPr="000114D8" w:rsidRDefault="00CE686F">
      <w:pPr>
        <w:pStyle w:val="ListParagraph"/>
        <w:numPr>
          <w:ilvl w:val="0"/>
          <w:numId w:val="187"/>
        </w:numPr>
        <w:ind w:left="709"/>
        <w:rPr>
          <w:rFonts w:ascii="Times New Roman" w:hAnsi="Times New Roman" w:cs="Times New Roman"/>
          <w:b/>
          <w:bCs/>
          <w:sz w:val="26"/>
          <w:szCs w:val="26"/>
          <w:rPrChange w:id="1213" w:author="Kiên Lê Trung" w:date="2024-12-22T11:48:00Z" w16du:dateUtc="2024-12-22T04:48:00Z">
            <w:rPr/>
          </w:rPrChange>
        </w:rPr>
        <w:pPrChange w:id="1214" w:author="Kiên Lê Trung" w:date="2024-12-22T11:48:00Z" w16du:dateUtc="2024-12-22T04:48:00Z">
          <w:pPr>
            <w:pStyle w:val="Heading5"/>
            <w:numPr>
              <w:numId w:val="107"/>
            </w:numPr>
            <w:spacing w:after="0" w:line="259" w:lineRule="auto"/>
            <w:ind w:left="720" w:hanging="360"/>
          </w:pPr>
        </w:pPrChange>
      </w:pPr>
      <w:r w:rsidRPr="000114D8">
        <w:rPr>
          <w:rFonts w:ascii="Times New Roman" w:hAnsi="Times New Roman" w:cs="Times New Roman"/>
          <w:b/>
          <w:bCs/>
          <w:sz w:val="26"/>
          <w:szCs w:val="26"/>
          <w:rPrChange w:id="1215" w:author="Kiên Lê Trung" w:date="2024-12-22T11:48:00Z" w16du:dateUtc="2024-12-22T04:48:00Z">
            <w:rPr/>
          </w:rPrChange>
        </w:rPr>
        <w:t xml:space="preserve">Chức năng quản lý sản phẩm </w:t>
      </w:r>
    </w:p>
    <w:p w14:paraId="711F3081" w14:textId="77777777" w:rsidR="007569A2" w:rsidRDefault="00CE686F" w:rsidP="00034C0F">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w:t>
      </w:r>
    </w:p>
    <w:p w14:paraId="55B91B0D" w14:textId="77777777" w:rsidR="007569A2" w:rsidRDefault="007569A2">
      <w:pPr>
        <w:spacing w:after="160" w:line="259" w:lineRule="auto"/>
        <w:rPr>
          <w:sz w:val="28"/>
          <w:szCs w:val="28"/>
        </w:rPr>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14:paraId="0D903BDA" w14:textId="51ACE924" w:rsidR="007569A2" w:rsidRDefault="00CE686F">
            <w:pPr>
              <w:widowControl w:val="0"/>
              <w:spacing w:line="240" w:lineRule="auto"/>
              <w:ind w:left="94"/>
              <w:rPr>
                <w:rFonts w:ascii="Times New Roman" w:eastAsia="Times New Roman" w:hAnsi="Times New Roman" w:cs="Times New Roman"/>
                <w:sz w:val="26"/>
                <w:szCs w:val="26"/>
              </w:rPr>
            </w:pPr>
            <w:del w:id="1216" w:author="Kiên Lê Trung" w:date="2024-12-22T11:25:00Z" w16du:dateUtc="2024-12-22T04:25:00Z">
              <w:r w:rsidDel="00983677">
                <w:rPr>
                  <w:rFonts w:ascii="Times New Roman" w:eastAsia="Times New Roman" w:hAnsi="Times New Roman" w:cs="Times New Roman"/>
                  <w:sz w:val="26"/>
                  <w:szCs w:val="26"/>
                </w:rPr>
                <w:delText>Use Case</w:delText>
              </w:r>
            </w:del>
            <w:ins w:id="1217"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3CE8F37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14:paraId="3BB6F5B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BDE8E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14:paraId="3E2D13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613C4E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14:paraId="342A1312"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7B4292"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DB0354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30501DC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sau đó bấm vào phần Thêm mới sản phẩm </w:t>
            </w:r>
          </w:p>
          <w:p w14:paraId="3BDA6A27"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Thêm mới sản phẩm </w:t>
            </w:r>
          </w:p>
          <w:p w14:paraId="29E91094"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sản phẩm vừa được thêm mới vào danh sách các sản phẩm </w:t>
            </w:r>
          </w:p>
          <w:p w14:paraId="2275623C"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tên của sản phẩm đó để thêm các thuộc tính cho sản phẩm </w:t>
            </w:r>
          </w:p>
          <w:p w14:paraId="2D318F49"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để Người bán thêm thuộc tính cho sản phẩm </w:t>
            </w:r>
          </w:p>
          <w:p w14:paraId="3E1D999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Thêm mã sản phẩm mới thành công và thêm mã sản phẩm đó vào danh sách của sản phẩm</w:t>
            </w:r>
          </w:p>
          <w:p w14:paraId="6810F0D1" w14:textId="77777777" w:rsidR="007569A2" w:rsidRDefault="007569A2" w:rsidP="00034C0F">
            <w:pPr>
              <w:widowControl w:val="0"/>
              <w:spacing w:line="240" w:lineRule="auto"/>
              <w:ind w:left="360"/>
              <w:rPr>
                <w:rFonts w:ascii="Times New Roman" w:eastAsia="Times New Roman" w:hAnsi="Times New Roman" w:cs="Times New Roman"/>
                <w:sz w:val="26"/>
                <w:szCs w:val="26"/>
              </w:rPr>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B215E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4E797DC" w14:textId="2232BA22" w:rsidR="007569A2" w:rsidDel="000114D8" w:rsidRDefault="007569A2">
      <w:pPr>
        <w:pStyle w:val="Heading5"/>
        <w:spacing w:after="160" w:line="259" w:lineRule="auto"/>
        <w:rPr>
          <w:del w:id="1218" w:author="Kiên Lê Trung" w:date="2024-12-22T11:49:00Z" w16du:dateUtc="2024-12-22T04:49:00Z"/>
          <w:rFonts w:ascii="Times New Roman" w:eastAsia="Times New Roman" w:hAnsi="Times New Roman" w:cs="Times New Roman"/>
          <w:sz w:val="26"/>
          <w:szCs w:val="26"/>
        </w:rPr>
      </w:pPr>
      <w:bookmarkStart w:id="1219" w:name="_wh6z8jz8va6a" w:colFirst="0" w:colLast="0"/>
      <w:bookmarkEnd w:id="1219"/>
    </w:p>
    <w:p w14:paraId="37EACCE2" w14:textId="2CA8691D" w:rsidR="007569A2" w:rsidDel="000114D8" w:rsidRDefault="00CE686F" w:rsidP="00034C0F">
      <w:pPr>
        <w:numPr>
          <w:ilvl w:val="0"/>
          <w:numId w:val="109"/>
        </w:numPr>
        <w:rPr>
          <w:del w:id="1220" w:author="Kiên Lê Trung" w:date="2024-12-22T11:49:00Z" w16du:dateUtc="2024-12-22T04:49:00Z"/>
          <w:rFonts w:ascii="Times New Roman" w:eastAsia="Times New Roman" w:hAnsi="Times New Roman" w:cs="Times New Roman"/>
          <w:sz w:val="26"/>
          <w:szCs w:val="26"/>
        </w:rPr>
      </w:pPr>
      <w:del w:id="1221" w:author="Kiên Lê Trung" w:date="2024-12-22T11:49:00Z" w16du:dateUtc="2024-12-22T04:49:00Z">
        <w:r w:rsidDel="000114D8">
          <w:rPr>
            <w:rFonts w:ascii="Times New Roman" w:eastAsia="Times New Roman" w:hAnsi="Times New Roman" w:cs="Times New Roman"/>
            <w:sz w:val="26"/>
            <w:szCs w:val="26"/>
          </w:rPr>
          <w:delText xml:space="preserve">Kịch bản chức năng chỉnh sửa sản phẩm </w:delText>
        </w:r>
      </w:del>
    </w:p>
    <w:p w14:paraId="25AF7EAE" w14:textId="53D54A30" w:rsidR="007569A2" w:rsidDel="000114D8" w:rsidRDefault="007569A2">
      <w:pPr>
        <w:spacing w:after="160" w:line="259" w:lineRule="auto"/>
        <w:rPr>
          <w:del w:id="1222" w:author="Kiên Lê Trung" w:date="2024-12-22T11:49:00Z" w16du:dateUtc="2024-12-22T04:49:00Z"/>
          <w:sz w:val="28"/>
          <w:szCs w:val="28"/>
        </w:rPr>
      </w:pPr>
    </w:p>
    <w:tbl>
      <w:tblPr>
        <w:tblStyle w:val="af2"/>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Del="000114D8" w14:paraId="7EC2BE15" w14:textId="22FA5959">
        <w:trPr>
          <w:del w:id="1223" w:author="Kiên Lê Trung" w:date="2024-12-22T11:49:00Z"/>
        </w:trPr>
        <w:tc>
          <w:tcPr>
            <w:tcW w:w="2655" w:type="dxa"/>
            <w:shd w:val="clear" w:color="auto" w:fill="auto"/>
            <w:tcMar>
              <w:top w:w="100" w:type="dxa"/>
              <w:left w:w="100" w:type="dxa"/>
              <w:bottom w:w="100" w:type="dxa"/>
              <w:right w:w="100" w:type="dxa"/>
            </w:tcMar>
          </w:tcPr>
          <w:p w14:paraId="3C13E5BC" w14:textId="6A0F3A7D" w:rsidR="007569A2" w:rsidDel="000114D8" w:rsidRDefault="00CE686F">
            <w:pPr>
              <w:widowControl w:val="0"/>
              <w:spacing w:line="240" w:lineRule="auto"/>
              <w:ind w:left="94"/>
              <w:rPr>
                <w:del w:id="1224" w:author="Kiên Lê Trung" w:date="2024-12-22T11:49:00Z" w16du:dateUtc="2024-12-22T04:49:00Z"/>
                <w:rFonts w:ascii="Times New Roman" w:eastAsia="Times New Roman" w:hAnsi="Times New Roman" w:cs="Times New Roman"/>
                <w:sz w:val="26"/>
                <w:szCs w:val="26"/>
              </w:rPr>
            </w:pPr>
            <w:del w:id="1225" w:author="Kiên Lê Trung" w:date="2024-12-22T11:25:00Z" w16du:dateUtc="2024-12-22T04:25:00Z">
              <w:r w:rsidDel="00983677">
                <w:rPr>
                  <w:rFonts w:ascii="Times New Roman" w:eastAsia="Times New Roman" w:hAnsi="Times New Roman" w:cs="Times New Roman"/>
                  <w:sz w:val="26"/>
                  <w:szCs w:val="26"/>
                </w:rPr>
                <w:delText>Use Case</w:delText>
              </w:r>
            </w:del>
          </w:p>
        </w:tc>
        <w:tc>
          <w:tcPr>
            <w:tcW w:w="5625" w:type="dxa"/>
            <w:shd w:val="clear" w:color="auto" w:fill="auto"/>
            <w:tcMar>
              <w:top w:w="100" w:type="dxa"/>
              <w:left w:w="100" w:type="dxa"/>
              <w:bottom w:w="100" w:type="dxa"/>
              <w:right w:w="100" w:type="dxa"/>
            </w:tcMar>
          </w:tcPr>
          <w:p w14:paraId="481D9304" w14:textId="75143320" w:rsidR="007569A2" w:rsidDel="000114D8" w:rsidRDefault="00CE686F">
            <w:pPr>
              <w:widowControl w:val="0"/>
              <w:spacing w:line="240" w:lineRule="auto"/>
              <w:rPr>
                <w:del w:id="1226" w:author="Kiên Lê Trung" w:date="2024-12-22T11:49:00Z" w16du:dateUtc="2024-12-22T04:49:00Z"/>
                <w:rFonts w:ascii="Times New Roman" w:eastAsia="Times New Roman" w:hAnsi="Times New Roman" w:cs="Times New Roman"/>
                <w:sz w:val="26"/>
                <w:szCs w:val="26"/>
              </w:rPr>
            </w:pPr>
            <w:del w:id="1227" w:author="Kiên Lê Trung" w:date="2024-12-22T11:49:00Z" w16du:dateUtc="2024-12-22T04:49:00Z">
              <w:r w:rsidDel="000114D8">
                <w:rPr>
                  <w:rFonts w:ascii="Times New Roman" w:eastAsia="Times New Roman" w:hAnsi="Times New Roman" w:cs="Times New Roman"/>
                  <w:sz w:val="26"/>
                  <w:szCs w:val="26"/>
                </w:rPr>
                <w:delText xml:space="preserve">Chỉnh sửa sản phẩm </w:delText>
              </w:r>
            </w:del>
          </w:p>
        </w:tc>
      </w:tr>
      <w:tr w:rsidR="007569A2" w:rsidDel="000114D8" w14:paraId="5BF2FD68" w14:textId="389592A7">
        <w:trPr>
          <w:del w:id="1228" w:author="Kiên Lê Trung" w:date="2024-12-22T11:49:00Z"/>
        </w:trPr>
        <w:tc>
          <w:tcPr>
            <w:tcW w:w="2655" w:type="dxa"/>
            <w:shd w:val="clear" w:color="auto" w:fill="auto"/>
            <w:tcMar>
              <w:top w:w="100" w:type="dxa"/>
              <w:left w:w="100" w:type="dxa"/>
              <w:bottom w:w="100" w:type="dxa"/>
              <w:right w:w="100" w:type="dxa"/>
            </w:tcMar>
          </w:tcPr>
          <w:p w14:paraId="525B0A8B" w14:textId="05A5D58F" w:rsidR="007569A2" w:rsidDel="000114D8" w:rsidRDefault="00CE686F">
            <w:pPr>
              <w:widowControl w:val="0"/>
              <w:spacing w:line="240" w:lineRule="auto"/>
              <w:ind w:left="94"/>
              <w:rPr>
                <w:del w:id="1229" w:author="Kiên Lê Trung" w:date="2024-12-22T11:49:00Z" w16du:dateUtc="2024-12-22T04:49:00Z"/>
                <w:rFonts w:ascii="Times New Roman" w:eastAsia="Times New Roman" w:hAnsi="Times New Roman" w:cs="Times New Roman"/>
                <w:sz w:val="26"/>
                <w:szCs w:val="26"/>
              </w:rPr>
            </w:pPr>
            <w:del w:id="1230" w:author="Kiên Lê Trung" w:date="2024-12-22T11:49:00Z" w16du:dateUtc="2024-12-22T04:49:00Z">
              <w:r w:rsidDel="000114D8">
                <w:rPr>
                  <w:rFonts w:ascii="Times New Roman" w:eastAsia="Times New Roman" w:hAnsi="Times New Roman" w:cs="Times New Roman"/>
                  <w:sz w:val="26"/>
                  <w:szCs w:val="26"/>
                </w:rPr>
                <w:delText>Actor</w:delText>
              </w:r>
            </w:del>
          </w:p>
        </w:tc>
        <w:tc>
          <w:tcPr>
            <w:tcW w:w="5625" w:type="dxa"/>
            <w:shd w:val="clear" w:color="auto" w:fill="auto"/>
            <w:tcMar>
              <w:top w:w="100" w:type="dxa"/>
              <w:left w:w="100" w:type="dxa"/>
              <w:bottom w:w="100" w:type="dxa"/>
              <w:right w:w="100" w:type="dxa"/>
            </w:tcMar>
          </w:tcPr>
          <w:p w14:paraId="02200E47" w14:textId="51CCCB06" w:rsidR="007569A2" w:rsidDel="000114D8" w:rsidRDefault="00CE686F">
            <w:pPr>
              <w:widowControl w:val="0"/>
              <w:spacing w:line="240" w:lineRule="auto"/>
              <w:rPr>
                <w:del w:id="1231" w:author="Kiên Lê Trung" w:date="2024-12-22T11:49:00Z" w16du:dateUtc="2024-12-22T04:49:00Z"/>
                <w:rFonts w:ascii="Times New Roman" w:eastAsia="Times New Roman" w:hAnsi="Times New Roman" w:cs="Times New Roman"/>
                <w:sz w:val="26"/>
                <w:szCs w:val="26"/>
              </w:rPr>
            </w:pPr>
            <w:del w:id="1232" w:author="Kiên Lê Trung" w:date="2024-12-22T11:49:00Z" w16du:dateUtc="2024-12-22T04:49:00Z">
              <w:r w:rsidDel="000114D8">
                <w:rPr>
                  <w:rFonts w:ascii="Times New Roman" w:eastAsia="Times New Roman" w:hAnsi="Times New Roman" w:cs="Times New Roman"/>
                  <w:sz w:val="26"/>
                  <w:szCs w:val="26"/>
                </w:rPr>
                <w:delText>Người bán</w:delText>
              </w:r>
            </w:del>
          </w:p>
        </w:tc>
      </w:tr>
      <w:tr w:rsidR="007569A2" w:rsidDel="000114D8" w14:paraId="4D1383E4" w14:textId="3C18B21F">
        <w:trPr>
          <w:del w:id="1233" w:author="Kiên Lê Trung" w:date="2024-12-22T11:49:00Z"/>
        </w:trPr>
        <w:tc>
          <w:tcPr>
            <w:tcW w:w="2655" w:type="dxa"/>
            <w:shd w:val="clear" w:color="auto" w:fill="auto"/>
            <w:tcMar>
              <w:top w:w="100" w:type="dxa"/>
              <w:left w:w="100" w:type="dxa"/>
              <w:bottom w:w="100" w:type="dxa"/>
              <w:right w:w="100" w:type="dxa"/>
            </w:tcMar>
          </w:tcPr>
          <w:p w14:paraId="747535BF" w14:textId="5BC75827" w:rsidR="007569A2" w:rsidDel="000114D8" w:rsidRDefault="00CE686F">
            <w:pPr>
              <w:widowControl w:val="0"/>
              <w:spacing w:line="240" w:lineRule="auto"/>
              <w:ind w:left="94"/>
              <w:rPr>
                <w:del w:id="1234" w:author="Kiên Lê Trung" w:date="2024-12-22T11:49:00Z" w16du:dateUtc="2024-12-22T04:49:00Z"/>
                <w:rFonts w:ascii="Times New Roman" w:eastAsia="Times New Roman" w:hAnsi="Times New Roman" w:cs="Times New Roman"/>
                <w:sz w:val="26"/>
                <w:szCs w:val="26"/>
              </w:rPr>
            </w:pPr>
            <w:del w:id="1235" w:author="Kiên Lê Trung" w:date="2024-12-22T11:49:00Z" w16du:dateUtc="2024-12-22T04:49:00Z">
              <w:r w:rsidDel="000114D8">
                <w:rPr>
                  <w:rFonts w:ascii="Times New Roman" w:eastAsia="Times New Roman" w:hAnsi="Times New Roman" w:cs="Times New Roman"/>
                  <w:sz w:val="26"/>
                  <w:szCs w:val="26"/>
                </w:rPr>
                <w:delText>Tiền điều kiện</w:delText>
              </w:r>
            </w:del>
          </w:p>
        </w:tc>
        <w:tc>
          <w:tcPr>
            <w:tcW w:w="5625" w:type="dxa"/>
            <w:shd w:val="clear" w:color="auto" w:fill="auto"/>
            <w:tcMar>
              <w:top w:w="100" w:type="dxa"/>
              <w:left w:w="100" w:type="dxa"/>
              <w:bottom w:w="100" w:type="dxa"/>
              <w:right w:w="100" w:type="dxa"/>
            </w:tcMar>
          </w:tcPr>
          <w:p w14:paraId="30179B87" w14:textId="1C386F76" w:rsidR="007569A2" w:rsidDel="000114D8" w:rsidRDefault="00CE686F">
            <w:pPr>
              <w:widowControl w:val="0"/>
              <w:spacing w:line="240" w:lineRule="auto"/>
              <w:rPr>
                <w:del w:id="1236" w:author="Kiên Lê Trung" w:date="2024-12-22T11:49:00Z" w16du:dateUtc="2024-12-22T04:49:00Z"/>
                <w:rFonts w:ascii="Times New Roman" w:eastAsia="Times New Roman" w:hAnsi="Times New Roman" w:cs="Times New Roman"/>
                <w:sz w:val="26"/>
                <w:szCs w:val="26"/>
              </w:rPr>
            </w:pPr>
            <w:del w:id="1237" w:author="Kiên Lê Trung" w:date="2024-12-22T11:49:00Z" w16du:dateUtc="2024-12-22T04:49:00Z">
              <w:r w:rsidDel="000114D8">
                <w:rPr>
                  <w:rFonts w:ascii="Times New Roman" w:eastAsia="Times New Roman" w:hAnsi="Times New Roman" w:cs="Times New Roman"/>
                  <w:sz w:val="26"/>
                  <w:szCs w:val="26"/>
                </w:rPr>
                <w:delText>Người bán đã đăng nhập thành công vào hệ thống</w:delText>
              </w:r>
            </w:del>
          </w:p>
        </w:tc>
      </w:tr>
      <w:tr w:rsidR="007569A2" w:rsidDel="000114D8" w14:paraId="21F23C9B" w14:textId="160B3A80">
        <w:trPr>
          <w:del w:id="1238" w:author="Kiên Lê Trung" w:date="2024-12-22T11:49:00Z"/>
        </w:trPr>
        <w:tc>
          <w:tcPr>
            <w:tcW w:w="2655" w:type="dxa"/>
            <w:shd w:val="clear" w:color="auto" w:fill="auto"/>
            <w:tcMar>
              <w:top w:w="100" w:type="dxa"/>
              <w:left w:w="100" w:type="dxa"/>
              <w:bottom w:w="100" w:type="dxa"/>
              <w:right w:w="100" w:type="dxa"/>
            </w:tcMar>
          </w:tcPr>
          <w:p w14:paraId="0891F7EE" w14:textId="41F11DAB" w:rsidR="007569A2" w:rsidDel="000114D8" w:rsidRDefault="00CE686F">
            <w:pPr>
              <w:widowControl w:val="0"/>
              <w:spacing w:before="3" w:line="240" w:lineRule="auto"/>
              <w:ind w:left="141"/>
              <w:rPr>
                <w:del w:id="1239" w:author="Kiên Lê Trung" w:date="2024-12-22T11:49:00Z" w16du:dateUtc="2024-12-22T04:49:00Z"/>
                <w:rFonts w:ascii="Times New Roman" w:eastAsia="Times New Roman" w:hAnsi="Times New Roman" w:cs="Times New Roman"/>
                <w:sz w:val="26"/>
                <w:szCs w:val="26"/>
              </w:rPr>
            </w:pPr>
            <w:del w:id="1240" w:author="Kiên Lê Trung" w:date="2024-12-22T11:49:00Z" w16du:dateUtc="2024-12-22T04:49:00Z">
              <w:r w:rsidDel="000114D8">
                <w:rPr>
                  <w:rFonts w:ascii="Times New Roman" w:eastAsia="Times New Roman" w:hAnsi="Times New Roman" w:cs="Times New Roman"/>
                  <w:sz w:val="26"/>
                  <w:szCs w:val="26"/>
                </w:rPr>
                <w:delText>Hậu điều kiện</w:delText>
              </w:r>
            </w:del>
          </w:p>
        </w:tc>
        <w:tc>
          <w:tcPr>
            <w:tcW w:w="5625" w:type="dxa"/>
            <w:shd w:val="clear" w:color="auto" w:fill="auto"/>
            <w:tcMar>
              <w:top w:w="100" w:type="dxa"/>
              <w:left w:w="100" w:type="dxa"/>
              <w:bottom w:w="100" w:type="dxa"/>
              <w:right w:w="100" w:type="dxa"/>
            </w:tcMar>
          </w:tcPr>
          <w:p w14:paraId="69EEDBC6" w14:textId="1B7296AD" w:rsidR="007569A2" w:rsidDel="000114D8" w:rsidRDefault="00CE686F">
            <w:pPr>
              <w:spacing w:line="240" w:lineRule="auto"/>
              <w:rPr>
                <w:del w:id="1241" w:author="Kiên Lê Trung" w:date="2024-12-22T11:49:00Z" w16du:dateUtc="2024-12-22T04:49:00Z"/>
                <w:rFonts w:ascii="Times New Roman" w:eastAsia="Times New Roman" w:hAnsi="Times New Roman" w:cs="Times New Roman"/>
                <w:sz w:val="26"/>
                <w:szCs w:val="26"/>
              </w:rPr>
            </w:pPr>
            <w:del w:id="1242" w:author="Kiên Lê Trung" w:date="2024-12-22T11:49:00Z" w16du:dateUtc="2024-12-22T04:49:00Z">
              <w:r w:rsidDel="000114D8">
                <w:rPr>
                  <w:rFonts w:ascii="Times New Roman" w:eastAsia="Times New Roman" w:hAnsi="Times New Roman" w:cs="Times New Roman"/>
                  <w:sz w:val="26"/>
                  <w:szCs w:val="26"/>
                </w:rPr>
                <w:delText>Người bán chỉnh sửa sản phẩm thành công</w:delText>
              </w:r>
            </w:del>
          </w:p>
        </w:tc>
      </w:tr>
      <w:tr w:rsidR="007569A2" w:rsidDel="000114D8" w14:paraId="5E6E6A29" w14:textId="12216AE0">
        <w:trPr>
          <w:trHeight w:val="480"/>
          <w:del w:id="1243" w:author="Kiên Lê Trung" w:date="2024-12-22T11:49:00Z"/>
        </w:trPr>
        <w:tc>
          <w:tcPr>
            <w:tcW w:w="8280" w:type="dxa"/>
            <w:gridSpan w:val="2"/>
            <w:shd w:val="clear" w:color="auto" w:fill="auto"/>
            <w:tcMar>
              <w:top w:w="100" w:type="dxa"/>
              <w:left w:w="100" w:type="dxa"/>
              <w:bottom w:w="100" w:type="dxa"/>
              <w:right w:w="100" w:type="dxa"/>
            </w:tcMar>
          </w:tcPr>
          <w:p w14:paraId="1C6BE495" w14:textId="104B29EF" w:rsidR="007569A2" w:rsidDel="000114D8" w:rsidRDefault="00CE686F" w:rsidP="00034C0F">
            <w:pPr>
              <w:widowControl w:val="0"/>
              <w:ind w:left="94"/>
              <w:rPr>
                <w:del w:id="1244" w:author="Kiên Lê Trung" w:date="2024-12-22T11:49:00Z" w16du:dateUtc="2024-12-22T04:49:00Z"/>
                <w:rFonts w:ascii="Times New Roman" w:eastAsia="Times New Roman" w:hAnsi="Times New Roman" w:cs="Times New Roman"/>
                <w:sz w:val="26"/>
                <w:szCs w:val="26"/>
              </w:rPr>
            </w:pPr>
            <w:del w:id="1245" w:author="Kiên Lê Trung" w:date="2024-12-22T11:49:00Z" w16du:dateUtc="2024-12-22T04:49:00Z">
              <w:r w:rsidDel="000114D8">
                <w:rPr>
                  <w:rFonts w:ascii="Times New Roman" w:eastAsia="Times New Roman" w:hAnsi="Times New Roman" w:cs="Times New Roman"/>
                  <w:sz w:val="26"/>
                  <w:szCs w:val="26"/>
                </w:rPr>
                <w:delText>Chuỗi sự kiện chính</w:delText>
              </w:r>
            </w:del>
          </w:p>
          <w:p w14:paraId="132055CB" w14:textId="10B7C835" w:rsidR="007569A2" w:rsidDel="000114D8" w:rsidRDefault="00CE686F" w:rsidP="00034C0F">
            <w:pPr>
              <w:widowControl w:val="0"/>
              <w:numPr>
                <w:ilvl w:val="0"/>
                <w:numId w:val="71"/>
              </w:numPr>
              <w:rPr>
                <w:del w:id="1246" w:author="Kiên Lê Trung" w:date="2024-12-22T11:49:00Z" w16du:dateUtc="2024-12-22T04:49:00Z"/>
                <w:rFonts w:ascii="Times New Roman" w:eastAsia="Times New Roman" w:hAnsi="Times New Roman" w:cs="Times New Roman"/>
                <w:sz w:val="26"/>
                <w:szCs w:val="26"/>
              </w:rPr>
            </w:pPr>
            <w:del w:id="1247" w:author="Kiên Lê Trung" w:date="2024-12-22T11:49:00Z" w16du:dateUtc="2024-12-22T04:49:00Z">
              <w:r w:rsidDel="000114D8">
                <w:rPr>
                  <w:rFonts w:ascii="Times New Roman" w:eastAsia="Times New Roman" w:hAnsi="Times New Roman" w:cs="Times New Roman"/>
                  <w:sz w:val="26"/>
                  <w:szCs w:val="26"/>
                </w:rPr>
                <w:delText xml:space="preserve">Người bán đăng nhập thành công vào hệ thống </w:delText>
              </w:r>
            </w:del>
          </w:p>
          <w:p w14:paraId="51A0CDAB" w14:textId="0725A86E" w:rsidR="007569A2" w:rsidDel="000114D8" w:rsidRDefault="00CE686F" w:rsidP="00034C0F">
            <w:pPr>
              <w:widowControl w:val="0"/>
              <w:numPr>
                <w:ilvl w:val="0"/>
                <w:numId w:val="71"/>
              </w:numPr>
              <w:rPr>
                <w:del w:id="1248" w:author="Kiên Lê Trung" w:date="2024-12-22T11:49:00Z" w16du:dateUtc="2024-12-22T04:49:00Z"/>
                <w:rFonts w:ascii="Times New Roman" w:eastAsia="Times New Roman" w:hAnsi="Times New Roman" w:cs="Times New Roman"/>
                <w:sz w:val="26"/>
                <w:szCs w:val="26"/>
              </w:rPr>
            </w:pPr>
            <w:del w:id="1249" w:author="Kiên Lê Trung" w:date="2024-12-22T11:49:00Z" w16du:dateUtc="2024-12-22T04:49:00Z">
              <w:r w:rsidDel="000114D8">
                <w:rPr>
                  <w:rFonts w:ascii="Times New Roman" w:eastAsia="Times New Roman" w:hAnsi="Times New Roman" w:cs="Times New Roman"/>
                  <w:sz w:val="26"/>
                  <w:szCs w:val="26"/>
                </w:rPr>
                <w:delText xml:space="preserve">Người bán bấm vào phần Quản lý sản phẩm, chọn phần Danh sách sản phẩm </w:delText>
              </w:r>
            </w:del>
          </w:p>
          <w:p w14:paraId="04A5B4B9" w14:textId="0CEE427B" w:rsidR="007569A2" w:rsidDel="000114D8" w:rsidRDefault="00CE686F" w:rsidP="00034C0F">
            <w:pPr>
              <w:widowControl w:val="0"/>
              <w:numPr>
                <w:ilvl w:val="0"/>
                <w:numId w:val="71"/>
              </w:numPr>
              <w:rPr>
                <w:del w:id="1250" w:author="Kiên Lê Trung" w:date="2024-12-22T11:49:00Z" w16du:dateUtc="2024-12-22T04:49:00Z"/>
                <w:rFonts w:ascii="Times New Roman" w:eastAsia="Times New Roman" w:hAnsi="Times New Roman" w:cs="Times New Roman"/>
                <w:sz w:val="26"/>
                <w:szCs w:val="26"/>
              </w:rPr>
            </w:pPr>
            <w:del w:id="1251" w:author="Kiên Lê Trung" w:date="2024-12-22T11:49:00Z" w16du:dateUtc="2024-12-22T04:49:00Z">
              <w:r w:rsidDel="000114D8">
                <w:rPr>
                  <w:rFonts w:ascii="Times New Roman" w:eastAsia="Times New Roman" w:hAnsi="Times New Roman" w:cs="Times New Roman"/>
                  <w:sz w:val="26"/>
                  <w:szCs w:val="26"/>
                </w:rPr>
                <w:delText xml:space="preserve">Hệ thống hiển thị danh sách các sản phẩm </w:delText>
              </w:r>
            </w:del>
          </w:p>
          <w:p w14:paraId="68213B94" w14:textId="61FA8E64" w:rsidR="007569A2" w:rsidDel="000114D8" w:rsidRDefault="00CE686F" w:rsidP="00034C0F">
            <w:pPr>
              <w:widowControl w:val="0"/>
              <w:numPr>
                <w:ilvl w:val="0"/>
                <w:numId w:val="71"/>
              </w:numPr>
              <w:rPr>
                <w:del w:id="1252" w:author="Kiên Lê Trung" w:date="2024-12-22T11:49:00Z" w16du:dateUtc="2024-12-22T04:49:00Z"/>
                <w:rFonts w:ascii="Times New Roman" w:eastAsia="Times New Roman" w:hAnsi="Times New Roman" w:cs="Times New Roman"/>
                <w:sz w:val="26"/>
                <w:szCs w:val="26"/>
              </w:rPr>
            </w:pPr>
            <w:del w:id="1253" w:author="Kiên Lê Trung" w:date="2024-12-22T11:49:00Z" w16du:dateUtc="2024-12-22T04:49:00Z">
              <w:r w:rsidDel="000114D8">
                <w:rPr>
                  <w:rFonts w:ascii="Times New Roman" w:eastAsia="Times New Roman" w:hAnsi="Times New Roman" w:cs="Times New Roman"/>
                  <w:sz w:val="26"/>
                  <w:szCs w:val="26"/>
                </w:rPr>
                <w:delText xml:space="preserve">Người bán chọn biểu tượng cái bút để sửa thông tin về sản phẩm </w:delText>
              </w:r>
            </w:del>
          </w:p>
          <w:p w14:paraId="7142CD7E" w14:textId="71D6B008" w:rsidR="007569A2" w:rsidDel="000114D8" w:rsidRDefault="00CE686F" w:rsidP="00034C0F">
            <w:pPr>
              <w:widowControl w:val="0"/>
              <w:numPr>
                <w:ilvl w:val="0"/>
                <w:numId w:val="71"/>
              </w:numPr>
              <w:rPr>
                <w:del w:id="1254" w:author="Kiên Lê Trung" w:date="2024-12-22T11:49:00Z" w16du:dateUtc="2024-12-22T04:49:00Z"/>
                <w:rFonts w:ascii="Times New Roman" w:eastAsia="Times New Roman" w:hAnsi="Times New Roman" w:cs="Times New Roman"/>
                <w:sz w:val="26"/>
                <w:szCs w:val="26"/>
              </w:rPr>
            </w:pPr>
            <w:del w:id="1255" w:author="Kiên Lê Trung" w:date="2024-12-22T11:49:00Z" w16du:dateUtc="2024-12-22T04:49:00Z">
              <w:r w:rsidDel="000114D8">
                <w:rPr>
                  <w:rFonts w:ascii="Times New Roman" w:eastAsia="Times New Roman" w:hAnsi="Times New Roman" w:cs="Times New Roman"/>
                  <w:sz w:val="26"/>
                  <w:szCs w:val="26"/>
                </w:rPr>
                <w:delText xml:space="preserve">Hệ thống hiển thị thông tin của sản phẩm </w:delText>
              </w:r>
            </w:del>
          </w:p>
          <w:p w14:paraId="310CCA6D" w14:textId="3857E871" w:rsidR="007569A2" w:rsidDel="000114D8" w:rsidRDefault="00CE686F" w:rsidP="00034C0F">
            <w:pPr>
              <w:widowControl w:val="0"/>
              <w:numPr>
                <w:ilvl w:val="0"/>
                <w:numId w:val="71"/>
              </w:numPr>
              <w:rPr>
                <w:del w:id="1256" w:author="Kiên Lê Trung" w:date="2024-12-22T11:49:00Z" w16du:dateUtc="2024-12-22T04:49:00Z"/>
                <w:rFonts w:ascii="Times New Roman" w:eastAsia="Times New Roman" w:hAnsi="Times New Roman" w:cs="Times New Roman"/>
                <w:sz w:val="26"/>
                <w:szCs w:val="26"/>
              </w:rPr>
            </w:pPr>
            <w:del w:id="1257" w:author="Kiên Lê Trung" w:date="2024-12-22T11:49:00Z" w16du:dateUtc="2024-12-22T04:49:00Z">
              <w:r w:rsidDel="000114D8">
                <w:rPr>
                  <w:rFonts w:ascii="Times New Roman" w:eastAsia="Times New Roman" w:hAnsi="Times New Roman" w:cs="Times New Roman"/>
                  <w:sz w:val="26"/>
                  <w:szCs w:val="26"/>
                </w:rPr>
                <w:delText xml:space="preserve">Người bán sửa thông tin về sản phẩm và bấm nút Cập nhật </w:delText>
              </w:r>
            </w:del>
          </w:p>
          <w:p w14:paraId="572C0FFF" w14:textId="1BE3EDAB" w:rsidR="007569A2" w:rsidDel="000114D8" w:rsidRDefault="00CE686F" w:rsidP="00034C0F">
            <w:pPr>
              <w:widowControl w:val="0"/>
              <w:numPr>
                <w:ilvl w:val="0"/>
                <w:numId w:val="71"/>
              </w:numPr>
              <w:rPr>
                <w:del w:id="1258" w:author="Kiên Lê Trung" w:date="2024-12-22T11:49:00Z" w16du:dateUtc="2024-12-22T04:49:00Z"/>
                <w:rFonts w:ascii="Times New Roman" w:eastAsia="Times New Roman" w:hAnsi="Times New Roman" w:cs="Times New Roman"/>
                <w:sz w:val="26"/>
                <w:szCs w:val="26"/>
              </w:rPr>
            </w:pPr>
            <w:del w:id="1259" w:author="Kiên Lê Trung" w:date="2024-12-22T11:49:00Z" w16du:dateUtc="2024-12-22T04:49:00Z">
              <w:r w:rsidDel="000114D8">
                <w:rPr>
                  <w:rFonts w:ascii="Times New Roman" w:eastAsia="Times New Roman" w:hAnsi="Times New Roman" w:cs="Times New Roman"/>
                  <w:sz w:val="26"/>
                  <w:szCs w:val="26"/>
                </w:rPr>
                <w:delText>Hệ thống hiển thị thông báo Chỉnh sửa thành công</w:delText>
              </w:r>
            </w:del>
          </w:p>
        </w:tc>
      </w:tr>
      <w:tr w:rsidR="007569A2" w:rsidDel="000114D8" w14:paraId="143C5EAE" w14:textId="59DBD7CD">
        <w:trPr>
          <w:trHeight w:val="480"/>
          <w:del w:id="1260" w:author="Kiên Lê Trung" w:date="2024-12-22T11:49:00Z"/>
        </w:trPr>
        <w:tc>
          <w:tcPr>
            <w:tcW w:w="8280" w:type="dxa"/>
            <w:gridSpan w:val="2"/>
            <w:shd w:val="clear" w:color="auto" w:fill="auto"/>
            <w:tcMar>
              <w:top w:w="100" w:type="dxa"/>
              <w:left w:w="100" w:type="dxa"/>
              <w:bottom w:w="100" w:type="dxa"/>
              <w:right w:w="100" w:type="dxa"/>
            </w:tcMar>
          </w:tcPr>
          <w:p w14:paraId="787CCFAA" w14:textId="5A134284" w:rsidR="007569A2" w:rsidDel="000114D8" w:rsidRDefault="00CE686F">
            <w:pPr>
              <w:widowControl w:val="0"/>
              <w:spacing w:line="240" w:lineRule="auto"/>
              <w:ind w:left="94"/>
              <w:rPr>
                <w:del w:id="1261" w:author="Kiên Lê Trung" w:date="2024-12-22T11:49:00Z" w16du:dateUtc="2024-12-22T04:49:00Z"/>
                <w:rFonts w:ascii="Times New Roman" w:eastAsia="Times New Roman" w:hAnsi="Times New Roman" w:cs="Times New Roman"/>
                <w:sz w:val="26"/>
                <w:szCs w:val="26"/>
              </w:rPr>
            </w:pPr>
            <w:del w:id="1262" w:author="Kiên Lê Trung" w:date="2024-12-22T11:49:00Z" w16du:dateUtc="2024-12-22T04:49:00Z">
              <w:r w:rsidDel="000114D8">
                <w:rPr>
                  <w:rFonts w:ascii="Times New Roman" w:eastAsia="Times New Roman" w:hAnsi="Times New Roman" w:cs="Times New Roman"/>
                  <w:sz w:val="26"/>
                  <w:szCs w:val="26"/>
                </w:rPr>
                <w:delText>Ngoại lệ:</w:delText>
              </w:r>
            </w:del>
          </w:p>
          <w:p w14:paraId="1F7C0060" w14:textId="7F7C2D1E" w:rsidR="007569A2" w:rsidDel="000114D8" w:rsidRDefault="00CE686F">
            <w:pPr>
              <w:widowControl w:val="0"/>
              <w:spacing w:line="240" w:lineRule="auto"/>
              <w:ind w:left="94"/>
              <w:rPr>
                <w:del w:id="1263" w:author="Kiên Lê Trung" w:date="2024-12-22T11:49:00Z" w16du:dateUtc="2024-12-22T04:49:00Z"/>
                <w:rFonts w:ascii="Times New Roman" w:eastAsia="Times New Roman" w:hAnsi="Times New Roman" w:cs="Times New Roman"/>
                <w:sz w:val="26"/>
                <w:szCs w:val="26"/>
              </w:rPr>
            </w:pPr>
            <w:del w:id="1264" w:author="Kiên Lê Trung" w:date="2024-12-22T11:49:00Z" w16du:dateUtc="2024-12-22T04:49:00Z">
              <w:r w:rsidDel="000114D8">
                <w:rPr>
                  <w:rFonts w:ascii="Times New Roman" w:eastAsia="Times New Roman" w:hAnsi="Times New Roman" w:cs="Times New Roman"/>
                  <w:sz w:val="26"/>
                  <w:szCs w:val="26"/>
                </w:rPr>
                <w:delText xml:space="preserve">    </w:delText>
              </w:r>
            </w:del>
          </w:p>
        </w:tc>
      </w:tr>
    </w:tbl>
    <w:p w14:paraId="2633CEB9" w14:textId="61F2AFB5" w:rsidR="007569A2" w:rsidDel="000114D8" w:rsidRDefault="007569A2">
      <w:pPr>
        <w:pStyle w:val="Heading5"/>
        <w:spacing w:after="160" w:line="259" w:lineRule="auto"/>
        <w:rPr>
          <w:del w:id="1265" w:author="Kiên Lê Trung" w:date="2024-12-22T11:49:00Z" w16du:dateUtc="2024-12-22T04:49:00Z"/>
          <w:rFonts w:ascii="Times New Roman" w:eastAsia="Times New Roman" w:hAnsi="Times New Roman" w:cs="Times New Roman"/>
          <w:sz w:val="26"/>
          <w:szCs w:val="26"/>
        </w:rPr>
      </w:pPr>
      <w:bookmarkStart w:id="1266" w:name="_iruw774vy83m" w:colFirst="0" w:colLast="0"/>
      <w:bookmarkEnd w:id="1266"/>
    </w:p>
    <w:p w14:paraId="7180C972" w14:textId="77777777" w:rsidR="007569A2" w:rsidRDefault="00CE686F">
      <w:pPr>
        <w:numPr>
          <w:ilvl w:val="0"/>
          <w:numId w:val="110"/>
        </w:numPr>
        <w:spacing w:before="240"/>
        <w:rPr>
          <w:rFonts w:ascii="Times New Roman" w:eastAsia="Times New Roman" w:hAnsi="Times New Roman" w:cs="Times New Roman"/>
          <w:sz w:val="26"/>
          <w:szCs w:val="26"/>
        </w:rPr>
        <w:pPrChange w:id="1267" w:author="Kiên Lê Trung" w:date="2024-12-22T11:49:00Z" w16du:dateUtc="2024-12-22T04:49:00Z">
          <w:pPr>
            <w:numPr>
              <w:numId w:val="110"/>
            </w:numPr>
            <w:ind w:left="720" w:hanging="360"/>
          </w:pPr>
        </w:pPrChange>
      </w:pPr>
      <w:r>
        <w:rPr>
          <w:rFonts w:ascii="Times New Roman" w:eastAsia="Times New Roman" w:hAnsi="Times New Roman" w:cs="Times New Roman"/>
          <w:sz w:val="26"/>
          <w:szCs w:val="26"/>
        </w:rPr>
        <w:t xml:space="preserve">Kịch bản chức năng xóa sản phẩm </w:t>
      </w:r>
    </w:p>
    <w:p w14:paraId="4B1D477B" w14:textId="77777777" w:rsidR="007569A2" w:rsidRDefault="007569A2">
      <w:pPr>
        <w:spacing w:after="160" w:line="259" w:lineRule="auto"/>
        <w:rPr>
          <w:sz w:val="28"/>
          <w:szCs w:val="28"/>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14:paraId="1FEBC4F3" w14:textId="49029B0E" w:rsidR="007569A2" w:rsidRDefault="00CE686F">
            <w:pPr>
              <w:widowControl w:val="0"/>
              <w:spacing w:line="240" w:lineRule="auto"/>
              <w:ind w:left="94"/>
              <w:rPr>
                <w:rFonts w:ascii="Times New Roman" w:eastAsia="Times New Roman" w:hAnsi="Times New Roman" w:cs="Times New Roman"/>
                <w:sz w:val="26"/>
                <w:szCs w:val="26"/>
              </w:rPr>
            </w:pPr>
            <w:del w:id="1268" w:author="Kiên Lê Trung" w:date="2024-12-22T11:25:00Z" w16du:dateUtc="2024-12-22T04:25:00Z">
              <w:r w:rsidDel="00983677">
                <w:rPr>
                  <w:rFonts w:ascii="Times New Roman" w:eastAsia="Times New Roman" w:hAnsi="Times New Roman" w:cs="Times New Roman"/>
                  <w:sz w:val="26"/>
                  <w:szCs w:val="26"/>
                </w:rPr>
                <w:delText>Use Case</w:delText>
              </w:r>
            </w:del>
            <w:ins w:id="126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EBF941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14:paraId="3A266CA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3577C5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14:paraId="256CE03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D4D96F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14:paraId="53FEFDDB"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3C6959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49EE8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063E3F9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chọn phần Danh sách sản phẩm </w:t>
            </w:r>
          </w:p>
          <w:p w14:paraId="4FAA96E0"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sản phẩm </w:t>
            </w:r>
          </w:p>
          <w:p w14:paraId="77E572C1"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biểu tượng thùng rác để xóa sản phẩm</w:t>
            </w:r>
          </w:p>
          <w:p w14:paraId="77939F34"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Bạn chắc chắn muốn xóa sản phẩm này?</w:t>
            </w:r>
          </w:p>
          <w:p w14:paraId="3097F013"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nút Xác nhận  </w:t>
            </w:r>
          </w:p>
          <w:p w14:paraId="55DF960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F21C6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5BE1F1D" w14:textId="3BC12C21" w:rsidR="007569A2" w:rsidRPr="000114D8" w:rsidDel="000114D8" w:rsidRDefault="007569A2">
      <w:pPr>
        <w:pStyle w:val="Heading5"/>
        <w:numPr>
          <w:ilvl w:val="0"/>
          <w:numId w:val="188"/>
        </w:numPr>
        <w:spacing w:after="160" w:line="259" w:lineRule="auto"/>
        <w:ind w:left="993"/>
        <w:rPr>
          <w:del w:id="1270" w:author="Kiên Lê Trung" w:date="2024-12-22T11:49:00Z" w16du:dateUtc="2024-12-22T04:49:00Z"/>
          <w:rFonts w:ascii="Times New Roman" w:eastAsia="Times New Roman" w:hAnsi="Times New Roman" w:cs="Times New Roman"/>
          <w:b/>
          <w:bCs/>
          <w:sz w:val="26"/>
          <w:szCs w:val="26"/>
          <w:rPrChange w:id="1271" w:author="Kiên Lê Trung" w:date="2024-12-22T11:49:00Z" w16du:dateUtc="2024-12-22T04:49:00Z">
            <w:rPr>
              <w:del w:id="1272" w:author="Kiên Lê Trung" w:date="2024-12-22T11:49:00Z" w16du:dateUtc="2024-12-22T04:49:00Z"/>
              <w:rFonts w:ascii="Times New Roman" w:eastAsia="Times New Roman" w:hAnsi="Times New Roman" w:cs="Times New Roman"/>
              <w:sz w:val="26"/>
              <w:szCs w:val="26"/>
            </w:rPr>
          </w:rPrChange>
        </w:rPr>
        <w:pPrChange w:id="1273" w:author="Kiên Lê Trung" w:date="2024-12-22T11:49:00Z" w16du:dateUtc="2024-12-22T04:49:00Z">
          <w:pPr>
            <w:pStyle w:val="Heading5"/>
            <w:spacing w:after="160" w:line="259" w:lineRule="auto"/>
          </w:pPr>
        </w:pPrChange>
      </w:pPr>
      <w:bookmarkStart w:id="1274" w:name="_w2ssxnmhao1s" w:colFirst="0" w:colLast="0"/>
      <w:bookmarkEnd w:id="1274"/>
    </w:p>
    <w:p w14:paraId="72954A04" w14:textId="77777777" w:rsidR="007569A2" w:rsidRDefault="00CE686F">
      <w:pPr>
        <w:pStyle w:val="ListParagraph"/>
        <w:numPr>
          <w:ilvl w:val="0"/>
          <w:numId w:val="188"/>
        </w:numPr>
        <w:ind w:left="993"/>
        <w:pPrChange w:id="1275" w:author="Kiên Lê Trung" w:date="2024-12-22T11:49:00Z" w16du:dateUtc="2024-12-22T04:49:00Z">
          <w:pPr>
            <w:pStyle w:val="Heading5"/>
            <w:numPr>
              <w:numId w:val="114"/>
            </w:numPr>
            <w:spacing w:after="0" w:line="259" w:lineRule="auto"/>
            <w:ind w:left="720" w:hanging="360"/>
          </w:pPr>
        </w:pPrChange>
      </w:pPr>
      <w:r w:rsidRPr="000114D8">
        <w:rPr>
          <w:rFonts w:ascii="Times New Roman" w:hAnsi="Times New Roman" w:cs="Times New Roman"/>
          <w:b/>
          <w:bCs/>
          <w:sz w:val="26"/>
          <w:szCs w:val="26"/>
          <w:rPrChange w:id="1276" w:author="Kiên Lê Trung" w:date="2024-12-22T11:49:00Z" w16du:dateUtc="2024-12-22T04:49:00Z">
            <w:rPr/>
          </w:rPrChange>
        </w:rPr>
        <w:t>Chức năng quản lý mã giảm giá</w:t>
      </w:r>
      <w:r w:rsidRPr="00034C0F">
        <w:t xml:space="preserve"> </w:t>
      </w:r>
      <w:r>
        <w:br/>
      </w:r>
    </w:p>
    <w:p w14:paraId="5684CC1C" w14:textId="77777777" w:rsidR="007569A2" w:rsidRDefault="00CE686F" w:rsidP="00034C0F">
      <w:pPr>
        <w:numPr>
          <w:ilvl w:val="0"/>
          <w:numId w:val="112"/>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14:paraId="3EBAAD46" w14:textId="04034C1F" w:rsidR="007569A2" w:rsidRDefault="00CE686F">
            <w:pPr>
              <w:widowControl w:val="0"/>
              <w:spacing w:line="240" w:lineRule="auto"/>
              <w:ind w:left="94"/>
              <w:rPr>
                <w:rFonts w:ascii="Times New Roman" w:eastAsia="Times New Roman" w:hAnsi="Times New Roman" w:cs="Times New Roman"/>
                <w:sz w:val="26"/>
                <w:szCs w:val="26"/>
              </w:rPr>
            </w:pPr>
            <w:del w:id="1277" w:author="Kiên Lê Trung" w:date="2024-12-22T11:25:00Z" w16du:dateUtc="2024-12-22T04:25:00Z">
              <w:r w:rsidDel="00983677">
                <w:rPr>
                  <w:rFonts w:ascii="Times New Roman" w:eastAsia="Times New Roman" w:hAnsi="Times New Roman" w:cs="Times New Roman"/>
                  <w:sz w:val="26"/>
                  <w:szCs w:val="26"/>
                </w:rPr>
                <w:delText>Use Case</w:delText>
              </w:r>
            </w:del>
            <w:ins w:id="1278"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44D5E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14:paraId="125C11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37649E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14:paraId="74A2A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9DB184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14:paraId="46CDBD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FD084D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943B4C7"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4C318DE5"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chức năng Quản lý khuyến mãi . Sau đó chọn Thêm mới khuyến mãi</w:t>
            </w:r>
          </w:p>
          <w:p w14:paraId="31FEF69F"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Thêm mới khuyến mãi </w:t>
            </w:r>
          </w:p>
          <w:p w14:paraId="0F688A09"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các thông tin cần thiết để thêm mới khuyến mãi và sau đó ấn nút “ Tạo mới “</w:t>
            </w:r>
          </w:p>
          <w:p w14:paraId="64ADA15B"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196B8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AFAB436" w14:textId="1DEBB668" w:rsidR="007569A2" w:rsidDel="000114D8" w:rsidRDefault="007569A2" w:rsidP="000114D8">
      <w:pPr>
        <w:spacing w:after="160" w:line="259" w:lineRule="auto"/>
        <w:rPr>
          <w:del w:id="1279" w:author="Kiên Lê Trung" w:date="2024-12-22T11:50:00Z" w16du:dateUtc="2024-12-22T04:50:00Z"/>
          <w:b/>
          <w:lang w:val="vi-VN"/>
        </w:rPr>
      </w:pPr>
      <w:bookmarkStart w:id="1280" w:name="_cswnm129bhpo" w:colFirst="0" w:colLast="0"/>
      <w:bookmarkEnd w:id="1280"/>
    </w:p>
    <w:p w14:paraId="74378595" w14:textId="77777777" w:rsidR="000114D8" w:rsidRDefault="000114D8">
      <w:pPr>
        <w:pStyle w:val="ListParagraph"/>
        <w:rPr>
          <w:ins w:id="1281" w:author="Kiên Lê Trung" w:date="2024-12-22T11:50:00Z" w16du:dateUtc="2024-12-22T04:50:00Z"/>
        </w:rPr>
        <w:pPrChange w:id="1282" w:author="Kiên Lê Trung" w:date="2024-12-22T11:50:00Z" w16du:dateUtc="2024-12-22T04:50:00Z">
          <w:pPr>
            <w:pStyle w:val="Heading5"/>
            <w:spacing w:after="160" w:line="259" w:lineRule="auto"/>
          </w:pPr>
        </w:pPrChange>
      </w:pPr>
    </w:p>
    <w:p w14:paraId="3829EA51" w14:textId="77777777" w:rsidR="007569A2" w:rsidRPr="000114D8" w:rsidRDefault="00CE686F">
      <w:pPr>
        <w:pStyle w:val="ListParagraph"/>
        <w:numPr>
          <w:ilvl w:val="0"/>
          <w:numId w:val="189"/>
        </w:numPr>
        <w:spacing w:after="160" w:line="259" w:lineRule="auto"/>
        <w:rPr>
          <w:rFonts w:ascii="Times New Roman" w:eastAsia="Times New Roman" w:hAnsi="Times New Roman" w:cs="Times New Roman"/>
          <w:sz w:val="26"/>
          <w:szCs w:val="26"/>
          <w:rPrChange w:id="1283" w:author="Kiên Lê Trung" w:date="2024-12-22T11:50:00Z" w16du:dateUtc="2024-12-22T04:50:00Z">
            <w:rPr/>
          </w:rPrChange>
        </w:rPr>
        <w:pPrChange w:id="1284" w:author="Kiên Lê Trung" w:date="2024-12-22T11:50:00Z" w16du:dateUtc="2024-12-22T04:50:00Z">
          <w:pPr>
            <w:numPr>
              <w:numId w:val="115"/>
            </w:numPr>
            <w:spacing w:after="160" w:line="259" w:lineRule="auto"/>
            <w:ind w:left="720" w:hanging="360"/>
          </w:pPr>
        </w:pPrChange>
      </w:pPr>
      <w:r w:rsidRPr="000114D8">
        <w:rPr>
          <w:rFonts w:ascii="Times New Roman" w:eastAsia="Times New Roman" w:hAnsi="Times New Roman" w:cs="Times New Roman"/>
          <w:sz w:val="26"/>
          <w:szCs w:val="26"/>
          <w:rPrChange w:id="1285" w:author="Kiên Lê Trung" w:date="2024-12-22T11:50:00Z" w16du:dateUtc="2024-12-22T04:50:00Z">
            <w:rPr/>
          </w:rPrChange>
        </w:rPr>
        <w:t xml:space="preserve">Kịch bản chức năng Chỉnh sửa mã giảm giá </w:t>
      </w:r>
    </w:p>
    <w:p w14:paraId="042C5D41"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14:paraId="3B190D44" w14:textId="0D8BE12F" w:rsidR="007569A2" w:rsidRDefault="00CE686F">
            <w:pPr>
              <w:widowControl w:val="0"/>
              <w:spacing w:line="240" w:lineRule="auto"/>
              <w:ind w:left="94"/>
              <w:rPr>
                <w:rFonts w:ascii="Times New Roman" w:eastAsia="Times New Roman" w:hAnsi="Times New Roman" w:cs="Times New Roman"/>
                <w:sz w:val="26"/>
                <w:szCs w:val="26"/>
              </w:rPr>
            </w:pPr>
            <w:del w:id="1286" w:author="Kiên Lê Trung" w:date="2024-12-22T11:25:00Z" w16du:dateUtc="2024-12-22T04:25:00Z">
              <w:r w:rsidDel="00983677">
                <w:rPr>
                  <w:rFonts w:ascii="Times New Roman" w:eastAsia="Times New Roman" w:hAnsi="Times New Roman" w:cs="Times New Roman"/>
                  <w:sz w:val="26"/>
                  <w:szCs w:val="26"/>
                </w:rPr>
                <w:delText>Use Case</w:delText>
              </w:r>
            </w:del>
            <w:ins w:id="1287"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54C74183"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14:paraId="45A37C1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9DF2A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14:paraId="21B627D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DCBF9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14:paraId="217BF41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4A3542D"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9C45F4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36C0F7EE"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033D776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2F3969C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chỉnh sửa </w:t>
            </w:r>
          </w:p>
          <w:p w14:paraId="5D47FA1F"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chi tiết thông tin của mã giảm giá đó </w:t>
            </w:r>
          </w:p>
          <w:p w14:paraId="0EB74899"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chỉnh sửa thông tin của mã giảm giá và bấm nút Cập nhật </w:t>
            </w:r>
          </w:p>
          <w:p w14:paraId="643F0D3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6B34E2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D7D259C" w14:textId="77777777" w:rsidR="007569A2" w:rsidRDefault="00CE686F" w:rsidP="00034C0F">
      <w:pPr>
        <w:numPr>
          <w:ilvl w:val="0"/>
          <w:numId w:val="11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Xóa mã giảm giá </w:t>
      </w:r>
    </w:p>
    <w:p w14:paraId="4D2E12B8"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14:paraId="1AFA964E" w14:textId="4A4A8A16" w:rsidR="007569A2" w:rsidRDefault="00CE686F">
            <w:pPr>
              <w:widowControl w:val="0"/>
              <w:spacing w:line="240" w:lineRule="auto"/>
              <w:ind w:left="94"/>
              <w:rPr>
                <w:rFonts w:ascii="Times New Roman" w:eastAsia="Times New Roman" w:hAnsi="Times New Roman" w:cs="Times New Roman"/>
                <w:sz w:val="26"/>
                <w:szCs w:val="26"/>
              </w:rPr>
            </w:pPr>
            <w:del w:id="1288" w:author="Kiên Lê Trung" w:date="2024-12-22T11:25:00Z" w16du:dateUtc="2024-12-22T04:25:00Z">
              <w:r w:rsidDel="00983677">
                <w:rPr>
                  <w:rFonts w:ascii="Times New Roman" w:eastAsia="Times New Roman" w:hAnsi="Times New Roman" w:cs="Times New Roman"/>
                  <w:sz w:val="26"/>
                  <w:szCs w:val="26"/>
                </w:rPr>
                <w:delText>Use Case</w:delText>
              </w:r>
            </w:del>
            <w:ins w:id="128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5A43F97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14:paraId="33526C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DC6FBF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14:paraId="476E3E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C54244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14:paraId="509F70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BA4904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18FDB88"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7FD76F0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15AE6205"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0470BFF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xóa </w:t>
            </w:r>
          </w:p>
          <w:p w14:paraId="30DF8BAA"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“Bạn có chắc chắn muốn xóa mã này “</w:t>
            </w:r>
          </w:p>
          <w:p w14:paraId="6DD47104"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Xác nhận </w:t>
            </w:r>
          </w:p>
          <w:p w14:paraId="0921AD0B"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02E2D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0F50A3" w14:textId="77777777" w:rsidR="007569A2" w:rsidRPr="000114D8" w:rsidRDefault="00CE686F">
      <w:pPr>
        <w:pStyle w:val="ListParagraph"/>
        <w:numPr>
          <w:ilvl w:val="0"/>
          <w:numId w:val="190"/>
        </w:numPr>
        <w:ind w:left="709"/>
        <w:rPr>
          <w:rFonts w:ascii="Times New Roman" w:hAnsi="Times New Roman" w:cs="Times New Roman"/>
          <w:b/>
          <w:bCs/>
          <w:sz w:val="26"/>
          <w:szCs w:val="26"/>
          <w:rPrChange w:id="1290" w:author="Kiên Lê Trung" w:date="2024-12-22T11:51:00Z" w16du:dateUtc="2024-12-22T04:51:00Z">
            <w:rPr/>
          </w:rPrChange>
        </w:rPr>
        <w:pPrChange w:id="1291" w:author="Kiên Lê Trung" w:date="2024-12-22T11:51:00Z" w16du:dateUtc="2024-12-22T04:51:00Z">
          <w:pPr>
            <w:pStyle w:val="Heading5"/>
            <w:numPr>
              <w:numId w:val="65"/>
            </w:numPr>
            <w:spacing w:after="0" w:line="259" w:lineRule="auto"/>
            <w:ind w:left="720" w:hanging="360"/>
          </w:pPr>
        </w:pPrChange>
      </w:pPr>
      <w:bookmarkStart w:id="1292" w:name="_f084vj9jydw1" w:colFirst="0" w:colLast="0"/>
      <w:bookmarkEnd w:id="1292"/>
      <w:r w:rsidRPr="000114D8">
        <w:rPr>
          <w:rFonts w:ascii="Times New Roman" w:hAnsi="Times New Roman" w:cs="Times New Roman"/>
          <w:b/>
          <w:bCs/>
          <w:sz w:val="26"/>
          <w:szCs w:val="26"/>
          <w:rPrChange w:id="1293" w:author="Kiên Lê Trung" w:date="2024-12-22T11:51:00Z" w16du:dateUtc="2024-12-22T04:51:00Z">
            <w:rPr/>
          </w:rPrChange>
        </w:rPr>
        <w:t xml:space="preserve">Chức năng quản lý danh mục </w:t>
      </w:r>
    </w:p>
    <w:p w14:paraId="44F1107D" w14:textId="77777777" w:rsidR="007569A2" w:rsidRDefault="00CE686F" w:rsidP="00034C0F">
      <w:pPr>
        <w:numPr>
          <w:ilvl w:val="0"/>
          <w:numId w:val="1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danh mục </w:t>
      </w:r>
    </w:p>
    <w:p w14:paraId="308F224F"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14:paraId="1B7FC980" w14:textId="28A048CF" w:rsidR="007569A2" w:rsidRDefault="00CE686F">
            <w:pPr>
              <w:widowControl w:val="0"/>
              <w:spacing w:line="240" w:lineRule="auto"/>
              <w:ind w:left="94"/>
              <w:rPr>
                <w:rFonts w:ascii="Times New Roman" w:eastAsia="Times New Roman" w:hAnsi="Times New Roman" w:cs="Times New Roman"/>
                <w:sz w:val="26"/>
                <w:szCs w:val="26"/>
              </w:rPr>
            </w:pPr>
            <w:del w:id="1294" w:author="Kiên Lê Trung" w:date="2024-12-22T11:25:00Z" w16du:dateUtc="2024-12-22T04:25:00Z">
              <w:r w:rsidDel="00983677">
                <w:rPr>
                  <w:rFonts w:ascii="Times New Roman" w:eastAsia="Times New Roman" w:hAnsi="Times New Roman" w:cs="Times New Roman"/>
                  <w:sz w:val="26"/>
                  <w:szCs w:val="26"/>
                </w:rPr>
                <w:delText>Use Case</w:delText>
              </w:r>
            </w:del>
            <w:ins w:id="1295"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5E05F4C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14:paraId="7E7A87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3036B9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14:paraId="667A8F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96C7B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14:paraId="6DC278A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64B846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CDD7B2D"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25CE6B57"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361F241"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5835D35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bấm vào Thêm mới </w:t>
            </w:r>
          </w:p>
          <w:p w14:paraId="17DBD566"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1 cái form cho người quản trị điền tên danh mục mới vào </w:t>
            </w:r>
          </w:p>
          <w:p w14:paraId="7C5F7A3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điền tên danh mục mới vào và bấm chứ OK</w:t>
            </w:r>
          </w:p>
          <w:p w14:paraId="3A09D28C"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451E5B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6D6F63" w14:textId="77777777" w:rsidR="007569A2" w:rsidRDefault="007569A2">
      <w:pPr>
        <w:pStyle w:val="ListParagraph"/>
        <w:pPrChange w:id="1296" w:author="Kiên Lê Trung" w:date="2024-12-22T11:51:00Z" w16du:dateUtc="2024-12-22T04:51:00Z">
          <w:pPr>
            <w:pStyle w:val="Heading5"/>
            <w:spacing w:after="160" w:line="259" w:lineRule="auto"/>
            <w:ind w:left="720"/>
          </w:pPr>
        </w:pPrChange>
      </w:pPr>
      <w:bookmarkStart w:id="1297" w:name="_p8f7ejkoprs" w:colFirst="0" w:colLast="0"/>
      <w:bookmarkEnd w:id="1297"/>
    </w:p>
    <w:p w14:paraId="015F7C62" w14:textId="77777777" w:rsidR="007569A2" w:rsidRDefault="00CE686F" w:rsidP="00034C0F">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danh mục </w:t>
      </w:r>
    </w:p>
    <w:p w14:paraId="7B969857"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A77E805" w14:textId="77777777" w:rsidTr="11F45B28">
        <w:tc>
          <w:tcPr>
            <w:tcW w:w="2655" w:type="dxa"/>
            <w:shd w:val="clear" w:color="auto" w:fill="auto"/>
            <w:tcMar>
              <w:top w:w="100" w:type="dxa"/>
              <w:left w:w="100" w:type="dxa"/>
              <w:bottom w:w="100" w:type="dxa"/>
              <w:right w:w="100" w:type="dxa"/>
            </w:tcMar>
          </w:tcPr>
          <w:p w14:paraId="310EAAA8" w14:textId="2815E65F" w:rsidR="007569A2" w:rsidRDefault="00CE686F">
            <w:pPr>
              <w:widowControl w:val="0"/>
              <w:spacing w:line="240" w:lineRule="auto"/>
              <w:ind w:left="94"/>
              <w:rPr>
                <w:rFonts w:ascii="Times New Roman" w:eastAsia="Times New Roman" w:hAnsi="Times New Roman" w:cs="Times New Roman"/>
                <w:sz w:val="26"/>
                <w:szCs w:val="26"/>
              </w:rPr>
            </w:pPr>
            <w:del w:id="1298" w:author="Kiên Lê Trung" w:date="2024-12-22T11:25:00Z" w16du:dateUtc="2024-12-22T04:25:00Z">
              <w:r w:rsidDel="00983677">
                <w:rPr>
                  <w:rFonts w:ascii="Times New Roman" w:eastAsia="Times New Roman" w:hAnsi="Times New Roman" w:cs="Times New Roman"/>
                  <w:sz w:val="26"/>
                  <w:szCs w:val="26"/>
                </w:rPr>
                <w:delText>Use Case</w:delText>
              </w:r>
            </w:del>
            <w:ins w:id="129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4F9E59F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danh mục </w:t>
            </w:r>
          </w:p>
        </w:tc>
      </w:tr>
      <w:tr w:rsidR="007569A2"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18060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005D82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50CBA99"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chỉnh sửa danh mục thành công</w:t>
            </w:r>
          </w:p>
        </w:tc>
      </w:tr>
      <w:tr w:rsidR="007569A2"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36F25A0"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3A87CA28"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D61A271"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186F31D7" w14:textId="0D0209BD"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w:t>
            </w:r>
            <w:r w:rsidR="34F887F0" w:rsidRPr="11F45B28">
              <w:rPr>
                <w:rFonts w:ascii="Times New Roman" w:eastAsia="Times New Roman" w:hAnsi="Times New Roman" w:cs="Times New Roman"/>
                <w:sz w:val="26"/>
                <w:szCs w:val="26"/>
              </w:rPr>
              <w:t xml:space="preserve"> có thể tìm kiếm danh mục và</w:t>
            </w:r>
            <w:r w:rsidRPr="11F45B28">
              <w:rPr>
                <w:rFonts w:ascii="Times New Roman" w:eastAsia="Times New Roman" w:hAnsi="Times New Roman" w:cs="Times New Roman"/>
                <w:sz w:val="26"/>
                <w:szCs w:val="26"/>
              </w:rPr>
              <w:t xml:space="preserve"> bấm vào biểu tượng cái bút của danh mục cần chỉnh sửa</w:t>
            </w:r>
          </w:p>
          <w:p w14:paraId="448EB58B"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1 cái form về danh mục đó cho người dùng chỉnh sửa</w:t>
            </w:r>
          </w:p>
          <w:p w14:paraId="45F75EDB" w14:textId="31754B6B"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w:t>
            </w:r>
            <w:r w:rsidR="16FE4BC4" w:rsidRPr="11F45B28">
              <w:rPr>
                <w:rFonts w:ascii="Times New Roman" w:eastAsia="Times New Roman" w:hAnsi="Times New Roman" w:cs="Times New Roman"/>
                <w:sz w:val="26"/>
                <w:szCs w:val="26"/>
              </w:rPr>
              <w:t>quản trị</w:t>
            </w:r>
            <w:r w:rsidRPr="11F45B28">
              <w:rPr>
                <w:rFonts w:ascii="Times New Roman" w:eastAsia="Times New Roman" w:hAnsi="Times New Roman" w:cs="Times New Roman"/>
                <w:sz w:val="26"/>
                <w:szCs w:val="26"/>
              </w:rPr>
              <w:t xml:space="preserve"> có thể chỉnh sửa tên danh mục hoặc </w:t>
            </w:r>
            <w:r w:rsidR="0AE9E296" w:rsidRPr="11F45B28">
              <w:rPr>
                <w:rFonts w:ascii="Times New Roman" w:eastAsia="Times New Roman" w:hAnsi="Times New Roman" w:cs="Times New Roman"/>
                <w:sz w:val="26"/>
                <w:szCs w:val="26"/>
              </w:rPr>
              <w:t>điều chỉnh</w:t>
            </w:r>
            <w:r w:rsidRPr="11F45B28">
              <w:rPr>
                <w:rFonts w:ascii="Times New Roman" w:eastAsia="Times New Roman" w:hAnsi="Times New Roman" w:cs="Times New Roman"/>
                <w:sz w:val="26"/>
                <w:szCs w:val="26"/>
              </w:rPr>
              <w:t xml:space="preserve"> danh mục đó</w:t>
            </w:r>
            <w:r w:rsidR="247E7D1D" w:rsidRPr="11F45B28">
              <w:rPr>
                <w:rFonts w:ascii="Times New Roman" w:eastAsia="Times New Roman" w:hAnsi="Times New Roman" w:cs="Times New Roman"/>
                <w:sz w:val="26"/>
                <w:szCs w:val="26"/>
              </w:rPr>
              <w:t xml:space="preserve"> không</w:t>
            </w:r>
            <w:r w:rsidRPr="11F45B28">
              <w:rPr>
                <w:rFonts w:ascii="Times New Roman" w:eastAsia="Times New Roman" w:hAnsi="Times New Roman" w:cs="Times New Roman"/>
                <w:sz w:val="26"/>
                <w:szCs w:val="26"/>
              </w:rPr>
              <w:t xml:space="preserve"> hoạt động nữa</w:t>
            </w:r>
            <w:r w:rsidR="56E7A30D" w:rsidRPr="11F45B28">
              <w:rPr>
                <w:rFonts w:ascii="Times New Roman" w:eastAsia="Times New Roman" w:hAnsi="Times New Roman" w:cs="Times New Roman"/>
                <w:sz w:val="26"/>
                <w:szCs w:val="26"/>
              </w:rPr>
              <w:t xml:space="preserve">. Người dùng </w:t>
            </w:r>
            <w:r w:rsidR="4BA6191B" w:rsidRPr="11F45B28">
              <w:rPr>
                <w:rFonts w:ascii="Times New Roman" w:eastAsia="Times New Roman" w:hAnsi="Times New Roman" w:cs="Times New Roman"/>
                <w:sz w:val="26"/>
                <w:szCs w:val="26"/>
              </w:rPr>
              <w:t xml:space="preserve">bấm Xác nhận </w:t>
            </w:r>
          </w:p>
          <w:p w14:paraId="003B1052" w14:textId="226E3862" w:rsidR="556F0C18" w:rsidRDefault="2B4DB791"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thông báo Chỉnh sửa thành công </w:t>
            </w:r>
          </w:p>
          <w:p w14:paraId="0FE634FD"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681D0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2A1F980" w14:textId="77777777" w:rsidR="007569A2" w:rsidRDefault="007569A2">
      <w:pPr>
        <w:pStyle w:val="ListParagraph"/>
        <w:pPrChange w:id="1300" w:author="Kiên Lê Trung" w:date="2024-12-22T11:51:00Z" w16du:dateUtc="2024-12-22T04:51:00Z">
          <w:pPr>
            <w:pStyle w:val="Heading5"/>
            <w:spacing w:after="160" w:line="259" w:lineRule="auto"/>
            <w:ind w:left="720"/>
          </w:pPr>
        </w:pPrChange>
      </w:pPr>
      <w:bookmarkStart w:id="1301" w:name="_270ms2xw580" w:colFirst="0" w:colLast="0"/>
      <w:bookmarkEnd w:id="1301"/>
    </w:p>
    <w:p w14:paraId="65F17554" w14:textId="77777777" w:rsidR="007569A2" w:rsidRDefault="00CE686F" w:rsidP="00034C0F">
      <w:pPr>
        <w:numPr>
          <w:ilvl w:val="0"/>
          <w:numId w:val="119"/>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Kịch bản chức năng xóa danh mục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B3394B0" w:rsidR="11F45B28" w:rsidRDefault="11F45B28" w:rsidP="11F45B28">
            <w:pPr>
              <w:widowControl w:val="0"/>
              <w:spacing w:line="240" w:lineRule="auto"/>
              <w:ind w:left="94"/>
              <w:rPr>
                <w:rFonts w:ascii="Times New Roman" w:eastAsia="Times New Roman" w:hAnsi="Times New Roman" w:cs="Times New Roman"/>
                <w:sz w:val="26"/>
                <w:szCs w:val="26"/>
              </w:rPr>
            </w:pPr>
            <w:del w:id="1302" w:author="Kiên Lê Trung" w:date="2024-12-22T11:25:00Z" w16du:dateUtc="2024-12-22T04:25:00Z">
              <w:r w:rsidRPr="11F45B28" w:rsidDel="00983677">
                <w:rPr>
                  <w:rFonts w:ascii="Times New Roman" w:eastAsia="Times New Roman" w:hAnsi="Times New Roman" w:cs="Times New Roman"/>
                  <w:sz w:val="26"/>
                  <w:szCs w:val="26"/>
                </w:rPr>
                <w:delText>Use Case</w:delText>
              </w:r>
            </w:del>
            <w:ins w:id="1303"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92C873D" w14:textId="22618F85" w:rsidR="5F3A6060" w:rsidRDefault="5F3A6060"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Xóa</w:t>
            </w:r>
            <w:r w:rsidR="11F45B28" w:rsidRPr="11F45B28">
              <w:rPr>
                <w:rFonts w:ascii="Times New Roman" w:eastAsia="Times New Roman" w:hAnsi="Times New Roman" w:cs="Times New Roman"/>
                <w:sz w:val="26"/>
                <w:szCs w:val="26"/>
              </w:rPr>
              <w:t xml:space="preserve"> danh mục </w:t>
            </w:r>
          </w:p>
        </w:tc>
      </w:tr>
      <w:tr w:rsidR="11F45B2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ECB1FB3"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D9C62D4"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601DF9B" w14:textId="59088599"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r w:rsidR="109AD4CF" w:rsidRPr="11F45B28">
              <w:rPr>
                <w:rFonts w:ascii="Times New Roman" w:eastAsia="Times New Roman" w:hAnsi="Times New Roman" w:cs="Times New Roman"/>
                <w:sz w:val="26"/>
                <w:szCs w:val="26"/>
              </w:rPr>
              <w:t>xóa</w:t>
            </w:r>
            <w:r w:rsidRPr="11F45B28">
              <w:rPr>
                <w:rFonts w:ascii="Times New Roman" w:eastAsia="Times New Roman" w:hAnsi="Times New Roman" w:cs="Times New Roman"/>
                <w:sz w:val="26"/>
                <w:szCs w:val="26"/>
              </w:rPr>
              <w:t xml:space="preserve"> danh mục thành công</w:t>
            </w:r>
          </w:p>
        </w:tc>
      </w:tr>
      <w:tr w:rsidR="11F45B2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1C062B5F" w14:textId="00896853"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178349B6" w14:textId="1819103A"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chọn Quản lý danh mục.</w:t>
            </w:r>
          </w:p>
          <w:p w14:paraId="58F03563" w14:textId="77DA284C"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danh mục đã có </w:t>
            </w:r>
          </w:p>
          <w:p w14:paraId="04629487" w14:textId="5F150001"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biểu tượng </w:t>
            </w:r>
            <w:r w:rsidR="02E46C7B" w:rsidRPr="11F45B28">
              <w:rPr>
                <w:rFonts w:ascii="Times New Roman" w:eastAsia="Times New Roman" w:hAnsi="Times New Roman" w:cs="Times New Roman"/>
                <w:sz w:val="26"/>
                <w:szCs w:val="26"/>
              </w:rPr>
              <w:t>thùng rác</w:t>
            </w:r>
            <w:r w:rsidRPr="11F45B28">
              <w:rPr>
                <w:rFonts w:ascii="Times New Roman" w:eastAsia="Times New Roman" w:hAnsi="Times New Roman" w:cs="Times New Roman"/>
                <w:sz w:val="26"/>
                <w:szCs w:val="26"/>
              </w:rPr>
              <w:t xml:space="preserve"> của danh mục cần </w:t>
            </w:r>
            <w:r w:rsidR="5E980D48" w:rsidRPr="11F45B28">
              <w:rPr>
                <w:rFonts w:ascii="Times New Roman" w:eastAsia="Times New Roman" w:hAnsi="Times New Roman" w:cs="Times New Roman"/>
                <w:sz w:val="26"/>
                <w:szCs w:val="26"/>
              </w:rPr>
              <w:t>xóa</w:t>
            </w:r>
          </w:p>
          <w:p w14:paraId="0A7AA728" w14:textId="6FFE14A9"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w:t>
            </w:r>
            <w:r w:rsidR="33B8F318" w:rsidRPr="11F45B28">
              <w:rPr>
                <w:rFonts w:ascii="Times New Roman" w:eastAsia="Times New Roman" w:hAnsi="Times New Roman" w:cs="Times New Roman"/>
                <w:sz w:val="26"/>
                <w:szCs w:val="26"/>
              </w:rPr>
              <w:t xml:space="preserve">thông báo Bạn có chắc muốn xóa danh mục này </w:t>
            </w:r>
          </w:p>
          <w:p w14:paraId="128FB449" w14:textId="525DA6FA"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nút Xác nhận </w:t>
            </w:r>
          </w:p>
          <w:p w14:paraId="5279EC5F" w14:textId="0CD8C138"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Hệ thống hiển thị thông báo Xóa danh mục thành công</w:t>
            </w:r>
          </w:p>
        </w:tc>
      </w:tr>
      <w:tr w:rsidR="11F45B2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5D8FCB6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0F948CA9" w14:textId="77777777" w:rsidR="00987FAD" w:rsidRPr="00034C0F" w:rsidRDefault="00987FAD" w:rsidP="00034C0F">
      <w:pPr>
        <w:pStyle w:val="ListParagraph"/>
        <w:rPr>
          <w:rFonts w:ascii="Times New Roman" w:eastAsia="Times New Roman" w:hAnsi="Times New Roman" w:cs="Times New Roman"/>
          <w:b/>
          <w:sz w:val="26"/>
          <w:szCs w:val="26"/>
        </w:rPr>
      </w:pPr>
    </w:p>
    <w:p w14:paraId="3F9B5A61" w14:textId="1BB87CB3" w:rsidR="00987FAD" w:rsidRPr="00034C0F" w:rsidRDefault="0D409C1B" w:rsidP="00034C0F">
      <w:pPr>
        <w:pStyle w:val="ListParagraph"/>
        <w:numPr>
          <w:ilvl w:val="0"/>
          <w:numId w:val="120"/>
        </w:numP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 xml:space="preserve">Chức năng quản lý nhãn hiệu </w:t>
      </w:r>
    </w:p>
    <w:p w14:paraId="5D283170" w14:textId="54CB71AE" w:rsidR="00987FAD" w:rsidRPr="00034C0F" w:rsidRDefault="0D409C1B" w:rsidP="00EE7201">
      <w:pPr>
        <w:pStyle w:val="ListParagraph"/>
        <w:numPr>
          <w:ilvl w:val="0"/>
          <w:numId w:val="121"/>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Kịch bản chức năng thêm nhãn hiệu</w:t>
      </w:r>
    </w:p>
    <w:p w14:paraId="19F48828" w14:textId="5829F851" w:rsidR="0D409C1B" w:rsidRPr="00FB021A" w:rsidRDefault="0D409C1B" w:rsidP="00034C0F">
      <w:pPr>
        <w:pStyle w:val="ListParagraph"/>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34DC1D66" w:rsidR="11F45B28" w:rsidRDefault="11F45B28" w:rsidP="11F45B28">
            <w:pPr>
              <w:widowControl w:val="0"/>
              <w:spacing w:line="240" w:lineRule="auto"/>
              <w:ind w:left="94"/>
              <w:rPr>
                <w:rFonts w:ascii="Times New Roman" w:eastAsia="Times New Roman" w:hAnsi="Times New Roman" w:cs="Times New Roman"/>
                <w:sz w:val="26"/>
                <w:szCs w:val="26"/>
              </w:rPr>
            </w:pPr>
            <w:del w:id="1304" w:author="Kiên Lê Trung" w:date="2024-12-22T11:25:00Z" w16du:dateUtc="2024-12-22T04:25:00Z">
              <w:r w:rsidRPr="11F45B28" w:rsidDel="00983677">
                <w:rPr>
                  <w:rFonts w:ascii="Times New Roman" w:eastAsia="Times New Roman" w:hAnsi="Times New Roman" w:cs="Times New Roman"/>
                  <w:sz w:val="26"/>
                  <w:szCs w:val="26"/>
                </w:rPr>
                <w:delText>Use Case</w:delText>
              </w:r>
            </w:del>
            <w:ins w:id="1305"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FD1DAA5" w14:textId="3C9A311A"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Thêm </w:t>
            </w:r>
            <w:r w:rsidR="32090FCA"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 xml:space="preserve"> </w:t>
            </w:r>
          </w:p>
        </w:tc>
      </w:tr>
      <w:tr w:rsidR="11F45B2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2BEB20F"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B82B259"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A981723" w14:textId="5A2FAFB7"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thêm </w:t>
            </w:r>
            <w:r w:rsidR="7B2E2675"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thành công</w:t>
            </w:r>
          </w:p>
        </w:tc>
      </w:tr>
      <w:tr w:rsidR="11F45B2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5549EDB4" w14:textId="0204A709"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7128EE4B" w14:textId="2DF31B7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chọn Quản lý </w:t>
            </w:r>
            <w:r w:rsidR="290AD8D9"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w:t>
            </w:r>
          </w:p>
          <w:p w14:paraId="61915B1A" w14:textId="625C10BF"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w:t>
            </w:r>
            <w:r w:rsidR="64D5EBBE"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đã có </w:t>
            </w:r>
          </w:p>
          <w:p w14:paraId="50D72090" w14:textId="156F52F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Thêm mới </w:t>
            </w:r>
          </w:p>
          <w:p w14:paraId="06978CB5" w14:textId="76BB4615"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sẽ hiển thị 1 cái form cho người quản trị điền t</w:t>
            </w:r>
            <w:r w:rsidR="274672F4" w:rsidRPr="59001287">
              <w:rPr>
                <w:rFonts w:ascii="Times New Roman" w:eastAsia="Times New Roman" w:hAnsi="Times New Roman" w:cs="Times New Roman"/>
                <w:sz w:val="26"/>
                <w:szCs w:val="26"/>
              </w:rPr>
              <w:t xml:space="preserve">ên nhãn hiệu </w:t>
            </w:r>
            <w:r w:rsidR="3DBF8655"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 xml:space="preserve"> mới vào </w:t>
            </w:r>
          </w:p>
          <w:p w14:paraId="70183C9B" w14:textId="4387D82E"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điền tên </w:t>
            </w:r>
            <w:r w:rsidR="1A84BC0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mới vào và bấm chứ OK</w:t>
            </w:r>
          </w:p>
          <w:p w14:paraId="0740E8EC" w14:textId="3E2C0556"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w:t>
            </w:r>
            <w:r w:rsidR="4C2B5ABC" w:rsidRPr="59001287">
              <w:rPr>
                <w:rFonts w:ascii="Times New Roman" w:eastAsia="Times New Roman" w:hAnsi="Times New Roman" w:cs="Times New Roman"/>
                <w:sz w:val="26"/>
                <w:szCs w:val="26"/>
              </w:rPr>
              <w:t>Nhãn</w:t>
            </w:r>
            <w:r w:rsidR="2DC40CA9" w:rsidRPr="59001287">
              <w:rPr>
                <w:rFonts w:ascii="Times New Roman" w:eastAsia="Times New Roman" w:hAnsi="Times New Roman" w:cs="Times New Roman"/>
                <w:sz w:val="26"/>
                <w:szCs w:val="26"/>
              </w:rPr>
              <w:t xml:space="preserve"> hiệu</w:t>
            </w:r>
            <w:r w:rsidR="4C2B5ABC"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của bạn đã được thêm</w:t>
            </w:r>
          </w:p>
        </w:tc>
      </w:tr>
      <w:tr w:rsidR="11F45B2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6D2F226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1A425068" w14:textId="30D25FA8" w:rsidR="11F45B28" w:rsidRDefault="11F45B28" w:rsidP="11F45B28">
      <w:pPr>
        <w:rPr>
          <w:rFonts w:ascii="Times New Roman" w:eastAsia="Times New Roman" w:hAnsi="Times New Roman" w:cs="Times New Roman"/>
          <w:sz w:val="26"/>
          <w:szCs w:val="26"/>
        </w:rPr>
      </w:pPr>
    </w:p>
    <w:p w14:paraId="25F87938" w14:textId="1BD503F1" w:rsidR="0D409C1B" w:rsidRPr="00FB021A" w:rsidRDefault="48DA2023" w:rsidP="00034C0F">
      <w:pPr>
        <w:pStyle w:val="ListParagraph"/>
        <w:numPr>
          <w:ilvl w:val="0"/>
          <w:numId w:val="122"/>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7B609676" w:rsidR="59001287" w:rsidRDefault="59001287" w:rsidP="59001287">
            <w:pPr>
              <w:widowControl w:val="0"/>
              <w:spacing w:line="240" w:lineRule="auto"/>
              <w:ind w:left="94"/>
              <w:rPr>
                <w:rFonts w:ascii="Times New Roman" w:eastAsia="Times New Roman" w:hAnsi="Times New Roman" w:cs="Times New Roman"/>
                <w:sz w:val="26"/>
                <w:szCs w:val="26"/>
              </w:rPr>
            </w:pPr>
            <w:del w:id="1306" w:author="Kiên Lê Trung" w:date="2024-12-22T11:25:00Z" w16du:dateUtc="2024-12-22T04:25:00Z">
              <w:r w:rsidRPr="59001287" w:rsidDel="00983677">
                <w:rPr>
                  <w:rFonts w:ascii="Times New Roman" w:eastAsia="Times New Roman" w:hAnsi="Times New Roman" w:cs="Times New Roman"/>
                  <w:sz w:val="26"/>
                  <w:szCs w:val="26"/>
                </w:rPr>
                <w:delText>Use Case</w:delText>
              </w:r>
            </w:del>
            <w:ins w:id="1307"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47AB3D16" w14:textId="1D16F7FF"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Chỉnh sửa </w:t>
            </w:r>
            <w:r w:rsidR="721F0CD6"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CE52B03"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CD27DD1"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B19AA29" w14:textId="3C0300C4"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chỉnh sửa </w:t>
            </w:r>
            <w:r w:rsidR="1A5F3838"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Chuỗi sự kiện chính</w:t>
            </w:r>
          </w:p>
          <w:p w14:paraId="26624EF5" w14:textId="5D71D02A"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46431AA5" w14:textId="65742C87"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2B760121"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42E307D4" w14:textId="77EEC9DF"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003D21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40B5A0EC" w14:textId="77283504"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tìm kiếm </w:t>
            </w:r>
            <w:r w:rsidR="201464B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và bấm vào biểu tượng cái bút của </w:t>
            </w:r>
            <w:r w:rsidR="613645C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chỉnh sửa</w:t>
            </w:r>
          </w:p>
          <w:p w14:paraId="5253A1ED" w14:textId="47317BD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1 cái form </w:t>
            </w:r>
            <w:r w:rsidR="44C7227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đó cho người </w:t>
            </w:r>
            <w:r w:rsidR="4FFC2003" w:rsidRPr="59001287">
              <w:rPr>
                <w:rFonts w:ascii="Times New Roman" w:eastAsia="Times New Roman" w:hAnsi="Times New Roman" w:cs="Times New Roman"/>
                <w:sz w:val="26"/>
                <w:szCs w:val="26"/>
              </w:rPr>
              <w:t>quản trị</w:t>
            </w:r>
            <w:r w:rsidRPr="59001287">
              <w:rPr>
                <w:rFonts w:ascii="Times New Roman" w:eastAsia="Times New Roman" w:hAnsi="Times New Roman" w:cs="Times New Roman"/>
                <w:sz w:val="26"/>
                <w:szCs w:val="26"/>
              </w:rPr>
              <w:t xml:space="preserve"> chỉnh sửa</w:t>
            </w:r>
          </w:p>
          <w:p w14:paraId="30A3DF38" w14:textId="59E7F36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chỉnh sửa tên </w:t>
            </w:r>
            <w:r w:rsidR="5C342755"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hoặc điều chỉnh </w:t>
            </w:r>
            <w:r w:rsidR="2CB27400" w:rsidRPr="59001287">
              <w:rPr>
                <w:rFonts w:ascii="Times New Roman" w:eastAsia="Times New Roman" w:hAnsi="Times New Roman" w:cs="Times New Roman"/>
                <w:sz w:val="26"/>
                <w:szCs w:val="26"/>
              </w:rPr>
              <w:t>trạng thái</w:t>
            </w:r>
            <w:r w:rsidRPr="59001287">
              <w:rPr>
                <w:rFonts w:ascii="Times New Roman" w:eastAsia="Times New Roman" w:hAnsi="Times New Roman" w:cs="Times New Roman"/>
                <w:sz w:val="26"/>
                <w:szCs w:val="26"/>
              </w:rPr>
              <w:t xml:space="preserve"> </w:t>
            </w:r>
            <w:r w:rsidR="22869ADA" w:rsidRPr="59001287">
              <w:rPr>
                <w:rFonts w:ascii="Times New Roman" w:eastAsia="Times New Roman" w:hAnsi="Times New Roman" w:cs="Times New Roman"/>
                <w:sz w:val="26"/>
                <w:szCs w:val="26"/>
              </w:rPr>
              <w:t>của nhãn hiệu đó</w:t>
            </w:r>
            <w:r w:rsidRPr="59001287">
              <w:rPr>
                <w:rFonts w:ascii="Times New Roman" w:eastAsia="Times New Roman" w:hAnsi="Times New Roman" w:cs="Times New Roman"/>
                <w:sz w:val="26"/>
                <w:szCs w:val="26"/>
              </w:rPr>
              <w:t xml:space="preserve">. Người dùng bấm Xác nhận </w:t>
            </w:r>
          </w:p>
          <w:p w14:paraId="12532148" w14:textId="1C337CB1"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hiển thị thông báo Chỉnh sửa thành công</w:t>
            </w:r>
          </w:p>
          <w:p w14:paraId="22AAA5D3" w14:textId="63B1211F" w:rsidR="59001287" w:rsidRDefault="59001287" w:rsidP="59001287">
            <w:pPr>
              <w:widowControl w:val="0"/>
              <w:spacing w:line="240" w:lineRule="auto"/>
              <w:rPr>
                <w:rFonts w:ascii="Times New Roman" w:eastAsia="Times New Roman" w:hAnsi="Times New Roman" w:cs="Times New Roman"/>
                <w:sz w:val="26"/>
                <w:szCs w:val="26"/>
              </w:rPr>
            </w:pPr>
          </w:p>
        </w:tc>
      </w:tr>
      <w:tr w:rsidR="59001287"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30520B02"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22841F09" w14:textId="14E9909E" w:rsidR="59001287" w:rsidRDefault="59001287" w:rsidP="59001287">
      <w:pPr>
        <w:rPr>
          <w:rFonts w:ascii="Times New Roman" w:eastAsia="Times New Roman" w:hAnsi="Times New Roman" w:cs="Times New Roman"/>
          <w:sz w:val="26"/>
          <w:szCs w:val="26"/>
        </w:rPr>
      </w:pPr>
    </w:p>
    <w:p w14:paraId="74050362" w14:textId="74DEBB04" w:rsidR="0D409C1B" w:rsidRPr="00FB021A" w:rsidRDefault="48DA2023" w:rsidP="00034C0F">
      <w:pPr>
        <w:pStyle w:val="ListParagraph"/>
        <w:numPr>
          <w:ilvl w:val="0"/>
          <w:numId w:val="123"/>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437926DA" w:rsidR="59001287" w:rsidRDefault="59001287" w:rsidP="59001287">
            <w:pPr>
              <w:widowControl w:val="0"/>
              <w:spacing w:line="240" w:lineRule="auto"/>
              <w:ind w:left="94"/>
              <w:rPr>
                <w:rFonts w:ascii="Times New Roman" w:eastAsia="Times New Roman" w:hAnsi="Times New Roman" w:cs="Times New Roman"/>
                <w:sz w:val="26"/>
                <w:szCs w:val="26"/>
              </w:rPr>
            </w:pPr>
            <w:del w:id="1308" w:author="Kiên Lê Trung" w:date="2024-12-22T11:25:00Z" w16du:dateUtc="2024-12-22T04:25:00Z">
              <w:r w:rsidRPr="59001287" w:rsidDel="00983677">
                <w:rPr>
                  <w:rFonts w:ascii="Times New Roman" w:eastAsia="Times New Roman" w:hAnsi="Times New Roman" w:cs="Times New Roman"/>
                  <w:sz w:val="26"/>
                  <w:szCs w:val="26"/>
                </w:rPr>
                <w:delText>Use Case</w:delText>
              </w:r>
            </w:del>
            <w:ins w:id="1309"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628292BF" w14:textId="4B842C22"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Xóa </w:t>
            </w:r>
            <w:r w:rsidR="76EC0CD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729227F"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4DF3D74"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1DB9C9C" w14:textId="0F2DED98"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xóa </w:t>
            </w:r>
            <w:r w:rsidR="77D8F4C0"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027F4D62" w14:textId="0089685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13365FD9" w14:textId="4AFBF52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34E790B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1F21D257" w14:textId="3DD21792"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C80F6C9"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2D8D2EA0" w14:textId="6845698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vào biểu tượng thùng rác của </w:t>
            </w:r>
            <w:r w:rsidR="5C30BE7B"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xóa</w:t>
            </w:r>
          </w:p>
          <w:p w14:paraId="3560AAD0" w14:textId="5210324D"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Bạn có chắc muốn xóa </w:t>
            </w:r>
            <w:r w:rsidR="7811C74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này </w:t>
            </w:r>
          </w:p>
          <w:p w14:paraId="4CC23FA0" w14:textId="525DA6FA"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nút Xác nhận </w:t>
            </w:r>
          </w:p>
          <w:p w14:paraId="79E82FA2" w14:textId="314B612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Xóa </w:t>
            </w:r>
            <w:r w:rsidR="004DA512"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0150D13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44D5F224" w14:textId="213BC7B6" w:rsidR="59001287" w:rsidRDefault="59001287" w:rsidP="59001287">
      <w:pPr>
        <w:rPr>
          <w:rFonts w:ascii="Times New Roman" w:eastAsia="Times New Roman" w:hAnsi="Times New Roman" w:cs="Times New Roman"/>
          <w:sz w:val="26"/>
          <w:szCs w:val="26"/>
        </w:rPr>
      </w:pPr>
    </w:p>
    <w:p w14:paraId="332322C4" w14:textId="02BFCD1B" w:rsidR="007569A2" w:rsidRPr="00034C0F" w:rsidRDefault="00CE686F" w:rsidP="00034C0F">
      <w:pPr>
        <w:numPr>
          <w:ilvl w:val="0"/>
          <w:numId w:val="124"/>
        </w:numPr>
        <w:spacing w:after="40" w:line="290" w:lineRule="auto"/>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Chức năng</w:t>
      </w:r>
      <w:r w:rsidR="57F2E88F" w:rsidRPr="00034C0F">
        <w:rPr>
          <w:rFonts w:ascii="Times New Roman" w:eastAsia="Times New Roman" w:hAnsi="Times New Roman" w:cs="Times New Roman"/>
          <w:b/>
          <w:sz w:val="26"/>
          <w:szCs w:val="26"/>
        </w:rPr>
        <w:t xml:space="preserve"> Quản lý</w:t>
      </w:r>
      <w:r w:rsidRPr="00034C0F">
        <w:rPr>
          <w:rFonts w:ascii="Times New Roman" w:eastAsia="Times New Roman" w:hAnsi="Times New Roman" w:cs="Times New Roman"/>
          <w:b/>
          <w:sz w:val="26"/>
          <w:szCs w:val="26"/>
        </w:rPr>
        <w:t xml:space="preserve"> </w:t>
      </w:r>
      <w:r w:rsidR="5D8196F7" w:rsidRPr="00034C0F">
        <w:rPr>
          <w:rFonts w:ascii="Times New Roman" w:eastAsia="Times New Roman" w:hAnsi="Times New Roman" w:cs="Times New Roman"/>
          <w:b/>
          <w:sz w:val="26"/>
          <w:szCs w:val="26"/>
        </w:rPr>
        <w:t>t</w:t>
      </w:r>
      <w:r w:rsidRPr="00034C0F">
        <w:rPr>
          <w:rFonts w:ascii="Times New Roman" w:eastAsia="Times New Roman" w:hAnsi="Times New Roman" w:cs="Times New Roman"/>
          <w:b/>
          <w:sz w:val="26"/>
          <w:szCs w:val="26"/>
        </w:rPr>
        <w:t xml:space="preserve">hống kê </w:t>
      </w:r>
    </w:p>
    <w:p w14:paraId="7C5BF4B4" w14:textId="1FB97EB1" w:rsidR="007569A2" w:rsidRPr="00FB021A" w:rsidRDefault="06950996" w:rsidP="00034C0F">
      <w:pPr>
        <w:pStyle w:val="ListParagraph"/>
        <w:numPr>
          <w:ilvl w:val="0"/>
          <w:numId w:val="125"/>
        </w:numPr>
        <w:spacing w:after="40" w:line="290" w:lineRule="auto"/>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w:t>
      </w:r>
      <w:r w:rsidR="72D86DEE" w:rsidRPr="00FB021A">
        <w:rPr>
          <w:rFonts w:ascii="Times New Roman" w:eastAsia="Times New Roman" w:hAnsi="Times New Roman" w:cs="Times New Roman"/>
          <w:sz w:val="26"/>
          <w:szCs w:val="26"/>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19D447F3" w:rsidR="5A64F9FC" w:rsidRDefault="5A64F9FC" w:rsidP="5A64F9FC">
            <w:pPr>
              <w:widowControl w:val="0"/>
              <w:spacing w:line="240" w:lineRule="auto"/>
              <w:ind w:left="94"/>
              <w:rPr>
                <w:rFonts w:ascii="Times New Roman" w:eastAsia="Times New Roman" w:hAnsi="Times New Roman" w:cs="Times New Roman"/>
                <w:sz w:val="26"/>
                <w:szCs w:val="26"/>
              </w:rPr>
            </w:pPr>
            <w:del w:id="1310" w:author="Kiên Lê Trung" w:date="2024-12-22T11:25:00Z" w16du:dateUtc="2024-12-22T04:25:00Z">
              <w:r w:rsidRPr="5A64F9FC" w:rsidDel="00983677">
                <w:rPr>
                  <w:rFonts w:ascii="Times New Roman" w:eastAsia="Times New Roman" w:hAnsi="Times New Roman" w:cs="Times New Roman"/>
                  <w:sz w:val="26"/>
                  <w:szCs w:val="26"/>
                </w:rPr>
                <w:delText>Use Case</w:delText>
              </w:r>
            </w:del>
            <w:ins w:id="1311"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B57D5F0" w14:textId="7E244A70" w:rsidR="69C8FBAD" w:rsidRDefault="69C8FBAD"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quản trị </w:t>
            </w:r>
          </w:p>
        </w:tc>
      </w:tr>
      <w:tr w:rsidR="5A64F9FC"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2B71CD4"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w:t>
            </w:r>
          </w:p>
        </w:tc>
      </w:tr>
      <w:tr w:rsidR="5A64F9FC"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130473F"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quản trị đã đăng nhập thành công vào hệ thống</w:t>
            </w:r>
          </w:p>
        </w:tc>
      </w:tr>
      <w:tr w:rsidR="5A64F9FC"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D62FD6E" w14:textId="24B70055" w:rsidR="5A64F9FC" w:rsidRDefault="5A64F9FC" w:rsidP="5A64F9FC">
            <w:pPr>
              <w:spacing w:line="240" w:lineRule="auto"/>
              <w:rPr>
                <w:rFonts w:ascii="Times New Roman" w:eastAsia="Times New Roman" w:hAnsi="Times New Roman" w:cs="Times New Roman"/>
                <w:sz w:val="26"/>
                <w:szCs w:val="26"/>
              </w:rPr>
            </w:pPr>
          </w:p>
        </w:tc>
      </w:tr>
      <w:tr w:rsidR="5A64F9FC"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053E69DD" w14:textId="22844B28"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đăng nhập vào hệ thống </w:t>
            </w:r>
          </w:p>
          <w:p w14:paraId="69031650" w14:textId="45C329E9"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hiển thị </w:t>
            </w:r>
            <w:r w:rsidR="38C58B13" w:rsidRPr="5A64F9FC">
              <w:rPr>
                <w:rFonts w:ascii="Times New Roman" w:eastAsia="Times New Roman" w:hAnsi="Times New Roman" w:cs="Times New Roman"/>
                <w:sz w:val="26"/>
                <w:szCs w:val="26"/>
              </w:rPr>
              <w:t xml:space="preserve">giao diện </w:t>
            </w:r>
            <w:r w:rsidR="5D69A0E8" w:rsidRPr="5A64F9FC">
              <w:rPr>
                <w:rFonts w:ascii="Times New Roman" w:eastAsia="Times New Roman" w:hAnsi="Times New Roman" w:cs="Times New Roman"/>
                <w:sz w:val="26"/>
                <w:szCs w:val="26"/>
              </w:rPr>
              <w:t xml:space="preserve">Trang chủ người quản lý </w:t>
            </w:r>
          </w:p>
          <w:p w14:paraId="3FCCD25E" w14:textId="5E50A74A" w:rsidR="53187531" w:rsidRDefault="53187531"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các</w:t>
            </w:r>
            <w:r w:rsidR="0744330A" w:rsidRPr="5A64F9FC">
              <w:rPr>
                <w:rFonts w:ascii="Times New Roman" w:eastAsia="Times New Roman" w:hAnsi="Times New Roman" w:cs="Times New Roman"/>
                <w:sz w:val="26"/>
                <w:szCs w:val="26"/>
              </w:rPr>
              <w:t xml:space="preserve"> </w:t>
            </w:r>
            <w:r w:rsidR="6984ADEB" w:rsidRPr="5A64F9FC">
              <w:rPr>
                <w:rFonts w:ascii="Times New Roman" w:eastAsia="Times New Roman" w:hAnsi="Times New Roman" w:cs="Times New Roman"/>
                <w:sz w:val="26"/>
                <w:szCs w:val="26"/>
              </w:rPr>
              <w:t>bảng</w:t>
            </w:r>
            <w:r w:rsidR="1F96562D" w:rsidRPr="5A64F9FC">
              <w:rPr>
                <w:rFonts w:ascii="Times New Roman" w:eastAsia="Times New Roman" w:hAnsi="Times New Roman" w:cs="Times New Roman"/>
                <w:sz w:val="26"/>
                <w:szCs w:val="26"/>
              </w:rPr>
              <w:t xml:space="preserve"> </w:t>
            </w:r>
            <w:r w:rsidRPr="5A64F9FC">
              <w:rPr>
                <w:rFonts w:ascii="Times New Roman" w:eastAsia="Times New Roman" w:hAnsi="Times New Roman" w:cs="Times New Roman"/>
                <w:sz w:val="26"/>
                <w:szCs w:val="26"/>
              </w:rPr>
              <w:t xml:space="preserve">thống kê </w:t>
            </w:r>
          </w:p>
          <w:p w14:paraId="7AC0D503" w14:textId="28BFFC7A" w:rsidR="53187531" w:rsidRDefault="53187531"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335DD441" w14:textId="1143390D"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27415557" w14:textId="3CAAEE85" w:rsidR="4F6D9BB3" w:rsidRDefault="4F6D9BB3"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ngày</w:t>
            </w:r>
          </w:p>
          <w:p w14:paraId="31B6F4B4" w14:textId="31FC35E8"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thương hiệu sản phẩm</w:t>
            </w:r>
          </w:p>
          <w:p w14:paraId="17EAB8E2" w14:textId="4F7DA9B6"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danh sách mục hàng</w:t>
            </w:r>
          </w:p>
          <w:p w14:paraId="7E40FD73" w14:textId="1A6B066F"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6D5C386E" w14:textId="4C172ED3"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1394F5DD" w14:textId="572EB964"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1C1D7C41" w14:textId="41C9652D"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24CB70E0" w14:textId="135732D5"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tính toán số liệu dựa vào </w:t>
            </w:r>
            <w:r w:rsidR="2D298115" w:rsidRPr="5A64F9FC">
              <w:rPr>
                <w:rFonts w:ascii="Times New Roman" w:eastAsia="Times New Roman" w:hAnsi="Times New Roman" w:cs="Times New Roman"/>
                <w:sz w:val="26"/>
                <w:szCs w:val="26"/>
              </w:rPr>
              <w:t>số liệu</w:t>
            </w:r>
            <w:r w:rsidRPr="5A64F9FC">
              <w:rPr>
                <w:rFonts w:ascii="Times New Roman" w:eastAsia="Times New Roman" w:hAnsi="Times New Roman" w:cs="Times New Roman"/>
                <w:sz w:val="26"/>
                <w:szCs w:val="26"/>
              </w:rPr>
              <w:t xml:space="preserve"> Người bán đã </w:t>
            </w:r>
            <w:r w:rsidR="6C970047" w:rsidRPr="5A64F9FC">
              <w:rPr>
                <w:rFonts w:ascii="Times New Roman" w:eastAsia="Times New Roman" w:hAnsi="Times New Roman" w:cs="Times New Roman"/>
                <w:sz w:val="26"/>
                <w:szCs w:val="26"/>
              </w:rPr>
              <w:t>nhập</w:t>
            </w:r>
          </w:p>
          <w:p w14:paraId="391A6766" w14:textId="781D0C77"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tc>
      </w:tr>
      <w:tr w:rsidR="5A64F9FC"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234A350B"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04CE9DE5" w14:textId="2A3E180E" w:rsidR="007569A2" w:rsidRPr="00FB021A"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5"/>
          <w:szCs w:val="25"/>
        </w:rPr>
      </w:pPr>
      <w:r w:rsidRPr="00FB021A">
        <w:rPr>
          <w:rFonts w:ascii="Times New Roman" w:eastAsia="Times New Roman" w:hAnsi="Times New Roman" w:cs="Times New Roman"/>
          <w:sz w:val="26"/>
          <w:szCs w:val="26"/>
        </w:rPr>
        <w:t>Kịch bản chức năng thống kê cho n</w:t>
      </w:r>
      <w:r w:rsidRPr="00FB021A">
        <w:rPr>
          <w:rFonts w:ascii="Times New Roman" w:eastAsia="Times New Roman" w:hAnsi="Times New Roman" w:cs="Times New Roman"/>
          <w:color w:val="000000" w:themeColor="text1"/>
          <w:sz w:val="25"/>
          <w:szCs w:val="25"/>
        </w:rPr>
        <w:t xml:space="preserve">gười bán </w:t>
      </w:r>
    </w:p>
    <w:p w14:paraId="61E51824" w14:textId="1345DE83" w:rsidR="007569A2" w:rsidRDefault="007569A2" w:rsidP="005C5FA5">
      <w:pPr>
        <w:spacing w:after="40" w:line="290" w:lineRule="auto"/>
        <w:ind w:left="720"/>
        <w:rPr>
          <w:rFonts w:ascii="Times New Roman" w:eastAsia="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7FD8E514" w:rsidR="5A64F9FC" w:rsidRDefault="5A64F9FC" w:rsidP="5A64F9FC">
            <w:pPr>
              <w:widowControl w:val="0"/>
              <w:spacing w:line="240" w:lineRule="auto"/>
              <w:ind w:left="94"/>
              <w:rPr>
                <w:rFonts w:ascii="Times New Roman" w:eastAsia="Times New Roman" w:hAnsi="Times New Roman" w:cs="Times New Roman"/>
                <w:sz w:val="26"/>
                <w:szCs w:val="26"/>
              </w:rPr>
            </w:pPr>
            <w:del w:id="1312" w:author="Kiên Lê Trung" w:date="2024-12-22T11:25:00Z" w16du:dateUtc="2024-12-22T04:25:00Z">
              <w:r w:rsidRPr="5A64F9FC" w:rsidDel="00983677">
                <w:rPr>
                  <w:rFonts w:ascii="Times New Roman" w:eastAsia="Times New Roman" w:hAnsi="Times New Roman" w:cs="Times New Roman"/>
                  <w:sz w:val="26"/>
                  <w:szCs w:val="26"/>
                </w:rPr>
                <w:delText>Use Case</w:delText>
              </w:r>
            </w:del>
            <w:ins w:id="1313"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47123AA0" w14:textId="6DEA362F"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w:t>
            </w:r>
            <w:r w:rsidR="35ABAD9F" w:rsidRPr="5A64F9FC">
              <w:rPr>
                <w:rFonts w:ascii="Times New Roman" w:eastAsia="Times New Roman" w:hAnsi="Times New Roman" w:cs="Times New Roman"/>
                <w:sz w:val="26"/>
                <w:szCs w:val="26"/>
              </w:rPr>
              <w:t>bán</w:t>
            </w:r>
          </w:p>
        </w:tc>
      </w:tr>
      <w:tr w:rsidR="5A64F9FC"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185AA3" w14:textId="43FF8DBA"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71989356" w:rsidRPr="5A64F9FC">
              <w:rPr>
                <w:rFonts w:ascii="Times New Roman" w:eastAsia="Times New Roman" w:hAnsi="Times New Roman" w:cs="Times New Roman"/>
                <w:sz w:val="26"/>
                <w:szCs w:val="26"/>
              </w:rPr>
              <w:t>bán</w:t>
            </w:r>
          </w:p>
        </w:tc>
      </w:tr>
      <w:tr w:rsidR="5A64F9FC"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ABF4C99" w14:textId="2E665736"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54F66BB7"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đã đăng nhập thành công vào hệ thống</w:t>
            </w:r>
          </w:p>
        </w:tc>
      </w:tr>
      <w:tr w:rsidR="5A64F9FC"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D67A227" w14:textId="611ED91D" w:rsidR="5A64F9FC" w:rsidRDefault="5A64F9FC" w:rsidP="5A64F9FC">
            <w:p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1EA217DB"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xem được thống kê </w:t>
            </w:r>
          </w:p>
        </w:tc>
      </w:tr>
      <w:tr w:rsidR="5A64F9FC"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1CE27F08" w14:textId="0149B5F0"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0562100E"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đăng nhập vào hệ thống </w:t>
            </w:r>
          </w:p>
          <w:p w14:paraId="4EBBF20A" w14:textId="7A7605DA"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Trang chủ người</w:t>
            </w:r>
            <w:r w:rsidR="3561FB89" w:rsidRPr="5A64F9FC">
              <w:rPr>
                <w:rFonts w:ascii="Times New Roman" w:eastAsia="Times New Roman" w:hAnsi="Times New Roman" w:cs="Times New Roman"/>
                <w:sz w:val="26"/>
                <w:szCs w:val="26"/>
              </w:rPr>
              <w:t xml:space="preserve"> bán</w:t>
            </w:r>
          </w:p>
          <w:p w14:paraId="5109D9F7" w14:textId="477C396E" w:rsidR="5A64F9FC" w:rsidRDefault="0ECC7594"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w:t>
            </w:r>
            <w:r w:rsidR="5A64F9FC" w:rsidRPr="5A64F9FC">
              <w:rPr>
                <w:rFonts w:ascii="Times New Roman" w:eastAsia="Times New Roman" w:hAnsi="Times New Roman" w:cs="Times New Roman"/>
                <w:sz w:val="26"/>
                <w:szCs w:val="26"/>
              </w:rPr>
              <w:t xml:space="preserve">thống hiển thị các </w:t>
            </w:r>
            <w:r w:rsidR="0BA83E30" w:rsidRPr="5A64F9FC">
              <w:rPr>
                <w:rFonts w:ascii="Times New Roman" w:eastAsia="Times New Roman" w:hAnsi="Times New Roman" w:cs="Times New Roman"/>
                <w:sz w:val="26"/>
                <w:szCs w:val="26"/>
              </w:rPr>
              <w:t>bảng</w:t>
            </w:r>
            <w:r w:rsidR="5A64F9FC" w:rsidRPr="5A64F9FC">
              <w:rPr>
                <w:rFonts w:ascii="Times New Roman" w:eastAsia="Times New Roman" w:hAnsi="Times New Roman" w:cs="Times New Roman"/>
                <w:sz w:val="26"/>
                <w:szCs w:val="26"/>
              </w:rPr>
              <w:t xml:space="preserve"> thống kê </w:t>
            </w:r>
          </w:p>
          <w:p w14:paraId="2D1BBC86" w14:textId="4B8C0E45" w:rsidR="5A64F9FC" w:rsidRDefault="5A64F9FC" w:rsidP="00034C0F">
            <w:pPr>
              <w:pStyle w:val="ListParagraph"/>
              <w:widowControl w:val="0"/>
              <w:numPr>
                <w:ilvl w:val="0"/>
                <w:numId w:val="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2AF38506" w14:textId="70E23FA5" w:rsidR="5A64F9FC" w:rsidRDefault="5A64F9FC" w:rsidP="00034C0F">
            <w:pPr>
              <w:pStyle w:val="ListParagraph"/>
              <w:widowControl w:val="0"/>
              <w:numPr>
                <w:ilvl w:val="0"/>
                <w:numId w:val="8"/>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0A2222E8" w14:textId="03B41585" w:rsidR="5A64F9FC" w:rsidRDefault="5A64F9FC" w:rsidP="00034C0F">
            <w:pPr>
              <w:pStyle w:val="ListParagraph"/>
              <w:widowControl w:val="0"/>
              <w:numPr>
                <w:ilvl w:val="0"/>
                <w:numId w:val="7"/>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theo </w:t>
            </w:r>
            <w:r w:rsidR="57D3DA1E" w:rsidRPr="5A64F9FC">
              <w:rPr>
                <w:rFonts w:ascii="Times New Roman" w:eastAsia="Times New Roman" w:hAnsi="Times New Roman" w:cs="Times New Roman"/>
                <w:sz w:val="26"/>
                <w:szCs w:val="26"/>
              </w:rPr>
              <w:t>lợi nhuận theo khoảng thời gian</w:t>
            </w:r>
          </w:p>
          <w:p w14:paraId="6BF7525C" w14:textId="2EAA39A7" w:rsidR="5A64F9FC" w:rsidRDefault="5A64F9FC" w:rsidP="00034C0F">
            <w:pPr>
              <w:pStyle w:val="ListParagraph"/>
              <w:widowControl w:val="0"/>
              <w:numPr>
                <w:ilvl w:val="0"/>
                <w:numId w:val="6"/>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w:t>
            </w:r>
            <w:r w:rsidR="0ED0E302" w:rsidRPr="5A64F9FC">
              <w:rPr>
                <w:rFonts w:ascii="Times New Roman" w:eastAsia="Times New Roman" w:hAnsi="Times New Roman" w:cs="Times New Roman"/>
                <w:sz w:val="26"/>
                <w:szCs w:val="26"/>
              </w:rPr>
              <w:t>vị trí mua hàng</w:t>
            </w:r>
          </w:p>
          <w:p w14:paraId="49166D8C" w14:textId="0D6CDB17" w:rsidR="5A64F9FC" w:rsidRDefault="5A64F9FC" w:rsidP="00034C0F">
            <w:pPr>
              <w:pStyle w:val="ListParagraph"/>
              <w:widowControl w:val="0"/>
              <w:numPr>
                <w:ilvl w:val="0"/>
                <w:numId w:val="5"/>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3ACD069B" w14:textId="53728732" w:rsidR="5A64F9FC"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6E551AE7" w14:textId="5E9EAEE6"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330705F7" w14:textId="41C9652D"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3842DF3A" w14:textId="65F65BB4"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tính toán số liệu dựa vào số liệu Người bán đã nhập</w:t>
            </w:r>
          </w:p>
          <w:p w14:paraId="6F8FD395" w14:textId="781D0C77"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p w14:paraId="5ACEDBA9" w14:textId="507E182C" w:rsidR="5A64F9FC" w:rsidRDefault="5A64F9FC" w:rsidP="00034C0F">
            <w:pPr>
              <w:widowControl w:val="0"/>
              <w:rPr>
                <w:rFonts w:ascii="Times New Roman" w:eastAsia="Times New Roman" w:hAnsi="Times New Roman" w:cs="Times New Roman"/>
                <w:sz w:val="26"/>
                <w:szCs w:val="26"/>
              </w:rPr>
            </w:pPr>
          </w:p>
          <w:p w14:paraId="24428368" w14:textId="0EDB41A8" w:rsidR="5A8F1AFB" w:rsidRDefault="5A8F1AFB" w:rsidP="005C5FA5">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p w14:paraId="3AF7A2AE" w14:textId="6BB96699" w:rsidR="5A64F9FC" w:rsidRDefault="5A64F9FC" w:rsidP="005C5FA5">
            <w:pPr>
              <w:widowControl w:val="0"/>
              <w:spacing w:line="240" w:lineRule="auto"/>
              <w:rPr>
                <w:rFonts w:ascii="Times New Roman" w:eastAsia="Times New Roman" w:hAnsi="Times New Roman" w:cs="Times New Roman"/>
                <w:sz w:val="26"/>
                <w:szCs w:val="26"/>
              </w:rPr>
            </w:pPr>
          </w:p>
        </w:tc>
      </w:tr>
      <w:tr w:rsidR="5A64F9FC"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7CD755CA" w14:textId="1A84DC94" w:rsidR="5A98EBA5" w:rsidRDefault="5A98EBA5"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6.1 Hệ thống không trả về kết quả nếu ngày bắt đầu lớn hơn ngày kết thúc</w:t>
            </w:r>
          </w:p>
          <w:p w14:paraId="252CF94F"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300079F4" w14:textId="251F7DCE" w:rsidR="007569A2" w:rsidDel="00A91D2C" w:rsidRDefault="007569A2">
      <w:pPr>
        <w:spacing w:after="160" w:line="259" w:lineRule="auto"/>
        <w:ind w:left="720"/>
        <w:rPr>
          <w:del w:id="1314" w:author="Kiên Lê Trung" w:date="2024-12-22T11:52:00Z" w16du:dateUtc="2024-12-22T04:52:00Z"/>
          <w:rFonts w:ascii="Times New Roman" w:eastAsia="Times New Roman" w:hAnsi="Times New Roman" w:cs="Times New Roman"/>
          <w:sz w:val="26"/>
          <w:szCs w:val="26"/>
        </w:rPr>
      </w:pPr>
    </w:p>
    <w:p w14:paraId="6F5CD9ED" w14:textId="77777777" w:rsidR="007569A2" w:rsidRPr="00A91D2C" w:rsidRDefault="007569A2" w:rsidP="00034C0F">
      <w:pPr>
        <w:spacing w:line="290" w:lineRule="auto"/>
        <w:ind w:right="300"/>
        <w:rPr>
          <w:rFonts w:ascii="Times New Roman" w:eastAsia="Times New Roman" w:hAnsi="Times New Roman" w:cs="Times New Roman"/>
          <w:sz w:val="26"/>
          <w:szCs w:val="26"/>
          <w:lang w:val="vi-VN"/>
          <w:rPrChange w:id="1315" w:author="Kiên Lê Trung" w:date="2024-12-22T11:52:00Z" w16du:dateUtc="2024-12-22T04:52:00Z">
            <w:rPr>
              <w:rFonts w:ascii="Times New Roman" w:eastAsia="Times New Roman" w:hAnsi="Times New Roman" w:cs="Times New Roman"/>
              <w:sz w:val="26"/>
              <w:szCs w:val="26"/>
              <w:lang w:val="en-US"/>
            </w:rPr>
          </w:rPrChange>
        </w:rPr>
      </w:pPr>
    </w:p>
    <w:p w14:paraId="6AA32564" w14:textId="4F00F6B3" w:rsidR="007569A2" w:rsidDel="00A91D2C" w:rsidRDefault="00CE686F">
      <w:pPr>
        <w:pStyle w:val="ListParagraph"/>
        <w:rPr>
          <w:del w:id="1316" w:author="Kiên Lê Trung" w:date="2024-12-22T11:52:00Z" w16du:dateUtc="2024-12-22T04:52:00Z"/>
        </w:rPr>
        <w:pPrChange w:id="1317" w:author="Kiên Lê Trung" w:date="2024-12-22T11:51:00Z" w16du:dateUtc="2024-12-22T04:51:00Z">
          <w:pPr>
            <w:pStyle w:val="Heading5"/>
            <w:numPr>
              <w:numId w:val="127"/>
            </w:numPr>
            <w:spacing w:after="240" w:line="290" w:lineRule="auto"/>
            <w:ind w:left="720" w:hanging="360"/>
          </w:pPr>
        </w:pPrChange>
      </w:pPr>
      <w:del w:id="1318" w:author="Kiên Lê Trung" w:date="2024-12-22T11:51:00Z" w16du:dateUtc="2024-12-22T04:51:00Z">
        <w:r w:rsidDel="00A91D2C">
          <w:delText>Nhập hàng tồn kho</w:delText>
        </w:r>
      </w:del>
    </w:p>
    <w:p w14:paraId="48628C9C" w14:textId="77777777" w:rsidR="00FE003F" w:rsidRPr="00A91D2C" w:rsidRDefault="00FE003F">
      <w:pPr>
        <w:pStyle w:val="ListParagraph"/>
        <w:rPr>
          <w:lang w:val="vi-VN"/>
          <w:rPrChange w:id="1319" w:author="Kiên Lê Trung" w:date="2024-12-22T11:52:00Z" w16du:dateUtc="2024-12-22T04:52:00Z">
            <w:rPr>
              <w:rFonts w:ascii="Times New Roman" w:eastAsia="Times New Roman" w:hAnsi="Times New Roman" w:cs="Times New Roman"/>
              <w:sz w:val="26"/>
              <w:szCs w:val="26"/>
              <w:lang w:val="en-US"/>
            </w:rPr>
          </w:rPrChange>
        </w:rPr>
        <w:pPrChange w:id="1320" w:author="Kiên Lê Trung" w:date="2024-12-22T11:52:00Z" w16du:dateUtc="2024-12-22T04:52:00Z">
          <w:pPr>
            <w:spacing w:after="240" w:line="290" w:lineRule="auto"/>
          </w:pPr>
        </w:pPrChange>
      </w:pPr>
    </w:p>
    <w:p w14:paraId="29FF6CCE" w14:textId="1F8C5A05" w:rsidR="00FE003F" w:rsidRPr="00034C0F" w:rsidDel="00A91D2C" w:rsidRDefault="00FE003F" w:rsidP="00034C0F">
      <w:pPr>
        <w:pStyle w:val="ListParagraph"/>
        <w:numPr>
          <w:ilvl w:val="0"/>
          <w:numId w:val="133"/>
        </w:numPr>
        <w:rPr>
          <w:del w:id="1321" w:author="Kiên Lê Trung" w:date="2024-12-22T11:52:00Z" w16du:dateUtc="2024-12-22T04:52:00Z"/>
          <w:rFonts w:ascii="Times New Roman" w:eastAsia="Times New Roman" w:hAnsi="Times New Roman" w:cs="Times New Roman"/>
          <w:b/>
          <w:sz w:val="26"/>
          <w:szCs w:val="26"/>
          <w:lang w:val="en-US"/>
        </w:rPr>
      </w:pPr>
      <w:r w:rsidRPr="00034C0F">
        <w:rPr>
          <w:rFonts w:ascii="Times New Roman" w:eastAsia="Times New Roman" w:hAnsi="Times New Roman" w:cs="Times New Roman"/>
          <w:b/>
          <w:sz w:val="26"/>
          <w:szCs w:val="26"/>
          <w:lang w:val="en-US"/>
        </w:rPr>
        <w:t>Chức năng Nhập hàng</w:t>
      </w:r>
    </w:p>
    <w:p w14:paraId="21A7A64D" w14:textId="77777777" w:rsidR="00FE003F" w:rsidRPr="00A91D2C" w:rsidRDefault="00FE003F">
      <w:pPr>
        <w:pStyle w:val="ListParagraph"/>
        <w:numPr>
          <w:ilvl w:val="0"/>
          <w:numId w:val="133"/>
        </w:numPr>
        <w:rPr>
          <w:lang w:val="vi-VN"/>
          <w:rPrChange w:id="1322" w:author="Kiên Lê Trung" w:date="2024-12-22T11:52:00Z" w16du:dateUtc="2024-12-22T04:52:00Z">
            <w:rPr/>
          </w:rPrChange>
        </w:rPr>
        <w:pPrChange w:id="1323" w:author="Kiên Lê Trung" w:date="2024-12-22T11:52:00Z" w16du:dateUtc="2024-12-22T04:52:00Z">
          <w:pPr>
            <w:pStyle w:val="ListParagraph"/>
          </w:pPr>
        </w:pPrChange>
      </w:pPr>
    </w:p>
    <w:p w14:paraId="3DD49EAB" w14:textId="77777777" w:rsidR="00FE003F" w:rsidRPr="00034C0F" w:rsidRDefault="00FE003F" w:rsidP="00034C0F">
      <w:pPr>
        <w:pStyle w:val="ListParagraph"/>
        <w:rPr>
          <w:rFonts w:ascii="Times New Roman" w:eastAsia="Times New Roman" w:hAnsi="Times New Roman" w:cs="Times New Roman"/>
          <w:sz w:val="26"/>
          <w:szCs w:val="26"/>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14:paraId="738E6924" w14:textId="77777777" w:rsidTr="0020797E">
        <w:tc>
          <w:tcPr>
            <w:tcW w:w="2655" w:type="dxa"/>
            <w:shd w:val="clear" w:color="auto" w:fill="auto"/>
            <w:tcMar>
              <w:top w:w="100" w:type="dxa"/>
              <w:left w:w="100" w:type="dxa"/>
              <w:bottom w:w="100" w:type="dxa"/>
              <w:right w:w="100" w:type="dxa"/>
            </w:tcMar>
          </w:tcPr>
          <w:p w14:paraId="10F8CC3F" w14:textId="3ED92C1F" w:rsidR="00FE003F" w:rsidRDefault="00FE003F" w:rsidP="0020797E">
            <w:pPr>
              <w:widowControl w:val="0"/>
              <w:spacing w:line="240" w:lineRule="auto"/>
              <w:ind w:left="94"/>
              <w:rPr>
                <w:rFonts w:ascii="Times New Roman" w:eastAsia="Times New Roman" w:hAnsi="Times New Roman" w:cs="Times New Roman"/>
                <w:sz w:val="26"/>
                <w:szCs w:val="26"/>
              </w:rPr>
            </w:pPr>
            <w:del w:id="1324" w:author="Kiên Lê Trung" w:date="2024-12-22T11:25:00Z" w16du:dateUtc="2024-12-22T04:25:00Z">
              <w:r w:rsidDel="00983677">
                <w:rPr>
                  <w:rFonts w:ascii="Times New Roman" w:eastAsia="Times New Roman" w:hAnsi="Times New Roman" w:cs="Times New Roman"/>
                  <w:sz w:val="26"/>
                  <w:szCs w:val="26"/>
                </w:rPr>
                <w:delText>Use Case</w:delText>
              </w:r>
            </w:del>
            <w:ins w:id="1325"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33C04E73" w14:textId="5DC67495" w:rsidR="00FE003F" w:rsidRPr="00034C0F" w:rsidRDefault="00AA1E56"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Nhập hàng </w:t>
            </w:r>
          </w:p>
        </w:tc>
      </w:tr>
      <w:tr w:rsidR="00FE003F"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5FE90B9C"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FE003F"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BF4E91"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FE003F"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Default="00FE003F"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4FFB767" w14:textId="52417076" w:rsidR="00FE003F" w:rsidRDefault="00FE003F" w:rsidP="0020797E">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w:t>
            </w:r>
            <w:r w:rsidR="00AA1E56">
              <w:rPr>
                <w:rFonts w:ascii="Times New Roman" w:eastAsia="Times New Roman" w:hAnsi="Times New Roman" w:cs="Times New Roman"/>
                <w:sz w:val="26"/>
                <w:szCs w:val="26"/>
                <w:lang w:val="en-US"/>
              </w:rPr>
              <w:t>nhập hàng</w:t>
            </w:r>
            <w:r>
              <w:rPr>
                <w:rFonts w:ascii="Times New Roman" w:eastAsia="Times New Roman" w:hAnsi="Times New Roman" w:cs="Times New Roman"/>
                <w:sz w:val="26"/>
                <w:szCs w:val="26"/>
              </w:rPr>
              <w:t xml:space="preserve"> thành công</w:t>
            </w:r>
          </w:p>
        </w:tc>
      </w:tr>
      <w:tr w:rsidR="00FE003F"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Default="00FE003F"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46F2F3B" w14:textId="77777777" w:rsidR="00FE003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1873CE8A" w14:textId="083B552C"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sidR="00985A20">
              <w:rPr>
                <w:rFonts w:ascii="Times New Roman" w:eastAsia="Times New Roman" w:hAnsi="Times New Roman" w:cs="Times New Roman"/>
                <w:sz w:val="26"/>
                <w:szCs w:val="26"/>
                <w:lang w:val="en-US"/>
              </w:rPr>
              <w:t xml:space="preserve">Quản lý thống kê </w:t>
            </w:r>
          </w:p>
          <w:p w14:paraId="6F9CD3C8" w14:textId="21AF54AD" w:rsidR="00985A20" w:rsidRPr="00034C0F" w:rsidRDefault="00985A20"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w:t>
            </w:r>
            <w:r w:rsidR="00D15650">
              <w:rPr>
                <w:rFonts w:ascii="Times New Roman" w:eastAsia="Times New Roman" w:hAnsi="Times New Roman" w:cs="Times New Roman"/>
                <w:sz w:val="26"/>
                <w:szCs w:val="26"/>
                <w:lang w:val="en-US"/>
              </w:rPr>
              <w:t xml:space="preserve">ị ra giao diện </w:t>
            </w:r>
            <w:r w:rsidR="006E4ECC">
              <w:rPr>
                <w:rFonts w:ascii="Times New Roman" w:eastAsia="Times New Roman" w:hAnsi="Times New Roman" w:cs="Times New Roman"/>
                <w:sz w:val="26"/>
                <w:szCs w:val="26"/>
                <w:lang w:val="en-US"/>
              </w:rPr>
              <w:t xml:space="preserve">danh sách những sản phẩm đã được nhập </w:t>
            </w:r>
          </w:p>
          <w:p w14:paraId="0F51E869" w14:textId="27204627" w:rsidR="006E4ECC" w:rsidRDefault="006E4ECC"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 mới</w:t>
            </w:r>
          </w:p>
          <w:p w14:paraId="21BE7B98" w14:textId="77777777"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87C32">
              <w:rPr>
                <w:rFonts w:ascii="Times New Roman" w:eastAsia="Times New Roman" w:hAnsi="Times New Roman" w:cs="Times New Roman"/>
                <w:sz w:val="26"/>
                <w:szCs w:val="26"/>
                <w:lang w:val="en-US"/>
              </w:rPr>
              <w:t xml:space="preserve">Hệ thống hiển thị giao diện Nhập hàng </w:t>
            </w:r>
          </w:p>
          <w:p w14:paraId="1165477D" w14:textId="77777777" w:rsidR="00887C32" w:rsidRPr="00034C0F" w:rsidRDefault="00887C32"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Người bán </w:t>
            </w:r>
            <w:r w:rsidR="00031B5F">
              <w:rPr>
                <w:rFonts w:ascii="Times New Roman" w:eastAsia="Times New Roman" w:hAnsi="Times New Roman" w:cs="Times New Roman"/>
                <w:sz w:val="26"/>
                <w:szCs w:val="26"/>
                <w:lang w:val="en-US"/>
              </w:rPr>
              <w:t xml:space="preserve">điền </w:t>
            </w:r>
            <w:r w:rsidR="00026304">
              <w:rPr>
                <w:rFonts w:ascii="Times New Roman" w:eastAsia="Times New Roman" w:hAnsi="Times New Roman" w:cs="Times New Roman"/>
                <w:sz w:val="26"/>
                <w:szCs w:val="26"/>
                <w:lang w:val="en-US"/>
              </w:rPr>
              <w:t xml:space="preserve">đầy đủ thông tin vào </w:t>
            </w:r>
            <w:r w:rsidR="002E3A5B">
              <w:rPr>
                <w:rFonts w:ascii="Times New Roman" w:eastAsia="Times New Roman" w:hAnsi="Times New Roman" w:cs="Times New Roman"/>
                <w:sz w:val="26"/>
                <w:szCs w:val="26"/>
                <w:lang w:val="en-US"/>
              </w:rPr>
              <w:t>và bấm OK</w:t>
            </w:r>
          </w:p>
          <w:p w14:paraId="70F9DFFD" w14:textId="496CB5DC" w:rsidR="002E3A5B" w:rsidRDefault="002E3A5B"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hiển thị giao diện thông báo Nhập hàng thành công</w:t>
            </w:r>
          </w:p>
        </w:tc>
      </w:tr>
      <w:tr w:rsidR="00FE003F"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4F1AB6C9" w14:textId="6E7112A7"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 Người bán nhập mã sản phẩm đã tồn tại trong hệ thống </w:t>
            </w:r>
          </w:p>
          <w:p w14:paraId="2046F033" w14:textId="1BE60772"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6.1.1 Hệ thống hiển thị thông báo sản phẩm đã </w:t>
            </w:r>
            <w:r w:rsidR="00212611">
              <w:rPr>
                <w:rFonts w:ascii="Times New Roman" w:eastAsia="Times New Roman" w:hAnsi="Times New Roman" w:cs="Times New Roman"/>
                <w:sz w:val="26"/>
                <w:szCs w:val="26"/>
                <w:lang w:val="en-US"/>
              </w:rPr>
              <w:t xml:space="preserve">tồn tại </w:t>
            </w:r>
          </w:p>
          <w:p w14:paraId="1F6C00C8" w14:textId="6256BD34" w:rsidR="00212611" w:rsidRPr="00034C0F" w:rsidRDefault="00212611"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6.1.2 Người dùng nhập lại mã sản phẩm mới và </w:t>
            </w:r>
            <w:r w:rsidR="00D93CEA">
              <w:rPr>
                <w:rFonts w:ascii="Times New Roman" w:eastAsia="Times New Roman" w:hAnsi="Times New Roman" w:cs="Times New Roman"/>
                <w:sz w:val="26"/>
                <w:szCs w:val="26"/>
                <w:lang w:val="en-US"/>
              </w:rPr>
              <w:t>làm các bước tiếp theo</w:t>
            </w:r>
          </w:p>
          <w:p w14:paraId="79B08736"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sidR="0048787A">
              <w:rPr>
                <w:rFonts w:ascii="Times New Roman" w:eastAsia="Times New Roman" w:hAnsi="Times New Roman" w:cs="Times New Roman"/>
                <w:sz w:val="26"/>
                <w:szCs w:val="26"/>
                <w:lang w:val="en-US"/>
              </w:rPr>
              <w:t xml:space="preserve">6.2 Người bán nhập thiếu thông tin </w:t>
            </w:r>
            <w:r w:rsidR="00DC6007">
              <w:rPr>
                <w:rFonts w:ascii="Times New Roman" w:eastAsia="Times New Roman" w:hAnsi="Times New Roman" w:cs="Times New Roman"/>
                <w:sz w:val="26"/>
                <w:szCs w:val="26"/>
                <w:lang w:val="en-US"/>
              </w:rPr>
              <w:t xml:space="preserve">sản phẩm </w:t>
            </w:r>
          </w:p>
          <w:p w14:paraId="7F23EC42"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6.2.1 Hệ thống hiển thị thông báo chưa nhập đủ thông tin sản phẩm </w:t>
            </w:r>
          </w:p>
          <w:p w14:paraId="650F129D"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6.2.2 Người bán </w:t>
            </w:r>
            <w:r w:rsidR="0034303E">
              <w:rPr>
                <w:rFonts w:ascii="Times New Roman" w:eastAsia="Times New Roman" w:hAnsi="Times New Roman" w:cs="Times New Roman"/>
                <w:sz w:val="26"/>
                <w:szCs w:val="26"/>
                <w:lang w:val="en-US"/>
              </w:rPr>
              <w:t xml:space="preserve">nhập những thông tin còn thiếu và làm các bước tiếp </w:t>
            </w:r>
          </w:p>
          <w:p w14:paraId="775A862D" w14:textId="2486160C"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theo</w:t>
            </w:r>
          </w:p>
          <w:p w14:paraId="7F1B335F" w14:textId="77777777"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7366C1">
              <w:rPr>
                <w:rFonts w:ascii="Times New Roman" w:eastAsia="Times New Roman" w:hAnsi="Times New Roman" w:cs="Times New Roman"/>
                <w:sz w:val="26"/>
                <w:szCs w:val="26"/>
                <w:lang w:val="en-US"/>
              </w:rPr>
              <w:t xml:space="preserve"> </w:t>
            </w:r>
            <w:r w:rsidR="00F63115">
              <w:rPr>
                <w:rFonts w:ascii="Times New Roman" w:eastAsia="Times New Roman" w:hAnsi="Times New Roman" w:cs="Times New Roman"/>
                <w:sz w:val="26"/>
                <w:szCs w:val="26"/>
                <w:lang w:val="en-US"/>
              </w:rPr>
              <w:t>6</w:t>
            </w:r>
            <w:r w:rsidR="00AC5327">
              <w:rPr>
                <w:rFonts w:ascii="Times New Roman" w:eastAsia="Times New Roman" w:hAnsi="Times New Roman" w:cs="Times New Roman"/>
                <w:sz w:val="26"/>
                <w:szCs w:val="26"/>
                <w:lang w:val="en-US"/>
              </w:rPr>
              <w:t>.3 Người bán</w:t>
            </w:r>
            <w:r w:rsidR="001D0595">
              <w:rPr>
                <w:rFonts w:ascii="Times New Roman" w:eastAsia="Times New Roman" w:hAnsi="Times New Roman" w:cs="Times New Roman"/>
                <w:sz w:val="26"/>
                <w:szCs w:val="26"/>
                <w:lang w:val="en-US"/>
              </w:rPr>
              <w:t xml:space="preserve"> nhập thông tin sản phẩm không hợp lệ </w:t>
            </w:r>
          </w:p>
          <w:p w14:paraId="5C064582" w14:textId="77777777" w:rsidR="001D0595"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6.3.1 Hệ thống hiển thị thông tin sản phẩm không hợp lệ </w:t>
            </w:r>
          </w:p>
          <w:p w14:paraId="2ACA8883" w14:textId="008E6130" w:rsidR="001D0595" w:rsidRPr="00034C0F"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2149E">
              <w:rPr>
                <w:rFonts w:ascii="Times New Roman" w:eastAsia="Times New Roman" w:hAnsi="Times New Roman" w:cs="Times New Roman"/>
                <w:sz w:val="26"/>
                <w:szCs w:val="26"/>
                <w:lang w:val="en-US"/>
              </w:rPr>
              <w:t xml:space="preserve">6.3.2 Người bán chỉnh lại thông tín sản phẩm và </w:t>
            </w:r>
            <w:r w:rsidR="00C73D4D">
              <w:rPr>
                <w:rFonts w:ascii="Times New Roman" w:eastAsia="Times New Roman" w:hAnsi="Times New Roman" w:cs="Times New Roman"/>
                <w:sz w:val="26"/>
                <w:szCs w:val="26"/>
                <w:lang w:val="en-US"/>
              </w:rPr>
              <w:t>bấm OK</w:t>
            </w:r>
          </w:p>
        </w:tc>
      </w:tr>
    </w:tbl>
    <w:p w14:paraId="571BE80B" w14:textId="045F8646" w:rsidR="00AC54A5" w:rsidRPr="00CC7109" w:rsidRDefault="00AC54A5" w:rsidP="00034C0F">
      <w:pPr>
        <w:pStyle w:val="ListParagraph"/>
        <w:rPr>
          <w:rFonts w:ascii="Times New Roman" w:eastAsia="Times New Roman" w:hAnsi="Times New Roman" w:cs="Times New Roman"/>
          <w:sz w:val="26"/>
          <w:szCs w:val="26"/>
        </w:rPr>
      </w:pPr>
    </w:p>
    <w:p w14:paraId="527D639D" w14:textId="1A4431AC" w:rsidR="007569A2" w:rsidRPr="00034C0F" w:rsidRDefault="00AC54A5">
      <w:pPr>
        <w:pStyle w:val="ListParagraph"/>
        <w:numPr>
          <w:ilvl w:val="0"/>
          <w:numId w:val="127"/>
        </w:numPr>
        <w:spacing w:line="360" w:lineRule="auto"/>
        <w:rPr>
          <w:rFonts w:ascii="Times New Roman" w:hAnsi="Times New Roman" w:cs="Times New Roman"/>
          <w:b/>
          <w:sz w:val="26"/>
          <w:szCs w:val="26"/>
          <w:lang w:val="en-US"/>
        </w:rPr>
        <w:pPrChange w:id="1326" w:author="Kiên Lê Trung" w:date="2024-12-22T11:52:00Z" w16du:dateUtc="2024-12-22T04:52:00Z">
          <w:pPr>
            <w:pStyle w:val="ListParagraph"/>
            <w:numPr>
              <w:numId w:val="127"/>
            </w:numPr>
            <w:ind w:hanging="360"/>
          </w:pPr>
        </w:pPrChange>
      </w:pPr>
      <w:r w:rsidRPr="00034C0F">
        <w:rPr>
          <w:rFonts w:ascii="Times New Roman" w:hAnsi="Times New Roman" w:cs="Times New Roman"/>
          <w:b/>
          <w:sz w:val="26"/>
          <w:szCs w:val="26"/>
          <w:lang w:val="en-US"/>
        </w:rPr>
        <w:t xml:space="preserve">Chức năng Quản lý </w:t>
      </w:r>
      <w:r w:rsidR="00980C1E">
        <w:rPr>
          <w:rFonts w:ascii="Times New Roman" w:hAnsi="Times New Roman" w:cs="Times New Roman"/>
          <w:b/>
          <w:bCs/>
          <w:sz w:val="26"/>
          <w:szCs w:val="26"/>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0E70CB" w14:paraId="465DFB5B" w14:textId="77777777" w:rsidTr="0020797E">
        <w:tc>
          <w:tcPr>
            <w:tcW w:w="2655" w:type="dxa"/>
            <w:shd w:val="clear" w:color="auto" w:fill="auto"/>
            <w:tcMar>
              <w:top w:w="100" w:type="dxa"/>
              <w:left w:w="100" w:type="dxa"/>
              <w:bottom w:w="100" w:type="dxa"/>
              <w:right w:w="100" w:type="dxa"/>
            </w:tcMar>
          </w:tcPr>
          <w:p w14:paraId="62B044F8" w14:textId="2C7E84D8" w:rsidR="00980C1E" w:rsidRDefault="00980C1E" w:rsidP="0020797E">
            <w:pPr>
              <w:widowControl w:val="0"/>
              <w:spacing w:line="240" w:lineRule="auto"/>
              <w:ind w:left="94"/>
              <w:rPr>
                <w:rFonts w:ascii="Times New Roman" w:eastAsia="Times New Roman" w:hAnsi="Times New Roman" w:cs="Times New Roman"/>
                <w:sz w:val="26"/>
                <w:szCs w:val="26"/>
              </w:rPr>
            </w:pPr>
            <w:del w:id="1327" w:author="Kiên Lê Trung" w:date="2024-12-22T11:25:00Z" w16du:dateUtc="2024-12-22T04:25:00Z">
              <w:r w:rsidDel="00983677">
                <w:rPr>
                  <w:rFonts w:ascii="Times New Roman" w:eastAsia="Times New Roman" w:hAnsi="Times New Roman" w:cs="Times New Roman"/>
                  <w:sz w:val="26"/>
                  <w:szCs w:val="26"/>
                </w:rPr>
                <w:delText>Use Case</w:delText>
              </w:r>
            </w:del>
            <w:ins w:id="1328" w:author="Kiên Lê Trung" w:date="2024-12-22T11:25:00Z" w16du:dateUtc="2024-12-22T04:25:00Z">
              <w:r w:rsidR="00983677">
                <w:rPr>
                  <w:rFonts w:ascii="Times New Roman" w:eastAsia="Times New Roman" w:hAnsi="Times New Roman" w:cs="Times New Roman"/>
                  <w:sz w:val="26"/>
                  <w:szCs w:val="26"/>
                </w:rPr>
                <w:t>Usecase</w:t>
              </w:r>
            </w:ins>
          </w:p>
        </w:tc>
        <w:tc>
          <w:tcPr>
            <w:tcW w:w="5625" w:type="dxa"/>
            <w:shd w:val="clear" w:color="auto" w:fill="auto"/>
            <w:tcMar>
              <w:top w:w="100" w:type="dxa"/>
              <w:left w:w="100" w:type="dxa"/>
              <w:bottom w:w="100" w:type="dxa"/>
              <w:right w:w="100" w:type="dxa"/>
            </w:tcMar>
          </w:tcPr>
          <w:p w14:paraId="1F52CBB7" w14:textId="0D133FF9" w:rsidR="00980C1E" w:rsidRPr="000E70CB" w:rsidRDefault="00980C1E"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nhà cung cấp</w:t>
            </w:r>
          </w:p>
        </w:tc>
      </w:tr>
      <w:tr w:rsidR="00980C1E"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2D40C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980C1E"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EA575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980C1E"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Default="00980C1E"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12E53C7" w14:textId="15AF0D44" w:rsidR="00980C1E" w:rsidRPr="00034C0F" w:rsidRDefault="00980C1E" w:rsidP="0020797E">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Người bán </w:t>
            </w:r>
            <w:r w:rsidR="00570DB9">
              <w:rPr>
                <w:rFonts w:ascii="Times New Roman" w:eastAsia="Times New Roman" w:hAnsi="Times New Roman" w:cs="Times New Roman"/>
                <w:sz w:val="26"/>
                <w:szCs w:val="26"/>
                <w:lang w:val="en-US"/>
              </w:rPr>
              <w:t xml:space="preserve">thêm nhà cung cấp </w:t>
            </w:r>
            <w:r w:rsidR="00D37A33">
              <w:rPr>
                <w:rFonts w:ascii="Times New Roman" w:eastAsia="Times New Roman" w:hAnsi="Times New Roman" w:cs="Times New Roman"/>
                <w:sz w:val="26"/>
                <w:szCs w:val="26"/>
                <w:lang w:val="en-US"/>
              </w:rPr>
              <w:t>thành công</w:t>
            </w:r>
          </w:p>
        </w:tc>
      </w:tr>
      <w:tr w:rsidR="00980C1E"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Default="00980C1E"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BB5BBCE" w14:textId="77777777"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25F293AC" w14:textId="17A7C8BF"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Pr>
                <w:rFonts w:ascii="Times New Roman" w:eastAsia="Times New Roman" w:hAnsi="Times New Roman" w:cs="Times New Roman"/>
                <w:sz w:val="26"/>
                <w:szCs w:val="26"/>
                <w:lang w:val="en-US"/>
              </w:rPr>
              <w:t xml:space="preserve">Quản lý </w:t>
            </w:r>
            <w:r w:rsidR="004D72FF">
              <w:rPr>
                <w:rFonts w:ascii="Times New Roman" w:eastAsia="Times New Roman" w:hAnsi="Times New Roman" w:cs="Times New Roman"/>
                <w:sz w:val="26"/>
                <w:szCs w:val="26"/>
                <w:lang w:val="en-US"/>
              </w:rPr>
              <w:t>nhà cung cấp</w:t>
            </w:r>
          </w:p>
          <w:p w14:paraId="6617EC0C" w14:textId="6982D586"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thị ra giao diện danh sách nhữ</w:t>
            </w:r>
            <w:r w:rsidR="007D3A12">
              <w:rPr>
                <w:rFonts w:ascii="Times New Roman" w:eastAsia="Times New Roman" w:hAnsi="Times New Roman" w:cs="Times New Roman"/>
                <w:sz w:val="26"/>
                <w:szCs w:val="26"/>
                <w:lang w:val="en-US"/>
              </w:rPr>
              <w:t xml:space="preserve">ng nhà cung cấp </w:t>
            </w:r>
          </w:p>
          <w:p w14:paraId="3EC77BE6" w14:textId="03893D0B"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w:t>
            </w:r>
            <w:r w:rsidR="007D3A12">
              <w:rPr>
                <w:rFonts w:ascii="Times New Roman" w:eastAsia="Times New Roman" w:hAnsi="Times New Roman" w:cs="Times New Roman"/>
                <w:sz w:val="26"/>
                <w:szCs w:val="26"/>
                <w:lang w:val="en-US"/>
              </w:rPr>
              <w:t xml:space="preserve"> mới</w:t>
            </w:r>
          </w:p>
          <w:p w14:paraId="05E903D8" w14:textId="15F8EC2C"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Hệ thống hiển thị giao diện </w:t>
            </w:r>
            <w:r w:rsidR="007D3A12">
              <w:rPr>
                <w:rFonts w:ascii="Times New Roman" w:eastAsia="Times New Roman" w:hAnsi="Times New Roman" w:cs="Times New Roman"/>
                <w:sz w:val="26"/>
                <w:szCs w:val="26"/>
                <w:lang w:val="en-US"/>
              </w:rPr>
              <w:t>thêm mới nhà cung cấp</w:t>
            </w:r>
            <w:r>
              <w:rPr>
                <w:rFonts w:ascii="Times New Roman" w:eastAsia="Times New Roman" w:hAnsi="Times New Roman" w:cs="Times New Roman"/>
                <w:sz w:val="26"/>
                <w:szCs w:val="26"/>
                <w:lang w:val="en-US"/>
              </w:rPr>
              <w:t xml:space="preserve"> </w:t>
            </w:r>
          </w:p>
          <w:p w14:paraId="57452E6A" w14:textId="77777777"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điền đầy đủ thông tin vào và bấm OK</w:t>
            </w:r>
          </w:p>
          <w:p w14:paraId="14127426" w14:textId="7909A09D"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Hệ thống hiển thị giao diện thông báo </w:t>
            </w:r>
            <w:r w:rsidR="009241C3">
              <w:rPr>
                <w:rFonts w:ascii="Times New Roman" w:eastAsia="Times New Roman" w:hAnsi="Times New Roman" w:cs="Times New Roman"/>
                <w:sz w:val="26"/>
                <w:szCs w:val="26"/>
                <w:lang w:val="en-US"/>
              </w:rPr>
              <w:t>Thêm mới nhà cung cấp thành công</w:t>
            </w:r>
          </w:p>
        </w:tc>
      </w:tr>
      <w:tr w:rsidR="00980C1E" w:rsidRPr="000E70CB"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Default="00980C1E" w:rsidP="0020797E">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3F66E955" w14:textId="7F45AE1A" w:rsidR="00980C1E" w:rsidRPr="000E70CB" w:rsidRDefault="00980C1E" w:rsidP="009241C3">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
        </w:tc>
      </w:tr>
    </w:tbl>
    <w:p w14:paraId="5101B52C" w14:textId="77777777" w:rsidR="007569A2" w:rsidRDefault="007569A2">
      <w:pPr>
        <w:spacing w:after="240" w:line="290" w:lineRule="auto"/>
        <w:rPr>
          <w:rFonts w:ascii="Times New Roman" w:eastAsia="Times New Roman" w:hAnsi="Times New Roman" w:cs="Times New Roman"/>
          <w:b/>
          <w:sz w:val="18"/>
          <w:szCs w:val="18"/>
        </w:rPr>
      </w:pPr>
    </w:p>
    <w:p w14:paraId="3C8EC45C" w14:textId="77777777" w:rsidR="007569A2" w:rsidRDefault="007569A2">
      <w:pPr>
        <w:pStyle w:val="ListParagraph"/>
        <w:pPrChange w:id="1329" w:author="Kiên Lê Trung" w:date="2024-12-22T11:52:00Z" w16du:dateUtc="2024-12-22T04:52:00Z">
          <w:pPr>
            <w:pStyle w:val="Heading5"/>
            <w:spacing w:before="80" w:line="290" w:lineRule="auto"/>
          </w:pPr>
        </w:pPrChange>
      </w:pPr>
    </w:p>
    <w:p w14:paraId="326DC100" w14:textId="77777777" w:rsidR="007569A2" w:rsidRDefault="007569A2">
      <w:pPr>
        <w:spacing w:after="240" w:line="290" w:lineRule="auto"/>
        <w:rPr>
          <w:rFonts w:ascii="Times New Roman" w:eastAsia="Times New Roman" w:hAnsi="Times New Roman" w:cs="Times New Roman"/>
          <w:sz w:val="26"/>
          <w:szCs w:val="26"/>
        </w:rPr>
      </w:pPr>
    </w:p>
    <w:p w14:paraId="7FF8D82A" w14:textId="77777777" w:rsidR="007569A2" w:rsidRDefault="00CE686F">
      <w:pPr>
        <w:pStyle w:val="Heading3"/>
        <w:spacing w:line="290" w:lineRule="auto"/>
        <w:ind w:right="80"/>
      </w:pPr>
      <w:bookmarkStart w:id="1330" w:name="_Toc185764374"/>
      <w:r>
        <w:t>2.1.5 Xây dựng biểu đồ lớp phân tích</w:t>
      </w:r>
      <w:bookmarkEnd w:id="1330"/>
      <w:r>
        <w:t xml:space="preserve"> </w:t>
      </w:r>
    </w:p>
    <w:p w14:paraId="0A821549" w14:textId="77777777" w:rsidR="007569A2" w:rsidRDefault="007569A2">
      <w:pPr>
        <w:pStyle w:val="ListParagraph"/>
        <w:pPrChange w:id="1331" w:author="Kiên Lê Trung" w:date="2024-12-22T11:52:00Z" w16du:dateUtc="2024-12-22T04:52:00Z">
          <w:pPr>
            <w:pStyle w:val="Heading2"/>
            <w:spacing w:line="290" w:lineRule="auto"/>
            <w:ind w:right="80"/>
          </w:pPr>
        </w:pPrChange>
      </w:pPr>
      <w:bookmarkStart w:id="1332" w:name="_qpioi3qn2yo2" w:colFirst="0" w:colLast="0"/>
      <w:bookmarkEnd w:id="1332"/>
    </w:p>
    <w:p w14:paraId="66FDCF4E" w14:textId="77777777" w:rsidR="007569A2" w:rsidRDefault="007569A2">
      <w:pPr>
        <w:rPr>
          <w:sz w:val="28"/>
          <w:szCs w:val="28"/>
        </w:rPr>
      </w:pPr>
    </w:p>
    <w:p w14:paraId="3BEE236D" w14:textId="77777777" w:rsidR="007569A2" w:rsidRDefault="00CE686F">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31200" cy="3530600"/>
                    </a:xfrm>
                    <a:prstGeom prst="rect">
                      <a:avLst/>
                    </a:prstGeom>
                    <a:ln/>
                  </pic:spPr>
                </pic:pic>
              </a:graphicData>
            </a:graphic>
          </wp:inline>
        </w:drawing>
      </w:r>
    </w:p>
    <w:p w14:paraId="0CCC0888" w14:textId="77777777" w:rsidR="007569A2" w:rsidRDefault="007569A2">
      <w:pPr>
        <w:rPr>
          <w:sz w:val="28"/>
          <w:szCs w:val="28"/>
        </w:rPr>
      </w:pPr>
    </w:p>
    <w:p w14:paraId="4A990D24" w14:textId="77777777" w:rsidR="007569A2" w:rsidRDefault="007569A2">
      <w:pPr>
        <w:rPr>
          <w:sz w:val="28"/>
          <w:szCs w:val="28"/>
        </w:rPr>
      </w:pPr>
    </w:p>
    <w:p w14:paraId="603CC4DB" w14:textId="77777777" w:rsidR="007569A2" w:rsidRDefault="007569A2">
      <w:pPr>
        <w:rPr>
          <w:sz w:val="28"/>
          <w:szCs w:val="28"/>
        </w:rPr>
      </w:pPr>
    </w:p>
    <w:p w14:paraId="0AB72B97" w14:textId="77777777" w:rsidR="007569A2" w:rsidRDefault="00CE686F">
      <w:pPr>
        <w:pStyle w:val="Heading2"/>
      </w:pPr>
      <w:bookmarkStart w:id="1333" w:name="_Toc185764375"/>
      <w:r>
        <w:t>2.2 Thiết kế hệ thống</w:t>
      </w:r>
      <w:bookmarkEnd w:id="1333"/>
      <w:r>
        <w:t xml:space="preserve"> </w:t>
      </w:r>
    </w:p>
    <w:p w14:paraId="30BED4EF" w14:textId="77777777" w:rsidR="007569A2" w:rsidRDefault="00CE686F">
      <w:pPr>
        <w:pStyle w:val="Heading3"/>
      </w:pPr>
      <w:bookmarkStart w:id="1334" w:name="_Toc185764376"/>
      <w:r>
        <w:t>2.2.1 Thiết kế các mô hình thông tin tuần tự của hệ thống</w:t>
      </w:r>
      <w:bookmarkEnd w:id="1334"/>
      <w:r>
        <w:t xml:space="preserve"> </w:t>
      </w:r>
    </w:p>
    <w:p w14:paraId="4354E696" w14:textId="5FDB9557" w:rsidR="007569A2" w:rsidRPr="00C17A35" w:rsidRDefault="00C17A35">
      <w:pPr>
        <w:pStyle w:val="ListParagraph"/>
        <w:numPr>
          <w:ilvl w:val="0"/>
          <w:numId w:val="191"/>
        </w:numPr>
        <w:ind w:left="426"/>
        <w:rPr>
          <w:rFonts w:cs="Times New Roman"/>
          <w:sz w:val="26"/>
          <w:szCs w:val="26"/>
          <w:rPrChange w:id="1335" w:author="Kiên Lê Trung" w:date="2024-12-22T12:06:00Z" w16du:dateUtc="2024-12-22T05:06:00Z">
            <w:rPr/>
          </w:rPrChange>
        </w:rPr>
        <w:pPrChange w:id="1336" w:author="Kiên Lê Trung" w:date="2024-12-22T12:04:00Z" w16du:dateUtc="2024-12-22T05:04:00Z">
          <w:pPr>
            <w:pStyle w:val="Heading4"/>
            <w:ind w:left="720"/>
          </w:pPr>
        </w:pPrChange>
      </w:pPr>
      <w:ins w:id="1337" w:author="Kiên Lê Trung" w:date="2024-12-22T12:06:00Z" w16du:dateUtc="2024-12-22T05:06:00Z">
        <w:r w:rsidRPr="00C17A35">
          <w:rPr>
            <w:rFonts w:ascii="Times New Roman" w:hAnsi="Times New Roman" w:cs="Times New Roman"/>
            <w:sz w:val="26"/>
            <w:szCs w:val="26"/>
            <w:rPrChange w:id="1338" w:author="Kiên Lê Trung" w:date="2024-12-22T12:06:00Z" w16du:dateUtc="2024-12-22T05:06:00Z">
              <w:rPr>
                <w:rFonts w:cs="Times New Roman"/>
                <w:b w:val="0"/>
                <w:bCs/>
                <w:sz w:val="26"/>
                <w:szCs w:val="26"/>
              </w:rPr>
            </w:rPrChange>
          </w:rPr>
          <w:t>Biểu</w:t>
        </w:r>
        <w:r w:rsidRPr="00C17A35">
          <w:rPr>
            <w:rFonts w:ascii="Times New Roman" w:hAnsi="Times New Roman" w:cs="Times New Roman"/>
            <w:sz w:val="26"/>
            <w:szCs w:val="26"/>
            <w:lang w:val="vi-VN"/>
            <w:rPrChange w:id="1339" w:author="Kiên Lê Trung" w:date="2024-12-22T12:06:00Z" w16du:dateUtc="2024-12-22T05:06:00Z">
              <w:rPr>
                <w:rFonts w:cs="Times New Roman"/>
                <w:b w:val="0"/>
                <w:bCs/>
                <w:sz w:val="26"/>
                <w:szCs w:val="26"/>
                <w:lang w:val="vi-VN"/>
              </w:rPr>
            </w:rPrChange>
          </w:rPr>
          <w:t xml:space="preserve"> đồ tuần tự chức năng” </w:t>
        </w:r>
      </w:ins>
      <w:del w:id="1340" w:author="Kiên Lê Trung" w:date="2024-12-22T12:04:00Z" w16du:dateUtc="2024-12-22T05:04:00Z">
        <w:r w:rsidRPr="00C17A35" w:rsidDel="002C40F3">
          <w:rPr>
            <w:rFonts w:ascii="Times New Roman" w:hAnsi="Times New Roman" w:cs="Times New Roman"/>
            <w:b/>
            <w:bCs/>
            <w:sz w:val="26"/>
            <w:szCs w:val="26"/>
            <w:rPrChange w:id="1341" w:author="Kiên Lê Trung" w:date="2024-12-22T12:06:00Z" w16du:dateUtc="2024-12-22T05:06:00Z">
              <w:rPr/>
            </w:rPrChange>
          </w:rPr>
          <w:delText xml:space="preserve">- </w:delText>
        </w:r>
      </w:del>
      <w:r w:rsidRPr="00C17A35">
        <w:rPr>
          <w:rFonts w:ascii="Times New Roman" w:hAnsi="Times New Roman" w:cs="Times New Roman"/>
          <w:b/>
          <w:bCs/>
          <w:sz w:val="26"/>
          <w:szCs w:val="26"/>
          <w:rPrChange w:id="1342" w:author="Kiên Lê Trung" w:date="2024-12-22T12:06:00Z" w16du:dateUtc="2024-12-22T05:06:00Z">
            <w:rPr/>
          </w:rPrChange>
        </w:rPr>
        <w:t>Tìm kiếm sản phẩm</w:t>
      </w:r>
      <w:ins w:id="1343" w:author="Kiên Lê Trung" w:date="2024-12-22T12:06:00Z" w16du:dateUtc="2024-12-22T05:06:00Z">
        <w:r w:rsidRPr="00C17A35">
          <w:rPr>
            <w:rFonts w:ascii="Times New Roman" w:hAnsi="Times New Roman" w:cs="Times New Roman"/>
            <w:sz w:val="26"/>
            <w:szCs w:val="26"/>
            <w:lang w:val="vi-VN"/>
            <w:rPrChange w:id="1344" w:author="Kiên Lê Trung" w:date="2024-12-22T12:06:00Z" w16du:dateUtc="2024-12-22T05:06:00Z">
              <w:rPr>
                <w:rFonts w:cs="Times New Roman"/>
                <w:b w:val="0"/>
                <w:bCs/>
                <w:sz w:val="26"/>
                <w:szCs w:val="26"/>
                <w:lang w:val="vi-VN"/>
              </w:rPr>
            </w:rPrChange>
          </w:rPr>
          <w:t xml:space="preserve"> “</w:t>
        </w:r>
      </w:ins>
    </w:p>
    <w:p w14:paraId="5BAD3425" w14:textId="77777777" w:rsidR="007569A2" w:rsidRDefault="00CE686F">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31200" cy="2298700"/>
                    </a:xfrm>
                    <a:prstGeom prst="rect">
                      <a:avLst/>
                    </a:prstGeom>
                    <a:ln/>
                  </pic:spPr>
                </pic:pic>
              </a:graphicData>
            </a:graphic>
          </wp:inline>
        </w:drawing>
      </w:r>
    </w:p>
    <w:p w14:paraId="0AD13EA4" w14:textId="221B79DF" w:rsidR="007569A2" w:rsidRPr="002C40F3" w:rsidRDefault="00C17A35">
      <w:pPr>
        <w:pStyle w:val="ListParagraph"/>
        <w:numPr>
          <w:ilvl w:val="0"/>
          <w:numId w:val="192"/>
        </w:numPr>
        <w:ind w:left="426"/>
        <w:rPr>
          <w:rFonts w:cs="Times New Roman"/>
          <w:sz w:val="26"/>
          <w:szCs w:val="26"/>
          <w:rPrChange w:id="1345" w:author="Kiên Lê Trung" w:date="2024-12-22T12:05:00Z" w16du:dateUtc="2024-12-22T05:05:00Z">
            <w:rPr/>
          </w:rPrChange>
        </w:rPr>
        <w:pPrChange w:id="1346" w:author="Kiên Lê Trung" w:date="2024-12-22T12:05:00Z" w16du:dateUtc="2024-12-22T05:05:00Z">
          <w:pPr>
            <w:pStyle w:val="Heading4"/>
          </w:pPr>
        </w:pPrChange>
      </w:pPr>
      <w:ins w:id="1347" w:author="Kiên Lê Trung" w:date="2024-12-22T12:06:00Z" w16du:dateUtc="2024-12-22T05:06: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b/>
            <w:bCs/>
            <w:sz w:val="26"/>
            <w:szCs w:val="26"/>
            <w:lang w:val="vi-VN"/>
          </w:rPr>
          <w:t xml:space="preserve"> </w:t>
        </w:r>
      </w:ins>
      <w:del w:id="1348" w:author="Kiên Lê Trung" w:date="2024-12-22T12:05:00Z" w16du:dateUtc="2024-12-22T05:05:00Z">
        <w:r w:rsidR="00CE686F" w:rsidRPr="002C40F3" w:rsidDel="002C40F3">
          <w:rPr>
            <w:rFonts w:ascii="Times New Roman" w:hAnsi="Times New Roman" w:cs="Times New Roman"/>
            <w:b/>
            <w:bCs/>
            <w:sz w:val="26"/>
            <w:szCs w:val="26"/>
            <w:rPrChange w:id="1349" w:author="Kiên Lê Trung" w:date="2024-12-22T12:05:00Z" w16du:dateUtc="2024-12-22T05:05:00Z">
              <w:rPr/>
            </w:rPrChange>
          </w:rPr>
          <w:delText xml:space="preserve">- </w:delText>
        </w:r>
      </w:del>
      <w:r w:rsidR="00CE686F" w:rsidRPr="002C40F3">
        <w:rPr>
          <w:rFonts w:ascii="Times New Roman" w:hAnsi="Times New Roman" w:cs="Times New Roman"/>
          <w:b/>
          <w:bCs/>
          <w:sz w:val="26"/>
          <w:szCs w:val="26"/>
          <w:rPrChange w:id="1350" w:author="Kiên Lê Trung" w:date="2024-12-22T12:05:00Z" w16du:dateUtc="2024-12-22T05:05:00Z">
            <w:rPr/>
          </w:rPrChange>
        </w:rPr>
        <w:t>Đăng nhập</w:t>
      </w:r>
      <w:ins w:id="1351" w:author="Kiên Lê Trung" w:date="2024-12-22T12:06:00Z" w16du:dateUtc="2024-12-22T05:06:00Z">
        <w:r>
          <w:rPr>
            <w:rFonts w:ascii="Times New Roman" w:hAnsi="Times New Roman" w:cs="Times New Roman"/>
            <w:b/>
            <w:bCs/>
            <w:sz w:val="26"/>
            <w:szCs w:val="26"/>
            <w:lang w:val="vi-VN"/>
          </w:rPr>
          <w:t xml:space="preserve"> “</w:t>
        </w:r>
      </w:ins>
    </w:p>
    <w:p w14:paraId="0C7D08AC" w14:textId="77777777" w:rsidR="007569A2" w:rsidRDefault="00CE686F">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731200" cy="3771900"/>
                    </a:xfrm>
                    <a:prstGeom prst="rect">
                      <a:avLst/>
                    </a:prstGeom>
                    <a:ln/>
                  </pic:spPr>
                </pic:pic>
              </a:graphicData>
            </a:graphic>
          </wp:inline>
        </w:drawing>
      </w:r>
    </w:p>
    <w:p w14:paraId="37A31054" w14:textId="77777777" w:rsidR="007569A2" w:rsidRDefault="007569A2">
      <w:pPr>
        <w:rPr>
          <w:sz w:val="28"/>
          <w:szCs w:val="28"/>
        </w:rPr>
      </w:pPr>
    </w:p>
    <w:p w14:paraId="3A9EF079" w14:textId="77777777" w:rsidR="009F122F" w:rsidRDefault="009F122F" w:rsidP="009F122F">
      <w:pPr>
        <w:rPr>
          <w:ins w:id="1352" w:author="Kiên Lê Trung" w:date="2024-12-22T10:25:00Z" w16du:dateUtc="2024-12-22T03:25:00Z"/>
          <w:lang w:val="vi-VN"/>
        </w:rPr>
      </w:pPr>
    </w:p>
    <w:p w14:paraId="5F51E5FC" w14:textId="52C1A71E" w:rsidR="009F122F" w:rsidRPr="002C40F3" w:rsidRDefault="00C17A35">
      <w:pPr>
        <w:pStyle w:val="ListParagraph"/>
        <w:numPr>
          <w:ilvl w:val="0"/>
          <w:numId w:val="193"/>
        </w:numPr>
        <w:ind w:left="426"/>
        <w:rPr>
          <w:ins w:id="1353" w:author="Kiên Lê Trung" w:date="2024-12-22T10:25:00Z" w16du:dateUtc="2024-12-22T03:25:00Z"/>
          <w:rFonts w:ascii="Times New Roman" w:hAnsi="Times New Roman" w:cs="Times New Roman"/>
          <w:b/>
          <w:bCs/>
          <w:sz w:val="26"/>
          <w:szCs w:val="26"/>
          <w:lang w:val="vi-VN"/>
          <w:rPrChange w:id="1354" w:author="Kiên Lê Trung" w:date="2024-12-22T12:05:00Z" w16du:dateUtc="2024-12-22T05:05:00Z">
            <w:rPr>
              <w:ins w:id="1355" w:author="Kiên Lê Trung" w:date="2024-12-22T10:25:00Z" w16du:dateUtc="2024-12-22T03:25:00Z"/>
              <w:lang w:val="vi-VN"/>
            </w:rPr>
          </w:rPrChange>
        </w:rPr>
        <w:pPrChange w:id="1356" w:author="Kiên Lê Trung" w:date="2024-12-22T12:05:00Z" w16du:dateUtc="2024-12-22T05:05:00Z">
          <w:pPr/>
        </w:pPrChange>
      </w:pPr>
      <w:ins w:id="1357" w:author="Kiên Lê Trung" w:date="2024-12-22T12:07:00Z" w16du:dateUtc="2024-12-22T05:07: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ins>
      <w:r w:rsidR="00CE686F" w:rsidRPr="002C40F3">
        <w:rPr>
          <w:rFonts w:ascii="Times New Roman" w:hAnsi="Times New Roman" w:cs="Times New Roman"/>
          <w:b/>
          <w:bCs/>
          <w:sz w:val="26"/>
          <w:szCs w:val="26"/>
          <w:rPrChange w:id="1358" w:author="Kiên Lê Trung" w:date="2024-12-22T12:05:00Z" w16du:dateUtc="2024-12-22T05:05:00Z">
            <w:rPr/>
          </w:rPrChange>
        </w:rPr>
        <w:t>Đăng ký</w:t>
      </w:r>
      <w:ins w:id="1359" w:author="Kiên Lê Trung" w:date="2024-12-22T12:07:00Z" w16du:dateUtc="2024-12-22T05:07:00Z">
        <w:r>
          <w:rPr>
            <w:rFonts w:ascii="Times New Roman" w:hAnsi="Times New Roman" w:cs="Times New Roman"/>
            <w:b/>
            <w:bCs/>
            <w:sz w:val="26"/>
            <w:szCs w:val="26"/>
            <w:lang w:val="vi-VN"/>
          </w:rPr>
          <w:t xml:space="preserve"> “</w:t>
        </w:r>
      </w:ins>
    </w:p>
    <w:p w14:paraId="0DCE0A5E" w14:textId="77777777" w:rsidR="009F122F" w:rsidRDefault="009F122F" w:rsidP="009F122F">
      <w:pPr>
        <w:rPr>
          <w:ins w:id="1360" w:author="Kiên Lê Trung" w:date="2024-12-22T10:25:00Z" w16du:dateUtc="2024-12-22T03:25:00Z"/>
          <w:lang w:val="vi-VN"/>
        </w:rPr>
      </w:pPr>
    </w:p>
    <w:p w14:paraId="574FCADA" w14:textId="386B7757" w:rsidR="007569A2" w:rsidRDefault="00CE686F">
      <w:pPr>
        <w:pPrChange w:id="1361" w:author="Kiên Lê Trung" w:date="2024-12-22T10:24:00Z" w16du:dateUtc="2024-12-22T03:24:00Z">
          <w:pPr>
            <w:pStyle w:val="Heading4"/>
            <w:numPr>
              <w:numId w:val="66"/>
            </w:numPr>
            <w:ind w:left="141" w:hanging="283"/>
          </w:pPr>
        </w:pPrChange>
      </w:pPr>
      <w:r>
        <w:br/>
      </w:r>
      <w:r w:rsidR="3D0E50D5">
        <w:rPr>
          <w:noProof/>
        </w:rPr>
        <w:drawing>
          <wp:inline distT="0" distB="0" distL="0" distR="0" wp14:anchorId="69B4D065" wp14:editId="0CD69328">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p>
    <w:p w14:paraId="2F3E2713" w14:textId="570B476A" w:rsidR="001D19BE" w:rsidRPr="001D19BE" w:rsidRDefault="001D19BE">
      <w:pPr>
        <w:pStyle w:val="ListParagraph"/>
        <w:numPr>
          <w:ilvl w:val="0"/>
          <w:numId w:val="194"/>
        </w:numPr>
        <w:ind w:left="426"/>
        <w:rPr>
          <w:rFonts w:cs="Times New Roman"/>
          <w:sz w:val="26"/>
          <w:szCs w:val="26"/>
          <w:rPrChange w:id="1362" w:author="Kiên Lê Trung" w:date="2024-12-22T12:07:00Z" w16du:dateUtc="2024-12-22T05:07:00Z">
            <w:rPr/>
          </w:rPrChange>
        </w:rPr>
        <w:pPrChange w:id="1363" w:author="Kiên Lê Trung" w:date="2024-12-22T12:08:00Z" w16du:dateUtc="2024-12-22T05:08:00Z">
          <w:pPr>
            <w:pStyle w:val="Heading4"/>
          </w:pPr>
        </w:pPrChange>
      </w:pPr>
      <w:ins w:id="1364" w:author="Kiên Lê Trung" w:date="2024-12-22T12:08:00Z" w16du:dateUtc="2024-12-22T05:08: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365" w:author="Kiên Lê Trung" w:date="2024-12-22T12:08:00Z" w16du:dateUtc="2024-12-22T05:08:00Z">
        <w:r w:rsidRPr="001D19BE" w:rsidDel="001D19BE">
          <w:rPr>
            <w:rFonts w:ascii="Times New Roman" w:hAnsi="Times New Roman" w:cs="Times New Roman"/>
            <w:b/>
            <w:bCs/>
            <w:sz w:val="26"/>
            <w:szCs w:val="26"/>
            <w:rPrChange w:id="1366" w:author="Kiên Lê Trung" w:date="2024-12-22T12:08:00Z" w16du:dateUtc="2024-12-22T05:08:00Z">
              <w:rPr/>
            </w:rPrChange>
          </w:rPr>
          <w:delText xml:space="preserve">- </w:delText>
        </w:r>
      </w:del>
      <w:r w:rsidRPr="001D19BE">
        <w:rPr>
          <w:rFonts w:ascii="Times New Roman" w:hAnsi="Times New Roman" w:cs="Times New Roman"/>
          <w:b/>
          <w:bCs/>
          <w:sz w:val="26"/>
          <w:szCs w:val="26"/>
          <w:rPrChange w:id="1367" w:author="Kiên Lê Trung" w:date="2024-12-22T12:08:00Z" w16du:dateUtc="2024-12-22T05:08:00Z">
            <w:rPr/>
          </w:rPrChange>
        </w:rPr>
        <w:t>Quản lý hồ</w:t>
      </w:r>
      <w:ins w:id="1368" w:author="Kiên Lê Trung" w:date="2024-12-22T12:08:00Z" w16du:dateUtc="2024-12-22T05:08:00Z">
        <w:r w:rsidRPr="001D19BE">
          <w:rPr>
            <w:rFonts w:ascii="Times New Roman" w:hAnsi="Times New Roman" w:cs="Times New Roman"/>
            <w:b/>
            <w:bCs/>
            <w:sz w:val="26"/>
            <w:szCs w:val="26"/>
            <w:lang w:val="vi-VN"/>
            <w:rPrChange w:id="1369" w:author="Kiên Lê Trung" w:date="2024-12-22T12:08:00Z" w16du:dateUtc="2024-12-22T05:08:00Z">
              <w:rPr>
                <w:rFonts w:cs="Times New Roman"/>
                <w:sz w:val="26"/>
                <w:szCs w:val="26"/>
                <w:lang w:val="vi-VN"/>
              </w:rPr>
            </w:rPrChange>
          </w:rPr>
          <w:t xml:space="preserve"> sơ</w:t>
        </w:r>
      </w:ins>
      <w:r w:rsidRPr="001D19BE">
        <w:rPr>
          <w:rFonts w:ascii="Times New Roman" w:hAnsi="Times New Roman" w:cs="Times New Roman"/>
          <w:sz w:val="26"/>
          <w:szCs w:val="26"/>
          <w:rPrChange w:id="1370" w:author="Kiên Lê Trung" w:date="2024-12-22T12:07:00Z" w16du:dateUtc="2024-12-22T05:07:00Z">
            <w:rPr/>
          </w:rPrChange>
        </w:rPr>
        <w:t xml:space="preserve"> </w:t>
      </w:r>
      <w:del w:id="1371" w:author="Kiên Lê Trung" w:date="2024-12-22T12:08:00Z" w16du:dateUtc="2024-12-22T05:08:00Z">
        <w:r w:rsidRPr="001D19BE" w:rsidDel="001D19BE">
          <w:rPr>
            <w:rFonts w:ascii="Times New Roman" w:hAnsi="Times New Roman" w:cs="Times New Roman"/>
            <w:sz w:val="26"/>
            <w:szCs w:val="26"/>
            <w:rPrChange w:id="1372" w:author="Kiên Lê Trung" w:date="2024-12-22T12:07:00Z" w16du:dateUtc="2024-12-22T05:07:00Z">
              <w:rPr/>
            </w:rPrChange>
          </w:rPr>
          <w:delText>sơ</w:delText>
        </w:r>
      </w:del>
      <w:ins w:id="1373" w:author="Kiên Lê Trung" w:date="2024-12-22T12:08:00Z" w16du:dateUtc="2024-12-22T05:08:00Z">
        <w:r>
          <w:rPr>
            <w:rFonts w:ascii="Times New Roman" w:hAnsi="Times New Roman" w:cs="Times New Roman"/>
            <w:sz w:val="26"/>
            <w:szCs w:val="26"/>
            <w:lang w:val="vi-VN"/>
          </w:rPr>
          <w:t>“</w:t>
        </w:r>
      </w:ins>
    </w:p>
    <w:p w14:paraId="7DC8C081" w14:textId="77777777" w:rsidR="007569A2" w:rsidRDefault="00CE686F">
      <w:pPr>
        <w:rPr>
          <w:sz w:val="28"/>
          <w:szCs w:val="28"/>
        </w:rPr>
      </w:pPr>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5740400"/>
                    </a:xfrm>
                    <a:prstGeom prst="rect">
                      <a:avLst/>
                    </a:prstGeom>
                    <a:ln/>
                  </pic:spPr>
                </pic:pic>
              </a:graphicData>
            </a:graphic>
          </wp:inline>
        </w:drawing>
      </w:r>
    </w:p>
    <w:p w14:paraId="18C3FED3" w14:textId="6AD79EE8" w:rsidR="001D19BE" w:rsidRPr="005E12D3" w:rsidRDefault="001D19BE" w:rsidP="00C87E44">
      <w:pPr>
        <w:pStyle w:val="ListParagraph"/>
        <w:numPr>
          <w:ilvl w:val="0"/>
          <w:numId w:val="195"/>
        </w:numPr>
        <w:ind w:left="567"/>
        <w:rPr>
          <w:ins w:id="1374" w:author="Kiên Lê Trung" w:date="2024-12-22T12:10:00Z" w16du:dateUtc="2024-12-22T05:10:00Z"/>
          <w:rFonts w:ascii="Times New Roman" w:hAnsi="Times New Roman" w:cs="Times New Roman"/>
          <w:sz w:val="26"/>
          <w:szCs w:val="26"/>
          <w:rPrChange w:id="1375" w:author="Kiên Lê Trung" w:date="2024-12-22T12:10:00Z" w16du:dateUtc="2024-12-22T05:10:00Z">
            <w:rPr>
              <w:ins w:id="1376" w:author="Kiên Lê Trung" w:date="2024-12-22T12:10:00Z" w16du:dateUtc="2024-12-22T05:10:00Z"/>
              <w:rFonts w:ascii="Times New Roman" w:hAnsi="Times New Roman" w:cs="Times New Roman"/>
              <w:sz w:val="26"/>
              <w:szCs w:val="26"/>
              <w:lang w:val="vi-VN"/>
            </w:rPr>
          </w:rPrChange>
        </w:rPr>
      </w:pPr>
      <w:ins w:id="1377" w:author="Kiên Lê Trung" w:date="2024-12-22T12:08:00Z" w16du:dateUtc="2024-12-22T05:08: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r w:rsidRPr="00C87E44">
        <w:rPr>
          <w:rFonts w:ascii="Times New Roman" w:hAnsi="Times New Roman" w:cs="Times New Roman"/>
          <w:b/>
          <w:bCs/>
          <w:sz w:val="26"/>
          <w:szCs w:val="26"/>
          <w:rPrChange w:id="1378" w:author="Kiên Lê Trung" w:date="2024-12-22T12:09:00Z" w16du:dateUtc="2024-12-22T05:09:00Z">
            <w:rPr/>
          </w:rPrChange>
        </w:rPr>
        <w:t xml:space="preserve">Quản lý tài </w:t>
      </w:r>
      <w:del w:id="1379" w:author="Kiên Lê Trung" w:date="2024-12-22T12:08:00Z" w16du:dateUtc="2024-12-22T05:08:00Z">
        <w:r w:rsidRPr="00C87E44" w:rsidDel="001D19BE">
          <w:rPr>
            <w:rFonts w:ascii="Times New Roman" w:hAnsi="Times New Roman" w:cs="Times New Roman"/>
            <w:b/>
            <w:bCs/>
            <w:sz w:val="26"/>
            <w:szCs w:val="26"/>
            <w:rPrChange w:id="1380" w:author="Kiên Lê Trung" w:date="2024-12-22T12:09:00Z" w16du:dateUtc="2024-12-22T05:09:00Z">
              <w:rPr/>
            </w:rPrChange>
          </w:rPr>
          <w:delText>khoản</w:delText>
        </w:r>
      </w:del>
      <w:ins w:id="1381" w:author="Kiên Lê Trung" w:date="2024-12-22T12:08:00Z" w16du:dateUtc="2024-12-22T05:08:00Z">
        <w:r w:rsidRPr="00C87E44">
          <w:rPr>
            <w:rFonts w:ascii="Times New Roman" w:hAnsi="Times New Roman" w:cs="Times New Roman"/>
            <w:b/>
            <w:bCs/>
            <w:sz w:val="26"/>
            <w:szCs w:val="26"/>
            <w:rPrChange w:id="1382" w:author="Kiên Lê Trung" w:date="2024-12-22T12:09:00Z" w16du:dateUtc="2024-12-22T05:09:00Z">
              <w:rPr>
                <w:rFonts w:ascii="Times New Roman" w:hAnsi="Times New Roman" w:cs="Times New Roman"/>
                <w:sz w:val="26"/>
                <w:szCs w:val="26"/>
              </w:rPr>
            </w:rPrChange>
          </w:rPr>
          <w:t>khoản</w:t>
        </w:r>
        <w:r w:rsidR="00C87E44">
          <w:rPr>
            <w:rFonts w:ascii="Times New Roman" w:hAnsi="Times New Roman" w:cs="Times New Roman"/>
            <w:sz w:val="26"/>
            <w:szCs w:val="26"/>
            <w:lang w:val="vi-VN"/>
          </w:rPr>
          <w:t xml:space="preserve"> “</w:t>
        </w:r>
      </w:ins>
    </w:p>
    <w:p w14:paraId="3B102BB9" w14:textId="584CB9D2" w:rsidR="005E12D3" w:rsidRPr="001D19BE" w:rsidRDefault="005E12D3">
      <w:pPr>
        <w:pStyle w:val="ListParagraph"/>
        <w:numPr>
          <w:ilvl w:val="0"/>
          <w:numId w:val="126"/>
        </w:numPr>
        <w:ind w:left="567"/>
        <w:rPr>
          <w:rFonts w:cs="Times New Roman"/>
          <w:sz w:val="26"/>
          <w:szCs w:val="26"/>
          <w:rPrChange w:id="1383" w:author="Kiên Lê Trung" w:date="2024-12-22T12:08:00Z" w16du:dateUtc="2024-12-22T05:08:00Z">
            <w:rPr/>
          </w:rPrChange>
        </w:rPr>
        <w:pPrChange w:id="1384" w:author="Kiên Lê Trung" w:date="2024-12-22T12:10:00Z" w16du:dateUtc="2024-12-22T05:10:00Z">
          <w:pPr>
            <w:pStyle w:val="Heading4"/>
            <w:numPr>
              <w:numId w:val="30"/>
            </w:numPr>
            <w:ind w:left="720" w:hanging="360"/>
          </w:pPr>
        </w:pPrChange>
      </w:pPr>
      <w:ins w:id="1385" w:author="Kiên Lê Trung" w:date="2024-12-22T12:10:00Z" w16du:dateUtc="2024-12-22T05:10:00Z">
        <w:r>
          <w:rPr>
            <w:rFonts w:ascii="Times New Roman" w:hAnsi="Times New Roman" w:cs="Times New Roman"/>
            <w:sz w:val="26"/>
            <w:szCs w:val="26"/>
          </w:rPr>
          <w:t>Chỉnh</w:t>
        </w:r>
        <w:r>
          <w:rPr>
            <w:rFonts w:ascii="Times New Roman" w:hAnsi="Times New Roman" w:cs="Times New Roman"/>
            <w:sz w:val="26"/>
            <w:szCs w:val="26"/>
            <w:lang w:val="vi-VN"/>
          </w:rPr>
          <w:t xml:space="preserve"> sửa</w:t>
        </w:r>
      </w:ins>
    </w:p>
    <w:p w14:paraId="25465D1B" w14:textId="508B29C0" w:rsidR="007569A2" w:rsidDel="005E12D3" w:rsidRDefault="00CE686F">
      <w:pPr>
        <w:rPr>
          <w:del w:id="1386" w:author="Kiên Lê Trung" w:date="2024-12-22T12:10:00Z" w16du:dateUtc="2024-12-22T05:10:00Z"/>
          <w:sz w:val="28"/>
          <w:szCs w:val="28"/>
        </w:rPr>
      </w:pPr>
      <w:del w:id="1387" w:author="Kiên Lê Trung" w:date="2024-12-22T12:10:00Z" w16du:dateUtc="2024-12-22T05:10:00Z">
        <w:r w:rsidDel="005E12D3">
          <w:rPr>
            <w:sz w:val="28"/>
            <w:szCs w:val="28"/>
          </w:rPr>
          <w:delText>[update]</w:delText>
        </w:r>
      </w:del>
    </w:p>
    <w:p w14:paraId="0477E574" w14:textId="77777777" w:rsidR="007569A2" w:rsidRDefault="00CE686F">
      <w:pPr>
        <w:rPr>
          <w:sz w:val="28"/>
          <w:szCs w:val="28"/>
        </w:rPr>
      </w:pPr>
      <w:r>
        <w:rPr>
          <w:noProof/>
          <w:sz w:val="28"/>
          <w:szCs w:val="28"/>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4457700"/>
                    </a:xfrm>
                    <a:prstGeom prst="rect">
                      <a:avLst/>
                    </a:prstGeom>
                    <a:ln/>
                  </pic:spPr>
                </pic:pic>
              </a:graphicData>
            </a:graphic>
          </wp:inline>
        </w:drawing>
      </w:r>
    </w:p>
    <w:p w14:paraId="3FD9042A" w14:textId="77777777" w:rsidR="007569A2" w:rsidRDefault="007569A2">
      <w:pPr>
        <w:rPr>
          <w:sz w:val="28"/>
          <w:szCs w:val="28"/>
        </w:rPr>
      </w:pPr>
    </w:p>
    <w:p w14:paraId="1E1FBFFC" w14:textId="1D0D42B6" w:rsidR="007569A2" w:rsidRPr="005E12D3" w:rsidRDefault="005E12D3">
      <w:pPr>
        <w:pStyle w:val="ListParagraph"/>
        <w:numPr>
          <w:ilvl w:val="0"/>
          <w:numId w:val="126"/>
        </w:numPr>
        <w:ind w:left="567"/>
        <w:rPr>
          <w:sz w:val="28"/>
          <w:szCs w:val="28"/>
          <w:lang w:val="vi-VN"/>
          <w:rPrChange w:id="1388" w:author="Kiên Lê Trung" w:date="2024-12-22T12:10:00Z" w16du:dateUtc="2024-12-22T05:10:00Z">
            <w:rPr>
              <w:sz w:val="28"/>
              <w:szCs w:val="28"/>
            </w:rPr>
          </w:rPrChange>
        </w:rPr>
        <w:pPrChange w:id="1389" w:author="Kiên Lê Trung" w:date="2024-12-22T12:11:00Z" w16du:dateUtc="2024-12-22T05:11:00Z">
          <w:pPr/>
        </w:pPrChange>
      </w:pPr>
      <w:ins w:id="1390" w:author="Kiên Lê Trung" w:date="2024-12-22T12:11:00Z" w16du:dateUtc="2024-12-22T05:11:00Z">
        <w:r>
          <w:rPr>
            <w:sz w:val="28"/>
            <w:szCs w:val="28"/>
          </w:rPr>
          <w:t>Xóa</w:t>
        </w:r>
      </w:ins>
      <w:del w:id="1391" w:author="Kiên Lê Trung" w:date="2024-12-22T12:10:00Z" w16du:dateUtc="2024-12-22T05:10:00Z">
        <w:r w:rsidR="00CE686F" w:rsidRPr="005E12D3" w:rsidDel="005E12D3">
          <w:rPr>
            <w:sz w:val="28"/>
            <w:szCs w:val="28"/>
            <w:rPrChange w:id="1392" w:author="Kiên Lê Trung" w:date="2024-12-22T12:10:00Z" w16du:dateUtc="2024-12-22T05:10:00Z">
              <w:rPr/>
            </w:rPrChange>
          </w:rPr>
          <w:delText>[delete]</w:delText>
        </w:r>
      </w:del>
    </w:p>
    <w:p w14:paraId="052D4810" w14:textId="77777777" w:rsidR="007569A2" w:rsidRDefault="00CE686F">
      <w:pPr>
        <w:rPr>
          <w:sz w:val="28"/>
          <w:szCs w:val="28"/>
        </w:rPr>
      </w:pPr>
      <w:r>
        <w:rPr>
          <w:noProof/>
          <w:sz w:val="28"/>
          <w:szCs w:val="28"/>
        </w:rPr>
        <w:drawing>
          <wp:inline distT="114300" distB="114300" distL="114300" distR="114300" wp14:anchorId="3D5ABEE2" wp14:editId="07777777">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3505200"/>
                    </a:xfrm>
                    <a:prstGeom prst="rect">
                      <a:avLst/>
                    </a:prstGeom>
                    <a:ln/>
                  </pic:spPr>
                </pic:pic>
              </a:graphicData>
            </a:graphic>
          </wp:inline>
        </w:drawing>
      </w:r>
    </w:p>
    <w:p w14:paraId="62D3F89E" w14:textId="77777777" w:rsidR="007569A2" w:rsidRDefault="007569A2">
      <w:pPr>
        <w:rPr>
          <w:sz w:val="28"/>
          <w:szCs w:val="28"/>
        </w:rPr>
      </w:pPr>
    </w:p>
    <w:p w14:paraId="2780AF0D" w14:textId="77777777" w:rsidR="007569A2" w:rsidRDefault="007569A2">
      <w:pPr>
        <w:rPr>
          <w:sz w:val="28"/>
          <w:szCs w:val="28"/>
        </w:rPr>
      </w:pPr>
    </w:p>
    <w:p w14:paraId="46FC4A0D" w14:textId="77777777" w:rsidR="007569A2" w:rsidRDefault="007569A2">
      <w:pPr>
        <w:rPr>
          <w:sz w:val="28"/>
          <w:szCs w:val="28"/>
        </w:rPr>
      </w:pPr>
    </w:p>
    <w:p w14:paraId="0A130B9D" w14:textId="435A0B2B" w:rsidR="007569A2" w:rsidRPr="00C34B1C" w:rsidRDefault="002638DF" w:rsidP="00C34B1C">
      <w:pPr>
        <w:pStyle w:val="ListParagraph"/>
        <w:numPr>
          <w:ilvl w:val="0"/>
          <w:numId w:val="2"/>
        </w:numPr>
        <w:ind w:left="567"/>
        <w:rPr>
          <w:ins w:id="1393" w:author="Kiên Lê Trung" w:date="2024-12-22T12:12:00Z" w16du:dateUtc="2024-12-22T05:12:00Z"/>
          <w:rFonts w:ascii="Times New Roman" w:hAnsi="Times New Roman" w:cs="Times New Roman"/>
          <w:sz w:val="26"/>
          <w:szCs w:val="26"/>
          <w:rPrChange w:id="1394" w:author="Kiên Lê Trung" w:date="2024-12-22T12:12:00Z" w16du:dateUtc="2024-12-22T05:12:00Z">
            <w:rPr>
              <w:ins w:id="1395" w:author="Kiên Lê Trung" w:date="2024-12-22T12:12:00Z" w16du:dateUtc="2024-12-22T05:12:00Z"/>
              <w:rFonts w:ascii="Times New Roman" w:hAnsi="Times New Roman" w:cs="Times New Roman"/>
              <w:sz w:val="26"/>
              <w:szCs w:val="26"/>
              <w:lang w:val="vi-VN"/>
            </w:rPr>
          </w:rPrChange>
        </w:rPr>
      </w:pPr>
      <w:ins w:id="1396" w:author="Kiên Lê Trung" w:date="2024-12-22T12:11:00Z" w16du:dateUtc="2024-12-22T05:11: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ins>
      <w:ins w:id="1397" w:author="Kiên Lê Trung" w:date="2024-12-22T12:12:00Z" w16du:dateUtc="2024-12-22T05:12:00Z">
        <w:r>
          <w:rPr>
            <w:rFonts w:ascii="Times New Roman" w:hAnsi="Times New Roman" w:cs="Times New Roman"/>
            <w:sz w:val="26"/>
            <w:szCs w:val="26"/>
            <w:lang w:val="vi-VN"/>
          </w:rPr>
          <w:t xml:space="preserve"> </w:t>
        </w:r>
      </w:ins>
      <w:ins w:id="1398" w:author="Kiên Lê Trung" w:date="2024-12-22T12:11:00Z" w16du:dateUtc="2024-12-22T05:11:00Z">
        <w:r w:rsidRPr="002256E2">
          <w:rPr>
            <w:rFonts w:ascii="Times New Roman" w:hAnsi="Times New Roman" w:cs="Times New Roman"/>
            <w:sz w:val="26"/>
            <w:szCs w:val="26"/>
            <w:lang w:val="vi-VN"/>
          </w:rPr>
          <w:t xml:space="preserve">” </w:t>
        </w:r>
      </w:ins>
      <w:commentRangeStart w:id="1399"/>
      <w:commentRangeStart w:id="1400"/>
      <w:r w:rsidR="57D30417" w:rsidRPr="005E12D3">
        <w:rPr>
          <w:rFonts w:ascii="Times New Roman" w:hAnsi="Times New Roman" w:cs="Times New Roman"/>
          <w:sz w:val="26"/>
          <w:szCs w:val="26"/>
          <w:rPrChange w:id="1401" w:author="Kiên Lê Trung" w:date="2024-12-22T12:11:00Z" w16du:dateUtc="2024-12-22T05:11:00Z">
            <w:rPr>
              <w:sz w:val="28"/>
              <w:szCs w:val="28"/>
            </w:rPr>
          </w:rPrChange>
        </w:rPr>
        <w:t>Quản lý đơn hàng</w:t>
      </w:r>
      <w:del w:id="1402" w:author="Kiên Lê Trung" w:date="2024-12-22T12:12:00Z" w16du:dateUtc="2024-12-22T05:12:00Z">
        <w:r w:rsidR="57D30417" w:rsidRPr="005E12D3" w:rsidDel="00C34B1C">
          <w:rPr>
            <w:rFonts w:ascii="Times New Roman" w:hAnsi="Times New Roman" w:cs="Times New Roman"/>
            <w:sz w:val="26"/>
            <w:szCs w:val="26"/>
            <w:rPrChange w:id="1403" w:author="Kiên Lê Trung" w:date="2024-12-22T12:11:00Z" w16du:dateUtc="2024-12-22T05:11:00Z">
              <w:rPr>
                <w:sz w:val="28"/>
                <w:szCs w:val="28"/>
              </w:rPr>
            </w:rPrChange>
          </w:rPr>
          <w:delText xml:space="preserve"> bên phía </w:delText>
        </w:r>
        <w:r w:rsidR="630CF71F" w:rsidRPr="005E12D3" w:rsidDel="00C34B1C">
          <w:rPr>
            <w:rFonts w:ascii="Times New Roman" w:hAnsi="Times New Roman" w:cs="Times New Roman"/>
            <w:sz w:val="26"/>
            <w:szCs w:val="26"/>
            <w:rPrChange w:id="1404" w:author="Kiên Lê Trung" w:date="2024-12-22T12:11:00Z" w16du:dateUtc="2024-12-22T05:11:00Z">
              <w:rPr>
                <w:sz w:val="28"/>
                <w:szCs w:val="28"/>
              </w:rPr>
            </w:rPrChange>
          </w:rPr>
          <w:delText>Khách hàng</w:delText>
        </w:r>
        <w:commentRangeEnd w:id="1399"/>
        <w:r w:rsidR="00CE686F" w:rsidRPr="005E12D3" w:rsidDel="00C34B1C">
          <w:rPr>
            <w:rStyle w:val="CommentReference"/>
            <w:rFonts w:ascii="Times New Roman" w:hAnsi="Times New Roman" w:cs="Times New Roman"/>
            <w:sz w:val="26"/>
            <w:szCs w:val="26"/>
            <w:rPrChange w:id="1405" w:author="Kiên Lê Trung" w:date="2024-12-22T12:11:00Z" w16du:dateUtc="2024-12-22T05:11:00Z">
              <w:rPr>
                <w:rStyle w:val="CommentReference"/>
              </w:rPr>
            </w:rPrChange>
          </w:rPr>
          <w:commentReference w:id="1399"/>
        </w:r>
        <w:commentRangeEnd w:id="1400"/>
        <w:r w:rsidR="00CE686F" w:rsidRPr="005E12D3" w:rsidDel="00C34B1C">
          <w:rPr>
            <w:rStyle w:val="CommentReference"/>
            <w:rFonts w:ascii="Times New Roman" w:hAnsi="Times New Roman" w:cs="Times New Roman"/>
            <w:sz w:val="26"/>
            <w:szCs w:val="26"/>
            <w:rPrChange w:id="1406" w:author="Kiên Lê Trung" w:date="2024-12-22T12:11:00Z" w16du:dateUtc="2024-12-22T05:11:00Z">
              <w:rPr>
                <w:rStyle w:val="CommentReference"/>
              </w:rPr>
            </w:rPrChange>
          </w:rPr>
          <w:commentReference w:id="1400"/>
        </w:r>
      </w:del>
      <w:ins w:id="1407" w:author="Kiên Lê Trung" w:date="2024-12-22T12:12:00Z" w16du:dateUtc="2024-12-22T05:12:00Z">
        <w:r w:rsidR="00C34B1C">
          <w:rPr>
            <w:rFonts w:ascii="Times New Roman" w:hAnsi="Times New Roman" w:cs="Times New Roman"/>
            <w:sz w:val="26"/>
            <w:szCs w:val="26"/>
            <w:lang w:val="vi-VN"/>
          </w:rPr>
          <w:t>”</w:t>
        </w:r>
      </w:ins>
    </w:p>
    <w:p w14:paraId="6CC1DEC2" w14:textId="117FC646" w:rsidR="00C34B1C" w:rsidRPr="005E12D3" w:rsidRDefault="00C34B1C">
      <w:pPr>
        <w:pStyle w:val="ListParagraph"/>
        <w:numPr>
          <w:ilvl w:val="0"/>
          <w:numId w:val="126"/>
        </w:numPr>
        <w:ind w:left="567"/>
        <w:rPr>
          <w:rFonts w:ascii="Times New Roman" w:hAnsi="Times New Roman" w:cs="Times New Roman"/>
          <w:sz w:val="26"/>
          <w:szCs w:val="26"/>
          <w:rPrChange w:id="1408" w:author="Kiên Lê Trung" w:date="2024-12-22T12:11:00Z" w16du:dateUtc="2024-12-22T05:11:00Z">
            <w:rPr>
              <w:sz w:val="28"/>
              <w:szCs w:val="28"/>
            </w:rPr>
          </w:rPrChange>
        </w:rPr>
        <w:pPrChange w:id="1409" w:author="Kiên Lê Trung" w:date="2024-12-22T12:13:00Z" w16du:dateUtc="2024-12-22T05:13:00Z">
          <w:pPr>
            <w:pStyle w:val="ListParagraph"/>
            <w:numPr>
              <w:numId w:val="2"/>
            </w:numPr>
            <w:ind w:hanging="360"/>
          </w:pPr>
        </w:pPrChange>
      </w:pPr>
      <w:ins w:id="1410" w:author="Kiên Lê Trung" w:date="2024-12-22T12:12:00Z" w16du:dateUtc="2024-12-22T05:12:00Z">
        <w:r>
          <w:rPr>
            <w:rFonts w:ascii="Times New Roman" w:hAnsi="Times New Roman" w:cs="Times New Roman"/>
            <w:sz w:val="26"/>
            <w:szCs w:val="26"/>
          </w:rPr>
          <w:t>Khách</w:t>
        </w:r>
        <w:r>
          <w:rPr>
            <w:rFonts w:ascii="Times New Roman" w:hAnsi="Times New Roman" w:cs="Times New Roman"/>
            <w:sz w:val="26"/>
            <w:szCs w:val="26"/>
            <w:lang w:val="vi-VN"/>
          </w:rPr>
          <w:t xml:space="preserve"> </w:t>
        </w:r>
      </w:ins>
      <w:ins w:id="1411" w:author="Kiên Lê Trung" w:date="2024-12-22T12:13:00Z" w16du:dateUtc="2024-12-22T05:13:00Z">
        <w:r>
          <w:rPr>
            <w:rFonts w:ascii="Times New Roman" w:hAnsi="Times New Roman" w:cs="Times New Roman"/>
            <w:sz w:val="26"/>
            <w:szCs w:val="26"/>
            <w:lang w:val="vi-VN"/>
          </w:rPr>
          <w:t>hàng</w:t>
        </w:r>
      </w:ins>
    </w:p>
    <w:p w14:paraId="12FDE839" w14:textId="63266C26" w:rsidR="2895571A" w:rsidRDefault="2895571A" w:rsidP="2895571A">
      <w:pPr>
        <w:rPr>
          <w:sz w:val="28"/>
          <w:szCs w:val="28"/>
        </w:rPr>
      </w:pPr>
    </w:p>
    <w:p w14:paraId="6947284A" w14:textId="4610CDB9" w:rsidR="2895571A" w:rsidRDefault="2895571A" w:rsidP="2895571A"/>
    <w:p w14:paraId="6E852E68" w14:textId="5D2348B4" w:rsidR="03EE1238" w:rsidRDefault="03EE1238" w:rsidP="2895571A">
      <w:r>
        <w:rPr>
          <w:noProof/>
        </w:rPr>
        <w:drawing>
          <wp:inline distT="0" distB="0" distL="0" distR="0" wp14:anchorId="33177A8F" wp14:editId="34A7D55E">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4DC2ECC6" w14:textId="77777777" w:rsidR="007569A2" w:rsidRDefault="00CE686F">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31200" cy="5981700"/>
                    </a:xfrm>
                    <a:prstGeom prst="rect">
                      <a:avLst/>
                    </a:prstGeom>
                    <a:ln/>
                  </pic:spPr>
                </pic:pic>
              </a:graphicData>
            </a:graphic>
          </wp:inline>
        </w:drawing>
      </w:r>
    </w:p>
    <w:p w14:paraId="79796693" w14:textId="14226CE9" w:rsidR="007569A2" w:rsidRPr="00C34B1C" w:rsidRDefault="00C34B1C">
      <w:pPr>
        <w:pStyle w:val="ListParagraph"/>
        <w:numPr>
          <w:ilvl w:val="0"/>
          <w:numId w:val="126"/>
        </w:numPr>
        <w:ind w:left="426"/>
        <w:rPr>
          <w:rFonts w:ascii="Times New Roman" w:hAnsi="Times New Roman" w:cs="Times New Roman"/>
          <w:sz w:val="26"/>
          <w:szCs w:val="26"/>
          <w:rPrChange w:id="1412" w:author="Kiên Lê Trung" w:date="2024-12-22T12:13:00Z" w16du:dateUtc="2024-12-22T05:13:00Z">
            <w:rPr/>
          </w:rPrChange>
        </w:rPr>
        <w:pPrChange w:id="1413" w:author="Kiên Lê Trung" w:date="2024-12-22T12:14:00Z" w16du:dateUtc="2024-12-22T05:14:00Z">
          <w:pPr/>
        </w:pPrChange>
      </w:pPr>
      <w:ins w:id="1414" w:author="Kiên Lê Trung" w:date="2024-12-22T12:13:00Z" w16du:dateUtc="2024-12-22T05:13:00Z">
        <w:r w:rsidRPr="00C34B1C">
          <w:rPr>
            <w:rFonts w:ascii="Times New Roman" w:hAnsi="Times New Roman" w:cs="Times New Roman"/>
            <w:sz w:val="26"/>
            <w:szCs w:val="26"/>
            <w:rPrChange w:id="1415" w:author="Kiên Lê Trung" w:date="2024-12-22T12:13:00Z" w16du:dateUtc="2024-12-22T05:13:00Z">
              <w:rPr/>
            </w:rPrChange>
          </w:rPr>
          <w:t>Người</w:t>
        </w:r>
        <w:r w:rsidRPr="00C34B1C">
          <w:rPr>
            <w:rFonts w:ascii="Times New Roman" w:hAnsi="Times New Roman" w:cs="Times New Roman"/>
            <w:sz w:val="26"/>
            <w:szCs w:val="26"/>
            <w:lang w:val="vi-VN"/>
            <w:rPrChange w:id="1416" w:author="Kiên Lê Trung" w:date="2024-12-22T12:13:00Z" w16du:dateUtc="2024-12-22T05:13:00Z">
              <w:rPr>
                <w:lang w:val="vi-VN"/>
              </w:rPr>
            </w:rPrChange>
          </w:rPr>
          <w:t xml:space="preserve"> bán</w:t>
        </w:r>
      </w:ins>
    </w:p>
    <w:p w14:paraId="32A2D140" w14:textId="7A5D3E3C" w:rsidR="007569A2" w:rsidDel="00C34B1C" w:rsidRDefault="7000D672" w:rsidP="5A64F9FC">
      <w:pPr>
        <w:rPr>
          <w:del w:id="1417" w:author="Kiên Lê Trung" w:date="2024-12-22T12:13:00Z" w16du:dateUtc="2024-12-22T05:13:00Z"/>
          <w:sz w:val="28"/>
          <w:szCs w:val="28"/>
        </w:rPr>
      </w:pPr>
      <w:del w:id="1418" w:author="Kiên Lê Trung" w:date="2024-12-22T12:13:00Z" w16du:dateUtc="2024-12-22T05:13:00Z">
        <w:r w:rsidRPr="2895571A" w:rsidDel="00C34B1C">
          <w:rPr>
            <w:sz w:val="28"/>
            <w:szCs w:val="28"/>
          </w:rPr>
          <w:delText xml:space="preserve"> - </w:delText>
        </w:r>
        <w:commentRangeStart w:id="1419"/>
        <w:r w:rsidRPr="2895571A" w:rsidDel="00C34B1C">
          <w:rPr>
            <w:sz w:val="28"/>
            <w:szCs w:val="28"/>
          </w:rPr>
          <w:delText>Quản lý đơn hàng bên phía</w:delText>
        </w:r>
        <w:r w:rsidR="49AFFE3A" w:rsidRPr="2895571A" w:rsidDel="00C34B1C">
          <w:rPr>
            <w:sz w:val="28"/>
            <w:szCs w:val="28"/>
          </w:rPr>
          <w:delText xml:space="preserve"> </w:delText>
        </w:r>
        <w:r w:rsidR="432A95E2" w:rsidRPr="2895571A" w:rsidDel="00C34B1C">
          <w:rPr>
            <w:sz w:val="28"/>
            <w:szCs w:val="28"/>
          </w:rPr>
          <w:delText xml:space="preserve"> Người bán</w:delText>
        </w:r>
        <w:commentRangeEnd w:id="1419"/>
        <w:r w:rsidR="00CE686F" w:rsidDel="00C34B1C">
          <w:rPr>
            <w:rStyle w:val="CommentReference"/>
          </w:rPr>
          <w:commentReference w:id="1419"/>
        </w:r>
      </w:del>
    </w:p>
    <w:p w14:paraId="47297C67" w14:textId="77777777" w:rsidR="007569A2" w:rsidRDefault="00CE686F">
      <w:pPr>
        <w:rPr>
          <w:sz w:val="28"/>
          <w:szCs w:val="28"/>
        </w:rPr>
      </w:pPr>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1200" cy="4800600"/>
                    </a:xfrm>
                    <a:prstGeom prst="rect">
                      <a:avLst/>
                    </a:prstGeom>
                    <a:ln/>
                  </pic:spPr>
                </pic:pic>
              </a:graphicData>
            </a:graphic>
          </wp:inline>
        </w:drawing>
      </w:r>
    </w:p>
    <w:p w14:paraId="701A7B44" w14:textId="561CA806" w:rsidR="002C3FD0" w:rsidRPr="002C3FD0" w:rsidRDefault="002C3FD0">
      <w:pPr>
        <w:pStyle w:val="ListParagraph"/>
        <w:numPr>
          <w:ilvl w:val="0"/>
          <w:numId w:val="196"/>
        </w:numPr>
        <w:ind w:left="567"/>
        <w:rPr>
          <w:ins w:id="1420" w:author="Kiên Lê Trung" w:date="2024-12-22T10:26:00Z" w16du:dateUtc="2024-12-22T03:26:00Z"/>
          <w:rFonts w:cs="Times New Roman"/>
          <w:b/>
          <w:sz w:val="26"/>
          <w:szCs w:val="26"/>
          <w:lang w:val="vi-VN"/>
          <w:rPrChange w:id="1421" w:author="Kiên Lê Trung" w:date="2024-12-22T12:14:00Z" w16du:dateUtc="2024-12-22T05:14:00Z">
            <w:rPr>
              <w:ins w:id="1422" w:author="Kiên Lê Trung" w:date="2024-12-22T10:26:00Z" w16du:dateUtc="2024-12-22T03:26:00Z"/>
              <w:b w:val="0"/>
              <w:lang w:val="vi-VN"/>
            </w:rPr>
          </w:rPrChange>
        </w:rPr>
        <w:pPrChange w:id="1423" w:author="Kiên Lê Trung" w:date="2024-12-22T12:14:00Z" w16du:dateUtc="2024-12-22T05:14:00Z">
          <w:pPr>
            <w:pStyle w:val="Heading4"/>
            <w:ind w:left="720"/>
          </w:pPr>
        </w:pPrChange>
      </w:pPr>
      <w:ins w:id="1424" w:author="Kiên Lê Trung" w:date="2024-12-22T12:14:00Z" w16du:dateUtc="2024-12-22T05:14: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425" w:author="Kiên Lê Trung" w:date="2024-12-22T12:14:00Z" w16du:dateUtc="2024-12-22T05:14:00Z">
        <w:r w:rsidRPr="002C3FD0" w:rsidDel="002C3FD0">
          <w:rPr>
            <w:rFonts w:ascii="Times New Roman" w:hAnsi="Times New Roman" w:cs="Times New Roman"/>
            <w:b/>
            <w:bCs/>
            <w:sz w:val="26"/>
            <w:szCs w:val="26"/>
            <w:rPrChange w:id="1426" w:author="Kiên Lê Trung" w:date="2024-12-22T12:14:00Z" w16du:dateUtc="2024-12-22T05:14:00Z">
              <w:rPr>
                <w:b w:val="0"/>
              </w:rPr>
            </w:rPrChange>
          </w:rPr>
          <w:delText xml:space="preserve">- </w:delText>
        </w:r>
      </w:del>
      <w:r w:rsidRPr="002C3FD0">
        <w:rPr>
          <w:rFonts w:ascii="Times New Roman" w:hAnsi="Times New Roman" w:cs="Times New Roman"/>
          <w:b/>
          <w:bCs/>
          <w:sz w:val="26"/>
          <w:szCs w:val="26"/>
          <w:rPrChange w:id="1427" w:author="Kiên Lê Trung" w:date="2024-12-22T12:14:00Z" w16du:dateUtc="2024-12-22T05:14:00Z">
            <w:rPr>
              <w:b w:val="0"/>
            </w:rPr>
          </w:rPrChange>
        </w:rPr>
        <w:t xml:space="preserve">Xem chi tiết sản </w:t>
      </w:r>
      <w:del w:id="1428" w:author="Kiên Lê Trung" w:date="2024-12-22T12:14:00Z" w16du:dateUtc="2024-12-22T05:14:00Z">
        <w:r w:rsidRPr="002C3FD0" w:rsidDel="002C3FD0">
          <w:rPr>
            <w:rFonts w:ascii="Times New Roman" w:hAnsi="Times New Roman" w:cs="Times New Roman"/>
            <w:b/>
            <w:bCs/>
            <w:sz w:val="26"/>
            <w:szCs w:val="26"/>
            <w:rPrChange w:id="1429" w:author="Kiên Lê Trung" w:date="2024-12-22T12:14:00Z" w16du:dateUtc="2024-12-22T05:14:00Z">
              <w:rPr>
                <w:b w:val="0"/>
              </w:rPr>
            </w:rPrChange>
          </w:rPr>
          <w:delText>phẩm</w:delText>
        </w:r>
      </w:del>
      <w:ins w:id="1430" w:author="Kiên Lê Trung" w:date="2024-12-22T12:14:00Z" w16du:dateUtc="2024-12-22T05:14:00Z">
        <w:r w:rsidRPr="002C3FD0">
          <w:rPr>
            <w:rFonts w:ascii="Times New Roman" w:hAnsi="Times New Roman" w:cs="Times New Roman"/>
            <w:b/>
            <w:bCs/>
            <w:sz w:val="26"/>
            <w:szCs w:val="26"/>
            <w:rPrChange w:id="1431" w:author="Kiên Lê Trung" w:date="2024-12-22T12:14:00Z" w16du:dateUtc="2024-12-22T05:14:00Z">
              <w:rPr>
                <w:rFonts w:cs="Times New Roman"/>
                <w:sz w:val="26"/>
                <w:szCs w:val="26"/>
              </w:rPr>
            </w:rPrChange>
          </w:rPr>
          <w:t>phẩm</w:t>
        </w:r>
        <w:r>
          <w:rPr>
            <w:rFonts w:ascii="Times New Roman" w:hAnsi="Times New Roman" w:cs="Times New Roman"/>
            <w:sz w:val="26"/>
            <w:szCs w:val="26"/>
            <w:lang w:val="vi-VN"/>
          </w:rPr>
          <w:t>”</w:t>
        </w:r>
      </w:ins>
    </w:p>
    <w:p w14:paraId="022C56DD" w14:textId="70EF1007" w:rsidR="007569A2" w:rsidRDefault="00CE686F">
      <w:pPr>
        <w:pPrChange w:id="1432" w:author="Kiên Lê Trung" w:date="2024-12-22T10:26:00Z" w16du:dateUtc="2024-12-22T03:26:00Z">
          <w:pPr>
            <w:pStyle w:val="Heading4"/>
            <w:ind w:left="720"/>
          </w:pPr>
        </w:pPrChange>
      </w:pPr>
      <w:r>
        <w:br/>
      </w:r>
      <w:r w:rsidR="0F8305DA">
        <w:rPr>
          <w:noProof/>
        </w:rPr>
        <w:drawing>
          <wp:inline distT="0" distB="0" distL="0" distR="0" wp14:anchorId="6FBDCC59" wp14:editId="76469532">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731200" cy="2095500"/>
                    </a:xfrm>
                    <a:prstGeom prst="rect">
                      <a:avLst/>
                    </a:prstGeom>
                    <a:ln/>
                  </pic:spPr>
                </pic:pic>
              </a:graphicData>
            </a:graphic>
          </wp:inline>
        </w:drawing>
      </w:r>
    </w:p>
    <w:p w14:paraId="0D0F65EB" w14:textId="78F0AAC4" w:rsidR="002C3FD0" w:rsidRPr="002C3FD0" w:rsidRDefault="002C3FD0">
      <w:pPr>
        <w:pStyle w:val="ListParagraph"/>
        <w:numPr>
          <w:ilvl w:val="0"/>
          <w:numId w:val="197"/>
        </w:numPr>
        <w:ind w:left="284"/>
        <w:rPr>
          <w:rFonts w:cs="Times New Roman"/>
          <w:sz w:val="26"/>
          <w:szCs w:val="26"/>
          <w:rPrChange w:id="1433" w:author="Kiên Lê Trung" w:date="2024-12-22T12:14:00Z" w16du:dateUtc="2024-12-22T05:14:00Z">
            <w:rPr/>
          </w:rPrChange>
        </w:rPr>
        <w:pPrChange w:id="1434" w:author="Kiên Lê Trung" w:date="2024-12-22T12:15:00Z" w16du:dateUtc="2024-12-22T05:15:00Z">
          <w:pPr>
            <w:pStyle w:val="Heading4"/>
            <w:ind w:left="720"/>
          </w:pPr>
        </w:pPrChange>
      </w:pPr>
      <w:ins w:id="1435" w:author="Kiên Lê Trung" w:date="2024-12-22T12:15:00Z" w16du:dateUtc="2024-12-22T05:15: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ins>
      <w:del w:id="1436" w:author="Kiên Lê Trung" w:date="2024-12-22T12:15:00Z" w16du:dateUtc="2024-12-22T05:15:00Z">
        <w:r w:rsidRPr="002C3FD0" w:rsidDel="002C3FD0">
          <w:rPr>
            <w:rFonts w:ascii="Times New Roman" w:hAnsi="Times New Roman" w:cs="Times New Roman"/>
            <w:b/>
            <w:bCs/>
            <w:sz w:val="26"/>
            <w:szCs w:val="26"/>
            <w:rPrChange w:id="1437" w:author="Kiên Lê Trung" w:date="2024-12-22T12:15:00Z" w16du:dateUtc="2024-12-22T05:15:00Z">
              <w:rPr/>
            </w:rPrChange>
          </w:rPr>
          <w:delText xml:space="preserve">- </w:delText>
        </w:r>
      </w:del>
      <w:r w:rsidRPr="002C3FD0">
        <w:rPr>
          <w:rFonts w:ascii="Times New Roman" w:hAnsi="Times New Roman" w:cs="Times New Roman"/>
          <w:b/>
          <w:bCs/>
          <w:sz w:val="26"/>
          <w:szCs w:val="26"/>
          <w:rPrChange w:id="1438" w:author="Kiên Lê Trung" w:date="2024-12-22T12:15:00Z" w16du:dateUtc="2024-12-22T05:15:00Z">
            <w:rPr/>
          </w:rPrChange>
        </w:rPr>
        <w:t xml:space="preserve">Thêm mã khuyến </w:t>
      </w:r>
      <w:del w:id="1439" w:author="Kiên Lê Trung" w:date="2024-12-22T12:15:00Z" w16du:dateUtc="2024-12-22T05:15:00Z">
        <w:r w:rsidRPr="002C3FD0" w:rsidDel="002C3FD0">
          <w:rPr>
            <w:rFonts w:ascii="Times New Roman" w:hAnsi="Times New Roman" w:cs="Times New Roman"/>
            <w:b/>
            <w:bCs/>
            <w:sz w:val="26"/>
            <w:szCs w:val="26"/>
            <w:rPrChange w:id="1440" w:author="Kiên Lê Trung" w:date="2024-12-22T12:15:00Z" w16du:dateUtc="2024-12-22T05:15:00Z">
              <w:rPr/>
            </w:rPrChange>
          </w:rPr>
          <w:delText>mãi</w:delText>
        </w:r>
      </w:del>
      <w:ins w:id="1441" w:author="Kiên Lê Trung" w:date="2024-12-22T12:15:00Z" w16du:dateUtc="2024-12-22T05:15:00Z">
        <w:r w:rsidRPr="002C3FD0">
          <w:rPr>
            <w:rFonts w:ascii="Times New Roman" w:hAnsi="Times New Roman" w:cs="Times New Roman"/>
            <w:b/>
            <w:bCs/>
            <w:sz w:val="26"/>
            <w:szCs w:val="26"/>
            <w:rPrChange w:id="1442" w:author="Kiên Lê Trung" w:date="2024-12-22T12:15:00Z" w16du:dateUtc="2024-12-22T05:15:00Z">
              <w:rPr>
                <w:rFonts w:cs="Times New Roman"/>
                <w:sz w:val="26"/>
                <w:szCs w:val="26"/>
              </w:rPr>
            </w:rPrChange>
          </w:rPr>
          <w:t>mãi</w:t>
        </w:r>
        <w:r>
          <w:rPr>
            <w:rFonts w:ascii="Times New Roman" w:hAnsi="Times New Roman" w:cs="Times New Roman"/>
            <w:sz w:val="26"/>
            <w:szCs w:val="26"/>
            <w:lang w:val="vi-VN"/>
          </w:rPr>
          <w:t>”</w:t>
        </w:r>
      </w:ins>
    </w:p>
    <w:p w14:paraId="048740F3" w14:textId="52534F1C" w:rsidR="007569A2" w:rsidRDefault="4DD52258" w:rsidP="5A64F9FC">
      <w:pPr>
        <w:ind w:left="720"/>
        <w:rPr>
          <w:rFonts w:ascii="Calibri" w:eastAsia="Calibri" w:hAnsi="Calibri" w:cs="Calibri"/>
        </w:rPr>
      </w:pPr>
      <w:r>
        <w:rPr>
          <w:noProof/>
        </w:rPr>
        <w:drawing>
          <wp:inline distT="0" distB="0" distL="0" distR="0" wp14:anchorId="4F551CD6" wp14:editId="3A01E8A3">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r w:rsidR="00CE686F">
        <w:rPr>
          <w:rFonts w:ascii="Calibri" w:eastAsia="Calibri" w:hAnsi="Calibri" w:cs="Calibri"/>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731200" cy="3111500"/>
                    </a:xfrm>
                    <a:prstGeom prst="rect">
                      <a:avLst/>
                    </a:prstGeom>
                    <a:ln/>
                  </pic:spPr>
                </pic:pic>
              </a:graphicData>
            </a:graphic>
          </wp:inline>
        </w:drawing>
      </w:r>
    </w:p>
    <w:p w14:paraId="01AB4F90" w14:textId="451D38D1" w:rsidR="007569A2" w:rsidRPr="002C3FD0" w:rsidRDefault="002C3FD0" w:rsidP="005C5FA5">
      <w:pPr>
        <w:pStyle w:val="ListParagraph"/>
        <w:numPr>
          <w:ilvl w:val="0"/>
          <w:numId w:val="4"/>
        </w:numPr>
        <w:rPr>
          <w:rFonts w:ascii="Times New Roman" w:eastAsia="Calibri" w:hAnsi="Times New Roman" w:cs="Times New Roman"/>
          <w:sz w:val="26"/>
          <w:szCs w:val="26"/>
          <w:rPrChange w:id="1443" w:author="Kiên Lê Trung" w:date="2024-12-22T12:15:00Z" w16du:dateUtc="2024-12-22T05:15:00Z">
            <w:rPr>
              <w:rFonts w:ascii="Calibri" w:eastAsia="Calibri" w:hAnsi="Calibri" w:cs="Calibri"/>
            </w:rPr>
          </w:rPrChange>
        </w:rPr>
      </w:pPr>
      <w:ins w:id="1444" w:author="Kiên Lê Trung" w:date="2024-12-22T12:15:00Z" w16du:dateUtc="2024-12-22T05:15: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eastAsia="Calibri" w:hAnsi="Times New Roman" w:cs="Times New Roman"/>
            <w:sz w:val="26"/>
            <w:szCs w:val="26"/>
            <w:lang w:val="vi-VN"/>
          </w:rPr>
          <w:t xml:space="preserve"> </w:t>
        </w:r>
      </w:ins>
      <w:r w:rsidR="1831646D" w:rsidRPr="002C3FD0">
        <w:rPr>
          <w:rFonts w:ascii="Times New Roman" w:eastAsia="Calibri" w:hAnsi="Times New Roman" w:cs="Times New Roman"/>
          <w:b/>
          <w:bCs/>
          <w:sz w:val="26"/>
          <w:szCs w:val="26"/>
          <w:rPrChange w:id="1445" w:author="Kiên Lê Trung" w:date="2024-12-22T12:16:00Z" w16du:dateUtc="2024-12-22T05:16:00Z">
            <w:rPr>
              <w:rFonts w:ascii="Calibri" w:eastAsia="Calibri" w:hAnsi="Calibri" w:cs="Calibri"/>
            </w:rPr>
          </w:rPrChange>
        </w:rPr>
        <w:t xml:space="preserve">Thêm danh </w:t>
      </w:r>
      <w:del w:id="1446" w:author="Kiên Lê Trung" w:date="2024-12-22T12:15:00Z" w16du:dateUtc="2024-12-22T05:15:00Z">
        <w:r w:rsidR="1831646D" w:rsidRPr="002C3FD0" w:rsidDel="002C3FD0">
          <w:rPr>
            <w:rFonts w:ascii="Times New Roman" w:eastAsia="Calibri" w:hAnsi="Times New Roman" w:cs="Times New Roman"/>
            <w:b/>
            <w:bCs/>
            <w:sz w:val="26"/>
            <w:szCs w:val="26"/>
            <w:rPrChange w:id="1447" w:author="Kiên Lê Trung" w:date="2024-12-22T12:16:00Z" w16du:dateUtc="2024-12-22T05:16:00Z">
              <w:rPr>
                <w:rFonts w:ascii="Calibri" w:eastAsia="Calibri" w:hAnsi="Calibri" w:cs="Calibri"/>
              </w:rPr>
            </w:rPrChange>
          </w:rPr>
          <w:delText>mục</w:delText>
        </w:r>
      </w:del>
      <w:ins w:id="1448" w:author="Kiên Lê Trung" w:date="2024-12-22T12:16:00Z" w16du:dateUtc="2024-12-22T05:16:00Z">
        <w:r w:rsidRPr="002C3FD0">
          <w:rPr>
            <w:rFonts w:ascii="Times New Roman" w:eastAsia="Calibri" w:hAnsi="Times New Roman" w:cs="Times New Roman"/>
            <w:b/>
            <w:bCs/>
            <w:sz w:val="26"/>
            <w:szCs w:val="26"/>
            <w:rPrChange w:id="1449" w:author="Kiên Lê Trung" w:date="2024-12-22T12:16:00Z" w16du:dateUtc="2024-12-22T05:16:00Z">
              <w:rPr>
                <w:rFonts w:ascii="Times New Roman" w:eastAsia="Calibri" w:hAnsi="Times New Roman" w:cs="Times New Roman"/>
                <w:sz w:val="26"/>
                <w:szCs w:val="26"/>
              </w:rPr>
            </w:rPrChange>
          </w:rPr>
          <w:t>mục</w:t>
        </w:r>
        <w:r>
          <w:rPr>
            <w:rFonts w:ascii="Times New Roman" w:eastAsia="Calibri" w:hAnsi="Times New Roman" w:cs="Times New Roman"/>
            <w:sz w:val="26"/>
            <w:szCs w:val="26"/>
            <w:lang w:val="vi-VN"/>
          </w:rPr>
          <w:t>”</w:t>
        </w:r>
      </w:ins>
    </w:p>
    <w:p w14:paraId="65AA7C5F" w14:textId="77777777" w:rsidR="002C3FD0" w:rsidRDefault="1831646D" w:rsidP="002C3FD0">
      <w:pPr>
        <w:pStyle w:val="ListParagraph"/>
        <w:rPr>
          <w:ins w:id="1450" w:author="Kiên Lê Trung" w:date="2024-12-22T12:16:00Z" w16du:dateUtc="2024-12-22T05:16:00Z"/>
          <w:lang w:val="vi-VN"/>
        </w:rPr>
      </w:pPr>
      <w:r>
        <w:rPr>
          <w:noProof/>
        </w:rPr>
        <w:drawing>
          <wp:inline distT="0" distB="0" distL="0" distR="0" wp14:anchorId="1049CACF" wp14:editId="1C996977">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del w:id="1451" w:author="Kiên Lê Trung" w:date="2024-12-22T12:16:00Z" w16du:dateUtc="2024-12-22T05:16:00Z">
        <w:r w:rsidDel="002C3FD0">
          <w:delText xml:space="preserve">- </w:delText>
        </w:r>
      </w:del>
    </w:p>
    <w:p w14:paraId="1C80698A" w14:textId="77777777" w:rsidR="002C3FD0" w:rsidRPr="002C3FD0" w:rsidRDefault="002C3FD0" w:rsidP="002C3FD0">
      <w:pPr>
        <w:pStyle w:val="ListParagraph"/>
        <w:rPr>
          <w:ins w:id="1452" w:author="Kiên Lê Trung" w:date="2024-12-22T12:16:00Z" w16du:dateUtc="2024-12-22T05:16:00Z"/>
          <w:lang w:val="vi-VN"/>
        </w:rPr>
      </w:pPr>
    </w:p>
    <w:p w14:paraId="1AE8B4B9" w14:textId="30FECFFC" w:rsidR="007569A2" w:rsidRPr="002C3FD0" w:rsidRDefault="002C3FD0">
      <w:pPr>
        <w:pStyle w:val="ListParagraph"/>
        <w:numPr>
          <w:ilvl w:val="0"/>
          <w:numId w:val="198"/>
        </w:numPr>
        <w:ind w:left="1134"/>
        <w:rPr>
          <w:rFonts w:ascii="Times New Roman" w:eastAsia="Calibri" w:hAnsi="Times New Roman" w:cs="Times New Roman"/>
          <w:sz w:val="26"/>
          <w:szCs w:val="26"/>
          <w:rPrChange w:id="1453" w:author="Kiên Lê Trung" w:date="2024-12-22T12:16:00Z" w16du:dateUtc="2024-12-22T05:16:00Z">
            <w:rPr>
              <w:rFonts w:ascii="Calibri" w:eastAsia="Calibri" w:hAnsi="Calibri" w:cs="Calibri"/>
            </w:rPr>
          </w:rPrChange>
        </w:rPr>
        <w:pPrChange w:id="1454" w:author="Kiên Lê Trung" w:date="2024-12-22T12:17:00Z" w16du:dateUtc="2024-12-22T05:17:00Z">
          <w:pPr>
            <w:ind w:left="720"/>
          </w:pPr>
        </w:pPrChange>
      </w:pPr>
      <w:ins w:id="1455" w:author="Kiên Lê Trung" w:date="2024-12-22T12:17:00Z" w16du:dateUtc="2024-12-22T05:17: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r w:rsidR="1831646D" w:rsidRPr="002C3FD0">
        <w:rPr>
          <w:rFonts w:ascii="Times New Roman" w:hAnsi="Times New Roman" w:cs="Times New Roman"/>
          <w:b/>
          <w:bCs/>
          <w:sz w:val="26"/>
          <w:szCs w:val="26"/>
          <w:rPrChange w:id="1456" w:author="Kiên Lê Trung" w:date="2024-12-22T12:17:00Z" w16du:dateUtc="2024-12-22T05:17:00Z">
            <w:rPr/>
          </w:rPrChange>
        </w:rPr>
        <w:t>Thêm nhãn hiệu</w:t>
      </w:r>
      <w:r w:rsidR="1831646D" w:rsidRPr="002C3FD0">
        <w:rPr>
          <w:rFonts w:ascii="Times New Roman" w:hAnsi="Times New Roman" w:cs="Times New Roman"/>
          <w:sz w:val="26"/>
          <w:szCs w:val="26"/>
          <w:rPrChange w:id="1457" w:author="Kiên Lê Trung" w:date="2024-12-22T12:16:00Z" w16du:dateUtc="2024-12-22T05:16:00Z">
            <w:rPr/>
          </w:rPrChange>
        </w:rPr>
        <w:t xml:space="preserve"> </w:t>
      </w:r>
      <w:ins w:id="1458" w:author="Kiên Lê Trung" w:date="2024-12-22T12:17:00Z" w16du:dateUtc="2024-12-22T05:17:00Z">
        <w:r>
          <w:rPr>
            <w:rFonts w:ascii="Times New Roman" w:hAnsi="Times New Roman" w:cs="Times New Roman"/>
            <w:sz w:val="26"/>
            <w:szCs w:val="26"/>
            <w:lang w:val="vi-VN"/>
          </w:rPr>
          <w:t>“</w:t>
        </w:r>
      </w:ins>
    </w:p>
    <w:p w14:paraId="51371A77" w14:textId="26416489" w:rsidR="007569A2" w:rsidRDefault="1831646D" w:rsidP="5A64F9FC">
      <w:pPr>
        <w:ind w:left="720"/>
        <w:rPr>
          <w:rFonts w:ascii="Calibri" w:eastAsia="Calibri" w:hAnsi="Calibri" w:cs="Calibri"/>
        </w:rPr>
      </w:pPr>
      <w:r>
        <w:rPr>
          <w:noProof/>
        </w:rPr>
        <w:drawing>
          <wp:inline distT="0" distB="0" distL="0" distR="0" wp14:anchorId="1FE148DB" wp14:editId="16A4A51F">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A64F9FC">
        <w:rPr>
          <w:rFonts w:ascii="Calibri" w:eastAsia="Calibri" w:hAnsi="Calibri" w:cs="Calibri"/>
        </w:rPr>
        <w:t xml:space="preserve"> </w:t>
      </w:r>
    </w:p>
    <w:p w14:paraId="732434A0" w14:textId="77777777" w:rsidR="007569A2" w:rsidRDefault="00CE686F">
      <w:r>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731200" cy="3086100"/>
                    </a:xfrm>
                    <a:prstGeom prst="rect">
                      <a:avLst/>
                    </a:prstGeom>
                    <a:ln/>
                  </pic:spPr>
                </pic:pic>
              </a:graphicData>
            </a:graphic>
          </wp:inline>
        </w:drawing>
      </w:r>
    </w:p>
    <w:p w14:paraId="48685749" w14:textId="0F6C0206" w:rsidR="007569A2" w:rsidRPr="002C3FD0" w:rsidRDefault="002C3FD0">
      <w:pPr>
        <w:pStyle w:val="ListParagraph"/>
        <w:numPr>
          <w:ilvl w:val="0"/>
          <w:numId w:val="199"/>
        </w:numPr>
        <w:ind w:left="567"/>
        <w:rPr>
          <w:rFonts w:cs="Times New Roman"/>
          <w:sz w:val="26"/>
          <w:szCs w:val="26"/>
          <w:rPrChange w:id="1459" w:author="Kiên Lê Trung" w:date="2024-12-22T12:17:00Z" w16du:dateUtc="2024-12-22T05:17:00Z">
            <w:rPr/>
          </w:rPrChange>
        </w:rPr>
        <w:pPrChange w:id="1460" w:author="Kiên Lê Trung" w:date="2024-12-22T12:18:00Z" w16du:dateUtc="2024-12-22T05:18:00Z">
          <w:pPr>
            <w:pStyle w:val="Heading4"/>
            <w:numPr>
              <w:numId w:val="37"/>
            </w:numPr>
            <w:ind w:left="850" w:hanging="141"/>
          </w:pPr>
        </w:pPrChange>
      </w:pPr>
      <w:ins w:id="1461" w:author="Kiên Lê Trung" w:date="2024-12-22T12:17:00Z" w16du:dateUtc="2024-12-22T05:17: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ins>
      <w:commentRangeStart w:id="1462"/>
      <w:r w:rsidR="00CE686F" w:rsidRPr="002C3FD0">
        <w:rPr>
          <w:rFonts w:ascii="Times New Roman" w:hAnsi="Times New Roman" w:cs="Times New Roman"/>
          <w:b/>
          <w:bCs/>
          <w:sz w:val="26"/>
          <w:szCs w:val="26"/>
          <w:rPrChange w:id="1463" w:author="Kiên Lê Trung" w:date="2024-12-22T12:18:00Z" w16du:dateUtc="2024-12-22T05:18:00Z">
            <w:rPr/>
          </w:rPrChange>
        </w:rPr>
        <w:t>Đánh giá sản phẩm</w:t>
      </w:r>
      <w:commentRangeEnd w:id="1462"/>
      <w:r w:rsidR="00CC7109" w:rsidRPr="002C3FD0">
        <w:rPr>
          <w:rStyle w:val="CommentReference"/>
          <w:rFonts w:ascii="Times New Roman" w:hAnsi="Times New Roman" w:cs="Times New Roman"/>
          <w:b/>
          <w:bCs/>
          <w:sz w:val="26"/>
          <w:szCs w:val="26"/>
          <w:rPrChange w:id="1464" w:author="Kiên Lê Trung" w:date="2024-12-22T12:18:00Z" w16du:dateUtc="2024-12-22T05:18:00Z">
            <w:rPr>
              <w:rStyle w:val="CommentReference"/>
              <w:b w:val="0"/>
            </w:rPr>
          </w:rPrChange>
        </w:rPr>
        <w:commentReference w:id="1462"/>
      </w:r>
      <w:ins w:id="1465" w:author="Kiên Lê Trung" w:date="2024-12-22T12:17:00Z" w16du:dateUtc="2024-12-22T05:17:00Z">
        <w:r>
          <w:rPr>
            <w:rFonts w:ascii="Times New Roman" w:hAnsi="Times New Roman" w:cs="Times New Roman"/>
            <w:sz w:val="26"/>
            <w:szCs w:val="26"/>
            <w:lang w:val="vi-VN"/>
          </w:rPr>
          <w:t>”</w:t>
        </w:r>
      </w:ins>
    </w:p>
    <w:p w14:paraId="2328BB07" w14:textId="77777777" w:rsidR="007569A2" w:rsidRDefault="00CE686F">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731200" cy="5765800"/>
                    </a:xfrm>
                    <a:prstGeom prst="rect">
                      <a:avLst/>
                    </a:prstGeom>
                    <a:ln/>
                  </pic:spPr>
                </pic:pic>
              </a:graphicData>
            </a:graphic>
          </wp:inline>
        </w:drawing>
      </w:r>
    </w:p>
    <w:p w14:paraId="75DECDA0" w14:textId="443AEF42" w:rsidR="002C3FD0" w:rsidRPr="002C3FD0" w:rsidRDefault="002C3FD0">
      <w:pPr>
        <w:pStyle w:val="ListParagraph"/>
        <w:numPr>
          <w:ilvl w:val="0"/>
          <w:numId w:val="200"/>
        </w:numPr>
        <w:ind w:left="426"/>
        <w:rPr>
          <w:rFonts w:cs="Times New Roman"/>
          <w:sz w:val="26"/>
          <w:szCs w:val="26"/>
          <w:rPrChange w:id="1466" w:author="Kiên Lê Trung" w:date="2024-12-22T12:18:00Z" w16du:dateUtc="2024-12-22T05:18:00Z">
            <w:rPr/>
          </w:rPrChange>
        </w:rPr>
        <w:pPrChange w:id="1467" w:author="Kiên Lê Trung" w:date="2024-12-22T12:18:00Z" w16du:dateUtc="2024-12-22T05:18:00Z">
          <w:pPr>
            <w:pStyle w:val="Heading4"/>
            <w:spacing w:line="259" w:lineRule="auto"/>
            <w:ind w:left="720"/>
          </w:pPr>
        </w:pPrChange>
      </w:pPr>
      <w:ins w:id="1468" w:author="Kiên Lê Trung" w:date="2024-12-22T12:18:00Z" w16du:dateUtc="2024-12-22T05:18: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ins>
      <w:del w:id="1469" w:author="Kiên Lê Trung" w:date="2024-12-22T12:18:00Z" w16du:dateUtc="2024-12-22T05:18:00Z">
        <w:r w:rsidRPr="002C3FD0" w:rsidDel="002C3FD0">
          <w:rPr>
            <w:rFonts w:ascii="Times New Roman" w:hAnsi="Times New Roman" w:cs="Times New Roman"/>
            <w:b/>
            <w:bCs/>
            <w:sz w:val="26"/>
            <w:szCs w:val="26"/>
            <w:rPrChange w:id="1470" w:author="Kiên Lê Trung" w:date="2024-12-22T12:18:00Z" w16du:dateUtc="2024-12-22T05:18:00Z">
              <w:rPr/>
            </w:rPrChange>
          </w:rPr>
          <w:delText xml:space="preserve">- </w:delText>
        </w:r>
      </w:del>
      <w:r w:rsidRPr="002C3FD0">
        <w:rPr>
          <w:rFonts w:ascii="Times New Roman" w:hAnsi="Times New Roman" w:cs="Times New Roman"/>
          <w:b/>
          <w:bCs/>
          <w:sz w:val="26"/>
          <w:szCs w:val="26"/>
          <w:rPrChange w:id="1471" w:author="Kiên Lê Trung" w:date="2024-12-22T12:18:00Z" w16du:dateUtc="2024-12-22T05:18:00Z">
            <w:rPr/>
          </w:rPrChange>
        </w:rPr>
        <w:t xml:space="preserve">Xem danh sách các sản phẩm gợi </w:t>
      </w:r>
      <w:del w:id="1472" w:author="Kiên Lê Trung" w:date="2024-12-22T12:18:00Z" w16du:dateUtc="2024-12-22T05:18:00Z">
        <w:r w:rsidRPr="002C3FD0" w:rsidDel="002C3FD0">
          <w:rPr>
            <w:rFonts w:ascii="Times New Roman" w:hAnsi="Times New Roman" w:cs="Times New Roman"/>
            <w:b/>
            <w:bCs/>
            <w:sz w:val="26"/>
            <w:szCs w:val="26"/>
            <w:rPrChange w:id="1473" w:author="Kiên Lê Trung" w:date="2024-12-22T12:18:00Z" w16du:dateUtc="2024-12-22T05:18:00Z">
              <w:rPr/>
            </w:rPrChange>
          </w:rPr>
          <w:delText>ý</w:delText>
        </w:r>
      </w:del>
      <w:ins w:id="1474" w:author="Kiên Lê Trung" w:date="2024-12-22T12:18:00Z" w16du:dateUtc="2024-12-22T05:18:00Z">
        <w:r w:rsidRPr="002C3FD0">
          <w:rPr>
            <w:rFonts w:ascii="Times New Roman" w:hAnsi="Times New Roman" w:cs="Times New Roman"/>
            <w:b/>
            <w:bCs/>
            <w:sz w:val="26"/>
            <w:szCs w:val="26"/>
            <w:rPrChange w:id="1475" w:author="Kiên Lê Trung" w:date="2024-12-22T12:18:00Z" w16du:dateUtc="2024-12-22T05:18:00Z">
              <w:rPr>
                <w:rFonts w:cs="Times New Roman"/>
                <w:sz w:val="26"/>
                <w:szCs w:val="26"/>
              </w:rPr>
            </w:rPrChange>
          </w:rPr>
          <w:t>ý</w:t>
        </w:r>
        <w:r>
          <w:rPr>
            <w:rFonts w:ascii="Times New Roman" w:hAnsi="Times New Roman" w:cs="Times New Roman"/>
            <w:sz w:val="26"/>
            <w:szCs w:val="26"/>
            <w:lang w:val="vi-VN"/>
          </w:rPr>
          <w:t>”</w:t>
        </w:r>
      </w:ins>
    </w:p>
    <w:p w14:paraId="256AC6DA" w14:textId="77777777" w:rsidR="007569A2" w:rsidRDefault="00CE686F">
      <w:pPr>
        <w:spacing w:after="160" w:line="259" w:lineRule="auto"/>
        <w:ind w:left="720"/>
        <w:rPr>
          <w:rFonts w:ascii="Calibri" w:eastAsia="Calibri" w:hAnsi="Calibri" w:cs="Calibri"/>
        </w:rPr>
      </w:pPr>
      <w:r>
        <w:rPr>
          <w:rFonts w:ascii="Calibri" w:eastAsia="Calibri" w:hAnsi="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731200" cy="2603500"/>
                    </a:xfrm>
                    <a:prstGeom prst="rect">
                      <a:avLst/>
                    </a:prstGeom>
                    <a:ln/>
                  </pic:spPr>
                </pic:pic>
              </a:graphicData>
            </a:graphic>
          </wp:inline>
        </w:drawing>
      </w:r>
    </w:p>
    <w:p w14:paraId="5612B3B2" w14:textId="0379033F" w:rsidR="007569A2" w:rsidRPr="002C3FD0" w:rsidRDefault="002C3FD0">
      <w:pPr>
        <w:pStyle w:val="ListParagraph"/>
        <w:numPr>
          <w:ilvl w:val="0"/>
          <w:numId w:val="201"/>
        </w:numPr>
        <w:ind w:left="426"/>
        <w:rPr>
          <w:rFonts w:cs="Times New Roman"/>
          <w:sz w:val="26"/>
          <w:szCs w:val="26"/>
          <w:rPrChange w:id="1476" w:author="Kiên Lê Trung" w:date="2024-12-22T12:18:00Z" w16du:dateUtc="2024-12-22T05:18:00Z">
            <w:rPr/>
          </w:rPrChange>
        </w:rPr>
        <w:pPrChange w:id="1477" w:author="Kiên Lê Trung" w:date="2024-12-22T12:19:00Z" w16du:dateUtc="2024-12-22T05:19:00Z">
          <w:pPr>
            <w:pStyle w:val="Heading4"/>
            <w:spacing w:after="160" w:line="259" w:lineRule="auto"/>
            <w:ind w:left="720"/>
          </w:pPr>
        </w:pPrChange>
      </w:pPr>
      <w:ins w:id="1478" w:author="Kiên Lê Trung" w:date="2024-12-22T12:19:00Z" w16du:dateUtc="2024-12-22T05:19: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ins>
      <w:commentRangeStart w:id="1479"/>
      <w:commentRangeStart w:id="1480"/>
      <w:del w:id="1481" w:author="Kiên Lê Trung" w:date="2024-12-22T12:19:00Z" w16du:dateUtc="2024-12-22T05:19:00Z">
        <w:r w:rsidR="00CE686F" w:rsidRPr="002C3FD0" w:rsidDel="002C3FD0">
          <w:rPr>
            <w:rFonts w:ascii="Times New Roman" w:hAnsi="Times New Roman" w:cs="Times New Roman"/>
            <w:b/>
            <w:bCs/>
            <w:sz w:val="26"/>
            <w:szCs w:val="26"/>
            <w:rPrChange w:id="1482" w:author="Kiên Lê Trung" w:date="2024-12-22T12:19:00Z" w16du:dateUtc="2024-12-22T05:19:00Z">
              <w:rPr/>
            </w:rPrChange>
          </w:rPr>
          <w:delText xml:space="preserve">- </w:delText>
        </w:r>
      </w:del>
      <w:r w:rsidR="00CE686F" w:rsidRPr="002C3FD0">
        <w:rPr>
          <w:rFonts w:ascii="Times New Roman" w:hAnsi="Times New Roman" w:cs="Times New Roman"/>
          <w:b/>
          <w:bCs/>
          <w:sz w:val="26"/>
          <w:szCs w:val="26"/>
          <w:rPrChange w:id="1483" w:author="Kiên Lê Trung" w:date="2024-12-22T12:19:00Z" w16du:dateUtc="2024-12-22T05:19:00Z">
            <w:rPr/>
          </w:rPrChange>
        </w:rPr>
        <w:t>Khách hàng thêm sản phẩm vào giỏ hàng</w:t>
      </w:r>
      <w:commentRangeEnd w:id="1479"/>
      <w:r w:rsidR="00CE686F" w:rsidRPr="002C3FD0">
        <w:rPr>
          <w:rStyle w:val="CommentReference"/>
          <w:rFonts w:ascii="Times New Roman" w:hAnsi="Times New Roman" w:cs="Times New Roman"/>
          <w:b/>
          <w:bCs/>
          <w:sz w:val="26"/>
          <w:szCs w:val="26"/>
          <w:rPrChange w:id="1484" w:author="Kiên Lê Trung" w:date="2024-12-22T12:19:00Z" w16du:dateUtc="2024-12-22T05:19:00Z">
            <w:rPr>
              <w:rStyle w:val="CommentReference"/>
            </w:rPr>
          </w:rPrChange>
        </w:rPr>
        <w:commentReference w:id="1479"/>
      </w:r>
      <w:commentRangeEnd w:id="1480"/>
      <w:r w:rsidR="00CE686F" w:rsidRPr="002C3FD0">
        <w:rPr>
          <w:rStyle w:val="CommentReference"/>
          <w:rFonts w:ascii="Times New Roman" w:hAnsi="Times New Roman" w:cs="Times New Roman"/>
          <w:b/>
          <w:bCs/>
          <w:sz w:val="26"/>
          <w:szCs w:val="26"/>
          <w:rPrChange w:id="1485" w:author="Kiên Lê Trung" w:date="2024-12-22T12:19:00Z" w16du:dateUtc="2024-12-22T05:19:00Z">
            <w:rPr>
              <w:rStyle w:val="CommentReference"/>
            </w:rPr>
          </w:rPrChange>
        </w:rPr>
        <w:commentReference w:id="1480"/>
      </w:r>
      <w:ins w:id="1486" w:author="Kiên Lê Trung" w:date="2024-12-22T12:19:00Z" w16du:dateUtc="2024-12-22T05:19:00Z">
        <w:r>
          <w:rPr>
            <w:rFonts w:ascii="Times New Roman" w:hAnsi="Times New Roman" w:cs="Times New Roman"/>
            <w:sz w:val="26"/>
            <w:szCs w:val="26"/>
            <w:lang w:val="vi-VN"/>
          </w:rPr>
          <w:t>”</w:t>
        </w:r>
      </w:ins>
    </w:p>
    <w:p w14:paraId="38AA98D6" w14:textId="6F0C56DE" w:rsidR="007569A2" w:rsidRDefault="00CE686F" w:rsidP="5A64F9FC">
      <w:pPr>
        <w:spacing w:after="160" w:line="259" w:lineRule="auto"/>
        <w:ind w:left="720"/>
      </w:pPr>
      <w:r>
        <w:rPr>
          <w:rFonts w:ascii="Calibri" w:eastAsia="Calibri" w:hAnsi="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1200" cy="2857500"/>
                    </a:xfrm>
                    <a:prstGeom prst="rect">
                      <a:avLst/>
                    </a:prstGeom>
                    <a:ln/>
                  </pic:spPr>
                </pic:pic>
              </a:graphicData>
            </a:graphic>
          </wp:inline>
        </w:drawing>
      </w:r>
      <w:r w:rsidR="2CF51122">
        <w:rPr>
          <w:noProof/>
        </w:rPr>
        <w:drawing>
          <wp:inline distT="0" distB="0" distL="0" distR="0" wp14:anchorId="6D92C655" wp14:editId="0FE4078A">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0BBC0C90" w14:textId="6C2614E5" w:rsidR="007569A2" w:rsidRDefault="00CE686F">
      <w:pPr>
        <w:pStyle w:val="ListParagraph"/>
        <w:numPr>
          <w:ilvl w:val="0"/>
          <w:numId w:val="202"/>
        </w:numPr>
        <w:ind w:left="567"/>
        <w:rPr>
          <w:lang w:val="en-US"/>
        </w:rPr>
        <w:pPrChange w:id="1487" w:author="Kiên Lê Trung" w:date="2024-12-22T12:20:00Z" w16du:dateUtc="2024-12-22T05:20:00Z">
          <w:pPr>
            <w:spacing w:after="160" w:line="259" w:lineRule="auto"/>
          </w:pPr>
        </w:pPrChange>
      </w:pPr>
      <w:del w:id="1488" w:author="Kiên Lê Trung" w:date="2024-12-22T12:20:00Z" w16du:dateUtc="2024-12-22T05:20:00Z">
        <w:r w:rsidRPr="002C3FD0" w:rsidDel="002C3FD0">
          <w:rPr>
            <w:rFonts w:ascii="Times New Roman" w:hAnsi="Times New Roman" w:cs="Times New Roman"/>
            <w:sz w:val="26"/>
            <w:szCs w:val="26"/>
            <w:rPrChange w:id="1489" w:author="Kiên Lê Trung" w:date="2024-12-22T12:20:00Z" w16du:dateUtc="2024-12-22T05:20:00Z">
              <w:rPr/>
            </w:rPrChange>
          </w:rPr>
          <w:delText xml:space="preserve">-  </w:delText>
        </w:r>
      </w:del>
      <w:ins w:id="1490" w:author="Kiên Lê Trung" w:date="2024-12-22T12:20:00Z" w16du:dateUtc="2024-12-22T05:20:00Z">
        <w:r w:rsidR="002C3FD0" w:rsidRPr="002256E2">
          <w:rPr>
            <w:rFonts w:ascii="Times New Roman" w:hAnsi="Times New Roman" w:cs="Times New Roman"/>
            <w:sz w:val="26"/>
            <w:szCs w:val="26"/>
          </w:rPr>
          <w:t>Biểu</w:t>
        </w:r>
        <w:r w:rsidR="002C3FD0" w:rsidRPr="002256E2">
          <w:rPr>
            <w:rFonts w:ascii="Times New Roman" w:hAnsi="Times New Roman" w:cs="Times New Roman"/>
            <w:sz w:val="26"/>
            <w:szCs w:val="26"/>
            <w:lang w:val="vi-VN"/>
          </w:rPr>
          <w:t xml:space="preserve"> đồ tuần tự chức năng</w:t>
        </w:r>
        <w:r w:rsidR="002C3FD0">
          <w:rPr>
            <w:rFonts w:ascii="Times New Roman" w:hAnsi="Times New Roman" w:cs="Times New Roman"/>
            <w:sz w:val="26"/>
            <w:szCs w:val="26"/>
            <w:lang w:val="vi-VN"/>
          </w:rPr>
          <w:t xml:space="preserve"> </w:t>
        </w:r>
        <w:r w:rsidR="002C3FD0" w:rsidRPr="002256E2">
          <w:rPr>
            <w:rFonts w:ascii="Times New Roman" w:hAnsi="Times New Roman" w:cs="Times New Roman"/>
            <w:sz w:val="26"/>
            <w:szCs w:val="26"/>
            <w:lang w:val="vi-VN"/>
          </w:rPr>
          <w:t xml:space="preserve">” </w:t>
        </w:r>
        <w:r w:rsidR="002C3FD0">
          <w:rPr>
            <w:rFonts w:ascii="Times New Roman" w:hAnsi="Times New Roman" w:cs="Times New Roman"/>
            <w:sz w:val="26"/>
            <w:szCs w:val="26"/>
            <w:lang w:val="vi-VN"/>
          </w:rPr>
          <w:t xml:space="preserve"> </w:t>
        </w:r>
      </w:ins>
      <w:commentRangeStart w:id="1491"/>
      <w:commentRangeStart w:id="1492"/>
      <w:r w:rsidRPr="002C3FD0">
        <w:rPr>
          <w:rFonts w:ascii="Times New Roman" w:hAnsi="Times New Roman" w:cs="Times New Roman"/>
          <w:b/>
          <w:bCs/>
          <w:sz w:val="26"/>
          <w:szCs w:val="26"/>
          <w:rPrChange w:id="1493" w:author="Kiên Lê Trung" w:date="2024-12-22T12:20:00Z" w16du:dateUtc="2024-12-22T05:20:00Z">
            <w:rPr/>
          </w:rPrChange>
        </w:rPr>
        <w:t>Xoá sản phẩm khỏi giỏ hàng</w:t>
      </w:r>
      <w:commentRangeEnd w:id="1491"/>
      <w:r w:rsidRPr="002C3FD0">
        <w:rPr>
          <w:rStyle w:val="CommentReference"/>
          <w:rFonts w:ascii="Times New Roman" w:hAnsi="Times New Roman" w:cs="Times New Roman"/>
          <w:b/>
          <w:bCs/>
          <w:sz w:val="26"/>
          <w:szCs w:val="26"/>
          <w:rPrChange w:id="1494" w:author="Kiên Lê Trung" w:date="2024-12-22T12:20:00Z" w16du:dateUtc="2024-12-22T05:20:00Z">
            <w:rPr>
              <w:rStyle w:val="CommentReference"/>
            </w:rPr>
          </w:rPrChange>
        </w:rPr>
        <w:commentReference w:id="1491"/>
      </w:r>
      <w:commentRangeEnd w:id="1492"/>
      <w:r w:rsidRPr="002C3FD0">
        <w:rPr>
          <w:rStyle w:val="CommentReference"/>
          <w:rFonts w:ascii="Times New Roman" w:hAnsi="Times New Roman" w:cs="Times New Roman"/>
          <w:b/>
          <w:bCs/>
          <w:sz w:val="26"/>
          <w:szCs w:val="26"/>
          <w:rPrChange w:id="1495" w:author="Kiên Lê Trung" w:date="2024-12-22T12:20:00Z" w16du:dateUtc="2024-12-22T05:20:00Z">
            <w:rPr>
              <w:rStyle w:val="CommentReference"/>
            </w:rPr>
          </w:rPrChange>
        </w:rPr>
        <w:commentReference w:id="1492"/>
      </w:r>
      <w:ins w:id="1496" w:author="Kiên Lê Trung" w:date="2024-12-22T12:20:00Z" w16du:dateUtc="2024-12-22T05:20:00Z">
        <w:r w:rsidR="002C3FD0">
          <w:rPr>
            <w:rFonts w:ascii="Times New Roman" w:hAnsi="Times New Roman" w:cs="Times New Roman"/>
            <w:sz w:val="26"/>
            <w:szCs w:val="26"/>
            <w:lang w:val="vi-VN"/>
          </w:rPr>
          <w:t>”</w:t>
        </w:r>
      </w:ins>
      <w:r>
        <w:br/>
      </w:r>
      <w:r w:rsidR="6A7FBFC6">
        <w:rPr>
          <w:noProof/>
        </w:rPr>
        <w:drawing>
          <wp:inline distT="0" distB="0" distL="0" distR="0" wp14:anchorId="57F817B5" wp14:editId="4D2228F4">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1A249173" w14:textId="77777777" w:rsidR="005B396B" w:rsidRDefault="005B396B" w:rsidP="005C5FA5">
      <w:pPr>
        <w:spacing w:after="160" w:line="259" w:lineRule="auto"/>
        <w:rPr>
          <w:b/>
          <w:bCs/>
          <w:lang w:val="en-US"/>
        </w:rPr>
      </w:pPr>
    </w:p>
    <w:p w14:paraId="7957FCDB" w14:textId="05EC0890" w:rsidR="005B396B" w:rsidRPr="002C3FD0" w:rsidRDefault="002C3FD0">
      <w:pPr>
        <w:pStyle w:val="ListParagraph"/>
        <w:numPr>
          <w:ilvl w:val="0"/>
          <w:numId w:val="203"/>
        </w:numPr>
        <w:ind w:left="567"/>
        <w:rPr>
          <w:rFonts w:ascii="Times New Roman" w:hAnsi="Times New Roman" w:cs="Times New Roman"/>
          <w:sz w:val="26"/>
          <w:szCs w:val="26"/>
          <w:lang w:val="vi-VN"/>
          <w:rPrChange w:id="1497" w:author="Kiên Lê Trung" w:date="2024-12-22T12:21:00Z" w16du:dateUtc="2024-12-22T05:21:00Z">
            <w:rPr>
              <w:lang w:val="en-US"/>
            </w:rPr>
          </w:rPrChange>
        </w:rPr>
        <w:pPrChange w:id="1498" w:author="Kiên Lê Trung" w:date="2024-12-22T12:21:00Z" w16du:dateUtc="2024-12-22T05:21:00Z">
          <w:pPr>
            <w:pStyle w:val="ListParagraph"/>
            <w:numPr>
              <w:numId w:val="37"/>
            </w:numPr>
            <w:spacing w:after="160" w:line="259" w:lineRule="auto"/>
            <w:ind w:left="1440" w:hanging="360"/>
          </w:pPr>
        </w:pPrChange>
      </w:pPr>
      <w:ins w:id="1499" w:author="Kiên Lê Trung" w:date="2024-12-22T12:21:00Z" w16du:dateUtc="2024-12-22T05:21: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500" w:author="Kiên Lê Trung" w:date="2024-12-22T12:21:00Z" w16du:dateUtc="2024-12-22T05:21:00Z">
        <w:r w:rsidR="005B396B" w:rsidRPr="002C3FD0" w:rsidDel="002C3FD0">
          <w:rPr>
            <w:rFonts w:ascii="Times New Roman" w:hAnsi="Times New Roman" w:cs="Times New Roman"/>
            <w:b/>
            <w:bCs/>
            <w:sz w:val="26"/>
            <w:szCs w:val="26"/>
            <w:rPrChange w:id="1501" w:author="Kiên Lê Trung" w:date="2024-12-22T12:21:00Z" w16du:dateUtc="2024-12-22T05:21:00Z">
              <w:rPr>
                <w:lang w:val="en-US"/>
              </w:rPr>
            </w:rPrChange>
          </w:rPr>
          <w:delText xml:space="preserve">Sơ đồ tuần tự </w:delText>
        </w:r>
      </w:del>
      <w:r w:rsidR="005B396B" w:rsidRPr="002C3FD0">
        <w:rPr>
          <w:rFonts w:ascii="Times New Roman" w:hAnsi="Times New Roman" w:cs="Times New Roman"/>
          <w:b/>
          <w:bCs/>
          <w:sz w:val="26"/>
          <w:szCs w:val="26"/>
          <w:rPrChange w:id="1502" w:author="Kiên Lê Trung" w:date="2024-12-22T12:21:00Z" w16du:dateUtc="2024-12-22T05:21:00Z">
            <w:rPr>
              <w:lang w:val="en-US"/>
            </w:rPr>
          </w:rPrChange>
        </w:rPr>
        <w:t xml:space="preserve">Quản lý mã khuyến </w:t>
      </w:r>
      <w:del w:id="1503" w:author="Kiên Lê Trung" w:date="2024-12-22T12:21:00Z" w16du:dateUtc="2024-12-22T05:21:00Z">
        <w:r w:rsidR="005B396B" w:rsidRPr="002C3FD0" w:rsidDel="002C3FD0">
          <w:rPr>
            <w:rFonts w:ascii="Times New Roman" w:hAnsi="Times New Roman" w:cs="Times New Roman"/>
            <w:b/>
            <w:bCs/>
            <w:sz w:val="26"/>
            <w:szCs w:val="26"/>
            <w:rPrChange w:id="1504" w:author="Kiên Lê Trung" w:date="2024-12-22T12:21:00Z" w16du:dateUtc="2024-12-22T05:21:00Z">
              <w:rPr>
                <w:lang w:val="en-US"/>
              </w:rPr>
            </w:rPrChange>
          </w:rPr>
          <w:delText>mãi</w:delText>
        </w:r>
      </w:del>
      <w:ins w:id="1505" w:author="Kiên Lê Trung" w:date="2024-12-22T12:21:00Z" w16du:dateUtc="2024-12-22T05:21:00Z">
        <w:r w:rsidRPr="002C3FD0">
          <w:rPr>
            <w:rFonts w:ascii="Times New Roman" w:hAnsi="Times New Roman" w:cs="Times New Roman"/>
            <w:b/>
            <w:bCs/>
            <w:sz w:val="26"/>
            <w:szCs w:val="26"/>
            <w:rPrChange w:id="1506" w:author="Kiên Lê Trung" w:date="2024-12-22T12:21:00Z" w16du:dateUtc="2024-12-22T05:21:00Z">
              <w:rPr>
                <w:rFonts w:ascii="Times New Roman" w:hAnsi="Times New Roman" w:cs="Times New Roman"/>
                <w:sz w:val="26"/>
                <w:szCs w:val="26"/>
              </w:rPr>
            </w:rPrChange>
          </w:rPr>
          <w:t>mãi</w:t>
        </w:r>
        <w:r>
          <w:rPr>
            <w:rFonts w:ascii="Times New Roman" w:hAnsi="Times New Roman" w:cs="Times New Roman"/>
            <w:sz w:val="26"/>
            <w:szCs w:val="26"/>
            <w:lang w:val="vi-VN"/>
          </w:rPr>
          <w:t>”</w:t>
        </w:r>
      </w:ins>
    </w:p>
    <w:p w14:paraId="665A1408" w14:textId="77777777" w:rsidR="007569A2" w:rsidRDefault="007569A2"/>
    <w:p w14:paraId="71049383" w14:textId="77777777" w:rsidR="007569A2" w:rsidRDefault="00CE686F" w:rsidP="5A64F9FC">
      <w:pPr>
        <w:spacing w:before="80"/>
        <w:ind w:left="720"/>
        <w:rPr>
          <w:b/>
          <w:bCs/>
          <w:sz w:val="26"/>
          <w:szCs w:val="26"/>
        </w:rPr>
      </w:pPr>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731200" cy="2984500"/>
                    </a:xfrm>
                    <a:prstGeom prst="rect">
                      <a:avLst/>
                    </a:prstGeom>
                    <a:ln/>
                  </pic:spPr>
                </pic:pic>
              </a:graphicData>
            </a:graphic>
          </wp:inline>
        </w:drawing>
      </w:r>
    </w:p>
    <w:p w14:paraId="4D16AC41" w14:textId="77777777" w:rsidR="007569A2" w:rsidRDefault="00CE686F">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731200" cy="3835400"/>
                    </a:xfrm>
                    <a:prstGeom prst="rect">
                      <a:avLst/>
                    </a:prstGeom>
                    <a:ln/>
                  </pic:spPr>
                </pic:pic>
              </a:graphicData>
            </a:graphic>
          </wp:inline>
        </w:drawing>
      </w:r>
    </w:p>
    <w:p w14:paraId="12A4EA11" w14:textId="77777777" w:rsidR="007569A2" w:rsidRDefault="007569A2"/>
    <w:p w14:paraId="364F495C" w14:textId="765DCE8C" w:rsidR="007569A2" w:rsidRDefault="007569A2">
      <w:pPr>
        <w:pStyle w:val="ListParagraph"/>
        <w:pPrChange w:id="1507" w:author="Kiên Lê Trung" w:date="2024-12-22T12:19:00Z" w16du:dateUtc="2024-12-22T05:19:00Z">
          <w:pPr>
            <w:pStyle w:val="Heading4"/>
            <w:spacing w:before="80"/>
            <w:ind w:left="720"/>
          </w:pPr>
        </w:pPrChange>
      </w:pPr>
    </w:p>
    <w:p w14:paraId="5A1EA135" w14:textId="77777777" w:rsidR="007569A2" w:rsidRDefault="00CE686F">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31200" cy="4254500"/>
                    </a:xfrm>
                    <a:prstGeom prst="rect">
                      <a:avLst/>
                    </a:prstGeom>
                    <a:ln/>
                  </pic:spPr>
                </pic:pic>
              </a:graphicData>
            </a:graphic>
          </wp:inline>
        </w:drawing>
      </w:r>
    </w:p>
    <w:p w14:paraId="0202C5B9" w14:textId="6AFA2ED1" w:rsidR="002C3FD0" w:rsidRPr="002C3FD0" w:rsidRDefault="002C3FD0">
      <w:pPr>
        <w:pStyle w:val="ListParagraph"/>
        <w:numPr>
          <w:ilvl w:val="0"/>
          <w:numId w:val="204"/>
        </w:numPr>
        <w:ind w:left="426"/>
        <w:rPr>
          <w:rFonts w:cs="Times New Roman"/>
          <w:sz w:val="26"/>
          <w:szCs w:val="26"/>
          <w:rPrChange w:id="1508" w:author="Kiên Lê Trung" w:date="2024-12-22T12:21:00Z" w16du:dateUtc="2024-12-22T05:21:00Z">
            <w:rPr/>
          </w:rPrChange>
        </w:rPr>
        <w:pPrChange w:id="1509" w:author="Kiên Lê Trung" w:date="2024-12-22T12:22:00Z" w16du:dateUtc="2024-12-22T05:22:00Z">
          <w:pPr>
            <w:pStyle w:val="Heading4"/>
            <w:numPr>
              <w:numId w:val="43"/>
            </w:numPr>
            <w:spacing w:before="60"/>
            <w:ind w:left="720" w:hanging="360"/>
          </w:pPr>
        </w:pPrChange>
      </w:pPr>
      <w:ins w:id="1510" w:author="Kiên Lê Trung" w:date="2024-12-22T12:21:00Z" w16du:dateUtc="2024-12-22T05:21: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511" w:author="Kiên Lê Trung" w:date="2024-12-22T12:22:00Z" w16du:dateUtc="2024-12-22T05:22:00Z">
        <w:r w:rsidRPr="002C3FD0" w:rsidDel="002C3FD0">
          <w:rPr>
            <w:rFonts w:ascii="Times New Roman" w:hAnsi="Times New Roman" w:cs="Times New Roman"/>
            <w:b/>
            <w:bCs/>
            <w:sz w:val="26"/>
            <w:szCs w:val="26"/>
            <w:rPrChange w:id="1512" w:author="Kiên Lê Trung" w:date="2024-12-22T12:22:00Z" w16du:dateUtc="2024-12-22T05:22:00Z">
              <w:rPr/>
            </w:rPrChange>
          </w:rPr>
          <w:delText xml:space="preserve">Biểu đồ tuần tự </w:delText>
        </w:r>
      </w:del>
      <w:r w:rsidRPr="002C3FD0">
        <w:rPr>
          <w:rFonts w:ascii="Times New Roman" w:hAnsi="Times New Roman" w:cs="Times New Roman"/>
          <w:b/>
          <w:bCs/>
          <w:sz w:val="26"/>
          <w:szCs w:val="26"/>
          <w:rPrChange w:id="1513" w:author="Kiên Lê Trung" w:date="2024-12-22T12:22:00Z" w16du:dateUtc="2024-12-22T05:22:00Z">
            <w:rPr/>
          </w:rPrChange>
        </w:rPr>
        <w:t xml:space="preserve">Thêm sản phẩm </w:t>
      </w:r>
      <w:del w:id="1514" w:author="Kiên Lê Trung" w:date="2024-12-22T12:21:00Z" w16du:dateUtc="2024-12-22T05:21:00Z">
        <w:r w:rsidRPr="002C3FD0" w:rsidDel="002C3FD0">
          <w:rPr>
            <w:rFonts w:ascii="Times New Roman" w:hAnsi="Times New Roman" w:cs="Times New Roman"/>
            <w:b/>
            <w:bCs/>
            <w:sz w:val="26"/>
            <w:szCs w:val="26"/>
            <w:rPrChange w:id="1515" w:author="Kiên Lê Trung" w:date="2024-12-22T12:22:00Z" w16du:dateUtc="2024-12-22T05:22:00Z">
              <w:rPr/>
            </w:rPrChange>
          </w:rPr>
          <w:delText>mới</w:delText>
        </w:r>
      </w:del>
      <w:ins w:id="1516" w:author="Kiên Lê Trung" w:date="2024-12-22T12:22:00Z" w16du:dateUtc="2024-12-22T05:22:00Z">
        <w:r w:rsidRPr="002C3FD0">
          <w:rPr>
            <w:rFonts w:ascii="Times New Roman" w:hAnsi="Times New Roman" w:cs="Times New Roman"/>
            <w:b/>
            <w:bCs/>
            <w:sz w:val="26"/>
            <w:szCs w:val="26"/>
            <w:rPrChange w:id="1517" w:author="Kiên Lê Trung" w:date="2024-12-22T12:22:00Z" w16du:dateUtc="2024-12-22T05:22:00Z">
              <w:rPr>
                <w:rFonts w:cs="Times New Roman"/>
                <w:sz w:val="26"/>
                <w:szCs w:val="26"/>
              </w:rPr>
            </w:rPrChange>
          </w:rPr>
          <w:t>mới</w:t>
        </w:r>
        <w:r>
          <w:rPr>
            <w:rFonts w:ascii="Times New Roman" w:hAnsi="Times New Roman" w:cs="Times New Roman"/>
            <w:sz w:val="26"/>
            <w:szCs w:val="26"/>
            <w:lang w:val="vi-VN"/>
          </w:rPr>
          <w:t>”</w:t>
        </w:r>
      </w:ins>
    </w:p>
    <w:p w14:paraId="58717D39" w14:textId="75AE3B2C" w:rsidR="007569A2" w:rsidRDefault="72F719AF" w:rsidP="5A64F9FC">
      <w:pPr>
        <w:spacing w:before="60"/>
        <w:ind w:left="600"/>
        <w:rPr>
          <w:b/>
          <w:bCs/>
          <w:sz w:val="26"/>
          <w:szCs w:val="26"/>
        </w:rPr>
      </w:pPr>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r w:rsidR="00CE686F">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731200" cy="3378200"/>
                    </a:xfrm>
                    <a:prstGeom prst="rect">
                      <a:avLst/>
                    </a:prstGeom>
                    <a:ln/>
                  </pic:spPr>
                </pic:pic>
              </a:graphicData>
            </a:graphic>
          </wp:inline>
        </w:drawing>
      </w:r>
    </w:p>
    <w:p w14:paraId="189C5BD8" w14:textId="0897AA50" w:rsidR="007569A2" w:rsidRPr="002C3FD0" w:rsidRDefault="002C3FD0">
      <w:pPr>
        <w:pStyle w:val="ListParagraph"/>
        <w:numPr>
          <w:ilvl w:val="0"/>
          <w:numId w:val="205"/>
        </w:numPr>
        <w:ind w:left="709"/>
        <w:rPr>
          <w:rFonts w:cs="Times New Roman"/>
          <w:sz w:val="26"/>
          <w:szCs w:val="26"/>
          <w:rPrChange w:id="1518" w:author="Kiên Lê Trung" w:date="2024-12-22T12:22:00Z" w16du:dateUtc="2024-12-22T05:22:00Z">
            <w:rPr/>
          </w:rPrChange>
        </w:rPr>
        <w:pPrChange w:id="1519" w:author="Kiên Lê Trung" w:date="2024-12-22T12:23:00Z" w16du:dateUtc="2024-12-22T05:23:00Z">
          <w:pPr>
            <w:pStyle w:val="Heading4"/>
            <w:numPr>
              <w:numId w:val="58"/>
            </w:numPr>
            <w:spacing w:before="60"/>
            <w:ind w:left="720" w:hanging="360"/>
          </w:pPr>
        </w:pPrChange>
      </w:pPr>
      <w:ins w:id="1520" w:author="Kiên Lê Trung" w:date="2024-12-22T12:22:00Z" w16du:dateUtc="2024-12-22T05:22: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521" w:author="Kiên Lê Trung" w:date="2024-12-22T12:22:00Z" w16du:dateUtc="2024-12-22T05:22:00Z">
        <w:r w:rsidR="630CF71F" w:rsidRPr="002C3FD0" w:rsidDel="002C3FD0">
          <w:rPr>
            <w:rFonts w:ascii="Times New Roman" w:hAnsi="Times New Roman" w:cs="Times New Roman"/>
            <w:b/>
            <w:bCs/>
            <w:sz w:val="26"/>
            <w:szCs w:val="26"/>
            <w:rPrChange w:id="1522" w:author="Kiên Lê Trung" w:date="2024-12-22T12:22:00Z" w16du:dateUtc="2024-12-22T05:22:00Z">
              <w:rPr/>
            </w:rPrChange>
          </w:rPr>
          <w:delText xml:space="preserve">Biểu đồ tuần tự </w:delText>
        </w:r>
      </w:del>
      <w:r w:rsidR="630CF71F" w:rsidRPr="002C3FD0">
        <w:rPr>
          <w:rFonts w:ascii="Times New Roman" w:hAnsi="Times New Roman" w:cs="Times New Roman"/>
          <w:b/>
          <w:bCs/>
          <w:sz w:val="26"/>
          <w:szCs w:val="26"/>
          <w:rPrChange w:id="1523" w:author="Kiên Lê Trung" w:date="2024-12-22T12:22:00Z" w16du:dateUtc="2024-12-22T05:22:00Z">
            <w:rPr/>
          </w:rPrChange>
        </w:rPr>
        <w:t>Cập nhật sản phẩm</w:t>
      </w:r>
      <w:ins w:id="1524" w:author="Kiên Lê Trung" w:date="2024-12-22T12:22:00Z" w16du:dateUtc="2024-12-22T05:22:00Z">
        <w:r>
          <w:rPr>
            <w:rFonts w:ascii="Times New Roman" w:hAnsi="Times New Roman" w:cs="Times New Roman"/>
            <w:sz w:val="26"/>
            <w:szCs w:val="26"/>
            <w:lang w:val="vi-VN"/>
          </w:rPr>
          <w:t xml:space="preserve"> “</w:t>
        </w:r>
      </w:ins>
    </w:p>
    <w:p w14:paraId="5338A720" w14:textId="2B500ABB" w:rsidR="007569A2" w:rsidRDefault="2876012A" w:rsidP="2895571A">
      <w:pPr>
        <w:rPr>
          <w:rFonts w:ascii="Times New Roman" w:eastAsia="Times New Roman" w:hAnsi="Times New Roman" w:cs="Times New Roman"/>
          <w:sz w:val="26"/>
          <w:szCs w:val="26"/>
        </w:rPr>
      </w:pPr>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r w:rsidR="00CE686F">
        <w:rPr>
          <w:rFonts w:ascii="Times New Roman" w:eastAsia="Times New Roman" w:hAnsi="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731200" cy="4229100"/>
                    </a:xfrm>
                    <a:prstGeom prst="rect">
                      <a:avLst/>
                    </a:prstGeom>
                    <a:ln/>
                  </pic:spPr>
                </pic:pic>
              </a:graphicData>
            </a:graphic>
          </wp:inline>
        </w:drawing>
      </w:r>
    </w:p>
    <w:p w14:paraId="156A6281" w14:textId="77777777" w:rsidR="007569A2" w:rsidRDefault="00CE686F">
      <w:pPr>
        <w:spacing w:after="240"/>
        <w:rPr>
          <w:b/>
          <w:sz w:val="5"/>
          <w:szCs w:val="5"/>
        </w:rPr>
      </w:pPr>
      <w:r>
        <w:rPr>
          <w:b/>
          <w:sz w:val="5"/>
          <w:szCs w:val="5"/>
        </w:rPr>
        <w:t xml:space="preserve"> </w:t>
      </w:r>
    </w:p>
    <w:p w14:paraId="1FB37F22" w14:textId="74245669" w:rsidR="002C3FD0" w:rsidRPr="002C3FD0" w:rsidRDefault="002C3FD0">
      <w:pPr>
        <w:pStyle w:val="ListParagraph"/>
        <w:numPr>
          <w:ilvl w:val="0"/>
          <w:numId w:val="206"/>
        </w:numPr>
        <w:ind w:left="709"/>
        <w:rPr>
          <w:rFonts w:cs="Times New Roman"/>
          <w:sz w:val="26"/>
          <w:szCs w:val="26"/>
          <w:lang w:val="vi-VN"/>
          <w:rPrChange w:id="1525" w:author="Kiên Lê Trung" w:date="2024-12-22T12:23:00Z" w16du:dateUtc="2024-12-22T05:23:00Z">
            <w:rPr/>
          </w:rPrChange>
        </w:rPr>
        <w:pPrChange w:id="1526" w:author="Kiên Lê Trung" w:date="2024-12-22T12:23:00Z" w16du:dateUtc="2024-12-22T05:23:00Z">
          <w:pPr>
            <w:pStyle w:val="Heading4"/>
            <w:numPr>
              <w:numId w:val="63"/>
            </w:numPr>
            <w:spacing w:before="100"/>
            <w:ind w:left="720" w:hanging="360"/>
          </w:pPr>
        </w:pPrChange>
      </w:pPr>
      <w:ins w:id="1527" w:author="Kiên Lê Trung" w:date="2024-12-22T12:23:00Z" w16du:dateUtc="2024-12-22T05:23: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del w:id="1528" w:author="Kiên Lê Trung" w:date="2024-12-22T12:23:00Z" w16du:dateUtc="2024-12-22T05:23:00Z">
        <w:r w:rsidRPr="002C3FD0" w:rsidDel="002C3FD0">
          <w:rPr>
            <w:rFonts w:ascii="Times New Roman" w:hAnsi="Times New Roman" w:cs="Times New Roman"/>
            <w:b/>
            <w:bCs/>
            <w:sz w:val="26"/>
            <w:szCs w:val="26"/>
            <w:rPrChange w:id="1529" w:author="Kiên Lê Trung" w:date="2024-12-22T12:23:00Z" w16du:dateUtc="2024-12-22T05:23:00Z">
              <w:rPr/>
            </w:rPrChange>
          </w:rPr>
          <w:delText xml:space="preserve">Biểu đồ tuần tự </w:delText>
        </w:r>
      </w:del>
      <w:r w:rsidRPr="002C3FD0">
        <w:rPr>
          <w:rFonts w:ascii="Times New Roman" w:hAnsi="Times New Roman" w:cs="Times New Roman"/>
          <w:b/>
          <w:bCs/>
          <w:sz w:val="26"/>
          <w:szCs w:val="26"/>
          <w:rPrChange w:id="1530" w:author="Kiên Lê Trung" w:date="2024-12-22T12:23:00Z" w16du:dateUtc="2024-12-22T05:23:00Z">
            <w:rPr/>
          </w:rPrChange>
        </w:rPr>
        <w:t xml:space="preserve">Xoá sản </w:t>
      </w:r>
      <w:del w:id="1531" w:author="Kiên Lê Trung" w:date="2024-12-22T12:23:00Z" w16du:dateUtc="2024-12-22T05:23:00Z">
        <w:r w:rsidRPr="002C3FD0" w:rsidDel="002C3FD0">
          <w:rPr>
            <w:rFonts w:ascii="Times New Roman" w:hAnsi="Times New Roman" w:cs="Times New Roman"/>
            <w:b/>
            <w:bCs/>
            <w:sz w:val="26"/>
            <w:szCs w:val="26"/>
            <w:rPrChange w:id="1532" w:author="Kiên Lê Trung" w:date="2024-12-22T12:23:00Z" w16du:dateUtc="2024-12-22T05:23:00Z">
              <w:rPr/>
            </w:rPrChange>
          </w:rPr>
          <w:delText>phẩm</w:delText>
        </w:r>
      </w:del>
      <w:ins w:id="1533" w:author="Kiên Lê Trung" w:date="2024-12-22T12:23:00Z" w16du:dateUtc="2024-12-22T05:23:00Z">
        <w:r w:rsidRPr="002C3FD0">
          <w:rPr>
            <w:rFonts w:ascii="Times New Roman" w:hAnsi="Times New Roman" w:cs="Times New Roman"/>
            <w:b/>
            <w:bCs/>
            <w:sz w:val="26"/>
            <w:szCs w:val="26"/>
            <w:rPrChange w:id="1534" w:author="Kiên Lê Trung" w:date="2024-12-22T12:23:00Z" w16du:dateUtc="2024-12-22T05:23:00Z">
              <w:rPr>
                <w:rFonts w:cs="Times New Roman"/>
                <w:sz w:val="26"/>
                <w:szCs w:val="26"/>
              </w:rPr>
            </w:rPrChange>
          </w:rPr>
          <w:t>phẩm</w:t>
        </w:r>
        <w:r>
          <w:rPr>
            <w:rFonts w:ascii="Times New Roman" w:hAnsi="Times New Roman" w:cs="Times New Roman"/>
            <w:sz w:val="26"/>
            <w:szCs w:val="26"/>
            <w:lang w:val="vi-VN"/>
          </w:rPr>
          <w:t xml:space="preserve"> “</w:t>
        </w:r>
      </w:ins>
    </w:p>
    <w:p w14:paraId="61DAA4D5" w14:textId="77777777" w:rsidR="007569A2" w:rsidRDefault="007569A2">
      <w:pPr>
        <w:spacing w:before="100"/>
        <w:ind w:left="600"/>
        <w:rPr>
          <w:b/>
          <w:sz w:val="26"/>
          <w:szCs w:val="26"/>
        </w:rPr>
      </w:pPr>
    </w:p>
    <w:p w14:paraId="2AEAF47F" w14:textId="77777777" w:rsidR="007569A2" w:rsidRDefault="00CE686F">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5731200" cy="3695700"/>
                    </a:xfrm>
                    <a:prstGeom prst="rect">
                      <a:avLst/>
                    </a:prstGeom>
                    <a:ln/>
                  </pic:spPr>
                </pic:pic>
              </a:graphicData>
            </a:graphic>
          </wp:inline>
        </w:drawing>
      </w:r>
    </w:p>
    <w:p w14:paraId="3C806F0D" w14:textId="1F48CDE6" w:rsidR="002C3FD0" w:rsidRPr="002C3FD0" w:rsidRDefault="002C3FD0">
      <w:pPr>
        <w:pStyle w:val="ListParagraph"/>
        <w:numPr>
          <w:ilvl w:val="0"/>
          <w:numId w:val="207"/>
        </w:numPr>
        <w:ind w:left="709"/>
        <w:rPr>
          <w:rFonts w:cs="Times New Roman"/>
          <w:sz w:val="26"/>
          <w:szCs w:val="26"/>
          <w:lang w:val="vi-VN"/>
          <w:rPrChange w:id="1535" w:author="Kiên Lê Trung" w:date="2024-12-22T12:24:00Z" w16du:dateUtc="2024-12-22T05:24:00Z">
            <w:rPr/>
          </w:rPrChange>
        </w:rPr>
        <w:pPrChange w:id="1536" w:author="Kiên Lê Trung" w:date="2024-12-22T12:24:00Z" w16du:dateUtc="2024-12-22T05:24:00Z">
          <w:pPr>
            <w:pStyle w:val="Heading4"/>
            <w:numPr>
              <w:numId w:val="72"/>
            </w:numPr>
            <w:ind w:left="720" w:hanging="360"/>
          </w:pPr>
        </w:pPrChange>
      </w:pPr>
      <w:ins w:id="1537" w:author="Kiên Lê Trung" w:date="2024-12-22T12:24:00Z" w16du:dateUtc="2024-12-22T05:24:00Z">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r w:rsidRPr="002C3FD0">
        <w:rPr>
          <w:rFonts w:ascii="Times New Roman" w:hAnsi="Times New Roman" w:cs="Times New Roman"/>
          <w:b/>
          <w:bCs/>
          <w:sz w:val="26"/>
          <w:szCs w:val="26"/>
          <w:rPrChange w:id="1538" w:author="Kiên Lê Trung" w:date="2024-12-22T12:24:00Z" w16du:dateUtc="2024-12-22T05:24:00Z">
            <w:rPr/>
          </w:rPrChange>
        </w:rPr>
        <w:t xml:space="preserve">Nhập hàng tồn </w:t>
      </w:r>
      <w:del w:id="1539" w:author="Kiên Lê Trung" w:date="2024-12-22T12:24:00Z" w16du:dateUtc="2024-12-22T05:24:00Z">
        <w:r w:rsidRPr="002C3FD0" w:rsidDel="002C3FD0">
          <w:rPr>
            <w:rFonts w:ascii="Times New Roman" w:hAnsi="Times New Roman" w:cs="Times New Roman"/>
            <w:b/>
            <w:bCs/>
            <w:sz w:val="26"/>
            <w:szCs w:val="26"/>
            <w:rPrChange w:id="1540" w:author="Kiên Lê Trung" w:date="2024-12-22T12:24:00Z" w16du:dateUtc="2024-12-22T05:24:00Z">
              <w:rPr/>
            </w:rPrChange>
          </w:rPr>
          <w:delText>kho</w:delText>
        </w:r>
      </w:del>
      <w:ins w:id="1541" w:author="Kiên Lê Trung" w:date="2024-12-22T12:24:00Z" w16du:dateUtc="2024-12-22T05:24:00Z">
        <w:r w:rsidRPr="002C3FD0">
          <w:rPr>
            <w:rFonts w:ascii="Times New Roman" w:hAnsi="Times New Roman" w:cs="Times New Roman"/>
            <w:b/>
            <w:bCs/>
            <w:sz w:val="26"/>
            <w:szCs w:val="26"/>
            <w:rPrChange w:id="1542" w:author="Kiên Lê Trung" w:date="2024-12-22T12:24:00Z" w16du:dateUtc="2024-12-22T05:24:00Z">
              <w:rPr>
                <w:rFonts w:cs="Times New Roman"/>
                <w:sz w:val="26"/>
                <w:szCs w:val="26"/>
              </w:rPr>
            </w:rPrChange>
          </w:rPr>
          <w:t>kho</w:t>
        </w:r>
        <w:r>
          <w:rPr>
            <w:rFonts w:ascii="Times New Roman" w:hAnsi="Times New Roman" w:cs="Times New Roman"/>
            <w:sz w:val="26"/>
            <w:szCs w:val="26"/>
            <w:lang w:val="vi-VN"/>
          </w:rPr>
          <w:t>”</w:t>
        </w:r>
      </w:ins>
    </w:p>
    <w:p w14:paraId="281B37BA" w14:textId="77777777" w:rsidR="007569A2" w:rsidRDefault="007569A2">
      <w:pPr>
        <w:ind w:left="720"/>
        <w:rPr>
          <w:rFonts w:ascii="Times New Roman" w:eastAsia="Times New Roman" w:hAnsi="Times New Roman" w:cs="Times New Roman"/>
          <w:sz w:val="26"/>
          <w:szCs w:val="26"/>
        </w:rPr>
      </w:pPr>
    </w:p>
    <w:p w14:paraId="20876B09" w14:textId="77777777" w:rsidR="007569A2" w:rsidRDefault="00CE686F">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31200" cy="3022600"/>
                    </a:xfrm>
                    <a:prstGeom prst="rect">
                      <a:avLst/>
                    </a:prstGeom>
                    <a:ln/>
                  </pic:spPr>
                </pic:pic>
              </a:graphicData>
            </a:graphic>
          </wp:inline>
        </w:drawing>
      </w:r>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1543" w:name="_Toc185764377"/>
      <w:r>
        <w:t>2.2.2 Biểu đồ lớp thiết kế</w:t>
      </w:r>
      <w:bookmarkEnd w:id="1543"/>
      <w:r>
        <w:t xml:space="preserve">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56960D01" w:rsidR="007569A2" w:rsidRDefault="00FA558A">
      <w:pPr>
        <w:rPr>
          <w:rFonts w:ascii="Times New Roman" w:eastAsia="Times New Roman" w:hAnsi="Times New Roman" w:cs="Times New Roman"/>
          <w:sz w:val="24"/>
          <w:szCs w:val="24"/>
        </w:rPr>
      </w:pPr>
      <w:ins w:id="1544" w:author="Việt Lương" w:date="2024-12-22T18:40:00Z" w16du:dateUtc="2024-12-22T11:40:00Z">
        <w:r w:rsidRPr="00FA558A">
          <w:rPr>
            <w:rFonts w:ascii="Times New Roman" w:eastAsia="Times New Roman" w:hAnsi="Times New Roman" w:cs="Times New Roman"/>
            <w:sz w:val="24"/>
            <w:szCs w:val="24"/>
          </w:rPr>
          <w:drawing>
            <wp:inline distT="0" distB="0" distL="0" distR="0" wp14:anchorId="557DC26B" wp14:editId="62C2C91D">
              <wp:extent cx="5733415" cy="3702685"/>
              <wp:effectExtent l="0" t="0" r="635" b="0"/>
              <wp:docPr id="492768964"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8964" name="Picture 1" descr="A computer screen shot of a computer flowchart&#10;&#10;Description automatically generated"/>
                      <pic:cNvPicPr/>
                    </pic:nvPicPr>
                    <pic:blipFill>
                      <a:blip r:embed="rId77"/>
                      <a:stretch>
                        <a:fillRect/>
                      </a:stretch>
                    </pic:blipFill>
                    <pic:spPr>
                      <a:xfrm>
                        <a:off x="0" y="0"/>
                        <a:ext cx="5733415" cy="3702685"/>
                      </a:xfrm>
                      <a:prstGeom prst="rect">
                        <a:avLst/>
                      </a:prstGeom>
                    </pic:spPr>
                  </pic:pic>
                </a:graphicData>
              </a:graphic>
            </wp:inline>
          </w:drawing>
        </w:r>
      </w:ins>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1545" w:name="_Toc185764378"/>
      <w:r>
        <w:t>2.2.3 Thiết kế cơ sở dữ liệu</w:t>
      </w:r>
      <w:bookmarkEnd w:id="1545"/>
      <w:r>
        <w:t xml:space="preserve">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8"/>
                    <a:srcRect/>
                    <a:stretch>
                      <a:fillRect/>
                    </a:stretch>
                  </pic:blipFill>
                  <pic:spPr>
                    <a:xfrm>
                      <a:off x="0" y="0"/>
                      <a:ext cx="5731200" cy="4025900"/>
                    </a:xfrm>
                    <a:prstGeom prst="rect">
                      <a:avLst/>
                    </a:prstGeom>
                    <a:ln/>
                  </pic:spPr>
                </pic:pic>
              </a:graphicData>
            </a:graphic>
          </wp:inline>
        </w:drawing>
      </w:r>
    </w:p>
    <w:p w14:paraId="781DF2CB" w14:textId="77777777" w:rsidR="007569A2" w:rsidRDefault="007569A2">
      <w:pPr>
        <w:rPr>
          <w:rFonts w:ascii="Times New Roman" w:eastAsia="Times New Roman" w:hAnsi="Times New Roman" w:cs="Times New Roman"/>
          <w:sz w:val="24"/>
          <w:szCs w:val="24"/>
        </w:rPr>
      </w:pPr>
    </w:p>
    <w:p w14:paraId="1BCFA941" w14:textId="77777777" w:rsidR="007569A2" w:rsidRDefault="00CE686F">
      <w:pPr>
        <w:pStyle w:val="Heading2"/>
      </w:pPr>
      <w:bookmarkStart w:id="1546" w:name="_Toc185764379"/>
      <w:r>
        <w:t>2.3 Kết luận chương</w:t>
      </w:r>
      <w:bookmarkEnd w:id="1546"/>
    </w:p>
    <w:p w14:paraId="16788234" w14:textId="77777777" w:rsidR="007569A2" w:rsidRDefault="007569A2">
      <w:pPr>
        <w:rPr>
          <w:rFonts w:ascii="Times New Roman" w:eastAsia="Times New Roman" w:hAnsi="Times New Roman" w:cs="Times New Roman"/>
          <w:sz w:val="24"/>
          <w:szCs w:val="24"/>
        </w:rPr>
      </w:pPr>
    </w:p>
    <w:p w14:paraId="57A6A0F0" w14:textId="77777777" w:rsidR="007569A2" w:rsidRDefault="007569A2">
      <w:pPr>
        <w:rPr>
          <w:rFonts w:ascii="Times New Roman" w:eastAsia="Times New Roman" w:hAnsi="Times New Roman" w:cs="Times New Roman"/>
          <w:sz w:val="24"/>
          <w:szCs w:val="24"/>
        </w:rPr>
      </w:pPr>
    </w:p>
    <w:p w14:paraId="7DF0CA62" w14:textId="77777777" w:rsidR="007569A2" w:rsidRDefault="007569A2">
      <w:pPr>
        <w:rPr>
          <w:rFonts w:ascii="Times New Roman" w:eastAsia="Times New Roman" w:hAnsi="Times New Roman" w:cs="Times New Roman"/>
          <w:sz w:val="24"/>
          <w:szCs w:val="24"/>
        </w:rPr>
      </w:pPr>
    </w:p>
    <w:p w14:paraId="44BA3426" w14:textId="77777777" w:rsidR="007569A2" w:rsidRDefault="007569A2">
      <w:pPr>
        <w:rPr>
          <w:rFonts w:ascii="Times New Roman" w:eastAsia="Times New Roman" w:hAnsi="Times New Roman" w:cs="Times New Roman"/>
          <w:sz w:val="24"/>
          <w:szCs w:val="24"/>
        </w:rPr>
      </w:pPr>
    </w:p>
    <w:p w14:paraId="38173B19" w14:textId="77777777" w:rsidR="007569A2" w:rsidRDefault="00CE686F">
      <w:pPr>
        <w:pStyle w:val="Heading1"/>
      </w:pPr>
      <w:bookmarkStart w:id="1547" w:name="_Toc185764380"/>
      <w:r>
        <w:t>CHƯƠNG 3: CÀI ĐẶT VÀ THỬ NGHIỆM HỆ THỐNG</w:t>
      </w:r>
      <w:bookmarkEnd w:id="1547"/>
      <w:r>
        <w:t xml:space="preserve"> </w:t>
      </w:r>
    </w:p>
    <w:p w14:paraId="6CFF1D1A" w14:textId="77777777" w:rsidR="007569A2" w:rsidRDefault="00CE686F">
      <w:pPr>
        <w:pStyle w:val="Heading2"/>
      </w:pPr>
      <w:bookmarkStart w:id="1548" w:name="_Toc185764381"/>
      <w:r>
        <w:t>3.1 Kiến trúc hệ thống</w:t>
      </w:r>
      <w:bookmarkEnd w:id="1548"/>
      <w:r>
        <w:t xml:space="preserve"> </w:t>
      </w:r>
    </w:p>
    <w:p w14:paraId="175D53C2" w14:textId="77777777" w:rsidR="007569A2" w:rsidRDefault="007569A2">
      <w:pPr>
        <w:rPr>
          <w:rFonts w:ascii="Times New Roman" w:eastAsia="Times New Roman" w:hAnsi="Times New Roman" w:cs="Times New Roman"/>
          <w:sz w:val="24"/>
          <w:szCs w:val="24"/>
        </w:rPr>
      </w:pPr>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RDefault="00CE686F">
      <w:pPr>
        <w:pStyle w:val="Heading2"/>
      </w:pPr>
      <w:bookmarkStart w:id="1549" w:name="_Toc185764382"/>
      <w:r>
        <w:t>3.2 Một số hình ảnh về giao diện hệ thống</w:t>
      </w:r>
      <w:bookmarkEnd w:id="1549"/>
      <w:r>
        <w:t xml:space="preserve"> </w:t>
      </w:r>
    </w:p>
    <w:p w14:paraId="711A9A35" w14:textId="77777777" w:rsidR="007569A2" w:rsidRDefault="007569A2">
      <w:pPr>
        <w:rPr>
          <w:rFonts w:ascii="Times New Roman" w:eastAsia="Times New Roman" w:hAnsi="Times New Roman" w:cs="Times New Roman"/>
          <w:sz w:val="24"/>
          <w:szCs w:val="24"/>
        </w:rPr>
      </w:pPr>
    </w:p>
    <w:p w14:paraId="4EE333D4" w14:textId="77777777" w:rsidR="007569A2" w:rsidRDefault="007569A2">
      <w:pPr>
        <w:rPr>
          <w:rFonts w:ascii="Times New Roman" w:eastAsia="Times New Roman" w:hAnsi="Times New Roman" w:cs="Times New Roman"/>
          <w:sz w:val="24"/>
          <w:szCs w:val="24"/>
        </w:rPr>
      </w:pPr>
    </w:p>
    <w:p w14:paraId="0D6BC734" w14:textId="77777777" w:rsidR="007569A2" w:rsidRDefault="007569A2">
      <w:pPr>
        <w:rPr>
          <w:rFonts w:ascii="Times New Roman" w:eastAsia="Times New Roman" w:hAnsi="Times New Roman" w:cs="Times New Roman"/>
          <w:sz w:val="24"/>
          <w:szCs w:val="24"/>
        </w:rPr>
      </w:pPr>
    </w:p>
    <w:p w14:paraId="6215A786" w14:textId="77777777" w:rsidR="007569A2" w:rsidRDefault="00CE686F">
      <w:pPr>
        <w:pStyle w:val="Heading3"/>
      </w:pPr>
      <w:bookmarkStart w:id="1550" w:name="_Toc185764383"/>
      <w:r>
        <w:t>3.2.1 Một số giao diện cho người dùng hệ thống</w:t>
      </w:r>
      <w:bookmarkEnd w:id="1550"/>
      <w:r>
        <w:t xml:space="preserve"> </w:t>
      </w:r>
    </w:p>
    <w:p w14:paraId="34A104AC" w14:textId="77777777" w:rsidR="007569A2" w:rsidRDefault="007569A2">
      <w:pPr>
        <w:rPr>
          <w:rFonts w:ascii="Times New Roman" w:eastAsia="Times New Roman" w:hAnsi="Times New Roman" w:cs="Times New Roman"/>
          <w:sz w:val="24"/>
          <w:szCs w:val="24"/>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77777777" w:rsidR="007569A2" w:rsidRDefault="00CE686F">
      <w:pPr>
        <w:pStyle w:val="Heading3"/>
      </w:pPr>
      <w:bookmarkStart w:id="1551" w:name="_Toc185764384"/>
      <w:r>
        <w:t>3.2.2 Một số giao diện cho người quản trị</w:t>
      </w:r>
      <w:bookmarkEnd w:id="1551"/>
    </w:p>
    <w:p w14:paraId="3F82752B" w14:textId="77777777" w:rsidR="007569A2" w:rsidRDefault="007569A2">
      <w:pPr>
        <w:rPr>
          <w:rFonts w:ascii="Times New Roman" w:eastAsia="Times New Roman" w:hAnsi="Times New Roman" w:cs="Times New Roman"/>
          <w:sz w:val="24"/>
          <w:szCs w:val="24"/>
        </w:rPr>
      </w:pPr>
    </w:p>
    <w:p w14:paraId="6CA203BD" w14:textId="77777777" w:rsidR="007569A2" w:rsidRDefault="007569A2">
      <w:pPr>
        <w:rPr>
          <w:rFonts w:ascii="Times New Roman" w:eastAsia="Times New Roman" w:hAnsi="Times New Roman" w:cs="Times New Roman"/>
          <w:sz w:val="24"/>
          <w:szCs w:val="24"/>
        </w:rPr>
      </w:pPr>
    </w:p>
    <w:p w14:paraId="1EEB5C65" w14:textId="77777777" w:rsidR="007569A2" w:rsidRDefault="007569A2">
      <w:pPr>
        <w:rPr>
          <w:rFonts w:ascii="Times New Roman" w:eastAsia="Times New Roman" w:hAnsi="Times New Roman" w:cs="Times New Roman"/>
          <w:sz w:val="24"/>
          <w:szCs w:val="24"/>
        </w:rPr>
      </w:pPr>
    </w:p>
    <w:p w14:paraId="3470352D" w14:textId="77777777" w:rsidR="007569A2" w:rsidRDefault="00CE686F">
      <w:pPr>
        <w:pStyle w:val="Heading3"/>
      </w:pPr>
      <w:bookmarkStart w:id="1552" w:name="_Toc185764385"/>
      <w:r>
        <w:t>3.2.3 Một số giao diện cho người bán hàng</w:t>
      </w:r>
      <w:bookmarkEnd w:id="1552"/>
    </w:p>
    <w:p w14:paraId="27EFE50A" w14:textId="77777777" w:rsidR="007569A2" w:rsidRDefault="007569A2">
      <w:pPr>
        <w:rPr>
          <w:rFonts w:ascii="Times New Roman" w:eastAsia="Times New Roman" w:hAnsi="Times New Roman" w:cs="Times New Roman"/>
          <w:sz w:val="24"/>
          <w:szCs w:val="24"/>
        </w:rPr>
      </w:pPr>
    </w:p>
    <w:p w14:paraId="44D1216F" w14:textId="77777777" w:rsidR="007569A2" w:rsidRDefault="007569A2">
      <w:pPr>
        <w:rPr>
          <w:rFonts w:ascii="Times New Roman" w:eastAsia="Times New Roman" w:hAnsi="Times New Roman" w:cs="Times New Roman"/>
          <w:sz w:val="24"/>
          <w:szCs w:val="24"/>
        </w:rPr>
      </w:pPr>
    </w:p>
    <w:p w14:paraId="536F3880" w14:textId="77777777" w:rsidR="007569A2" w:rsidRDefault="00CE686F">
      <w:pPr>
        <w:pStyle w:val="Heading2"/>
      </w:pPr>
      <w:bookmarkStart w:id="1553" w:name="_Toc185764386"/>
      <w:r>
        <w:t>3.3 Kết luận chương</w:t>
      </w:r>
      <w:bookmarkEnd w:id="1553"/>
    </w:p>
    <w:p w14:paraId="3517F98F" w14:textId="77777777" w:rsidR="007569A2" w:rsidRDefault="007569A2">
      <w:pPr>
        <w:rPr>
          <w:rFonts w:ascii="Times New Roman" w:eastAsia="Times New Roman" w:hAnsi="Times New Roman" w:cs="Times New Roman"/>
          <w:sz w:val="24"/>
          <w:szCs w:val="24"/>
        </w:rPr>
      </w:pPr>
    </w:p>
    <w:p w14:paraId="296393BC" w14:textId="77777777" w:rsidR="007569A2" w:rsidRDefault="00CE686F">
      <w:pPr>
        <w:pStyle w:val="Heading1"/>
      </w:pPr>
      <w:bookmarkStart w:id="1554" w:name="_Toc185764387"/>
      <w:r>
        <w:t>KẾT LUẬN</w:t>
      </w:r>
      <w:bookmarkEnd w:id="1554"/>
      <w:r>
        <w:t xml:space="preserve"> </w:t>
      </w:r>
    </w:p>
    <w:p w14:paraId="6F0AAE85" w14:textId="77777777" w:rsidR="007569A2" w:rsidRDefault="00CE686F">
      <w:pPr>
        <w:pStyle w:val="Heading1"/>
      </w:pPr>
      <w:bookmarkStart w:id="1555" w:name="_Toc185764388"/>
      <w:r>
        <w:t>DANH MỤC TÀI LIỆU THAM KHẢO</w:t>
      </w:r>
      <w:bookmarkEnd w:id="1555"/>
      <w:r>
        <w:t xml:space="preserve"> </w:t>
      </w:r>
    </w:p>
    <w:p w14:paraId="6622D774" w14:textId="77777777" w:rsidR="00F01381" w:rsidRPr="00F01381" w:rsidRDefault="00F01381">
      <w:pPr>
        <w:pPrChange w:id="1556" w:author="Kiên Lê Trung" w:date="2024-12-22T10:15:00Z" w16du:dateUtc="2024-12-22T03:15:00Z">
          <w:pPr>
            <w:pStyle w:val="Heading4"/>
            <w:spacing w:before="180"/>
          </w:pPr>
        </w:pPrChange>
      </w:pPr>
      <w:bookmarkStart w:id="1557" w:name="_xlst6qevj1hv" w:colFirst="0" w:colLast="0"/>
      <w:bookmarkEnd w:id="1557"/>
      <w:r w:rsidRPr="00F01381">
        <w:t>[1] Trần Đình Quế, Phân tích và thiết kế Hệ Thống Thông Tin, Học Viện Công Nghệ Bưu Chính Viễn Thông, 2015.</w:t>
      </w:r>
    </w:p>
    <w:p w14:paraId="34223B45" w14:textId="115B7408" w:rsidR="007569A2" w:rsidRPr="00034C0F" w:rsidRDefault="00F01381">
      <w:pPr>
        <w:rPr>
          <w:lang w:val="en-US"/>
        </w:rPr>
        <w:pPrChange w:id="1558" w:author="Kiên Lê Trung" w:date="2024-12-22T10:15:00Z" w16du:dateUtc="2024-12-22T03:15:00Z">
          <w:pPr>
            <w:pStyle w:val="Heading4"/>
            <w:spacing w:before="180"/>
          </w:pPr>
        </w:pPrChange>
      </w:pPr>
      <w:r w:rsidRPr="00F01381">
        <w:t>[2] Trần Đình Quế &amp; Nguyễn Mạnh Hùng, Nhập môn Công nghệ phần mềm, Học Viện Công Nghệ Bưu Chính Viễn Thông, 2016</w:t>
      </w:r>
      <w:r>
        <w:rPr>
          <w:lang w:val="en-US"/>
        </w:rPr>
        <w:t>.</w:t>
      </w:r>
    </w:p>
    <w:p w14:paraId="539CD7A1" w14:textId="77777777" w:rsidR="007569A2" w:rsidRDefault="007569A2" w:rsidP="00B842E5">
      <w:pPr>
        <w:rPr>
          <w:sz w:val="28"/>
          <w:szCs w:val="28"/>
        </w:rPr>
      </w:pPr>
    </w:p>
    <w:p w14:paraId="6A9A2604" w14:textId="77777777" w:rsidR="007569A2" w:rsidRDefault="007569A2">
      <w:pPr>
        <w:rPr>
          <w:sz w:val="28"/>
          <w:szCs w:val="28"/>
        </w:rPr>
      </w:pPr>
    </w:p>
    <w:p w14:paraId="3DD220FA" w14:textId="77777777" w:rsidR="007569A2" w:rsidRDefault="007569A2"/>
    <w:sectPr w:rsidR="007569A2" w:rsidSect="00062456">
      <w:footerReference w:type="default" r:id="rId79"/>
      <w:footerReference w:type="first" r:id="rId80"/>
      <w:type w:val="continuous"/>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02" w:author="Việt Lương" w:date="2024-12-19T21:26:00Z" w:initials="VL">
    <w:p w14:paraId="3BCAE4A5" w14:textId="23DCFD0F" w:rsidR="00EB5287" w:rsidRDefault="00EB5287">
      <w:r>
        <w:annotationRef/>
      </w:r>
      <w:r w:rsidRPr="5EE9C798">
        <w:t>Vẽ lại sau cùng</w:t>
      </w:r>
    </w:p>
  </w:comment>
  <w:comment w:id="825"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839"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840"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868"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885" w:author="Việt Lương" w:date="2024-12-20T11:50:00Z" w:initials="VL">
    <w:p w14:paraId="11331289" w14:textId="14BB111D" w:rsidR="00A3338E" w:rsidRDefault="00A3338E">
      <w:pPr>
        <w:pStyle w:val="CommentText"/>
      </w:pPr>
      <w:r>
        <w:rPr>
          <w:rStyle w:val="CommentReference"/>
        </w:rPr>
        <w:annotationRef/>
      </w:r>
      <w:r w:rsidRPr="745ED190">
        <w:t>Cần xem lại</w:t>
      </w:r>
    </w:p>
  </w:comment>
  <w:comment w:id="922"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936" w:author="Việt Lương" w:date="2024-12-19T21:25:00Z" w:initials="VL">
    <w:p w14:paraId="794BBA5B" w14:textId="139A8E1A" w:rsidR="00EB5287" w:rsidRDefault="00EB5287">
      <w:r>
        <w:annotationRef/>
      </w:r>
      <w:r w:rsidRPr="495B820D">
        <w:t>Cần xem lại</w:t>
      </w:r>
    </w:p>
  </w:comment>
  <w:comment w:id="969"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1024"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1399" w:author="Việt Lương" w:date="2024-12-20T16:06:00Z" w:initials="VL">
    <w:p w14:paraId="43FA5480" w14:textId="7DAF4C49" w:rsidR="00A3338E" w:rsidRDefault="00A3338E">
      <w:pPr>
        <w:pStyle w:val="CommentText"/>
      </w:pPr>
      <w:r>
        <w:rPr>
          <w:rStyle w:val="CommentReference"/>
        </w:rPr>
        <w:annotationRef/>
      </w:r>
      <w:r w:rsidRPr="10AF42DE">
        <w:t>Đang vẽ</w:t>
      </w:r>
    </w:p>
  </w:comment>
  <w:comment w:id="1400" w:author="Việt Lương" w:date="2024-12-20T16:43:00Z" w:initials="VL">
    <w:p w14:paraId="11605A03" w14:textId="6229AF01" w:rsidR="00A3338E" w:rsidRDefault="00A3338E">
      <w:pPr>
        <w:pStyle w:val="CommentText"/>
      </w:pPr>
      <w:r>
        <w:rPr>
          <w:rStyle w:val="CommentReference"/>
        </w:rPr>
        <w:annotationRef/>
      </w:r>
      <w:r w:rsidRPr="0DC07CE8">
        <w:t>Đã xong</w:t>
      </w:r>
    </w:p>
  </w:comment>
  <w:comment w:id="1419" w:author="Việt Lương" w:date="2024-12-20T16:06:00Z" w:initials="VL">
    <w:p w14:paraId="5E560B6D" w14:textId="528E9D3C" w:rsidR="00A3338E" w:rsidRDefault="00A3338E">
      <w:pPr>
        <w:pStyle w:val="CommentText"/>
      </w:pPr>
      <w:r>
        <w:rPr>
          <w:rStyle w:val="CommentReference"/>
        </w:rPr>
        <w:annotationRef/>
      </w:r>
      <w:r w:rsidRPr="7D19D456">
        <w:t>Đang vẽ</w:t>
      </w:r>
    </w:p>
  </w:comment>
  <w:comment w:id="1462"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1479"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1480"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1491"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1492"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11331289" w15:done="1"/>
  <w15:commentEx w15:paraId="3F74E343" w15:done="0"/>
  <w15:commentEx w15:paraId="794BBA5B" w15:done="0"/>
  <w15:commentEx w15:paraId="5C3DA8C1" w15:done="1"/>
  <w15:commentEx w15:paraId="35F02480" w15:done="0"/>
  <w15:commentEx w15:paraId="43FA5480" w15:done="0"/>
  <w15:commentEx w15:paraId="11605A03" w15:paraIdParent="43FA5480" w15:done="0"/>
  <w15:commentEx w15:paraId="5E560B6D"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D72DBF6" w16cex:dateUtc="2024-12-20T04:50:00Z"/>
  <w16cex:commentExtensible w16cex:durableId="312B25A3" w16cex:dateUtc="2024-12-19T15:26:00Z"/>
  <w16cex:commentExtensible w16cex:durableId="3663D7D1" w16cex:dateUtc="2024-12-19T14:25:00Z"/>
  <w16cex:commentExtensible w16cex:durableId="0689061E" w16cex:dateUtc="2024-12-21T09:05:00Z"/>
  <w16cex:commentExtensible w16cex:durableId="523F1C9B" w16cex:dateUtc="2024-12-19T15:29:00Z"/>
  <w16cex:commentExtensible w16cex:durableId="3DC422DF" w16cex:dateUtc="2024-12-20T09:06:00Z"/>
  <w16cex:commentExtensible w16cex:durableId="6F7787C9" w16cex:dateUtc="2024-12-20T09:43:00Z"/>
  <w16cex:commentExtensible w16cex:durableId="085307EC" w16cex:dateUtc="2024-12-20T09:0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11331289" w16cid:durableId="2D72DBF6"/>
  <w16cid:commentId w16cid:paraId="3F74E343" w16cid:durableId="312B25A3"/>
  <w16cid:commentId w16cid:paraId="794BBA5B" w16cid:durableId="3663D7D1"/>
  <w16cid:commentId w16cid:paraId="5C3DA8C1" w16cid:durableId="0689061E"/>
  <w16cid:commentId w16cid:paraId="35F02480" w16cid:durableId="523F1C9B"/>
  <w16cid:commentId w16cid:paraId="43FA5480" w16cid:durableId="3DC422DF"/>
  <w16cid:commentId w16cid:paraId="11605A03" w16cid:durableId="6F7787C9"/>
  <w16cid:commentId w16cid:paraId="5E560B6D" w16cid:durableId="085307EC"/>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EAFBDA" w14:textId="77777777" w:rsidR="00D505F6" w:rsidRDefault="00D505F6">
      <w:pPr>
        <w:spacing w:line="240" w:lineRule="auto"/>
      </w:pPr>
      <w:r>
        <w:separator/>
      </w:r>
    </w:p>
  </w:endnote>
  <w:endnote w:type="continuationSeparator" w:id="0">
    <w:p w14:paraId="2FADDFC1" w14:textId="77777777" w:rsidR="00D505F6" w:rsidRDefault="00D505F6">
      <w:pPr>
        <w:spacing w:line="240" w:lineRule="auto"/>
      </w:pPr>
      <w:r>
        <w:continuationSeparator/>
      </w:r>
    </w:p>
  </w:endnote>
  <w:endnote w:type="continuationNotice" w:id="1">
    <w:p w14:paraId="5A7E0D6A" w14:textId="77777777" w:rsidR="00D505F6" w:rsidRDefault="00D505F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E5BC1" w14:textId="0E3902DC" w:rsidR="0049473F" w:rsidRDefault="004947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0C2" w14:textId="77777777" w:rsidR="00062456" w:rsidRDefault="0006245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24714"/>
      <w:docPartObj>
        <w:docPartGallery w:val="Page Numbers (Bottom of Page)"/>
        <w:docPartUnique/>
      </w:docPartObj>
    </w:sdtPr>
    <w:sdtEndPr>
      <w:rPr>
        <w:noProof/>
      </w:rPr>
    </w:sdtEndPr>
    <w:sdtContent>
      <w:p w14:paraId="2F891632" w14:textId="7FA20871" w:rsidR="00062456" w:rsidRDefault="000624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E0E4E2" w14:textId="70DF8180" w:rsidR="00495FA8" w:rsidRDefault="00495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5BAE5A" w14:textId="77777777" w:rsidR="00D505F6" w:rsidRDefault="00D505F6">
      <w:pPr>
        <w:spacing w:line="240" w:lineRule="auto"/>
      </w:pPr>
      <w:r>
        <w:separator/>
      </w:r>
    </w:p>
  </w:footnote>
  <w:footnote w:type="continuationSeparator" w:id="0">
    <w:p w14:paraId="52EA3BC3" w14:textId="77777777" w:rsidR="00D505F6" w:rsidRDefault="00D505F6">
      <w:pPr>
        <w:spacing w:line="240" w:lineRule="auto"/>
      </w:pPr>
      <w:r>
        <w:continuationSeparator/>
      </w:r>
    </w:p>
  </w:footnote>
  <w:footnote w:type="continuationNotice" w:id="1">
    <w:p w14:paraId="4505BCB6" w14:textId="77777777" w:rsidR="00D505F6" w:rsidRDefault="00D505F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24F515A" w14:paraId="49DEA270" w14:textId="77777777" w:rsidTr="224F515A">
      <w:trPr>
        <w:trHeight w:val="300"/>
      </w:trPr>
      <w:tc>
        <w:tcPr>
          <w:tcW w:w="3005" w:type="dxa"/>
        </w:tcPr>
        <w:p w14:paraId="010DDEB4" w14:textId="178258BF" w:rsidR="224F515A" w:rsidRDefault="224F515A" w:rsidP="224F515A">
          <w:pPr>
            <w:pStyle w:val="Header"/>
            <w:ind w:left="-115"/>
          </w:pPr>
        </w:p>
      </w:tc>
      <w:tc>
        <w:tcPr>
          <w:tcW w:w="3005" w:type="dxa"/>
        </w:tcPr>
        <w:p w14:paraId="451C513C" w14:textId="43D30495" w:rsidR="224F515A" w:rsidRDefault="224F515A" w:rsidP="224F515A">
          <w:pPr>
            <w:pStyle w:val="Header"/>
            <w:jc w:val="center"/>
          </w:pPr>
        </w:p>
      </w:tc>
      <w:tc>
        <w:tcPr>
          <w:tcW w:w="3005" w:type="dxa"/>
        </w:tcPr>
        <w:p w14:paraId="4FD0F7C0" w14:textId="34958C2E" w:rsidR="224F515A" w:rsidRDefault="224F515A" w:rsidP="224F515A">
          <w:pPr>
            <w:pStyle w:val="Header"/>
            <w:ind w:right="-115"/>
            <w:jc w:val="right"/>
          </w:pPr>
        </w:p>
      </w:tc>
    </w:tr>
  </w:tbl>
  <w:p w14:paraId="578BAA05" w14:textId="535B68CB" w:rsidR="224F515A" w:rsidRDefault="224F515A" w:rsidP="224F51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10E" w14:textId="265E12F4" w:rsidR="007569A2" w:rsidRDefault="007569A2">
    <w:pPr>
      <w:pStyle w:val="Header"/>
    </w:pPr>
  </w:p>
  <w:p w14:paraId="0712D03C" w14:textId="3C2F5C55" w:rsidR="0049473F" w:rsidRDefault="0049473F"/>
</w:hdr>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0"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7"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48"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0"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1"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2"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75"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87"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97"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15"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20"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36"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40"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42"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44"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49"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61"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62"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63" w15:restartNumberingAfterBreak="0">
    <w:nsid w:val="66E534A4"/>
    <w:multiLevelType w:val="hybridMultilevel"/>
    <w:tmpl w:val="89AE410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65"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67"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71"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75"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76"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82"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87"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03"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19"/>
  </w:num>
  <w:num w:numId="2" w16cid:durableId="1866092661">
    <w:abstractNumId w:val="47"/>
  </w:num>
  <w:num w:numId="3" w16cid:durableId="1894079865">
    <w:abstractNumId w:val="174"/>
  </w:num>
  <w:num w:numId="4" w16cid:durableId="1169174952">
    <w:abstractNumId w:val="50"/>
  </w:num>
  <w:num w:numId="5" w16cid:durableId="541212300">
    <w:abstractNumId w:val="139"/>
  </w:num>
  <w:num w:numId="6" w16cid:durableId="367029766">
    <w:abstractNumId w:val="181"/>
  </w:num>
  <w:num w:numId="7" w16cid:durableId="475102382">
    <w:abstractNumId w:val="135"/>
  </w:num>
  <w:num w:numId="8" w16cid:durableId="1657415017">
    <w:abstractNumId w:val="143"/>
  </w:num>
  <w:num w:numId="9" w16cid:durableId="1648631810">
    <w:abstractNumId w:val="161"/>
  </w:num>
  <w:num w:numId="10" w16cid:durableId="859050559">
    <w:abstractNumId w:val="86"/>
  </w:num>
  <w:num w:numId="11" w16cid:durableId="1734889097">
    <w:abstractNumId w:val="141"/>
  </w:num>
  <w:num w:numId="12" w16cid:durableId="1799909674">
    <w:abstractNumId w:val="9"/>
  </w:num>
  <w:num w:numId="13" w16cid:durableId="865600503">
    <w:abstractNumId w:val="114"/>
  </w:num>
  <w:num w:numId="14" w16cid:durableId="1921482043">
    <w:abstractNumId w:val="49"/>
  </w:num>
  <w:num w:numId="15" w16cid:durableId="145173467">
    <w:abstractNumId w:val="160"/>
  </w:num>
  <w:num w:numId="16" w16cid:durableId="682247338">
    <w:abstractNumId w:val="202"/>
  </w:num>
  <w:num w:numId="17" w16cid:durableId="1733112495">
    <w:abstractNumId w:val="162"/>
  </w:num>
  <w:num w:numId="18" w16cid:durableId="1866753057">
    <w:abstractNumId w:val="175"/>
  </w:num>
  <w:num w:numId="19" w16cid:durableId="1436637415">
    <w:abstractNumId w:val="61"/>
  </w:num>
  <w:num w:numId="20" w16cid:durableId="1749382451">
    <w:abstractNumId w:val="148"/>
  </w:num>
  <w:num w:numId="21" w16cid:durableId="1115517615">
    <w:abstractNumId w:val="80"/>
  </w:num>
  <w:num w:numId="22" w16cid:durableId="1290238626">
    <w:abstractNumId w:val="186"/>
  </w:num>
  <w:num w:numId="23" w16cid:durableId="27220015">
    <w:abstractNumId w:val="96"/>
  </w:num>
  <w:num w:numId="24" w16cid:durableId="2119255100">
    <w:abstractNumId w:val="74"/>
  </w:num>
  <w:num w:numId="25" w16cid:durableId="2128087789">
    <w:abstractNumId w:val="164"/>
  </w:num>
  <w:num w:numId="26" w16cid:durableId="557669333">
    <w:abstractNumId w:val="170"/>
  </w:num>
  <w:num w:numId="27" w16cid:durableId="1456483661">
    <w:abstractNumId w:val="166"/>
  </w:num>
  <w:num w:numId="28" w16cid:durableId="323901030">
    <w:abstractNumId w:val="0"/>
  </w:num>
  <w:num w:numId="29" w16cid:durableId="1555432511">
    <w:abstractNumId w:val="180"/>
  </w:num>
  <w:num w:numId="30" w16cid:durableId="1552301297">
    <w:abstractNumId w:val="7"/>
  </w:num>
  <w:num w:numId="31" w16cid:durableId="500240766">
    <w:abstractNumId w:val="8"/>
  </w:num>
  <w:num w:numId="32" w16cid:durableId="1582064583">
    <w:abstractNumId w:val="31"/>
  </w:num>
  <w:num w:numId="33" w16cid:durableId="1963918073">
    <w:abstractNumId w:val="94"/>
  </w:num>
  <w:num w:numId="34" w16cid:durableId="998312516">
    <w:abstractNumId w:val="25"/>
  </w:num>
  <w:num w:numId="35" w16cid:durableId="984775018">
    <w:abstractNumId w:val="206"/>
  </w:num>
  <w:num w:numId="36" w16cid:durableId="1919053297">
    <w:abstractNumId w:val="82"/>
  </w:num>
  <w:num w:numId="37" w16cid:durableId="181819693">
    <w:abstractNumId w:val="131"/>
  </w:num>
  <w:num w:numId="38" w16cid:durableId="1635524081">
    <w:abstractNumId w:val="75"/>
  </w:num>
  <w:num w:numId="39" w16cid:durableId="1311709723">
    <w:abstractNumId w:val="42"/>
  </w:num>
  <w:num w:numId="40" w16cid:durableId="1142773431">
    <w:abstractNumId w:val="168"/>
  </w:num>
  <w:num w:numId="41" w16cid:durableId="1078359685">
    <w:abstractNumId w:val="198"/>
  </w:num>
  <w:num w:numId="42" w16cid:durableId="1716542058">
    <w:abstractNumId w:val="43"/>
  </w:num>
  <w:num w:numId="43" w16cid:durableId="532113078">
    <w:abstractNumId w:val="83"/>
  </w:num>
  <w:num w:numId="44" w16cid:durableId="903610370">
    <w:abstractNumId w:val="121"/>
  </w:num>
  <w:num w:numId="45" w16cid:durableId="1940721210">
    <w:abstractNumId w:val="27"/>
  </w:num>
  <w:num w:numId="46" w16cid:durableId="856233084">
    <w:abstractNumId w:val="125"/>
  </w:num>
  <w:num w:numId="47" w16cid:durableId="31618735">
    <w:abstractNumId w:val="29"/>
  </w:num>
  <w:num w:numId="48" w16cid:durableId="1786584066">
    <w:abstractNumId w:val="95"/>
  </w:num>
  <w:num w:numId="49" w16cid:durableId="1225406819">
    <w:abstractNumId w:val="156"/>
  </w:num>
  <w:num w:numId="50" w16cid:durableId="118770928">
    <w:abstractNumId w:val="128"/>
  </w:num>
  <w:num w:numId="51" w16cid:durableId="1991402772">
    <w:abstractNumId w:val="176"/>
  </w:num>
  <w:num w:numId="52" w16cid:durableId="2004894678">
    <w:abstractNumId w:val="205"/>
  </w:num>
  <w:num w:numId="53" w16cid:durableId="1660234753">
    <w:abstractNumId w:val="73"/>
  </w:num>
  <w:num w:numId="54" w16cid:durableId="2136825054">
    <w:abstractNumId w:val="48"/>
  </w:num>
  <w:num w:numId="55" w16cid:durableId="2072537792">
    <w:abstractNumId w:val="5"/>
  </w:num>
  <w:num w:numId="56" w16cid:durableId="1933077651">
    <w:abstractNumId w:val="173"/>
  </w:num>
  <w:num w:numId="57" w16cid:durableId="39936756">
    <w:abstractNumId w:val="137"/>
  </w:num>
  <w:num w:numId="58" w16cid:durableId="420957159">
    <w:abstractNumId w:val="196"/>
  </w:num>
  <w:num w:numId="59" w16cid:durableId="1957826793">
    <w:abstractNumId w:val="184"/>
  </w:num>
  <w:num w:numId="60" w16cid:durableId="1679458095">
    <w:abstractNumId w:val="52"/>
  </w:num>
  <w:num w:numId="61" w16cid:durableId="620456696">
    <w:abstractNumId w:val="32"/>
  </w:num>
  <w:num w:numId="62" w16cid:durableId="1943104386">
    <w:abstractNumId w:val="1"/>
  </w:num>
  <w:num w:numId="63" w16cid:durableId="478964094">
    <w:abstractNumId w:val="21"/>
  </w:num>
  <w:num w:numId="64" w16cid:durableId="711729095">
    <w:abstractNumId w:val="77"/>
  </w:num>
  <w:num w:numId="65" w16cid:durableId="1554270777">
    <w:abstractNumId w:val="92"/>
  </w:num>
  <w:num w:numId="66" w16cid:durableId="995962486">
    <w:abstractNumId w:val="99"/>
  </w:num>
  <w:num w:numId="67" w16cid:durableId="379792046">
    <w:abstractNumId w:val="11"/>
  </w:num>
  <w:num w:numId="68" w16cid:durableId="1448088872">
    <w:abstractNumId w:val="177"/>
  </w:num>
  <w:num w:numId="69" w16cid:durableId="302388604">
    <w:abstractNumId w:val="189"/>
  </w:num>
  <w:num w:numId="70" w16cid:durableId="1198349968">
    <w:abstractNumId w:val="179"/>
  </w:num>
  <w:num w:numId="71" w16cid:durableId="1081441846">
    <w:abstractNumId w:val="155"/>
  </w:num>
  <w:num w:numId="72" w16cid:durableId="379598357">
    <w:abstractNumId w:val="88"/>
  </w:num>
  <w:num w:numId="73" w16cid:durableId="670374792">
    <w:abstractNumId w:val="90"/>
  </w:num>
  <w:num w:numId="74" w16cid:durableId="858011631">
    <w:abstractNumId w:val="65"/>
  </w:num>
  <w:num w:numId="75" w16cid:durableId="1137836443">
    <w:abstractNumId w:val="54"/>
  </w:num>
  <w:num w:numId="76" w16cid:durableId="671027875">
    <w:abstractNumId w:val="110"/>
  </w:num>
  <w:num w:numId="77" w16cid:durableId="778529097">
    <w:abstractNumId w:val="98"/>
  </w:num>
  <w:num w:numId="78" w16cid:durableId="1654145063">
    <w:abstractNumId w:val="37"/>
  </w:num>
  <w:num w:numId="79" w16cid:durableId="1818960076">
    <w:abstractNumId w:val="23"/>
  </w:num>
  <w:num w:numId="80" w16cid:durableId="127751532">
    <w:abstractNumId w:val="136"/>
  </w:num>
  <w:num w:numId="81" w16cid:durableId="112941406">
    <w:abstractNumId w:val="71"/>
  </w:num>
  <w:num w:numId="82" w16cid:durableId="938636840">
    <w:abstractNumId w:val="44"/>
  </w:num>
  <w:num w:numId="83" w16cid:durableId="1224177397">
    <w:abstractNumId w:val="195"/>
  </w:num>
  <w:num w:numId="84" w16cid:durableId="185753350">
    <w:abstractNumId w:val="64"/>
  </w:num>
  <w:num w:numId="85" w16cid:durableId="923732394">
    <w:abstractNumId w:val="199"/>
  </w:num>
  <w:num w:numId="86" w16cid:durableId="1848321171">
    <w:abstractNumId w:val="109"/>
  </w:num>
  <w:num w:numId="87" w16cid:durableId="261761048">
    <w:abstractNumId w:val="116"/>
  </w:num>
  <w:num w:numId="88" w16cid:durableId="157774317">
    <w:abstractNumId w:val="102"/>
  </w:num>
  <w:num w:numId="89" w16cid:durableId="1840609466">
    <w:abstractNumId w:val="118"/>
  </w:num>
  <w:num w:numId="90" w16cid:durableId="2121996436">
    <w:abstractNumId w:val="45"/>
  </w:num>
  <w:num w:numId="91" w16cid:durableId="2054619684">
    <w:abstractNumId w:val="172"/>
  </w:num>
  <w:num w:numId="92" w16cid:durableId="99423206">
    <w:abstractNumId w:val="145"/>
  </w:num>
  <w:num w:numId="93" w16cid:durableId="162203364">
    <w:abstractNumId w:val="57"/>
  </w:num>
  <w:num w:numId="94" w16cid:durableId="634263544">
    <w:abstractNumId w:val="122"/>
  </w:num>
  <w:num w:numId="95" w16cid:durableId="329910242">
    <w:abstractNumId w:val="60"/>
  </w:num>
  <w:num w:numId="96" w16cid:durableId="1602180287">
    <w:abstractNumId w:val="101"/>
  </w:num>
  <w:num w:numId="97" w16cid:durableId="1503354735">
    <w:abstractNumId w:val="154"/>
  </w:num>
  <w:num w:numId="98" w16cid:durableId="186064857">
    <w:abstractNumId w:val="201"/>
  </w:num>
  <w:num w:numId="99" w16cid:durableId="592708783">
    <w:abstractNumId w:val="129"/>
  </w:num>
  <w:num w:numId="100" w16cid:durableId="612128456">
    <w:abstractNumId w:val="22"/>
  </w:num>
  <w:num w:numId="101" w16cid:durableId="1572039026">
    <w:abstractNumId w:val="204"/>
  </w:num>
  <w:num w:numId="102" w16cid:durableId="1714958550">
    <w:abstractNumId w:val="84"/>
  </w:num>
  <w:num w:numId="103" w16cid:durableId="943077630">
    <w:abstractNumId w:val="58"/>
  </w:num>
  <w:num w:numId="104" w16cid:durableId="1330478424">
    <w:abstractNumId w:val="193"/>
  </w:num>
  <w:num w:numId="105" w16cid:durableId="1864708989">
    <w:abstractNumId w:val="106"/>
  </w:num>
  <w:num w:numId="106" w16cid:durableId="572085549">
    <w:abstractNumId w:val="10"/>
  </w:num>
  <w:num w:numId="107" w16cid:durableId="954991123">
    <w:abstractNumId w:val="115"/>
  </w:num>
  <w:num w:numId="108" w16cid:durableId="1024751219">
    <w:abstractNumId w:val="149"/>
  </w:num>
  <w:num w:numId="109" w16cid:durableId="842162999">
    <w:abstractNumId w:val="97"/>
  </w:num>
  <w:num w:numId="110" w16cid:durableId="1180923183">
    <w:abstractNumId w:val="85"/>
  </w:num>
  <w:num w:numId="111" w16cid:durableId="2070498676">
    <w:abstractNumId w:val="126"/>
  </w:num>
  <w:num w:numId="112" w16cid:durableId="1968655273">
    <w:abstractNumId w:val="108"/>
  </w:num>
  <w:num w:numId="113" w16cid:durableId="1823541804">
    <w:abstractNumId w:val="178"/>
  </w:num>
  <w:num w:numId="114" w16cid:durableId="942226905">
    <w:abstractNumId w:val="142"/>
  </w:num>
  <w:num w:numId="115" w16cid:durableId="372509472">
    <w:abstractNumId w:val="91"/>
  </w:num>
  <w:num w:numId="116" w16cid:durableId="958146805">
    <w:abstractNumId w:val="146"/>
  </w:num>
  <w:num w:numId="117" w16cid:durableId="1860120463">
    <w:abstractNumId w:val="140"/>
  </w:num>
  <w:num w:numId="118" w16cid:durableId="919368946">
    <w:abstractNumId w:val="157"/>
  </w:num>
  <w:num w:numId="119" w16cid:durableId="1916016557">
    <w:abstractNumId w:val="190"/>
  </w:num>
  <w:num w:numId="120" w16cid:durableId="343940558">
    <w:abstractNumId w:val="16"/>
  </w:num>
  <w:num w:numId="121" w16cid:durableId="1703288625">
    <w:abstractNumId w:val="127"/>
  </w:num>
  <w:num w:numId="122" w16cid:durableId="1182281873">
    <w:abstractNumId w:val="197"/>
  </w:num>
  <w:num w:numId="123" w16cid:durableId="1926455246">
    <w:abstractNumId w:val="39"/>
  </w:num>
  <w:num w:numId="124" w16cid:durableId="440413602">
    <w:abstractNumId w:val="111"/>
  </w:num>
  <w:num w:numId="125" w16cid:durableId="367265789">
    <w:abstractNumId w:val="46"/>
  </w:num>
  <w:num w:numId="126" w16cid:durableId="1211302503">
    <w:abstractNumId w:val="144"/>
  </w:num>
  <w:num w:numId="127" w16cid:durableId="844365897">
    <w:abstractNumId w:val="17"/>
  </w:num>
  <w:num w:numId="128" w16cid:durableId="1527980132">
    <w:abstractNumId w:val="134"/>
  </w:num>
  <w:num w:numId="129" w16cid:durableId="1068529926">
    <w:abstractNumId w:val="169"/>
  </w:num>
  <w:num w:numId="130" w16cid:durableId="2068607819">
    <w:abstractNumId w:val="158"/>
  </w:num>
  <w:num w:numId="131" w16cid:durableId="1865245154">
    <w:abstractNumId w:val="152"/>
  </w:num>
  <w:num w:numId="132" w16cid:durableId="233051345">
    <w:abstractNumId w:val="89"/>
  </w:num>
  <w:num w:numId="133" w16cid:durableId="2046755997">
    <w:abstractNumId w:val="51"/>
  </w:num>
  <w:num w:numId="134" w16cid:durableId="241642779">
    <w:abstractNumId w:val="133"/>
  </w:num>
  <w:num w:numId="135" w16cid:durableId="505486691">
    <w:abstractNumId w:val="35"/>
  </w:num>
  <w:num w:numId="136" w16cid:durableId="2078698984">
    <w:abstractNumId w:val="72"/>
  </w:num>
  <w:num w:numId="137" w16cid:durableId="413552742">
    <w:abstractNumId w:val="70"/>
  </w:num>
  <w:num w:numId="138" w16cid:durableId="691616609">
    <w:abstractNumId w:val="93"/>
  </w:num>
  <w:num w:numId="139" w16cid:durableId="1316762263">
    <w:abstractNumId w:val="26"/>
  </w:num>
  <w:num w:numId="140" w16cid:durableId="174194890">
    <w:abstractNumId w:val="182"/>
  </w:num>
  <w:num w:numId="141" w16cid:durableId="538203442">
    <w:abstractNumId w:val="59"/>
  </w:num>
  <w:num w:numId="142" w16cid:durableId="1816295441">
    <w:abstractNumId w:val="62"/>
  </w:num>
  <w:num w:numId="143" w16cid:durableId="590940391">
    <w:abstractNumId w:val="105"/>
  </w:num>
  <w:num w:numId="144" w16cid:durableId="1911234413">
    <w:abstractNumId w:val="138"/>
  </w:num>
  <w:num w:numId="145" w16cid:durableId="2112822176">
    <w:abstractNumId w:val="18"/>
  </w:num>
  <w:num w:numId="146" w16cid:durableId="1243947802">
    <w:abstractNumId w:val="165"/>
  </w:num>
  <w:num w:numId="147" w16cid:durableId="1186941083">
    <w:abstractNumId w:val="79"/>
  </w:num>
  <w:num w:numId="148" w16cid:durableId="300306026">
    <w:abstractNumId w:val="194"/>
  </w:num>
  <w:num w:numId="149" w16cid:durableId="278613598">
    <w:abstractNumId w:val="151"/>
  </w:num>
  <w:num w:numId="150" w16cid:durableId="1075008865">
    <w:abstractNumId w:val="53"/>
  </w:num>
  <w:num w:numId="151" w16cid:durableId="1073355156">
    <w:abstractNumId w:val="36"/>
  </w:num>
  <w:num w:numId="152" w16cid:durableId="307516882">
    <w:abstractNumId w:val="56"/>
  </w:num>
  <w:num w:numId="153" w16cid:durableId="473452521">
    <w:abstractNumId w:val="132"/>
  </w:num>
  <w:num w:numId="154" w16cid:durableId="1262494365">
    <w:abstractNumId w:val="28"/>
  </w:num>
  <w:num w:numId="155" w16cid:durableId="1176001762">
    <w:abstractNumId w:val="55"/>
  </w:num>
  <w:num w:numId="156" w16cid:durableId="1187330677">
    <w:abstractNumId w:val="167"/>
  </w:num>
  <w:num w:numId="157" w16cid:durableId="1814326244">
    <w:abstractNumId w:val="123"/>
  </w:num>
  <w:num w:numId="158" w16cid:durableId="624580443">
    <w:abstractNumId w:val="192"/>
  </w:num>
  <w:num w:numId="159" w16cid:durableId="1105272629">
    <w:abstractNumId w:val="159"/>
  </w:num>
  <w:num w:numId="160" w16cid:durableId="1518304809">
    <w:abstractNumId w:val="78"/>
  </w:num>
  <w:num w:numId="161" w16cid:durableId="1668828765">
    <w:abstractNumId w:val="20"/>
  </w:num>
  <w:num w:numId="162" w16cid:durableId="436826363">
    <w:abstractNumId w:val="13"/>
  </w:num>
  <w:num w:numId="163" w16cid:durableId="2144351485">
    <w:abstractNumId w:val="19"/>
  </w:num>
  <w:num w:numId="164" w16cid:durableId="240143464">
    <w:abstractNumId w:val="188"/>
  </w:num>
  <w:num w:numId="165" w16cid:durableId="1455322022">
    <w:abstractNumId w:val="191"/>
  </w:num>
  <w:num w:numId="166" w16cid:durableId="597373021">
    <w:abstractNumId w:val="34"/>
  </w:num>
  <w:num w:numId="167" w16cid:durableId="981692177">
    <w:abstractNumId w:val="76"/>
  </w:num>
  <w:num w:numId="168" w16cid:durableId="1555266990">
    <w:abstractNumId w:val="153"/>
  </w:num>
  <w:num w:numId="169" w16cid:durableId="848256259">
    <w:abstractNumId w:val="3"/>
  </w:num>
  <w:num w:numId="170" w16cid:durableId="286205900">
    <w:abstractNumId w:val="185"/>
  </w:num>
  <w:num w:numId="171" w16cid:durableId="1416049291">
    <w:abstractNumId w:val="103"/>
  </w:num>
  <w:num w:numId="172" w16cid:durableId="331419274">
    <w:abstractNumId w:val="203"/>
  </w:num>
  <w:num w:numId="173" w16cid:durableId="82192197">
    <w:abstractNumId w:val="67"/>
  </w:num>
  <w:num w:numId="174" w16cid:durableId="2094664053">
    <w:abstractNumId w:val="187"/>
  </w:num>
  <w:num w:numId="175" w16cid:durableId="151600183">
    <w:abstractNumId w:val="130"/>
  </w:num>
  <w:num w:numId="176" w16cid:durableId="770513437">
    <w:abstractNumId w:val="200"/>
  </w:num>
  <w:num w:numId="177" w16cid:durableId="1073117588">
    <w:abstractNumId w:val="2"/>
  </w:num>
  <w:num w:numId="178" w16cid:durableId="806095213">
    <w:abstractNumId w:val="117"/>
  </w:num>
  <w:num w:numId="179" w16cid:durableId="2060474732">
    <w:abstractNumId w:val="100"/>
  </w:num>
  <w:num w:numId="180" w16cid:durableId="150144286">
    <w:abstractNumId w:val="183"/>
  </w:num>
  <w:num w:numId="181" w16cid:durableId="1488477020">
    <w:abstractNumId w:val="63"/>
  </w:num>
  <w:num w:numId="182" w16cid:durableId="98064250">
    <w:abstractNumId w:val="68"/>
  </w:num>
  <w:num w:numId="183" w16cid:durableId="22946531">
    <w:abstractNumId w:val="24"/>
  </w:num>
  <w:num w:numId="184" w16cid:durableId="655760845">
    <w:abstractNumId w:val="4"/>
  </w:num>
  <w:num w:numId="185" w16cid:durableId="1168516604">
    <w:abstractNumId w:val="207"/>
  </w:num>
  <w:num w:numId="186" w16cid:durableId="197594146">
    <w:abstractNumId w:val="41"/>
  </w:num>
  <w:num w:numId="187" w16cid:durableId="158428858">
    <w:abstractNumId w:val="81"/>
  </w:num>
  <w:num w:numId="188" w16cid:durableId="1107239148">
    <w:abstractNumId w:val="87"/>
  </w:num>
  <w:num w:numId="189" w16cid:durableId="853573037">
    <w:abstractNumId w:val="69"/>
  </w:num>
  <w:num w:numId="190" w16cid:durableId="1282808175">
    <w:abstractNumId w:val="147"/>
  </w:num>
  <w:num w:numId="191" w16cid:durableId="22480312">
    <w:abstractNumId w:val="14"/>
  </w:num>
  <w:num w:numId="192" w16cid:durableId="107164757">
    <w:abstractNumId w:val="120"/>
  </w:num>
  <w:num w:numId="193" w16cid:durableId="804543390">
    <w:abstractNumId w:val="6"/>
  </w:num>
  <w:num w:numId="194" w16cid:durableId="464540272">
    <w:abstractNumId w:val="124"/>
  </w:num>
  <w:num w:numId="195" w16cid:durableId="662195653">
    <w:abstractNumId w:val="104"/>
  </w:num>
  <w:num w:numId="196" w16cid:durableId="320499191">
    <w:abstractNumId w:val="171"/>
  </w:num>
  <w:num w:numId="197" w16cid:durableId="44989431">
    <w:abstractNumId w:val="12"/>
  </w:num>
  <w:num w:numId="198" w16cid:durableId="1016884720">
    <w:abstractNumId w:val="150"/>
  </w:num>
  <w:num w:numId="199" w16cid:durableId="1598758393">
    <w:abstractNumId w:val="30"/>
  </w:num>
  <w:num w:numId="200" w16cid:durableId="921062977">
    <w:abstractNumId w:val="112"/>
  </w:num>
  <w:num w:numId="201" w16cid:durableId="1368485468">
    <w:abstractNumId w:val="40"/>
  </w:num>
  <w:num w:numId="202" w16cid:durableId="1528447784">
    <w:abstractNumId w:val="33"/>
  </w:num>
  <w:num w:numId="203" w16cid:durableId="1996882248">
    <w:abstractNumId w:val="107"/>
  </w:num>
  <w:num w:numId="204" w16cid:durableId="152374617">
    <w:abstractNumId w:val="113"/>
  </w:num>
  <w:num w:numId="205" w16cid:durableId="1536624927">
    <w:abstractNumId w:val="15"/>
  </w:num>
  <w:num w:numId="206" w16cid:durableId="1570966432">
    <w:abstractNumId w:val="38"/>
  </w:num>
  <w:num w:numId="207" w16cid:durableId="867764410">
    <w:abstractNumId w:val="163"/>
  </w:num>
  <w:num w:numId="208" w16cid:durableId="255721655">
    <w:abstractNumId w:val="66"/>
  </w:num>
  <w:numIdMacAtCleanup w:val="2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ên Lê Trung">
    <w15:presenceInfo w15:providerId="Windows Live" w15:userId="175aabc91ea22888"/>
  </w15:person>
  <w15:person w15:author="Việt Lương">
    <w15:presenceInfo w15:providerId="Windows Live" w15:userId="a7b5a3119a6a52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36E2"/>
    <w:rsid w:val="000062F4"/>
    <w:rsid w:val="000114D8"/>
    <w:rsid w:val="00017DD6"/>
    <w:rsid w:val="00024937"/>
    <w:rsid w:val="000252E6"/>
    <w:rsid w:val="00026304"/>
    <w:rsid w:val="00030B65"/>
    <w:rsid w:val="00031B5F"/>
    <w:rsid w:val="0003260D"/>
    <w:rsid w:val="00034C0F"/>
    <w:rsid w:val="000368EC"/>
    <w:rsid w:val="00044F7F"/>
    <w:rsid w:val="0004797E"/>
    <w:rsid w:val="00052A79"/>
    <w:rsid w:val="00053AC8"/>
    <w:rsid w:val="000556F1"/>
    <w:rsid w:val="000567E8"/>
    <w:rsid w:val="00061479"/>
    <w:rsid w:val="00062456"/>
    <w:rsid w:val="0006476B"/>
    <w:rsid w:val="00070514"/>
    <w:rsid w:val="000749F5"/>
    <w:rsid w:val="00081A53"/>
    <w:rsid w:val="00082E98"/>
    <w:rsid w:val="000857B7"/>
    <w:rsid w:val="0008785C"/>
    <w:rsid w:val="000903BC"/>
    <w:rsid w:val="000A06E7"/>
    <w:rsid w:val="000B0BD2"/>
    <w:rsid w:val="000B2EF0"/>
    <w:rsid w:val="000C28E4"/>
    <w:rsid w:val="000D3FC8"/>
    <w:rsid w:val="000E0BC1"/>
    <w:rsid w:val="000E0FD7"/>
    <w:rsid w:val="000E646E"/>
    <w:rsid w:val="000E6CBE"/>
    <w:rsid w:val="000F0D00"/>
    <w:rsid w:val="000F1D03"/>
    <w:rsid w:val="000F4131"/>
    <w:rsid w:val="000F4979"/>
    <w:rsid w:val="000F50E3"/>
    <w:rsid w:val="000F5D45"/>
    <w:rsid w:val="0010105F"/>
    <w:rsid w:val="00106C9F"/>
    <w:rsid w:val="0011513A"/>
    <w:rsid w:val="00116F08"/>
    <w:rsid w:val="001201C4"/>
    <w:rsid w:val="0012134D"/>
    <w:rsid w:val="00126179"/>
    <w:rsid w:val="00132ABF"/>
    <w:rsid w:val="00134AC3"/>
    <w:rsid w:val="00144BB4"/>
    <w:rsid w:val="00146937"/>
    <w:rsid w:val="0014732A"/>
    <w:rsid w:val="00151C77"/>
    <w:rsid w:val="00153604"/>
    <w:rsid w:val="00154BBD"/>
    <w:rsid w:val="001567CC"/>
    <w:rsid w:val="00156BC8"/>
    <w:rsid w:val="0016683A"/>
    <w:rsid w:val="00174675"/>
    <w:rsid w:val="00177238"/>
    <w:rsid w:val="0018193D"/>
    <w:rsid w:val="00187170"/>
    <w:rsid w:val="00190D8F"/>
    <w:rsid w:val="00194CEC"/>
    <w:rsid w:val="001A2612"/>
    <w:rsid w:val="001A59C7"/>
    <w:rsid w:val="001A66A8"/>
    <w:rsid w:val="001B086B"/>
    <w:rsid w:val="001B094C"/>
    <w:rsid w:val="001B122D"/>
    <w:rsid w:val="001B2E71"/>
    <w:rsid w:val="001B41C3"/>
    <w:rsid w:val="001D0595"/>
    <w:rsid w:val="001D0847"/>
    <w:rsid w:val="001D0EDA"/>
    <w:rsid w:val="001D19BE"/>
    <w:rsid w:val="001D53B4"/>
    <w:rsid w:val="001D7247"/>
    <w:rsid w:val="001D7EDB"/>
    <w:rsid w:val="001E0C3C"/>
    <w:rsid w:val="001E4DFB"/>
    <w:rsid w:val="001E768B"/>
    <w:rsid w:val="001F2D43"/>
    <w:rsid w:val="001F3148"/>
    <w:rsid w:val="001F6DCA"/>
    <w:rsid w:val="001F6F52"/>
    <w:rsid w:val="00203D39"/>
    <w:rsid w:val="0020528D"/>
    <w:rsid w:val="0020797E"/>
    <w:rsid w:val="00212611"/>
    <w:rsid w:val="002214F5"/>
    <w:rsid w:val="00222613"/>
    <w:rsid w:val="00225000"/>
    <w:rsid w:val="00226ED6"/>
    <w:rsid w:val="00230806"/>
    <w:rsid w:val="002346B0"/>
    <w:rsid w:val="0023637A"/>
    <w:rsid w:val="00236B3B"/>
    <w:rsid w:val="00237548"/>
    <w:rsid w:val="00243DCF"/>
    <w:rsid w:val="0025172A"/>
    <w:rsid w:val="0025330C"/>
    <w:rsid w:val="002638DF"/>
    <w:rsid w:val="00266713"/>
    <w:rsid w:val="00271248"/>
    <w:rsid w:val="00271E1C"/>
    <w:rsid w:val="00271EBF"/>
    <w:rsid w:val="00271F97"/>
    <w:rsid w:val="00274C30"/>
    <w:rsid w:val="00275BFA"/>
    <w:rsid w:val="002854A5"/>
    <w:rsid w:val="0029741B"/>
    <w:rsid w:val="00297EF3"/>
    <w:rsid w:val="002A09E2"/>
    <w:rsid w:val="002A16C1"/>
    <w:rsid w:val="002A26FC"/>
    <w:rsid w:val="002B2745"/>
    <w:rsid w:val="002B3E79"/>
    <w:rsid w:val="002B4F5C"/>
    <w:rsid w:val="002B5D2A"/>
    <w:rsid w:val="002B7AF4"/>
    <w:rsid w:val="002B7B73"/>
    <w:rsid w:val="002C0E01"/>
    <w:rsid w:val="002C2900"/>
    <w:rsid w:val="002C3294"/>
    <w:rsid w:val="002C3AA3"/>
    <w:rsid w:val="002C3FD0"/>
    <w:rsid w:val="002C3FFF"/>
    <w:rsid w:val="002C40F3"/>
    <w:rsid w:val="002C6B7C"/>
    <w:rsid w:val="002C6F52"/>
    <w:rsid w:val="002D1A25"/>
    <w:rsid w:val="002E2F35"/>
    <w:rsid w:val="002E3A5B"/>
    <w:rsid w:val="002E7B00"/>
    <w:rsid w:val="00300311"/>
    <w:rsid w:val="003029CF"/>
    <w:rsid w:val="003032D9"/>
    <w:rsid w:val="00305F08"/>
    <w:rsid w:val="003166B9"/>
    <w:rsid w:val="00320D8E"/>
    <w:rsid w:val="00320EDF"/>
    <w:rsid w:val="00321252"/>
    <w:rsid w:val="00322EE6"/>
    <w:rsid w:val="003263E3"/>
    <w:rsid w:val="00326C4E"/>
    <w:rsid w:val="003347A8"/>
    <w:rsid w:val="00335217"/>
    <w:rsid w:val="00340D02"/>
    <w:rsid w:val="003413C7"/>
    <w:rsid w:val="003418FB"/>
    <w:rsid w:val="0034303E"/>
    <w:rsid w:val="00345582"/>
    <w:rsid w:val="00346716"/>
    <w:rsid w:val="00362332"/>
    <w:rsid w:val="00364F10"/>
    <w:rsid w:val="00375354"/>
    <w:rsid w:val="0037560C"/>
    <w:rsid w:val="00375838"/>
    <w:rsid w:val="00375E3E"/>
    <w:rsid w:val="00377A07"/>
    <w:rsid w:val="0038087D"/>
    <w:rsid w:val="00381834"/>
    <w:rsid w:val="0038525B"/>
    <w:rsid w:val="00397441"/>
    <w:rsid w:val="003A09EF"/>
    <w:rsid w:val="003A36DA"/>
    <w:rsid w:val="003B1891"/>
    <w:rsid w:val="003B1E09"/>
    <w:rsid w:val="003B1E56"/>
    <w:rsid w:val="003B3401"/>
    <w:rsid w:val="003C2642"/>
    <w:rsid w:val="003C60DA"/>
    <w:rsid w:val="003D3ADC"/>
    <w:rsid w:val="003D42B9"/>
    <w:rsid w:val="003F18AB"/>
    <w:rsid w:val="003F77F0"/>
    <w:rsid w:val="0040299D"/>
    <w:rsid w:val="004040CC"/>
    <w:rsid w:val="00405F3E"/>
    <w:rsid w:val="00407A25"/>
    <w:rsid w:val="004104F3"/>
    <w:rsid w:val="004163A9"/>
    <w:rsid w:val="004230EB"/>
    <w:rsid w:val="004273E2"/>
    <w:rsid w:val="00432E03"/>
    <w:rsid w:val="00434C34"/>
    <w:rsid w:val="0043508B"/>
    <w:rsid w:val="00437A74"/>
    <w:rsid w:val="0044160A"/>
    <w:rsid w:val="00450D55"/>
    <w:rsid w:val="004560C0"/>
    <w:rsid w:val="00462F88"/>
    <w:rsid w:val="00463341"/>
    <w:rsid w:val="004656B9"/>
    <w:rsid w:val="0047581A"/>
    <w:rsid w:val="00477334"/>
    <w:rsid w:val="004774CE"/>
    <w:rsid w:val="00483822"/>
    <w:rsid w:val="00485464"/>
    <w:rsid w:val="00485F7F"/>
    <w:rsid w:val="0048787A"/>
    <w:rsid w:val="0049473F"/>
    <w:rsid w:val="004959AA"/>
    <w:rsid w:val="00495FA8"/>
    <w:rsid w:val="00496F76"/>
    <w:rsid w:val="004A0490"/>
    <w:rsid w:val="004A271E"/>
    <w:rsid w:val="004B0A36"/>
    <w:rsid w:val="004B58B4"/>
    <w:rsid w:val="004B750E"/>
    <w:rsid w:val="004D340B"/>
    <w:rsid w:val="004D4AFB"/>
    <w:rsid w:val="004D5156"/>
    <w:rsid w:val="004D72FF"/>
    <w:rsid w:val="004DA512"/>
    <w:rsid w:val="004E4ECE"/>
    <w:rsid w:val="004E76B9"/>
    <w:rsid w:val="004F36A6"/>
    <w:rsid w:val="00507A4B"/>
    <w:rsid w:val="00510C41"/>
    <w:rsid w:val="00510F89"/>
    <w:rsid w:val="00517332"/>
    <w:rsid w:val="005211A5"/>
    <w:rsid w:val="00523636"/>
    <w:rsid w:val="005278B7"/>
    <w:rsid w:val="005318B1"/>
    <w:rsid w:val="00532BB3"/>
    <w:rsid w:val="00537915"/>
    <w:rsid w:val="00543B1E"/>
    <w:rsid w:val="00547E0E"/>
    <w:rsid w:val="00554F79"/>
    <w:rsid w:val="00556903"/>
    <w:rsid w:val="0055774F"/>
    <w:rsid w:val="00560672"/>
    <w:rsid w:val="00565F3B"/>
    <w:rsid w:val="00566BD6"/>
    <w:rsid w:val="00570DB9"/>
    <w:rsid w:val="005726A7"/>
    <w:rsid w:val="005734FC"/>
    <w:rsid w:val="00574278"/>
    <w:rsid w:val="0058099C"/>
    <w:rsid w:val="00590107"/>
    <w:rsid w:val="00594171"/>
    <w:rsid w:val="005A0D66"/>
    <w:rsid w:val="005A2040"/>
    <w:rsid w:val="005A62F4"/>
    <w:rsid w:val="005A67CE"/>
    <w:rsid w:val="005A68FC"/>
    <w:rsid w:val="005B0937"/>
    <w:rsid w:val="005B0C0C"/>
    <w:rsid w:val="005B396B"/>
    <w:rsid w:val="005C5FA5"/>
    <w:rsid w:val="005D08B5"/>
    <w:rsid w:val="005D0F7D"/>
    <w:rsid w:val="005D1CED"/>
    <w:rsid w:val="005D3E7F"/>
    <w:rsid w:val="005E0129"/>
    <w:rsid w:val="005E12D3"/>
    <w:rsid w:val="005E4FAE"/>
    <w:rsid w:val="005F342A"/>
    <w:rsid w:val="005F48D9"/>
    <w:rsid w:val="00607457"/>
    <w:rsid w:val="0061256E"/>
    <w:rsid w:val="00612B5A"/>
    <w:rsid w:val="0063242D"/>
    <w:rsid w:val="00637B11"/>
    <w:rsid w:val="00646F54"/>
    <w:rsid w:val="00655C81"/>
    <w:rsid w:val="00656B03"/>
    <w:rsid w:val="00661002"/>
    <w:rsid w:val="00662DDE"/>
    <w:rsid w:val="00664DA9"/>
    <w:rsid w:val="00670EAB"/>
    <w:rsid w:val="00673EBA"/>
    <w:rsid w:val="00677107"/>
    <w:rsid w:val="006772EE"/>
    <w:rsid w:val="00677344"/>
    <w:rsid w:val="00677A92"/>
    <w:rsid w:val="00680D5D"/>
    <w:rsid w:val="00686312"/>
    <w:rsid w:val="0069397D"/>
    <w:rsid w:val="00697EBD"/>
    <w:rsid w:val="006A0AAD"/>
    <w:rsid w:val="006A3D03"/>
    <w:rsid w:val="006B584C"/>
    <w:rsid w:val="006C0442"/>
    <w:rsid w:val="006C057A"/>
    <w:rsid w:val="006C2B07"/>
    <w:rsid w:val="006C60C2"/>
    <w:rsid w:val="006C649F"/>
    <w:rsid w:val="006D61E4"/>
    <w:rsid w:val="006D6705"/>
    <w:rsid w:val="006D69D6"/>
    <w:rsid w:val="006D79CA"/>
    <w:rsid w:val="006D7F72"/>
    <w:rsid w:val="006E4ECC"/>
    <w:rsid w:val="006F16FE"/>
    <w:rsid w:val="0070169A"/>
    <w:rsid w:val="007038A1"/>
    <w:rsid w:val="00706179"/>
    <w:rsid w:val="00710D86"/>
    <w:rsid w:val="00712B1D"/>
    <w:rsid w:val="007157C9"/>
    <w:rsid w:val="007158F7"/>
    <w:rsid w:val="007218AB"/>
    <w:rsid w:val="00727E47"/>
    <w:rsid w:val="00734B83"/>
    <w:rsid w:val="007366C1"/>
    <w:rsid w:val="00737DAD"/>
    <w:rsid w:val="00740A12"/>
    <w:rsid w:val="00741C11"/>
    <w:rsid w:val="0074349F"/>
    <w:rsid w:val="00744EC2"/>
    <w:rsid w:val="00745788"/>
    <w:rsid w:val="007460D8"/>
    <w:rsid w:val="00746754"/>
    <w:rsid w:val="00754FE0"/>
    <w:rsid w:val="007569A2"/>
    <w:rsid w:val="007579D8"/>
    <w:rsid w:val="007719AD"/>
    <w:rsid w:val="0077271F"/>
    <w:rsid w:val="00777120"/>
    <w:rsid w:val="007805D2"/>
    <w:rsid w:val="00782792"/>
    <w:rsid w:val="007876AE"/>
    <w:rsid w:val="00791EF4"/>
    <w:rsid w:val="00792D65"/>
    <w:rsid w:val="00793291"/>
    <w:rsid w:val="00795955"/>
    <w:rsid w:val="007A02B9"/>
    <w:rsid w:val="007A1B5D"/>
    <w:rsid w:val="007A2818"/>
    <w:rsid w:val="007A5633"/>
    <w:rsid w:val="007A59A8"/>
    <w:rsid w:val="007C04FE"/>
    <w:rsid w:val="007C7277"/>
    <w:rsid w:val="007D25D6"/>
    <w:rsid w:val="007D3A12"/>
    <w:rsid w:val="007D5E79"/>
    <w:rsid w:val="007F0C50"/>
    <w:rsid w:val="007F232E"/>
    <w:rsid w:val="007F7FA2"/>
    <w:rsid w:val="00804542"/>
    <w:rsid w:val="008138D3"/>
    <w:rsid w:val="00815AF4"/>
    <w:rsid w:val="00816C17"/>
    <w:rsid w:val="0082171F"/>
    <w:rsid w:val="008261C1"/>
    <w:rsid w:val="00830ADE"/>
    <w:rsid w:val="0083512B"/>
    <w:rsid w:val="008402B6"/>
    <w:rsid w:val="00842B97"/>
    <w:rsid w:val="00847702"/>
    <w:rsid w:val="008510E9"/>
    <w:rsid w:val="008512FA"/>
    <w:rsid w:val="008515A6"/>
    <w:rsid w:val="00851FD7"/>
    <w:rsid w:val="00855512"/>
    <w:rsid w:val="0085723B"/>
    <w:rsid w:val="00863608"/>
    <w:rsid w:val="00864BC0"/>
    <w:rsid w:val="008664A2"/>
    <w:rsid w:val="00873F7B"/>
    <w:rsid w:val="00876F8C"/>
    <w:rsid w:val="00881DC0"/>
    <w:rsid w:val="008832C2"/>
    <w:rsid w:val="00885BCD"/>
    <w:rsid w:val="008862DD"/>
    <w:rsid w:val="00886CDE"/>
    <w:rsid w:val="00887C32"/>
    <w:rsid w:val="00891424"/>
    <w:rsid w:val="008918E9"/>
    <w:rsid w:val="008954BD"/>
    <w:rsid w:val="008A1742"/>
    <w:rsid w:val="008A1C8B"/>
    <w:rsid w:val="008A2A71"/>
    <w:rsid w:val="008A759F"/>
    <w:rsid w:val="008C27F9"/>
    <w:rsid w:val="008C5F73"/>
    <w:rsid w:val="008C708C"/>
    <w:rsid w:val="008D6618"/>
    <w:rsid w:val="008D7821"/>
    <w:rsid w:val="008E122F"/>
    <w:rsid w:val="008E258F"/>
    <w:rsid w:val="008E7CB3"/>
    <w:rsid w:val="008F01FC"/>
    <w:rsid w:val="008F2FAA"/>
    <w:rsid w:val="008F5DF0"/>
    <w:rsid w:val="008F6B1D"/>
    <w:rsid w:val="00901A88"/>
    <w:rsid w:val="00905C14"/>
    <w:rsid w:val="00906664"/>
    <w:rsid w:val="00906FF4"/>
    <w:rsid w:val="00915891"/>
    <w:rsid w:val="009241C3"/>
    <w:rsid w:val="00927D27"/>
    <w:rsid w:val="009302AF"/>
    <w:rsid w:val="009313B4"/>
    <w:rsid w:val="00931D3C"/>
    <w:rsid w:val="00933ED9"/>
    <w:rsid w:val="00935D0A"/>
    <w:rsid w:val="00937993"/>
    <w:rsid w:val="00944775"/>
    <w:rsid w:val="00947AE6"/>
    <w:rsid w:val="00954E33"/>
    <w:rsid w:val="00962A33"/>
    <w:rsid w:val="00962C0B"/>
    <w:rsid w:val="00963031"/>
    <w:rsid w:val="00966FDB"/>
    <w:rsid w:val="0096761C"/>
    <w:rsid w:val="00967DCB"/>
    <w:rsid w:val="00980C1E"/>
    <w:rsid w:val="00981A75"/>
    <w:rsid w:val="00982624"/>
    <w:rsid w:val="00983677"/>
    <w:rsid w:val="00985A20"/>
    <w:rsid w:val="009865E1"/>
    <w:rsid w:val="00987FAD"/>
    <w:rsid w:val="00992A15"/>
    <w:rsid w:val="00992F21"/>
    <w:rsid w:val="00994D0F"/>
    <w:rsid w:val="009A0595"/>
    <w:rsid w:val="009A2608"/>
    <w:rsid w:val="009B02AA"/>
    <w:rsid w:val="009B5B55"/>
    <w:rsid w:val="009B6F13"/>
    <w:rsid w:val="009D155B"/>
    <w:rsid w:val="009D18A1"/>
    <w:rsid w:val="009D2E7B"/>
    <w:rsid w:val="009D71A1"/>
    <w:rsid w:val="009E22FE"/>
    <w:rsid w:val="009E58A3"/>
    <w:rsid w:val="009E59BD"/>
    <w:rsid w:val="009E73A8"/>
    <w:rsid w:val="009E77E3"/>
    <w:rsid w:val="009F122F"/>
    <w:rsid w:val="00A11121"/>
    <w:rsid w:val="00A14FDE"/>
    <w:rsid w:val="00A25601"/>
    <w:rsid w:val="00A27AD5"/>
    <w:rsid w:val="00A31761"/>
    <w:rsid w:val="00A3338E"/>
    <w:rsid w:val="00A336C0"/>
    <w:rsid w:val="00A35E56"/>
    <w:rsid w:val="00A4162E"/>
    <w:rsid w:val="00A425C1"/>
    <w:rsid w:val="00A42F7C"/>
    <w:rsid w:val="00A435AD"/>
    <w:rsid w:val="00A44519"/>
    <w:rsid w:val="00A50FE8"/>
    <w:rsid w:val="00A52092"/>
    <w:rsid w:val="00A5423A"/>
    <w:rsid w:val="00A54299"/>
    <w:rsid w:val="00A6167B"/>
    <w:rsid w:val="00A64745"/>
    <w:rsid w:val="00A65E0A"/>
    <w:rsid w:val="00A70578"/>
    <w:rsid w:val="00A7510C"/>
    <w:rsid w:val="00A80425"/>
    <w:rsid w:val="00A80DF1"/>
    <w:rsid w:val="00A836E4"/>
    <w:rsid w:val="00A8440D"/>
    <w:rsid w:val="00A901B4"/>
    <w:rsid w:val="00A91D2C"/>
    <w:rsid w:val="00A96C5E"/>
    <w:rsid w:val="00AA1E56"/>
    <w:rsid w:val="00AA436E"/>
    <w:rsid w:val="00AA600B"/>
    <w:rsid w:val="00AC43E9"/>
    <w:rsid w:val="00AC4AE5"/>
    <w:rsid w:val="00AC5327"/>
    <w:rsid w:val="00AC54A5"/>
    <w:rsid w:val="00ACFBA6"/>
    <w:rsid w:val="00AD34B4"/>
    <w:rsid w:val="00AD4E8E"/>
    <w:rsid w:val="00AD6FEF"/>
    <w:rsid w:val="00AE00A7"/>
    <w:rsid w:val="00AE40C0"/>
    <w:rsid w:val="00AF01EC"/>
    <w:rsid w:val="00AF2ACD"/>
    <w:rsid w:val="00AF47C7"/>
    <w:rsid w:val="00AF7B4E"/>
    <w:rsid w:val="00B03358"/>
    <w:rsid w:val="00B06AD0"/>
    <w:rsid w:val="00B14A99"/>
    <w:rsid w:val="00B16215"/>
    <w:rsid w:val="00B16529"/>
    <w:rsid w:val="00B25526"/>
    <w:rsid w:val="00B27D30"/>
    <w:rsid w:val="00B31A77"/>
    <w:rsid w:val="00B341D4"/>
    <w:rsid w:val="00B416B4"/>
    <w:rsid w:val="00B416DA"/>
    <w:rsid w:val="00B435D0"/>
    <w:rsid w:val="00B46EFC"/>
    <w:rsid w:val="00B513F5"/>
    <w:rsid w:val="00B5465F"/>
    <w:rsid w:val="00B54AF4"/>
    <w:rsid w:val="00B562D0"/>
    <w:rsid w:val="00B5766C"/>
    <w:rsid w:val="00B603B8"/>
    <w:rsid w:val="00B6147E"/>
    <w:rsid w:val="00B62235"/>
    <w:rsid w:val="00B708EE"/>
    <w:rsid w:val="00B717FE"/>
    <w:rsid w:val="00B72697"/>
    <w:rsid w:val="00B726B9"/>
    <w:rsid w:val="00B77E9F"/>
    <w:rsid w:val="00B82C8B"/>
    <w:rsid w:val="00B84166"/>
    <w:rsid w:val="00B842E5"/>
    <w:rsid w:val="00B91070"/>
    <w:rsid w:val="00B912F6"/>
    <w:rsid w:val="00B92851"/>
    <w:rsid w:val="00BA2A2C"/>
    <w:rsid w:val="00BA6819"/>
    <w:rsid w:val="00BB0E0B"/>
    <w:rsid w:val="00BC3BC1"/>
    <w:rsid w:val="00BC44A6"/>
    <w:rsid w:val="00BC5A03"/>
    <w:rsid w:val="00BD191C"/>
    <w:rsid w:val="00BD2612"/>
    <w:rsid w:val="00BD2BF4"/>
    <w:rsid w:val="00BD59CA"/>
    <w:rsid w:val="00BD66D1"/>
    <w:rsid w:val="00BE2151"/>
    <w:rsid w:val="00BE355E"/>
    <w:rsid w:val="00C00D73"/>
    <w:rsid w:val="00C05820"/>
    <w:rsid w:val="00C06347"/>
    <w:rsid w:val="00C10A6B"/>
    <w:rsid w:val="00C17A35"/>
    <w:rsid w:val="00C2094A"/>
    <w:rsid w:val="00C222B1"/>
    <w:rsid w:val="00C26099"/>
    <w:rsid w:val="00C34B1C"/>
    <w:rsid w:val="00C34E60"/>
    <w:rsid w:val="00C37C6D"/>
    <w:rsid w:val="00C46367"/>
    <w:rsid w:val="00C4689B"/>
    <w:rsid w:val="00C529CD"/>
    <w:rsid w:val="00C52D61"/>
    <w:rsid w:val="00C531D4"/>
    <w:rsid w:val="00C5469A"/>
    <w:rsid w:val="00C557B8"/>
    <w:rsid w:val="00C611F9"/>
    <w:rsid w:val="00C62E02"/>
    <w:rsid w:val="00C73D4D"/>
    <w:rsid w:val="00C74478"/>
    <w:rsid w:val="00C843B7"/>
    <w:rsid w:val="00C86098"/>
    <w:rsid w:val="00C862A4"/>
    <w:rsid w:val="00C87E44"/>
    <w:rsid w:val="00C9790D"/>
    <w:rsid w:val="00CA2ACE"/>
    <w:rsid w:val="00CA4A97"/>
    <w:rsid w:val="00CB54D3"/>
    <w:rsid w:val="00CC0335"/>
    <w:rsid w:val="00CC176F"/>
    <w:rsid w:val="00CC7109"/>
    <w:rsid w:val="00CD1459"/>
    <w:rsid w:val="00CD44CD"/>
    <w:rsid w:val="00CE379D"/>
    <w:rsid w:val="00CE3AAF"/>
    <w:rsid w:val="00CE686F"/>
    <w:rsid w:val="00CF1CD4"/>
    <w:rsid w:val="00CF1D49"/>
    <w:rsid w:val="00CF41F4"/>
    <w:rsid w:val="00CF7BE3"/>
    <w:rsid w:val="00D07ACD"/>
    <w:rsid w:val="00D15650"/>
    <w:rsid w:val="00D2149E"/>
    <w:rsid w:val="00D21696"/>
    <w:rsid w:val="00D217BF"/>
    <w:rsid w:val="00D2314F"/>
    <w:rsid w:val="00D24340"/>
    <w:rsid w:val="00D37A33"/>
    <w:rsid w:val="00D41D3D"/>
    <w:rsid w:val="00D42FB6"/>
    <w:rsid w:val="00D43826"/>
    <w:rsid w:val="00D44BC5"/>
    <w:rsid w:val="00D505F6"/>
    <w:rsid w:val="00D50AE0"/>
    <w:rsid w:val="00D52446"/>
    <w:rsid w:val="00D54B83"/>
    <w:rsid w:val="00D54C1D"/>
    <w:rsid w:val="00D617D3"/>
    <w:rsid w:val="00D639AC"/>
    <w:rsid w:val="00D7121F"/>
    <w:rsid w:val="00D714DE"/>
    <w:rsid w:val="00D72363"/>
    <w:rsid w:val="00D7288B"/>
    <w:rsid w:val="00D73F13"/>
    <w:rsid w:val="00D75A6A"/>
    <w:rsid w:val="00D76480"/>
    <w:rsid w:val="00D847A9"/>
    <w:rsid w:val="00D870EE"/>
    <w:rsid w:val="00D937E2"/>
    <w:rsid w:val="00D93CEA"/>
    <w:rsid w:val="00DA249E"/>
    <w:rsid w:val="00DA4BB2"/>
    <w:rsid w:val="00DA64B1"/>
    <w:rsid w:val="00DA69C2"/>
    <w:rsid w:val="00DC1ACE"/>
    <w:rsid w:val="00DC2145"/>
    <w:rsid w:val="00DC6007"/>
    <w:rsid w:val="00DD0859"/>
    <w:rsid w:val="00DE18BD"/>
    <w:rsid w:val="00DE471D"/>
    <w:rsid w:val="00DE4790"/>
    <w:rsid w:val="00DE4943"/>
    <w:rsid w:val="00DF2EB3"/>
    <w:rsid w:val="00DF3408"/>
    <w:rsid w:val="00DF5E04"/>
    <w:rsid w:val="00DF79C5"/>
    <w:rsid w:val="00E12F09"/>
    <w:rsid w:val="00E13575"/>
    <w:rsid w:val="00E159F3"/>
    <w:rsid w:val="00E22A40"/>
    <w:rsid w:val="00E255AF"/>
    <w:rsid w:val="00E328C0"/>
    <w:rsid w:val="00E32A8C"/>
    <w:rsid w:val="00E34547"/>
    <w:rsid w:val="00E36E1B"/>
    <w:rsid w:val="00E44F0B"/>
    <w:rsid w:val="00E50D29"/>
    <w:rsid w:val="00E611FE"/>
    <w:rsid w:val="00E673EB"/>
    <w:rsid w:val="00E76974"/>
    <w:rsid w:val="00E77A38"/>
    <w:rsid w:val="00E862AB"/>
    <w:rsid w:val="00E9062B"/>
    <w:rsid w:val="00E91509"/>
    <w:rsid w:val="00EA07BE"/>
    <w:rsid w:val="00EA3BB0"/>
    <w:rsid w:val="00EA4A86"/>
    <w:rsid w:val="00EA69F9"/>
    <w:rsid w:val="00EB2917"/>
    <w:rsid w:val="00EB5287"/>
    <w:rsid w:val="00EB5D3C"/>
    <w:rsid w:val="00EC64FD"/>
    <w:rsid w:val="00EC7DDC"/>
    <w:rsid w:val="00ED2000"/>
    <w:rsid w:val="00ED2174"/>
    <w:rsid w:val="00ED3C15"/>
    <w:rsid w:val="00ED4565"/>
    <w:rsid w:val="00ED5696"/>
    <w:rsid w:val="00ED5CFD"/>
    <w:rsid w:val="00EE00A5"/>
    <w:rsid w:val="00EE436A"/>
    <w:rsid w:val="00EE65B6"/>
    <w:rsid w:val="00EE7201"/>
    <w:rsid w:val="00EF01CF"/>
    <w:rsid w:val="00EF3489"/>
    <w:rsid w:val="00EF5E2F"/>
    <w:rsid w:val="00EF5FE3"/>
    <w:rsid w:val="00F01381"/>
    <w:rsid w:val="00F03B0B"/>
    <w:rsid w:val="00F05E10"/>
    <w:rsid w:val="00F06098"/>
    <w:rsid w:val="00F06D9B"/>
    <w:rsid w:val="00F100DC"/>
    <w:rsid w:val="00F13DB5"/>
    <w:rsid w:val="00F14059"/>
    <w:rsid w:val="00F17463"/>
    <w:rsid w:val="00F24A84"/>
    <w:rsid w:val="00F260F8"/>
    <w:rsid w:val="00F3691B"/>
    <w:rsid w:val="00F46B7A"/>
    <w:rsid w:val="00F51664"/>
    <w:rsid w:val="00F51725"/>
    <w:rsid w:val="00F55B0D"/>
    <w:rsid w:val="00F618C3"/>
    <w:rsid w:val="00F623F3"/>
    <w:rsid w:val="00F63115"/>
    <w:rsid w:val="00F66A71"/>
    <w:rsid w:val="00F72E4F"/>
    <w:rsid w:val="00F748EB"/>
    <w:rsid w:val="00F75FB6"/>
    <w:rsid w:val="00F82D00"/>
    <w:rsid w:val="00F84575"/>
    <w:rsid w:val="00F93068"/>
    <w:rsid w:val="00F93A67"/>
    <w:rsid w:val="00F94ADF"/>
    <w:rsid w:val="00F969F6"/>
    <w:rsid w:val="00F97F17"/>
    <w:rsid w:val="00FA1932"/>
    <w:rsid w:val="00FA2766"/>
    <w:rsid w:val="00FA3392"/>
    <w:rsid w:val="00FA3DED"/>
    <w:rsid w:val="00FA558A"/>
    <w:rsid w:val="00FB021A"/>
    <w:rsid w:val="00FB0CD0"/>
    <w:rsid w:val="00FB3883"/>
    <w:rsid w:val="00FC297D"/>
    <w:rsid w:val="00FC52DB"/>
    <w:rsid w:val="00FD609F"/>
    <w:rsid w:val="00FD613F"/>
    <w:rsid w:val="00FD6A79"/>
    <w:rsid w:val="00FE003F"/>
    <w:rsid w:val="00FE3966"/>
    <w:rsid w:val="00FE4624"/>
    <w:rsid w:val="00FE5097"/>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7C4A8"/>
  <w15:docId w15:val="{28A76F13-87C4-4F16-8CF5-95CD323FD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D617D3"/>
    <w:pPr>
      <w:spacing w:after="200" w:line="240" w:lineRule="auto"/>
    </w:pPr>
    <w:rPr>
      <w:i/>
      <w:iCs/>
      <w:color w:val="1F497D" w:themeColor="text2"/>
      <w:sz w:val="18"/>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hyperlink" Target="https://fptshop.com.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6.png"/><Relationship Id="rId84" Type="http://schemas.microsoft.com/office/2020/10/relationships/intelligence" Target="intelligence2.xml"/><Relationship Id="rId16" Type="http://schemas.openxmlformats.org/officeDocument/2006/relationships/header" Target="header1.xml"/><Relationship Id="rId11" Type="http://schemas.openxmlformats.org/officeDocument/2006/relationships/hyperlink" Target="http://webtailieu.net/dien-dien-tu/"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2.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png"/><Relationship Id="rId82" Type="http://schemas.microsoft.com/office/2011/relationships/people" Target="people.xml"/><Relationship Id="rId19" Type="http://schemas.openxmlformats.org/officeDocument/2006/relationships/hyperlink" Target="https://www.thegioididong.com" TargetMode="External"/><Relationship Id="rId14" Type="http://schemas.openxmlformats.org/officeDocument/2006/relationships/hyperlink" Target="http://webtailieu.net/dau-tu/" TargetMode="External"/><Relationship Id="rId22" Type="http://schemas.openxmlformats.org/officeDocument/2006/relationships/image" Target="media/image3.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5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webtailieu.net/xay-dung/" TargetMode="External"/><Relationship Id="rId17" Type="http://schemas.openxmlformats.org/officeDocument/2006/relationships/footer" Target="footer1.xml"/><Relationship Id="rId25" Type="http://schemas.microsoft.com/office/2016/09/relationships/commentsIds" Target="commentsIds.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5.png"/><Relationship Id="rId20" Type="http://schemas.openxmlformats.org/officeDocument/2006/relationships/hyperlink" Target="https://cellphones.com.vn/"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thuong-mai/" TargetMode="External"/><Relationship Id="rId23" Type="http://schemas.openxmlformats.org/officeDocument/2006/relationships/comments" Target="comments.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hyperlink" Target="http://webtailieu.net/tin-hoc/" TargetMode="External"/><Relationship Id="rId18" Type="http://schemas.openxmlformats.org/officeDocument/2006/relationships/header" Target="header2.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6.png"/><Relationship Id="rId24" Type="http://schemas.microsoft.com/office/2011/relationships/commentsExtended" Target="commentsExtended.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TotalTime>
  <Pages>1</Pages>
  <Words>7652</Words>
  <Characters>43620</Characters>
  <Application>Microsoft Office Word</Application>
  <DocSecurity>4</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51170</CharactersWithSpaces>
  <SharedDoc>false</SharedDoc>
  <HLinks>
    <vt:vector size="282" baseType="variant">
      <vt:variant>
        <vt:i4>8126514</vt:i4>
      </vt:variant>
      <vt:variant>
        <vt:i4>258</vt:i4>
      </vt:variant>
      <vt:variant>
        <vt:i4>0</vt:i4>
      </vt:variant>
      <vt:variant>
        <vt:i4>5</vt:i4>
      </vt:variant>
      <vt:variant>
        <vt:lpwstr>https://fptshop.com.vn/</vt:lpwstr>
      </vt:variant>
      <vt:variant>
        <vt:lpwstr/>
      </vt:variant>
      <vt:variant>
        <vt:i4>3801140</vt:i4>
      </vt:variant>
      <vt:variant>
        <vt:i4>255</vt:i4>
      </vt:variant>
      <vt:variant>
        <vt:i4>0</vt:i4>
      </vt:variant>
      <vt:variant>
        <vt:i4>5</vt:i4>
      </vt:variant>
      <vt:variant>
        <vt:lpwstr>https://cellphones.com.vn/</vt:lpwstr>
      </vt:variant>
      <vt:variant>
        <vt:lpwstr/>
      </vt:variant>
      <vt:variant>
        <vt:i4>2621502</vt:i4>
      </vt:variant>
      <vt:variant>
        <vt:i4>252</vt:i4>
      </vt:variant>
      <vt:variant>
        <vt:i4>0</vt:i4>
      </vt:variant>
      <vt:variant>
        <vt:i4>5</vt:i4>
      </vt:variant>
      <vt:variant>
        <vt:lpwstr>https://www.thegioididong.com/</vt:lpwstr>
      </vt:variant>
      <vt:variant>
        <vt:lpwstr/>
      </vt:variant>
      <vt:variant>
        <vt:i4>5636180</vt:i4>
      </vt:variant>
      <vt:variant>
        <vt:i4>249</vt:i4>
      </vt:variant>
      <vt:variant>
        <vt:i4>0</vt:i4>
      </vt:variant>
      <vt:variant>
        <vt:i4>5</vt:i4>
      </vt:variant>
      <vt:variant>
        <vt:lpwstr>http://webtailieu.net/thuong-mai/</vt:lpwstr>
      </vt:variant>
      <vt:variant>
        <vt:lpwstr/>
      </vt:variant>
      <vt:variant>
        <vt:i4>720914</vt:i4>
      </vt:variant>
      <vt:variant>
        <vt:i4>246</vt:i4>
      </vt:variant>
      <vt:variant>
        <vt:i4>0</vt:i4>
      </vt:variant>
      <vt:variant>
        <vt:i4>5</vt:i4>
      </vt:variant>
      <vt:variant>
        <vt:lpwstr>http://webtailieu.net/dau-tu/</vt:lpwstr>
      </vt:variant>
      <vt:variant>
        <vt:lpwstr/>
      </vt:variant>
      <vt:variant>
        <vt:i4>3539046</vt:i4>
      </vt:variant>
      <vt:variant>
        <vt:i4>243</vt:i4>
      </vt:variant>
      <vt:variant>
        <vt:i4>0</vt:i4>
      </vt:variant>
      <vt:variant>
        <vt:i4>5</vt:i4>
      </vt:variant>
      <vt:variant>
        <vt:lpwstr>http://webtailieu.net/tin-hoc/</vt:lpwstr>
      </vt:variant>
      <vt:variant>
        <vt:lpwstr/>
      </vt:variant>
      <vt:variant>
        <vt:i4>7078012</vt:i4>
      </vt:variant>
      <vt:variant>
        <vt:i4>240</vt:i4>
      </vt:variant>
      <vt:variant>
        <vt:i4>0</vt:i4>
      </vt:variant>
      <vt:variant>
        <vt:i4>5</vt:i4>
      </vt:variant>
      <vt:variant>
        <vt:lpwstr>http://webtailieu.net/xay-dung/</vt:lpwstr>
      </vt:variant>
      <vt:variant>
        <vt:lpwstr/>
      </vt:variant>
      <vt:variant>
        <vt:i4>7077928</vt:i4>
      </vt:variant>
      <vt:variant>
        <vt:i4>237</vt:i4>
      </vt:variant>
      <vt:variant>
        <vt:i4>0</vt:i4>
      </vt:variant>
      <vt:variant>
        <vt:i4>5</vt:i4>
      </vt:variant>
      <vt:variant>
        <vt:lpwstr>http://webtailieu.net/dien-dien-tu/</vt:lpwstr>
      </vt:variant>
      <vt:variant>
        <vt:lpwstr/>
      </vt:variant>
      <vt:variant>
        <vt:i4>1310769</vt:i4>
      </vt:variant>
      <vt:variant>
        <vt:i4>230</vt:i4>
      </vt:variant>
      <vt:variant>
        <vt:i4>0</vt:i4>
      </vt:variant>
      <vt:variant>
        <vt:i4>5</vt:i4>
      </vt:variant>
      <vt:variant>
        <vt:lpwstr/>
      </vt:variant>
      <vt:variant>
        <vt:lpwstr>_Toc185764388</vt:lpwstr>
      </vt:variant>
      <vt:variant>
        <vt:i4>1310769</vt:i4>
      </vt:variant>
      <vt:variant>
        <vt:i4>224</vt:i4>
      </vt:variant>
      <vt:variant>
        <vt:i4>0</vt:i4>
      </vt:variant>
      <vt:variant>
        <vt:i4>5</vt:i4>
      </vt:variant>
      <vt:variant>
        <vt:lpwstr/>
      </vt:variant>
      <vt:variant>
        <vt:lpwstr>_Toc185764387</vt:lpwstr>
      </vt:variant>
      <vt:variant>
        <vt:i4>1310769</vt:i4>
      </vt:variant>
      <vt:variant>
        <vt:i4>218</vt:i4>
      </vt:variant>
      <vt:variant>
        <vt:i4>0</vt:i4>
      </vt:variant>
      <vt:variant>
        <vt:i4>5</vt:i4>
      </vt:variant>
      <vt:variant>
        <vt:lpwstr/>
      </vt:variant>
      <vt:variant>
        <vt:lpwstr>_Toc185764386</vt:lpwstr>
      </vt:variant>
      <vt:variant>
        <vt:i4>1310769</vt:i4>
      </vt:variant>
      <vt:variant>
        <vt:i4>212</vt:i4>
      </vt:variant>
      <vt:variant>
        <vt:i4>0</vt:i4>
      </vt:variant>
      <vt:variant>
        <vt:i4>5</vt:i4>
      </vt:variant>
      <vt:variant>
        <vt:lpwstr/>
      </vt:variant>
      <vt:variant>
        <vt:lpwstr>_Toc185764385</vt:lpwstr>
      </vt:variant>
      <vt:variant>
        <vt:i4>1310769</vt:i4>
      </vt:variant>
      <vt:variant>
        <vt:i4>206</vt:i4>
      </vt:variant>
      <vt:variant>
        <vt:i4>0</vt:i4>
      </vt:variant>
      <vt:variant>
        <vt:i4>5</vt:i4>
      </vt:variant>
      <vt:variant>
        <vt:lpwstr/>
      </vt:variant>
      <vt:variant>
        <vt:lpwstr>_Toc185764384</vt:lpwstr>
      </vt:variant>
      <vt:variant>
        <vt:i4>1310769</vt:i4>
      </vt:variant>
      <vt:variant>
        <vt:i4>200</vt:i4>
      </vt:variant>
      <vt:variant>
        <vt:i4>0</vt:i4>
      </vt:variant>
      <vt:variant>
        <vt:i4>5</vt:i4>
      </vt:variant>
      <vt:variant>
        <vt:lpwstr/>
      </vt:variant>
      <vt:variant>
        <vt:lpwstr>_Toc185764383</vt:lpwstr>
      </vt:variant>
      <vt:variant>
        <vt:i4>1310769</vt:i4>
      </vt:variant>
      <vt:variant>
        <vt:i4>194</vt:i4>
      </vt:variant>
      <vt:variant>
        <vt:i4>0</vt:i4>
      </vt:variant>
      <vt:variant>
        <vt:i4>5</vt:i4>
      </vt:variant>
      <vt:variant>
        <vt:lpwstr/>
      </vt:variant>
      <vt:variant>
        <vt:lpwstr>_Toc185764382</vt:lpwstr>
      </vt:variant>
      <vt:variant>
        <vt:i4>1310769</vt:i4>
      </vt:variant>
      <vt:variant>
        <vt:i4>188</vt:i4>
      </vt:variant>
      <vt:variant>
        <vt:i4>0</vt:i4>
      </vt:variant>
      <vt:variant>
        <vt:i4>5</vt:i4>
      </vt:variant>
      <vt:variant>
        <vt:lpwstr/>
      </vt:variant>
      <vt:variant>
        <vt:lpwstr>_Toc185764381</vt:lpwstr>
      </vt:variant>
      <vt:variant>
        <vt:i4>1310769</vt:i4>
      </vt:variant>
      <vt:variant>
        <vt:i4>182</vt:i4>
      </vt:variant>
      <vt:variant>
        <vt:i4>0</vt:i4>
      </vt:variant>
      <vt:variant>
        <vt:i4>5</vt:i4>
      </vt:variant>
      <vt:variant>
        <vt:lpwstr/>
      </vt:variant>
      <vt:variant>
        <vt:lpwstr>_Toc185764380</vt:lpwstr>
      </vt:variant>
      <vt:variant>
        <vt:i4>1769521</vt:i4>
      </vt:variant>
      <vt:variant>
        <vt:i4>176</vt:i4>
      </vt:variant>
      <vt:variant>
        <vt:i4>0</vt:i4>
      </vt:variant>
      <vt:variant>
        <vt:i4>5</vt:i4>
      </vt:variant>
      <vt:variant>
        <vt:lpwstr/>
      </vt:variant>
      <vt:variant>
        <vt:lpwstr>_Toc185764379</vt:lpwstr>
      </vt:variant>
      <vt:variant>
        <vt:i4>1769521</vt:i4>
      </vt:variant>
      <vt:variant>
        <vt:i4>170</vt:i4>
      </vt:variant>
      <vt:variant>
        <vt:i4>0</vt:i4>
      </vt:variant>
      <vt:variant>
        <vt:i4>5</vt:i4>
      </vt:variant>
      <vt:variant>
        <vt:lpwstr/>
      </vt:variant>
      <vt:variant>
        <vt:lpwstr>_Toc185764378</vt:lpwstr>
      </vt:variant>
      <vt:variant>
        <vt:i4>1769521</vt:i4>
      </vt:variant>
      <vt:variant>
        <vt:i4>164</vt:i4>
      </vt:variant>
      <vt:variant>
        <vt:i4>0</vt:i4>
      </vt:variant>
      <vt:variant>
        <vt:i4>5</vt:i4>
      </vt:variant>
      <vt:variant>
        <vt:lpwstr/>
      </vt:variant>
      <vt:variant>
        <vt:lpwstr>_Toc185764377</vt:lpwstr>
      </vt:variant>
      <vt:variant>
        <vt:i4>1769521</vt:i4>
      </vt:variant>
      <vt:variant>
        <vt:i4>158</vt:i4>
      </vt:variant>
      <vt:variant>
        <vt:i4>0</vt:i4>
      </vt:variant>
      <vt:variant>
        <vt:i4>5</vt:i4>
      </vt:variant>
      <vt:variant>
        <vt:lpwstr/>
      </vt:variant>
      <vt:variant>
        <vt:lpwstr>_Toc185764376</vt:lpwstr>
      </vt:variant>
      <vt:variant>
        <vt:i4>1769521</vt:i4>
      </vt:variant>
      <vt:variant>
        <vt:i4>152</vt:i4>
      </vt:variant>
      <vt:variant>
        <vt:i4>0</vt:i4>
      </vt:variant>
      <vt:variant>
        <vt:i4>5</vt:i4>
      </vt:variant>
      <vt:variant>
        <vt:lpwstr/>
      </vt:variant>
      <vt:variant>
        <vt:lpwstr>_Toc185764375</vt:lpwstr>
      </vt:variant>
      <vt:variant>
        <vt:i4>1769521</vt:i4>
      </vt:variant>
      <vt:variant>
        <vt:i4>146</vt:i4>
      </vt:variant>
      <vt:variant>
        <vt:i4>0</vt:i4>
      </vt:variant>
      <vt:variant>
        <vt:i4>5</vt:i4>
      </vt:variant>
      <vt:variant>
        <vt:lpwstr/>
      </vt:variant>
      <vt:variant>
        <vt:lpwstr>_Toc185764374</vt:lpwstr>
      </vt:variant>
      <vt:variant>
        <vt:i4>1769521</vt:i4>
      </vt:variant>
      <vt:variant>
        <vt:i4>140</vt:i4>
      </vt:variant>
      <vt:variant>
        <vt:i4>0</vt:i4>
      </vt:variant>
      <vt:variant>
        <vt:i4>5</vt:i4>
      </vt:variant>
      <vt:variant>
        <vt:lpwstr/>
      </vt:variant>
      <vt:variant>
        <vt:lpwstr>_Toc185764373</vt:lpwstr>
      </vt:variant>
      <vt:variant>
        <vt:i4>1769521</vt:i4>
      </vt:variant>
      <vt:variant>
        <vt:i4>134</vt:i4>
      </vt:variant>
      <vt:variant>
        <vt:i4>0</vt:i4>
      </vt:variant>
      <vt:variant>
        <vt:i4>5</vt:i4>
      </vt:variant>
      <vt:variant>
        <vt:lpwstr/>
      </vt:variant>
      <vt:variant>
        <vt:lpwstr>_Toc185764372</vt:lpwstr>
      </vt:variant>
      <vt:variant>
        <vt:i4>1769521</vt:i4>
      </vt:variant>
      <vt:variant>
        <vt:i4>128</vt:i4>
      </vt:variant>
      <vt:variant>
        <vt:i4>0</vt:i4>
      </vt:variant>
      <vt:variant>
        <vt:i4>5</vt:i4>
      </vt:variant>
      <vt:variant>
        <vt:lpwstr/>
      </vt:variant>
      <vt:variant>
        <vt:lpwstr>_Toc185764371</vt:lpwstr>
      </vt:variant>
      <vt:variant>
        <vt:i4>1769521</vt:i4>
      </vt:variant>
      <vt:variant>
        <vt:i4>122</vt:i4>
      </vt:variant>
      <vt:variant>
        <vt:i4>0</vt:i4>
      </vt:variant>
      <vt:variant>
        <vt:i4>5</vt:i4>
      </vt:variant>
      <vt:variant>
        <vt:lpwstr/>
      </vt:variant>
      <vt:variant>
        <vt:lpwstr>_Toc185764370</vt:lpwstr>
      </vt:variant>
      <vt:variant>
        <vt:i4>1703985</vt:i4>
      </vt:variant>
      <vt:variant>
        <vt:i4>116</vt:i4>
      </vt:variant>
      <vt:variant>
        <vt:i4>0</vt:i4>
      </vt:variant>
      <vt:variant>
        <vt:i4>5</vt:i4>
      </vt:variant>
      <vt:variant>
        <vt:lpwstr/>
      </vt:variant>
      <vt:variant>
        <vt:lpwstr>_Toc185764369</vt:lpwstr>
      </vt:variant>
      <vt:variant>
        <vt:i4>1703985</vt:i4>
      </vt:variant>
      <vt:variant>
        <vt:i4>110</vt:i4>
      </vt:variant>
      <vt:variant>
        <vt:i4>0</vt:i4>
      </vt:variant>
      <vt:variant>
        <vt:i4>5</vt:i4>
      </vt:variant>
      <vt:variant>
        <vt:lpwstr/>
      </vt:variant>
      <vt:variant>
        <vt:lpwstr>_Toc185764368</vt:lpwstr>
      </vt:variant>
      <vt:variant>
        <vt:i4>1703985</vt:i4>
      </vt:variant>
      <vt:variant>
        <vt:i4>104</vt:i4>
      </vt:variant>
      <vt:variant>
        <vt:i4>0</vt:i4>
      </vt:variant>
      <vt:variant>
        <vt:i4>5</vt:i4>
      </vt:variant>
      <vt:variant>
        <vt:lpwstr/>
      </vt:variant>
      <vt:variant>
        <vt:lpwstr>_Toc185764367</vt:lpwstr>
      </vt:variant>
      <vt:variant>
        <vt:i4>1703985</vt:i4>
      </vt:variant>
      <vt:variant>
        <vt:i4>98</vt:i4>
      </vt:variant>
      <vt:variant>
        <vt:i4>0</vt:i4>
      </vt:variant>
      <vt:variant>
        <vt:i4>5</vt:i4>
      </vt:variant>
      <vt:variant>
        <vt:lpwstr/>
      </vt:variant>
      <vt:variant>
        <vt:lpwstr>_Toc185764366</vt:lpwstr>
      </vt:variant>
      <vt:variant>
        <vt:i4>1703985</vt:i4>
      </vt:variant>
      <vt:variant>
        <vt:i4>92</vt:i4>
      </vt:variant>
      <vt:variant>
        <vt:i4>0</vt:i4>
      </vt:variant>
      <vt:variant>
        <vt:i4>5</vt:i4>
      </vt:variant>
      <vt:variant>
        <vt:lpwstr/>
      </vt:variant>
      <vt:variant>
        <vt:lpwstr>_Toc185764365</vt:lpwstr>
      </vt:variant>
      <vt:variant>
        <vt:i4>1703985</vt:i4>
      </vt:variant>
      <vt:variant>
        <vt:i4>86</vt:i4>
      </vt:variant>
      <vt:variant>
        <vt:i4>0</vt:i4>
      </vt:variant>
      <vt:variant>
        <vt:i4>5</vt:i4>
      </vt:variant>
      <vt:variant>
        <vt:lpwstr/>
      </vt:variant>
      <vt:variant>
        <vt:lpwstr>_Toc185764364</vt:lpwstr>
      </vt:variant>
      <vt:variant>
        <vt:i4>1703985</vt:i4>
      </vt:variant>
      <vt:variant>
        <vt:i4>80</vt:i4>
      </vt:variant>
      <vt:variant>
        <vt:i4>0</vt:i4>
      </vt:variant>
      <vt:variant>
        <vt:i4>5</vt:i4>
      </vt:variant>
      <vt:variant>
        <vt:lpwstr/>
      </vt:variant>
      <vt:variant>
        <vt:lpwstr>_Toc185764363</vt:lpwstr>
      </vt:variant>
      <vt:variant>
        <vt:i4>1703985</vt:i4>
      </vt:variant>
      <vt:variant>
        <vt:i4>74</vt:i4>
      </vt:variant>
      <vt:variant>
        <vt:i4>0</vt:i4>
      </vt:variant>
      <vt:variant>
        <vt:i4>5</vt:i4>
      </vt:variant>
      <vt:variant>
        <vt:lpwstr/>
      </vt:variant>
      <vt:variant>
        <vt:lpwstr>_Toc185764362</vt:lpwstr>
      </vt:variant>
      <vt:variant>
        <vt:i4>1703985</vt:i4>
      </vt:variant>
      <vt:variant>
        <vt:i4>68</vt:i4>
      </vt:variant>
      <vt:variant>
        <vt:i4>0</vt:i4>
      </vt:variant>
      <vt:variant>
        <vt:i4>5</vt:i4>
      </vt:variant>
      <vt:variant>
        <vt:lpwstr/>
      </vt:variant>
      <vt:variant>
        <vt:lpwstr>_Toc185764361</vt:lpwstr>
      </vt:variant>
      <vt:variant>
        <vt:i4>1703985</vt:i4>
      </vt:variant>
      <vt:variant>
        <vt:i4>62</vt:i4>
      </vt:variant>
      <vt:variant>
        <vt:i4>0</vt:i4>
      </vt:variant>
      <vt:variant>
        <vt:i4>5</vt:i4>
      </vt:variant>
      <vt:variant>
        <vt:lpwstr/>
      </vt:variant>
      <vt:variant>
        <vt:lpwstr>_Toc185764360</vt:lpwstr>
      </vt:variant>
      <vt:variant>
        <vt:i4>1638449</vt:i4>
      </vt:variant>
      <vt:variant>
        <vt:i4>56</vt:i4>
      </vt:variant>
      <vt:variant>
        <vt:i4>0</vt:i4>
      </vt:variant>
      <vt:variant>
        <vt:i4>5</vt:i4>
      </vt:variant>
      <vt:variant>
        <vt:lpwstr/>
      </vt:variant>
      <vt:variant>
        <vt:lpwstr>_Toc185764359</vt:lpwstr>
      </vt:variant>
      <vt:variant>
        <vt:i4>1638449</vt:i4>
      </vt:variant>
      <vt:variant>
        <vt:i4>50</vt:i4>
      </vt:variant>
      <vt:variant>
        <vt:i4>0</vt:i4>
      </vt:variant>
      <vt:variant>
        <vt:i4>5</vt:i4>
      </vt:variant>
      <vt:variant>
        <vt:lpwstr/>
      </vt:variant>
      <vt:variant>
        <vt:lpwstr>_Toc185764358</vt:lpwstr>
      </vt:variant>
      <vt:variant>
        <vt:i4>1638449</vt:i4>
      </vt:variant>
      <vt:variant>
        <vt:i4>44</vt:i4>
      </vt:variant>
      <vt:variant>
        <vt:i4>0</vt:i4>
      </vt:variant>
      <vt:variant>
        <vt:i4>5</vt:i4>
      </vt:variant>
      <vt:variant>
        <vt:lpwstr/>
      </vt:variant>
      <vt:variant>
        <vt:lpwstr>_Toc185764357</vt:lpwstr>
      </vt:variant>
      <vt:variant>
        <vt:i4>1638449</vt:i4>
      </vt:variant>
      <vt:variant>
        <vt:i4>38</vt:i4>
      </vt:variant>
      <vt:variant>
        <vt:i4>0</vt:i4>
      </vt:variant>
      <vt:variant>
        <vt:i4>5</vt:i4>
      </vt:variant>
      <vt:variant>
        <vt:lpwstr/>
      </vt:variant>
      <vt:variant>
        <vt:lpwstr>_Toc185764356</vt:lpwstr>
      </vt:variant>
      <vt:variant>
        <vt:i4>1638449</vt:i4>
      </vt:variant>
      <vt:variant>
        <vt:i4>32</vt:i4>
      </vt:variant>
      <vt:variant>
        <vt:i4>0</vt:i4>
      </vt:variant>
      <vt:variant>
        <vt:i4>5</vt:i4>
      </vt:variant>
      <vt:variant>
        <vt:lpwstr/>
      </vt:variant>
      <vt:variant>
        <vt:lpwstr>_Toc185764355</vt:lpwstr>
      </vt:variant>
      <vt:variant>
        <vt:i4>1638449</vt:i4>
      </vt:variant>
      <vt:variant>
        <vt:i4>26</vt:i4>
      </vt:variant>
      <vt:variant>
        <vt:i4>0</vt:i4>
      </vt:variant>
      <vt:variant>
        <vt:i4>5</vt:i4>
      </vt:variant>
      <vt:variant>
        <vt:lpwstr/>
      </vt:variant>
      <vt:variant>
        <vt:lpwstr>_Toc185764354</vt:lpwstr>
      </vt:variant>
      <vt:variant>
        <vt:i4>1638449</vt:i4>
      </vt:variant>
      <vt:variant>
        <vt:i4>20</vt:i4>
      </vt:variant>
      <vt:variant>
        <vt:i4>0</vt:i4>
      </vt:variant>
      <vt:variant>
        <vt:i4>5</vt:i4>
      </vt:variant>
      <vt:variant>
        <vt:lpwstr/>
      </vt:variant>
      <vt:variant>
        <vt:lpwstr>_Toc185764353</vt:lpwstr>
      </vt:variant>
      <vt:variant>
        <vt:i4>1638449</vt:i4>
      </vt:variant>
      <vt:variant>
        <vt:i4>14</vt:i4>
      </vt:variant>
      <vt:variant>
        <vt:i4>0</vt:i4>
      </vt:variant>
      <vt:variant>
        <vt:i4>5</vt:i4>
      </vt:variant>
      <vt:variant>
        <vt:lpwstr/>
      </vt:variant>
      <vt:variant>
        <vt:lpwstr>_Toc185764352</vt:lpwstr>
      </vt:variant>
      <vt:variant>
        <vt:i4>1638449</vt:i4>
      </vt:variant>
      <vt:variant>
        <vt:i4>8</vt:i4>
      </vt:variant>
      <vt:variant>
        <vt:i4>0</vt:i4>
      </vt:variant>
      <vt:variant>
        <vt:i4>5</vt:i4>
      </vt:variant>
      <vt:variant>
        <vt:lpwstr/>
      </vt:variant>
      <vt:variant>
        <vt:lpwstr>_Toc185764351</vt:lpwstr>
      </vt:variant>
      <vt:variant>
        <vt:i4>1638449</vt:i4>
      </vt:variant>
      <vt:variant>
        <vt:i4>2</vt:i4>
      </vt:variant>
      <vt:variant>
        <vt:i4>0</vt:i4>
      </vt:variant>
      <vt:variant>
        <vt:i4>5</vt:i4>
      </vt:variant>
      <vt:variant>
        <vt:lpwstr/>
      </vt:variant>
      <vt:variant>
        <vt:lpwstr>_Toc185764350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319</cp:revision>
  <dcterms:created xsi:type="dcterms:W3CDTF">2024-12-22T22:57:00Z</dcterms:created>
  <dcterms:modified xsi:type="dcterms:W3CDTF">2024-12-22T11:41:00Z</dcterms:modified>
</cp:coreProperties>
</file>