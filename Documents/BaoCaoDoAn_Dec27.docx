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w:pict>
                <v:shapetype w14:anchorId="3099843C" id="_x0000_t32" coordsize="21600,21600" o:spt="32" o:oned="t" path="m,l21600,21600e" filled="f">
                  <v:path arrowok="t" fillok="f" o:connecttype="none"/>
                  <o:lock v:ext="edit" shapetype="t"/>
                </v:shapetype>
                <v:shape id="Straight Arrow Connector 1553141932" o:spid="_x0000_s1026" type="#_x0000_t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w:pict>
                <v:shape w14:anchorId="06D31383" id="Straight Arrow Connector 1" o:spid="_x0000_s1026" type="#_x0000_t32"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
    </w:p>
    <w:p w14:paraId="7D1A995D" w14:textId="77777777" w:rsidR="007F4D77" w:rsidRPr="00707148" w:rsidRDefault="007F4D77" w:rsidP="0053380D">
      <w:pPr>
        <w:spacing w:before="240" w:after="240"/>
        <w:jc w:val="center"/>
        <w:rPr>
          <w:del w:id="109" w:author="Kiên Lê Trung" w:date="2024-12-26T18:22:00Z" w16du:dateUtc="2024-12-26T11:22:00Z"/>
          <w:rFonts w:ascii="Times New Roman" w:eastAsia="Times New Roman" w:hAnsi="Times New Roman" w:cs="Times New Roman"/>
          <w:b/>
          <w:sz w:val="24"/>
          <w:szCs w:val="24"/>
          <w:lang w:val="en-US"/>
          <w:rPrChange w:id="110" w:author="Kiên Lê Trung" w:date="2024-12-26T18:23:00Z" w16du:dateUtc="2024-12-26T11:23:00Z">
            <w:rPr>
              <w:del w:id="111"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pPr>
        <w:spacing w:before="240" w:after="240" w:line="480" w:lineRule="auto"/>
        <w:rPr>
          <w:del w:id="112" w:author="Việt Lương" w:date="2024-12-26T18:25:00Z" w16du:dateUtc="2024-12-26T11:25:00Z"/>
          <w:rFonts w:ascii="Times New Roman" w:eastAsia="Times New Roman" w:hAnsi="Times New Roman" w:cs="Times New Roman"/>
          <w:sz w:val="24"/>
          <w:szCs w:val="24"/>
        </w:rPr>
        <w:pPrChange w:id="11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pPr>
        <w:spacing w:before="240" w:after="240" w:line="480" w:lineRule="auto"/>
        <w:rPr>
          <w:del w:id="114" w:author="Việt Lương" w:date="2024-12-26T18:25:00Z" w16du:dateUtc="2024-12-26T11:25:00Z"/>
          <w:rFonts w:ascii="Times New Roman" w:eastAsia="Times New Roman" w:hAnsi="Times New Roman" w:cs="Times New Roman"/>
          <w:sz w:val="24"/>
          <w:szCs w:val="24"/>
        </w:rPr>
        <w:pPrChange w:id="11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pPr>
        <w:spacing w:before="240" w:after="240" w:line="480" w:lineRule="auto"/>
        <w:rPr>
          <w:del w:id="116" w:author="Việt Lương" w:date="2024-12-26T18:25:00Z" w16du:dateUtc="2024-12-26T11:25:00Z"/>
          <w:rFonts w:ascii="Times New Roman" w:eastAsia="Times New Roman" w:hAnsi="Times New Roman" w:cs="Times New Roman"/>
          <w:sz w:val="24"/>
          <w:szCs w:val="24"/>
        </w:rPr>
        <w:pPrChange w:id="11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pPr>
        <w:spacing w:before="240" w:after="240" w:line="480" w:lineRule="auto"/>
        <w:rPr>
          <w:del w:id="118" w:author="Việt Lương" w:date="2024-12-26T18:25:00Z" w16du:dateUtc="2024-12-26T11:25:00Z"/>
          <w:rFonts w:ascii="Times New Roman" w:eastAsia="Times New Roman" w:hAnsi="Times New Roman" w:cs="Times New Roman"/>
          <w:sz w:val="24"/>
          <w:szCs w:val="24"/>
        </w:rPr>
        <w:pPrChange w:id="11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pPr>
        <w:spacing w:before="240" w:after="240" w:line="480" w:lineRule="auto"/>
        <w:rPr>
          <w:del w:id="120" w:author="Việt Lương" w:date="2024-12-26T18:25:00Z" w16du:dateUtc="2024-12-26T11:25:00Z"/>
          <w:rFonts w:ascii="Times New Roman" w:eastAsia="Times New Roman" w:hAnsi="Times New Roman" w:cs="Times New Roman"/>
          <w:sz w:val="24"/>
          <w:szCs w:val="24"/>
        </w:rPr>
        <w:pPrChange w:id="12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pPr>
        <w:spacing w:before="240" w:after="240" w:line="480" w:lineRule="auto"/>
        <w:rPr>
          <w:del w:id="122" w:author="Việt Lương" w:date="2024-12-26T18:25:00Z" w16du:dateUtc="2024-12-26T11:25:00Z"/>
          <w:rFonts w:ascii="Times New Roman" w:eastAsia="Times New Roman" w:hAnsi="Times New Roman" w:cs="Times New Roman"/>
          <w:sz w:val="24"/>
          <w:szCs w:val="24"/>
        </w:rPr>
        <w:pPrChange w:id="12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pPr>
        <w:spacing w:before="240" w:after="240" w:line="480" w:lineRule="auto"/>
        <w:rPr>
          <w:del w:id="124" w:author="Việt Lương" w:date="2024-12-26T18:25:00Z" w16du:dateUtc="2024-12-26T11:25:00Z"/>
          <w:rFonts w:ascii="Times New Roman" w:eastAsia="Times New Roman" w:hAnsi="Times New Roman" w:cs="Times New Roman"/>
          <w:sz w:val="24"/>
          <w:szCs w:val="24"/>
        </w:rPr>
        <w:pPrChange w:id="12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pPr>
        <w:spacing w:before="240" w:after="240" w:line="480" w:lineRule="auto"/>
        <w:rPr>
          <w:del w:id="126" w:author="Việt Lương" w:date="2024-12-26T18:25:00Z" w16du:dateUtc="2024-12-26T11:25:00Z"/>
          <w:rFonts w:ascii="Times New Roman" w:eastAsia="Times New Roman" w:hAnsi="Times New Roman" w:cs="Times New Roman"/>
          <w:sz w:val="24"/>
          <w:szCs w:val="24"/>
        </w:rPr>
        <w:pPrChange w:id="12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pPr>
        <w:spacing w:before="240" w:after="240" w:line="480" w:lineRule="auto"/>
        <w:rPr>
          <w:del w:id="128" w:author="Việt Lương" w:date="2024-12-26T18:25:00Z" w16du:dateUtc="2024-12-26T11:25:00Z"/>
          <w:rFonts w:ascii="Times New Roman" w:eastAsia="Times New Roman" w:hAnsi="Times New Roman" w:cs="Times New Roman"/>
          <w:sz w:val="24"/>
          <w:szCs w:val="24"/>
        </w:rPr>
        <w:pPrChange w:id="12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pPr>
        <w:spacing w:before="240" w:after="240" w:line="480" w:lineRule="auto"/>
        <w:rPr>
          <w:del w:id="130" w:author="Việt Lương" w:date="2024-12-26T18:25:00Z" w16du:dateUtc="2024-12-26T11:25:00Z"/>
          <w:rFonts w:ascii="Times New Roman" w:eastAsia="Times New Roman" w:hAnsi="Times New Roman" w:cs="Times New Roman"/>
          <w:sz w:val="24"/>
          <w:szCs w:val="24"/>
        </w:rPr>
        <w:pPrChange w:id="13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pPr>
        <w:spacing w:before="240" w:after="240" w:line="480" w:lineRule="auto"/>
        <w:rPr>
          <w:del w:id="132" w:author="Việt Lương" w:date="2024-12-26T18:25:00Z" w16du:dateUtc="2024-12-26T11:25:00Z"/>
          <w:rFonts w:ascii="Times New Roman" w:eastAsia="Times New Roman" w:hAnsi="Times New Roman" w:cs="Times New Roman"/>
          <w:sz w:val="24"/>
          <w:szCs w:val="24"/>
        </w:rPr>
        <w:pPrChange w:id="133"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4"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pPr>
        <w:spacing w:before="240" w:after="240" w:line="480" w:lineRule="auto"/>
        <w:rPr>
          <w:del w:id="135" w:author="Việt Lương" w:date="2024-12-26T18:25:00Z" w16du:dateUtc="2024-12-26T11:25:00Z"/>
          <w:rFonts w:ascii="Times New Roman" w:eastAsia="Times New Roman" w:hAnsi="Times New Roman" w:cs="Times New Roman"/>
          <w:sz w:val="24"/>
          <w:szCs w:val="24"/>
        </w:rPr>
        <w:pPrChange w:id="136" w:author="Việt Lương" w:date="2024-12-26T18:28:00Z" w16du:dateUtc="2024-12-26T11:28:00Z">
          <w:pPr>
            <w:spacing w:before="240" w:after="240"/>
          </w:pPr>
        </w:pPrChange>
      </w:pPr>
      <w:del w:id="137"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pPr>
        <w:spacing w:before="240" w:after="240" w:line="480" w:lineRule="auto"/>
        <w:rPr>
          <w:del w:id="138" w:author="Việt Lương" w:date="2024-12-26T18:25:00Z" w16du:dateUtc="2024-12-26T11:25:00Z"/>
          <w:rFonts w:ascii="Times New Roman" w:eastAsia="Times New Roman" w:hAnsi="Times New Roman" w:cs="Times New Roman"/>
          <w:sz w:val="24"/>
          <w:szCs w:val="24"/>
        </w:rPr>
        <w:pPrChange w:id="139" w:author="Việt Lương" w:date="2024-12-26T18:28:00Z" w16du:dateUtc="2024-12-26T11:28:00Z">
          <w:pPr>
            <w:spacing w:before="240" w:after="240"/>
          </w:pPr>
        </w:pPrChange>
      </w:pPr>
      <w:del w:id="140"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pPr>
        <w:spacing w:before="240" w:after="240" w:line="480" w:lineRule="auto"/>
        <w:rPr>
          <w:del w:id="141" w:author="Việt Lương" w:date="2024-12-26T18:25:00Z" w16du:dateUtc="2024-12-26T11:25:00Z"/>
          <w:rFonts w:ascii="Times New Roman" w:eastAsia="Times New Roman" w:hAnsi="Times New Roman" w:cs="Times New Roman"/>
          <w:sz w:val="24"/>
          <w:szCs w:val="24"/>
        </w:rPr>
        <w:pPrChange w:id="142" w:author="Việt Lương" w:date="2024-12-26T18:28:00Z" w16du:dateUtc="2024-12-26T11:28:00Z">
          <w:pPr>
            <w:spacing w:before="240" w:after="240"/>
          </w:pPr>
        </w:pPrChange>
      </w:pPr>
      <w:del w:id="143" w:author="Việt Lương" w:date="2024-12-26T18:25:00Z" w16du:dateUtc="2024-12-26T11:25:00Z">
        <w:r w:rsidDel="00C660E6">
          <w:rPr>
            <w:rFonts w:ascii="Times New Roman" w:eastAsia="Times New Roman" w:hAnsi="Times New Roman" w:cs="Times New Roman"/>
            <w:sz w:val="24"/>
            <w:szCs w:val="24"/>
          </w:rPr>
          <w:delText>…</w:delText>
        </w:r>
      </w:del>
      <w:del w:id="144" w:author="Việt Lương" w:date="2024-12-26T18:26:00Z" w16du:dateUtc="2024-12-26T11:26:00Z">
        <w:r w:rsidDel="00D53B2D">
          <w:rPr>
            <w:rFonts w:ascii="Times New Roman" w:eastAsia="Times New Roman" w:hAnsi="Times New Roman" w:cs="Times New Roman"/>
            <w:sz w:val="24"/>
            <w:szCs w:val="24"/>
          </w:rPr>
          <w:delText>……</w:delText>
        </w:r>
      </w:del>
      <w:del w:id="145" w:author="Việt Lương" w:date="2024-12-26T18:27:00Z" w16du:dateUtc="2024-12-26T11:27:00Z">
        <w:r w:rsidDel="00D53B2D">
          <w:rPr>
            <w:rFonts w:ascii="Times New Roman" w:eastAsia="Times New Roman" w:hAnsi="Times New Roman" w:cs="Times New Roman"/>
            <w:sz w:val="24"/>
            <w:szCs w:val="24"/>
          </w:rPr>
          <w:delText>…</w:delText>
        </w:r>
      </w:del>
      <w:del w:id="146" w:author="Việt Lương" w:date="2024-12-26T18:26:00Z" w16du:dateUtc="2024-12-26T11:26:00Z">
        <w:r w:rsidDel="00D53B2D">
          <w:rPr>
            <w:rFonts w:ascii="Times New Roman" w:eastAsia="Times New Roman" w:hAnsi="Times New Roman" w:cs="Times New Roman"/>
            <w:sz w:val="24"/>
            <w:szCs w:val="24"/>
          </w:rPr>
          <w:delText>…</w:delText>
        </w:r>
      </w:del>
      <w:del w:id="147"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pPr>
        <w:spacing w:before="240" w:after="240" w:line="480" w:lineRule="auto"/>
        <w:rPr>
          <w:del w:id="148" w:author="Việt Lương" w:date="2024-12-26T18:25:00Z" w16du:dateUtc="2024-12-26T11:25:00Z"/>
          <w:rFonts w:ascii="Times New Roman" w:eastAsia="Times New Roman" w:hAnsi="Times New Roman" w:cs="Times New Roman"/>
          <w:sz w:val="24"/>
          <w:szCs w:val="24"/>
        </w:rPr>
        <w:pPrChange w:id="14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pPr>
        <w:spacing w:before="240" w:after="240" w:line="480" w:lineRule="auto"/>
        <w:rPr>
          <w:del w:id="150" w:author="Việt Lương" w:date="2024-12-26T18:25:00Z" w16du:dateUtc="2024-12-26T11:25:00Z"/>
          <w:rFonts w:ascii="Times New Roman" w:eastAsia="Times New Roman" w:hAnsi="Times New Roman" w:cs="Times New Roman"/>
          <w:sz w:val="24"/>
          <w:szCs w:val="24"/>
        </w:rPr>
        <w:pPrChange w:id="15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pPr>
        <w:spacing w:before="240" w:after="240" w:line="480" w:lineRule="auto"/>
        <w:rPr>
          <w:ins w:id="152" w:author="Việt Lương" w:date="2024-12-24T13:58:00Z" w16du:dateUtc="2024-12-24T06:58:00Z"/>
          <w:del w:id="153" w:author="Việt Lương" w:date="2024-12-26T18:25:00Z" w16du:dateUtc="2024-12-26T11:25:00Z"/>
          <w:rFonts w:ascii="Times New Roman" w:eastAsia="Times New Roman" w:hAnsi="Times New Roman" w:cs="Times New Roman"/>
          <w:sz w:val="24"/>
          <w:szCs w:val="24"/>
          <w:lang w:val="en-US"/>
        </w:rPr>
        <w:pPrChange w:id="15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5" w:author="Việt Lương" w:date="2024-12-26T18:26:00Z" w16du:dateUtc="2024-12-26T11:26:00Z">
        <w:r w:rsidDel="00D53B2D">
          <w:rPr>
            <w:rFonts w:ascii="Times New Roman" w:eastAsia="Times New Roman" w:hAnsi="Times New Roman" w:cs="Times New Roman"/>
            <w:sz w:val="24"/>
            <w:szCs w:val="24"/>
          </w:rPr>
          <w:delText>..</w:delText>
        </w:r>
      </w:del>
      <w:ins w:id="156"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7" w:author="Việt Lương" w:date="2024-12-26T18:27:00Z" w16du:dateUtc="2024-12-26T11:27:00Z">
        <w:r w:rsidR="00D53B2D">
          <w:rPr>
            <w:rFonts w:ascii="Times New Roman" w:eastAsia="Times New Roman" w:hAnsi="Times New Roman" w:cs="Times New Roman"/>
            <w:sz w:val="24"/>
            <w:szCs w:val="24"/>
            <w:lang w:val="en-US"/>
          </w:rPr>
          <w:t>........</w:t>
        </w:r>
      </w:ins>
      <w:del w:id="158"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pPr>
        <w:spacing w:before="240" w:after="240" w:line="480" w:lineRule="auto"/>
        <w:rPr>
          <w:ins w:id="159" w:author="Việt Lương" w:date="2024-12-26T18:26:00Z" w16du:dateUtc="2024-12-26T11:26:00Z"/>
          <w:rFonts w:ascii="Times New Roman" w:eastAsia="Times New Roman" w:hAnsi="Times New Roman" w:cs="Times New Roman"/>
          <w:sz w:val="24"/>
          <w:szCs w:val="24"/>
          <w:lang w:val="en-US"/>
          <w:rPrChange w:id="160" w:author="Việt Lương" w:date="2024-12-26T18:26:00Z" w16du:dateUtc="2024-12-26T11:26:00Z">
            <w:rPr>
              <w:ins w:id="161" w:author="Việt Lương" w:date="2024-12-26T18:26:00Z" w16du:dateUtc="2024-12-26T11:26:00Z"/>
              <w:rFonts w:ascii="Times New Roman" w:eastAsia="Times New Roman" w:hAnsi="Times New Roman" w:cs="Times New Roman"/>
              <w:sz w:val="24"/>
              <w:szCs w:val="24"/>
            </w:rPr>
          </w:rPrChange>
        </w:rPr>
        <w:pPrChange w:id="162" w:author="Việt Lương" w:date="2024-12-26T18:28:00Z" w16du:dateUtc="2024-12-26T11:28:00Z">
          <w:pPr>
            <w:spacing w:before="240" w:after="240"/>
          </w:pPr>
        </w:pPrChange>
      </w:pPr>
    </w:p>
    <w:p w14:paraId="43264EBF" w14:textId="2691885A" w:rsidR="005B5724" w:rsidRPr="00C660E6" w:rsidRDefault="005B5724">
      <w:pPr>
        <w:spacing w:before="240" w:after="240" w:line="480" w:lineRule="auto"/>
        <w:rPr>
          <w:rFonts w:ascii="Times New Roman" w:eastAsia="Times New Roman" w:hAnsi="Times New Roman" w:cs="Times New Roman"/>
          <w:b/>
          <w:sz w:val="24"/>
          <w:szCs w:val="24"/>
          <w:lang w:val="en-US"/>
          <w:rPrChange w:id="163" w:author="Việt Lương" w:date="2024-12-26T18:26:00Z" w16du:dateUtc="2024-12-26T11:26:00Z">
            <w:rPr>
              <w:rFonts w:ascii="Times New Roman" w:eastAsia="Times New Roman" w:hAnsi="Times New Roman" w:cs="Times New Roman"/>
              <w:sz w:val="24"/>
              <w:szCs w:val="24"/>
            </w:rPr>
          </w:rPrChange>
        </w:rPr>
        <w:pPrChange w:id="164"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5" w:author="Việt Lương" w:date="2024-12-26T18:29:00Z" w16du:dateUtc="2024-12-26T11:29:00Z">
        <w:r w:rsidR="00D35E01">
          <w:rPr>
            <w:rFonts w:ascii="Times New Roman" w:eastAsia="Times New Roman" w:hAnsi="Times New Roman" w:cs="Times New Roman"/>
            <w:sz w:val="24"/>
            <w:szCs w:val="24"/>
            <w:lang w:val="en-US"/>
          </w:rPr>
          <w:t>5</w:t>
        </w:r>
      </w:ins>
      <w:del w:id="166"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7"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8" w:author="Việt Lương" w:date="2024-12-26T18:26:00Z" w16du:dateUtc="2024-12-26T11:26:00Z"/>
          <w:rFonts w:ascii="Times New Roman" w:eastAsia="Times New Roman" w:hAnsi="Times New Roman" w:cs="Times New Roman"/>
          <w:sz w:val="24"/>
          <w:szCs w:val="24"/>
        </w:rPr>
      </w:pPr>
      <w:ins w:id="169"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pPr>
        <w:ind w:left="4320" w:firstLine="720"/>
        <w:jc w:val="center"/>
        <w:rPr>
          <w:del w:id="170" w:author="Việt Lương" w:date="2024-12-26T18:26:00Z" w16du:dateUtc="2024-12-26T11:26:00Z"/>
          <w:rFonts w:ascii="Times New Roman" w:eastAsia="Times New Roman" w:hAnsi="Times New Roman" w:cs="Times New Roman"/>
          <w:sz w:val="24"/>
          <w:szCs w:val="24"/>
          <w:lang w:val="en-US"/>
          <w:rPrChange w:id="171" w:author="Việt Lương" w:date="2024-12-26T18:26:00Z" w16du:dateUtc="2024-12-26T11:26:00Z">
            <w:rPr>
              <w:del w:id="172" w:author="Việt Lương" w:date="2024-12-26T18:26:00Z" w16du:dateUtc="2024-12-26T11:26:00Z"/>
              <w:rFonts w:ascii="Times New Roman" w:eastAsia="Times New Roman" w:hAnsi="Times New Roman" w:cs="Times New Roman"/>
              <w:sz w:val="28"/>
              <w:szCs w:val="28"/>
            </w:rPr>
          </w:rPrChange>
        </w:rPr>
        <w:pPrChange w:id="173" w:author="Việt Lương" w:date="2024-12-26T18:26:00Z" w16du:dateUtc="2024-12-26T11:26:00Z">
          <w:pPr>
            <w:ind w:left="4320" w:firstLine="720"/>
          </w:pPr>
        </w:pPrChange>
      </w:pPr>
    </w:p>
    <w:p w14:paraId="225AB610" w14:textId="1BE8FBEE" w:rsidR="005B5724" w:rsidDel="00D53B2D" w:rsidRDefault="005B5724">
      <w:pPr>
        <w:jc w:val="center"/>
        <w:rPr>
          <w:del w:id="174" w:author="Việt Lương" w:date="2024-12-26T18:26:00Z" w16du:dateUtc="2024-12-26T11:26:00Z"/>
          <w:rFonts w:ascii="Times New Roman" w:eastAsia="Times New Roman" w:hAnsi="Times New Roman" w:cs="Times New Roman"/>
          <w:b/>
          <w:sz w:val="24"/>
          <w:szCs w:val="24"/>
        </w:rPr>
        <w:pPrChange w:id="175"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6"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pPr>
        <w:spacing w:before="240" w:after="240" w:line="480" w:lineRule="auto"/>
        <w:rPr>
          <w:rFonts w:ascii="Times New Roman" w:eastAsia="Times New Roman" w:hAnsi="Times New Roman" w:cs="Times New Roman"/>
          <w:b/>
          <w:sz w:val="24"/>
          <w:szCs w:val="24"/>
          <w:lang w:val="en-US"/>
          <w:rPrChange w:id="177" w:author="Việt Lương" w:date="2024-12-26T18:28:00Z" w16du:dateUtc="2024-12-26T11:28:00Z">
            <w:rPr>
              <w:rFonts w:ascii="Times New Roman" w:eastAsia="Times New Roman" w:hAnsi="Times New Roman" w:cs="Times New Roman"/>
              <w:b/>
              <w:sz w:val="24"/>
              <w:szCs w:val="24"/>
            </w:rPr>
          </w:rPrChange>
        </w:rPr>
        <w:pPrChange w:id="178" w:author="Việt Lương" w:date="2024-12-26T18:28:00Z" w16du:dateUtc="2024-12-26T11:28:00Z">
          <w:pPr>
            <w:spacing w:before="240" w:after="240"/>
            <w:jc w:val="center"/>
          </w:pPr>
        </w:pPrChange>
      </w:pPr>
      <w:ins w:id="179"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pPr>
        <w:spacing w:before="240" w:after="240" w:line="480" w:lineRule="auto"/>
        <w:rPr>
          <w:del w:id="180" w:author="Việt Lương" w:date="2024-12-26T18:28:00Z" w16du:dateUtc="2024-12-26T11:28:00Z"/>
          <w:rFonts w:ascii="Times New Roman" w:eastAsia="Times New Roman" w:hAnsi="Times New Roman" w:cs="Times New Roman"/>
          <w:sz w:val="24"/>
          <w:szCs w:val="24"/>
        </w:rPr>
        <w:pPrChange w:id="181" w:author="Việt Lương" w:date="2024-12-26T18:28:00Z" w16du:dateUtc="2024-12-26T11:28:00Z">
          <w:pPr>
            <w:spacing w:before="240" w:after="240"/>
          </w:pPr>
        </w:pPrChange>
      </w:pPr>
      <w:del w:id="182"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pPr>
        <w:spacing w:before="240" w:after="240" w:line="480" w:lineRule="auto"/>
        <w:rPr>
          <w:del w:id="183" w:author="Việt Lương" w:date="2024-12-26T18:28:00Z" w16du:dateUtc="2024-12-26T11:28:00Z"/>
          <w:rFonts w:ascii="Times New Roman" w:eastAsia="Times New Roman" w:hAnsi="Times New Roman" w:cs="Times New Roman"/>
          <w:sz w:val="24"/>
          <w:szCs w:val="24"/>
        </w:rPr>
        <w:pPrChange w:id="184" w:author="Việt Lương" w:date="2024-12-26T18:28:00Z" w16du:dateUtc="2024-12-26T11:28:00Z">
          <w:pPr>
            <w:spacing w:before="240" w:after="240"/>
          </w:pPr>
        </w:pPrChange>
      </w:pPr>
      <w:del w:id="185"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pPr>
        <w:spacing w:before="240" w:after="240" w:line="480" w:lineRule="auto"/>
        <w:rPr>
          <w:del w:id="186" w:author="Việt Lương" w:date="2024-12-26T18:28:00Z" w16du:dateUtc="2024-12-26T11:28:00Z"/>
          <w:rFonts w:ascii="Times New Roman" w:eastAsia="Times New Roman" w:hAnsi="Times New Roman" w:cs="Times New Roman"/>
          <w:sz w:val="24"/>
          <w:szCs w:val="24"/>
        </w:rPr>
        <w:pPrChange w:id="187" w:author="Việt Lương" w:date="2024-12-26T18:28:00Z" w16du:dateUtc="2024-12-26T11:28:00Z">
          <w:pPr>
            <w:spacing w:before="240" w:after="240"/>
          </w:pPr>
        </w:pPrChange>
      </w:pPr>
      <w:del w:id="188"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pPr>
        <w:spacing w:before="240" w:after="240" w:line="480" w:lineRule="auto"/>
        <w:rPr>
          <w:del w:id="189" w:author="Việt Lương" w:date="2024-12-26T18:28:00Z" w16du:dateUtc="2024-12-26T11:28:00Z"/>
          <w:rFonts w:ascii="Times New Roman" w:eastAsia="Times New Roman" w:hAnsi="Times New Roman" w:cs="Times New Roman"/>
          <w:sz w:val="24"/>
          <w:szCs w:val="24"/>
        </w:rPr>
        <w:pPrChange w:id="190" w:author="Việt Lương" w:date="2024-12-26T18:28:00Z" w16du:dateUtc="2024-12-26T11:28:00Z">
          <w:pPr>
            <w:spacing w:before="240" w:after="240"/>
          </w:pPr>
        </w:pPrChange>
      </w:pPr>
      <w:del w:id="191"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pPr>
        <w:spacing w:before="240" w:after="240" w:line="480" w:lineRule="auto"/>
        <w:rPr>
          <w:del w:id="192" w:author="Việt Lương" w:date="2024-12-26T18:28:00Z" w16du:dateUtc="2024-12-26T11:28:00Z"/>
          <w:rFonts w:ascii="Times New Roman" w:eastAsia="Times New Roman" w:hAnsi="Times New Roman" w:cs="Times New Roman"/>
          <w:sz w:val="24"/>
          <w:szCs w:val="24"/>
        </w:rPr>
        <w:pPrChange w:id="193" w:author="Việt Lương" w:date="2024-12-26T18:28:00Z" w16du:dateUtc="2024-12-26T11:28:00Z">
          <w:pPr>
            <w:spacing w:before="240" w:after="240"/>
          </w:pPr>
        </w:pPrChange>
      </w:pPr>
      <w:del w:id="194"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pPr>
        <w:spacing w:before="240" w:after="240" w:line="480" w:lineRule="auto"/>
        <w:rPr>
          <w:del w:id="195" w:author="Việt Lương" w:date="2024-12-26T18:28:00Z" w16du:dateUtc="2024-12-26T11:28:00Z"/>
          <w:rFonts w:ascii="Times New Roman" w:eastAsia="Times New Roman" w:hAnsi="Times New Roman" w:cs="Times New Roman"/>
          <w:sz w:val="24"/>
          <w:szCs w:val="24"/>
        </w:rPr>
        <w:pPrChange w:id="196" w:author="Việt Lương" w:date="2024-12-26T18:28:00Z" w16du:dateUtc="2024-12-26T11:28:00Z">
          <w:pPr>
            <w:spacing w:before="240" w:after="240"/>
          </w:pPr>
        </w:pPrChange>
      </w:pPr>
      <w:del w:id="197"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pPr>
        <w:spacing w:before="240" w:after="240" w:line="480" w:lineRule="auto"/>
        <w:rPr>
          <w:del w:id="198" w:author="Việt Lương" w:date="2024-12-26T18:28:00Z" w16du:dateUtc="2024-12-26T11:28:00Z"/>
          <w:rFonts w:ascii="Times New Roman" w:eastAsia="Times New Roman" w:hAnsi="Times New Roman" w:cs="Times New Roman"/>
          <w:sz w:val="24"/>
          <w:szCs w:val="24"/>
        </w:rPr>
        <w:pPrChange w:id="199" w:author="Việt Lương" w:date="2024-12-26T18:28:00Z" w16du:dateUtc="2024-12-26T11:28:00Z">
          <w:pPr>
            <w:spacing w:before="240" w:after="240"/>
          </w:pPr>
        </w:pPrChange>
      </w:pPr>
      <w:del w:id="200"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pPr>
        <w:spacing w:before="240" w:after="240" w:line="480" w:lineRule="auto"/>
        <w:rPr>
          <w:del w:id="201" w:author="Việt Lương" w:date="2024-12-26T18:28:00Z" w16du:dateUtc="2024-12-26T11:28:00Z"/>
          <w:rFonts w:ascii="Times New Roman" w:eastAsia="Times New Roman" w:hAnsi="Times New Roman" w:cs="Times New Roman"/>
          <w:sz w:val="24"/>
          <w:szCs w:val="24"/>
        </w:rPr>
        <w:pPrChange w:id="202" w:author="Việt Lương" w:date="2024-12-26T18:28:00Z" w16du:dateUtc="2024-12-26T11:28:00Z">
          <w:pPr>
            <w:spacing w:before="240" w:after="240"/>
          </w:pPr>
        </w:pPrChange>
      </w:pPr>
      <w:del w:id="203"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pPr>
        <w:spacing w:before="240" w:after="240" w:line="480" w:lineRule="auto"/>
        <w:rPr>
          <w:del w:id="204" w:author="Việt Lương" w:date="2024-12-26T18:28:00Z" w16du:dateUtc="2024-12-26T11:28:00Z"/>
          <w:rFonts w:ascii="Times New Roman" w:eastAsia="Times New Roman" w:hAnsi="Times New Roman" w:cs="Times New Roman"/>
          <w:sz w:val="24"/>
          <w:szCs w:val="24"/>
        </w:rPr>
        <w:pPrChange w:id="205" w:author="Việt Lương" w:date="2024-12-26T18:28:00Z" w16du:dateUtc="2024-12-26T11:28:00Z">
          <w:pPr>
            <w:spacing w:before="240" w:after="240"/>
          </w:pPr>
        </w:pPrChange>
      </w:pPr>
      <w:del w:id="206"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pPr>
        <w:spacing w:before="240" w:after="240" w:line="480" w:lineRule="auto"/>
        <w:rPr>
          <w:del w:id="207" w:author="Việt Lương" w:date="2024-12-26T18:28:00Z" w16du:dateUtc="2024-12-26T11:28:00Z"/>
          <w:rFonts w:ascii="Times New Roman" w:eastAsia="Times New Roman" w:hAnsi="Times New Roman" w:cs="Times New Roman"/>
          <w:sz w:val="24"/>
          <w:szCs w:val="24"/>
        </w:rPr>
        <w:pPrChange w:id="208" w:author="Việt Lương" w:date="2024-12-26T18:28:00Z" w16du:dateUtc="2024-12-26T11:28:00Z">
          <w:pPr>
            <w:spacing w:before="240" w:after="240"/>
          </w:pPr>
        </w:pPrChange>
      </w:pPr>
      <w:del w:id="209"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pPr>
        <w:spacing w:before="240" w:after="240" w:line="480" w:lineRule="auto"/>
        <w:rPr>
          <w:del w:id="210" w:author="Việt Lương" w:date="2024-12-26T18:28:00Z" w16du:dateUtc="2024-12-26T11:28:00Z"/>
          <w:rFonts w:ascii="Times New Roman" w:eastAsia="Times New Roman" w:hAnsi="Times New Roman" w:cs="Times New Roman"/>
          <w:sz w:val="24"/>
          <w:szCs w:val="24"/>
        </w:rPr>
        <w:pPrChange w:id="211" w:author="Việt Lương" w:date="2024-12-26T18:28:00Z" w16du:dateUtc="2024-12-26T11:28:00Z">
          <w:pPr>
            <w:spacing w:before="240" w:after="240"/>
          </w:pPr>
        </w:pPrChange>
      </w:pPr>
      <w:del w:id="212"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pPr>
        <w:spacing w:before="240" w:after="240" w:line="480" w:lineRule="auto"/>
        <w:rPr>
          <w:del w:id="213" w:author="Việt Lương" w:date="2024-12-26T18:28:00Z" w16du:dateUtc="2024-12-26T11:28:00Z"/>
          <w:rFonts w:ascii="Times New Roman" w:eastAsia="Times New Roman" w:hAnsi="Times New Roman" w:cs="Times New Roman"/>
          <w:sz w:val="24"/>
          <w:szCs w:val="24"/>
        </w:rPr>
        <w:pPrChange w:id="214" w:author="Việt Lương" w:date="2024-12-26T18:28:00Z" w16du:dateUtc="2024-12-26T11:28:00Z">
          <w:pPr>
            <w:spacing w:before="240" w:after="240"/>
          </w:pPr>
        </w:pPrChange>
      </w:pPr>
      <w:del w:id="215"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pPr>
        <w:spacing w:before="240" w:after="240" w:line="480" w:lineRule="auto"/>
        <w:rPr>
          <w:del w:id="216" w:author="Việt Lương" w:date="2024-12-26T18:28:00Z" w16du:dateUtc="2024-12-26T11:28:00Z"/>
          <w:rFonts w:ascii="Times New Roman" w:eastAsia="Times New Roman" w:hAnsi="Times New Roman" w:cs="Times New Roman"/>
          <w:sz w:val="24"/>
          <w:szCs w:val="24"/>
        </w:rPr>
        <w:pPrChange w:id="217" w:author="Việt Lương" w:date="2024-12-26T18:28:00Z" w16du:dateUtc="2024-12-26T11:28:00Z">
          <w:pPr>
            <w:spacing w:before="240" w:after="240"/>
          </w:pPr>
        </w:pPrChange>
      </w:pPr>
      <w:del w:id="218"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pPr>
        <w:spacing w:before="240" w:after="240" w:line="480" w:lineRule="auto"/>
        <w:rPr>
          <w:del w:id="219" w:author="Việt Lương" w:date="2024-12-26T18:28:00Z" w16du:dateUtc="2024-12-26T11:28:00Z"/>
          <w:rFonts w:ascii="Times New Roman" w:eastAsia="Times New Roman" w:hAnsi="Times New Roman" w:cs="Times New Roman"/>
          <w:sz w:val="24"/>
          <w:szCs w:val="24"/>
        </w:rPr>
        <w:pPrChange w:id="220" w:author="Việt Lương" w:date="2024-12-26T18:28:00Z" w16du:dateUtc="2024-12-26T11:28:00Z">
          <w:pPr>
            <w:spacing w:before="240" w:after="240"/>
          </w:pPr>
        </w:pPrChange>
      </w:pPr>
      <w:del w:id="221"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pPr>
        <w:spacing w:before="240" w:after="240" w:line="480" w:lineRule="auto"/>
        <w:rPr>
          <w:del w:id="222" w:author="Việt Lương" w:date="2024-12-26T18:28:00Z" w16du:dateUtc="2024-12-26T11:28:00Z"/>
          <w:rFonts w:ascii="Times New Roman" w:eastAsia="Times New Roman" w:hAnsi="Times New Roman" w:cs="Times New Roman"/>
          <w:sz w:val="24"/>
          <w:szCs w:val="24"/>
        </w:rPr>
        <w:pPrChange w:id="223" w:author="Việt Lương" w:date="2024-12-26T18:28:00Z" w16du:dateUtc="2024-12-26T11:28:00Z">
          <w:pPr>
            <w:spacing w:before="240" w:after="240"/>
          </w:pPr>
        </w:pPrChange>
      </w:pPr>
      <w:del w:id="224"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pPr>
        <w:spacing w:before="240" w:after="240" w:line="480" w:lineRule="auto"/>
        <w:rPr>
          <w:del w:id="225" w:author="Việt Lương" w:date="2024-12-26T18:28:00Z" w16du:dateUtc="2024-12-26T11:28:00Z"/>
          <w:rFonts w:ascii="Times New Roman" w:eastAsia="Times New Roman" w:hAnsi="Times New Roman" w:cs="Times New Roman"/>
          <w:sz w:val="24"/>
          <w:szCs w:val="24"/>
        </w:rPr>
        <w:pPrChange w:id="226" w:author="Việt Lương" w:date="2024-12-26T18:28:00Z" w16du:dateUtc="2024-12-26T11:28:00Z">
          <w:pPr>
            <w:spacing w:before="240" w:after="240"/>
          </w:pPr>
        </w:pPrChange>
      </w:pPr>
      <w:del w:id="227"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pPr>
        <w:spacing w:before="240" w:after="240" w:line="480" w:lineRule="auto"/>
        <w:rPr>
          <w:del w:id="228" w:author="Việt Lương" w:date="2024-12-26T18:28:00Z" w16du:dateUtc="2024-12-26T11:28:00Z"/>
          <w:rFonts w:ascii="Times New Roman" w:eastAsia="Times New Roman" w:hAnsi="Times New Roman" w:cs="Times New Roman"/>
          <w:sz w:val="24"/>
          <w:szCs w:val="24"/>
        </w:rPr>
        <w:pPrChange w:id="229" w:author="Việt Lương" w:date="2024-12-26T18:28:00Z" w16du:dateUtc="2024-12-26T11:28:00Z">
          <w:pPr>
            <w:spacing w:before="240" w:after="240"/>
          </w:pPr>
        </w:pPrChange>
      </w:pPr>
      <w:del w:id="230"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pPr>
        <w:spacing w:before="240" w:after="240" w:line="480" w:lineRule="auto"/>
        <w:rPr>
          <w:rFonts w:ascii="Times New Roman" w:eastAsia="Times New Roman" w:hAnsi="Times New Roman" w:cs="Times New Roman"/>
          <w:sz w:val="24"/>
          <w:szCs w:val="24"/>
        </w:rPr>
        <w:pPrChange w:id="231"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2" w:author="Việt Lương" w:date="2024-12-26T18:29:00Z" w16du:dateUtc="2024-12-26T11:29:00Z">
        <w:r w:rsidR="00D35E01">
          <w:rPr>
            <w:rFonts w:ascii="Times New Roman" w:eastAsia="Times New Roman" w:hAnsi="Times New Roman" w:cs="Times New Roman"/>
            <w:sz w:val="24"/>
            <w:szCs w:val="24"/>
            <w:lang w:val="en-US"/>
          </w:rPr>
          <w:t>5</w:t>
        </w:r>
      </w:ins>
      <w:del w:id="233"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4"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Del="005A6024" w:rsidRDefault="00CE686F">
      <w:pPr>
        <w:ind w:firstLine="720"/>
        <w:jc w:val="both"/>
        <w:rPr>
          <w:del w:id="235" w:author="Kiên Lê Trung" w:date="2024-12-27T00:57:00Z" w16du:dateUtc="2024-12-26T17:57:00Z"/>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5A6024" w:rsidRDefault="007569A2">
      <w:pPr>
        <w:ind w:firstLine="720"/>
        <w:jc w:val="both"/>
        <w:rPr>
          <w:rFonts w:ascii="Times New Roman" w:eastAsia="Times New Roman" w:hAnsi="Times New Roman" w:cs="Times New Roman"/>
          <w:sz w:val="24"/>
          <w:szCs w:val="24"/>
          <w:lang w:val="vi-VN"/>
          <w:rPrChange w:id="237" w:author="Kiên Lê Trung" w:date="2024-12-27T00:57:00Z" w16du:dateUtc="2024-12-26T17:57:00Z">
            <w:rPr>
              <w:rFonts w:ascii="Times New Roman" w:eastAsia="Times New Roman" w:hAnsi="Times New Roman" w:cs="Times New Roman"/>
              <w:sz w:val="24"/>
              <w:szCs w:val="24"/>
            </w:rPr>
          </w:rPrChange>
        </w:rPr>
        <w:pPrChange w:id="238" w:author="Kiên Lê Trung" w:date="2024-12-27T00:57:00Z" w16du:dateUtc="2024-12-26T17:57:00Z">
          <w:pPr/>
        </w:pPrChange>
      </w:pPr>
    </w:p>
    <w:p w14:paraId="6CEEE426" w14:textId="77777777" w:rsidR="007569A2" w:rsidRPr="007C6909" w:rsidDel="005A6024" w:rsidRDefault="00CE686F">
      <w:pPr>
        <w:ind w:firstLine="720"/>
        <w:jc w:val="both"/>
        <w:rPr>
          <w:del w:id="239" w:author="Kiên Lê Trung" w:date="2024-12-27T00:57:00Z" w16du:dateUtc="2024-12-26T17:57:00Z"/>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5A6024" w:rsidRDefault="007569A2">
      <w:pPr>
        <w:ind w:firstLine="720"/>
        <w:jc w:val="both"/>
        <w:rPr>
          <w:rFonts w:ascii="Times New Roman" w:eastAsia="Times New Roman" w:hAnsi="Times New Roman" w:cs="Times New Roman"/>
          <w:sz w:val="24"/>
          <w:szCs w:val="24"/>
          <w:lang w:val="vi-VN"/>
          <w:rPrChange w:id="241" w:author="Kiên Lê Trung" w:date="2024-12-27T00:57:00Z" w16du:dateUtc="2024-12-26T17:57:00Z">
            <w:rPr>
              <w:rFonts w:ascii="Times New Roman" w:eastAsia="Times New Roman" w:hAnsi="Times New Roman" w:cs="Times New Roman"/>
              <w:sz w:val="24"/>
              <w:szCs w:val="24"/>
            </w:rPr>
          </w:rPrChange>
        </w:rPr>
        <w:pPrChange w:id="242" w:author="Kiên Lê Trung" w:date="2024-12-27T00:57:00Z" w16du:dateUtc="2024-12-26T17:57:00Z">
          <w:pPr/>
        </w:pPrChange>
      </w:pPr>
    </w:p>
    <w:p w14:paraId="391CF975" w14:textId="77777777" w:rsidR="007569A2" w:rsidRPr="007C6909" w:rsidDel="005A6024" w:rsidRDefault="00CE686F">
      <w:pPr>
        <w:ind w:firstLine="720"/>
        <w:jc w:val="both"/>
        <w:rPr>
          <w:del w:id="243" w:author="Kiên Lê Trung" w:date="2024-12-27T00:57:00Z" w16du:dateUtc="2024-12-26T17:57:00Z"/>
          <w:rFonts w:ascii="Times New Roman" w:eastAsia="Times New Roman" w:hAnsi="Times New Roman" w:cs="Times New Roman"/>
          <w:sz w:val="24"/>
          <w:szCs w:val="24"/>
        </w:rPr>
        <w:pPrChange w:id="244"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5A6024" w:rsidRDefault="007569A2">
      <w:pPr>
        <w:ind w:firstLine="720"/>
        <w:jc w:val="both"/>
        <w:rPr>
          <w:rFonts w:ascii="Times New Roman" w:eastAsia="Times New Roman" w:hAnsi="Times New Roman" w:cs="Times New Roman"/>
          <w:sz w:val="24"/>
          <w:szCs w:val="24"/>
          <w:lang w:val="vi-VN"/>
          <w:rPrChange w:id="245" w:author="Kiên Lê Trung" w:date="2024-12-27T00:57:00Z" w16du:dateUtc="2024-12-26T17:57:00Z">
            <w:rPr>
              <w:rFonts w:ascii="Times New Roman" w:eastAsia="Times New Roman" w:hAnsi="Times New Roman" w:cs="Times New Roman"/>
              <w:sz w:val="24"/>
              <w:szCs w:val="24"/>
            </w:rPr>
          </w:rPrChange>
        </w:rPr>
        <w:pPrChange w:id="246" w:author="Kiên Lê Trung" w:date="2024-12-27T00:57:00Z" w16du:dateUtc="2024-12-26T17:57:00Z">
          <w:pPr/>
        </w:pPrChange>
      </w:pPr>
    </w:p>
    <w:p w14:paraId="52913DB3" w14:textId="77777777" w:rsidR="007569A2" w:rsidRPr="007C6909" w:rsidRDefault="00CE686F">
      <w:pPr>
        <w:ind w:firstLine="720"/>
        <w:rPr>
          <w:rFonts w:ascii="Times New Roman" w:eastAsia="Times New Roman" w:hAnsi="Times New Roman" w:cs="Times New Roman"/>
          <w:sz w:val="24"/>
          <w:szCs w:val="24"/>
        </w:rPr>
        <w:pPrChange w:id="247" w:author="Kiên Lê Trung" w:date="2024-12-27T00:57:00Z" w16du:dateUtc="2024-12-26T17:57:00Z">
          <w:pPr/>
        </w:pPrChange>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062456">
          <w:footerReference w:type="default" r:id="rId10"/>
          <w:footerReference w:type="first" r:id="rId11"/>
          <w:type w:val="continuous"/>
          <w:pgSz w:w="11909" w:h="16834"/>
          <w:pgMar w:top="1440" w:right="1440" w:bottom="1440" w:left="1440" w:header="720" w:footer="720" w:gutter="0"/>
          <w:pgNumType w:start="1"/>
          <w:cols w:space="720"/>
          <w:titlePg/>
        </w:sectPr>
      </w:pPr>
    </w:p>
    <w:p w14:paraId="028D163F" w14:textId="77777777" w:rsidR="007569A2" w:rsidRPr="007C6909" w:rsidRDefault="00CE686F" w:rsidP="007C6909">
      <w:pPr>
        <w:pStyle w:val="Heading1"/>
        <w:rPr>
          <w:sz w:val="56"/>
          <w:szCs w:val="56"/>
        </w:rPr>
      </w:pPr>
      <w:r>
        <w:rPr>
          <w:szCs w:val="28"/>
        </w:rPr>
        <w:tab/>
      </w:r>
      <w:r>
        <w:rPr>
          <w:szCs w:val="28"/>
        </w:rPr>
        <w:tab/>
      </w:r>
      <w:r>
        <w:rPr>
          <w:szCs w:val="28"/>
        </w:rPr>
        <w:tab/>
      </w:r>
      <w:r>
        <w:rPr>
          <w:szCs w:val="28"/>
        </w:rPr>
        <w:tab/>
      </w:r>
      <w:r>
        <w:rPr>
          <w:szCs w:val="28"/>
        </w:rPr>
        <w:tab/>
      </w:r>
      <w:bookmarkStart w:id="248" w:name="_Toc185955135"/>
      <w:bookmarkStart w:id="249" w:name="_Toc186130287"/>
      <w:r w:rsidRPr="007C6909">
        <w:rPr>
          <w:sz w:val="56"/>
          <w:szCs w:val="56"/>
        </w:rPr>
        <w:t>Mục lục</w:t>
      </w:r>
      <w:bookmarkEnd w:id="248"/>
      <w:bookmarkEnd w:id="249"/>
      <w:r w:rsidRPr="007C6909">
        <w:rPr>
          <w:sz w:val="56"/>
          <w:szCs w:val="56"/>
        </w:rPr>
        <w:t xml:space="preserve"> </w:t>
      </w:r>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23C1F2C2" w14:textId="3BB6D2D8" w:rsidR="00B407E4" w:rsidRPr="00B407E4" w:rsidRDefault="00364182">
          <w:pPr>
            <w:pStyle w:val="TOC1"/>
            <w:tabs>
              <w:tab w:val="right" w:leader="dot" w:pos="9019"/>
            </w:tabs>
            <w:rPr>
              <w:ins w:id="25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51" w:author="Kiên Lê Trung" w:date="2024-12-26T18:31:00Z" w16du:dateUtc="2024-12-26T11:31:00Z">
                <w:rPr>
                  <w:ins w:id="25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r>
            <w:fldChar w:fldCharType="begin"/>
          </w:r>
          <w:r>
            <w:instrText xml:space="preserve"> TOC \o "1-3" \h \z \u </w:instrText>
          </w:r>
          <w:r>
            <w:fldChar w:fldCharType="separate"/>
          </w:r>
          <w:ins w:id="253" w:author="Kiên Lê Trung" w:date="2024-12-26T18:31:00Z" w16du:dateUtc="2024-12-26T11:31:00Z">
            <w:r w:rsidR="00B407E4" w:rsidRPr="00B407E4">
              <w:rPr>
                <w:rStyle w:val="Hyperlink"/>
                <w:rFonts w:ascii="Times New Roman" w:hAnsi="Times New Roman" w:cs="Times New Roman"/>
                <w:noProof/>
                <w:sz w:val="24"/>
                <w:szCs w:val="24"/>
                <w:rPrChange w:id="254" w:author="Kiên Lê Trung" w:date="2024-12-26T18:31:00Z" w16du:dateUtc="2024-12-26T11:31:00Z">
                  <w:rPr>
                    <w:rStyle w:val="Hyperlink"/>
                    <w:noProof/>
                  </w:rPr>
                </w:rPrChange>
              </w:rPr>
              <w:fldChar w:fldCharType="begin"/>
            </w:r>
            <w:r w:rsidR="00B407E4" w:rsidRPr="00B407E4">
              <w:rPr>
                <w:rStyle w:val="Hyperlink"/>
                <w:rFonts w:ascii="Times New Roman" w:hAnsi="Times New Roman" w:cs="Times New Roman"/>
                <w:noProof/>
                <w:sz w:val="24"/>
                <w:szCs w:val="24"/>
                <w:rPrChange w:id="255" w:author="Kiên Lê Trung" w:date="2024-12-26T18:31:00Z" w16du:dateUtc="2024-12-26T11:31:00Z">
                  <w:rPr>
                    <w:rStyle w:val="Hyperlink"/>
                    <w:noProof/>
                  </w:rPr>
                </w:rPrChange>
              </w:rPr>
              <w:instrText xml:space="preserve"> </w:instrText>
            </w:r>
            <w:r w:rsidR="00B407E4" w:rsidRPr="00B407E4">
              <w:rPr>
                <w:rFonts w:ascii="Times New Roman" w:hAnsi="Times New Roman" w:cs="Times New Roman"/>
                <w:noProof/>
                <w:sz w:val="24"/>
                <w:szCs w:val="24"/>
                <w:rPrChange w:id="256" w:author="Kiên Lê Trung" w:date="2024-12-26T18:31:00Z" w16du:dateUtc="2024-12-26T11:31:00Z">
                  <w:rPr>
                    <w:noProof/>
                  </w:rPr>
                </w:rPrChange>
              </w:rPr>
              <w:instrText>HYPERLINK \l "_Toc186130287"</w:instrText>
            </w:r>
            <w:r w:rsidR="00B407E4" w:rsidRPr="00B407E4">
              <w:rPr>
                <w:rStyle w:val="Hyperlink"/>
                <w:rFonts w:ascii="Times New Roman" w:hAnsi="Times New Roman" w:cs="Times New Roman"/>
                <w:noProof/>
                <w:sz w:val="24"/>
                <w:szCs w:val="24"/>
                <w:rPrChange w:id="257" w:author="Kiên Lê Trung" w:date="2024-12-26T18:31:00Z" w16du:dateUtc="2024-12-26T11:31:00Z">
                  <w:rPr>
                    <w:rStyle w:val="Hyperlink"/>
                    <w:noProof/>
                  </w:rPr>
                </w:rPrChange>
              </w:rPr>
              <w:instrText xml:space="preserve"> </w:instrText>
            </w:r>
            <w:r w:rsidR="00B407E4" w:rsidRPr="00A9703D">
              <w:rPr>
                <w:rStyle w:val="Hyperlink"/>
                <w:rFonts w:ascii="Times New Roman" w:hAnsi="Times New Roman" w:cs="Times New Roman"/>
                <w:noProof/>
                <w:sz w:val="24"/>
                <w:szCs w:val="24"/>
              </w:rPr>
            </w:r>
            <w:r w:rsidR="00B407E4" w:rsidRPr="00B407E4">
              <w:rPr>
                <w:rStyle w:val="Hyperlink"/>
                <w:rFonts w:ascii="Times New Roman" w:hAnsi="Times New Roman" w:cs="Times New Roman"/>
                <w:noProof/>
                <w:sz w:val="24"/>
                <w:szCs w:val="24"/>
                <w:rPrChange w:id="258" w:author="Kiên Lê Trung" w:date="2024-12-26T18:31:00Z" w16du:dateUtc="2024-12-26T11:31:00Z">
                  <w:rPr>
                    <w:rStyle w:val="Hyperlink"/>
                    <w:noProof/>
                  </w:rPr>
                </w:rPrChange>
              </w:rPr>
              <w:fldChar w:fldCharType="separate"/>
            </w:r>
            <w:r w:rsidR="00B407E4" w:rsidRPr="00B407E4">
              <w:rPr>
                <w:rStyle w:val="Hyperlink"/>
                <w:rFonts w:ascii="Times New Roman" w:hAnsi="Times New Roman" w:cs="Times New Roman"/>
                <w:noProof/>
                <w:sz w:val="24"/>
                <w:szCs w:val="24"/>
                <w:rPrChange w:id="259" w:author="Kiên Lê Trung" w:date="2024-12-26T18:31:00Z" w16du:dateUtc="2024-12-26T11:31:00Z">
                  <w:rPr>
                    <w:rStyle w:val="Hyperlink"/>
                    <w:noProof/>
                  </w:rPr>
                </w:rPrChange>
              </w:rPr>
              <w:t>Mục lục</w:t>
            </w:r>
            <w:r w:rsidR="00B407E4" w:rsidRPr="00B407E4">
              <w:rPr>
                <w:rFonts w:ascii="Times New Roman" w:hAnsi="Times New Roman" w:cs="Times New Roman"/>
                <w:noProof/>
                <w:webHidden/>
                <w:sz w:val="24"/>
                <w:szCs w:val="24"/>
                <w:rPrChange w:id="260" w:author="Kiên Lê Trung" w:date="2024-12-26T18:31:00Z" w16du:dateUtc="2024-12-26T11:31:00Z">
                  <w:rPr>
                    <w:noProof/>
                    <w:webHidden/>
                  </w:rPr>
                </w:rPrChange>
              </w:rPr>
              <w:tab/>
            </w:r>
            <w:r w:rsidR="00B407E4" w:rsidRPr="00B407E4">
              <w:rPr>
                <w:rFonts w:ascii="Times New Roman" w:hAnsi="Times New Roman" w:cs="Times New Roman"/>
                <w:noProof/>
                <w:webHidden/>
                <w:sz w:val="24"/>
                <w:szCs w:val="24"/>
                <w:rPrChange w:id="261" w:author="Kiên Lê Trung" w:date="2024-12-26T18:31:00Z" w16du:dateUtc="2024-12-26T11:31:00Z">
                  <w:rPr>
                    <w:noProof/>
                    <w:webHidden/>
                  </w:rPr>
                </w:rPrChange>
              </w:rPr>
              <w:fldChar w:fldCharType="begin"/>
            </w:r>
            <w:r w:rsidR="00B407E4" w:rsidRPr="00B407E4">
              <w:rPr>
                <w:rFonts w:ascii="Times New Roman" w:hAnsi="Times New Roman" w:cs="Times New Roman"/>
                <w:noProof/>
                <w:webHidden/>
                <w:sz w:val="24"/>
                <w:szCs w:val="24"/>
                <w:rPrChange w:id="262" w:author="Kiên Lê Trung" w:date="2024-12-26T18:31:00Z" w16du:dateUtc="2024-12-26T11:31:00Z">
                  <w:rPr>
                    <w:noProof/>
                    <w:webHidden/>
                  </w:rPr>
                </w:rPrChange>
              </w:rPr>
              <w:instrText xml:space="preserve"> PAGEREF _Toc186130287 \h </w:instrText>
            </w:r>
          </w:ins>
          <w:r w:rsidR="00B407E4" w:rsidRPr="00A9703D">
            <w:rPr>
              <w:rFonts w:ascii="Times New Roman" w:hAnsi="Times New Roman" w:cs="Times New Roman"/>
              <w:noProof/>
              <w:webHidden/>
              <w:sz w:val="24"/>
              <w:szCs w:val="24"/>
            </w:rPr>
          </w:r>
          <w:r w:rsidR="00B407E4" w:rsidRPr="00B407E4">
            <w:rPr>
              <w:rFonts w:ascii="Times New Roman" w:hAnsi="Times New Roman" w:cs="Times New Roman"/>
              <w:noProof/>
              <w:webHidden/>
              <w:sz w:val="24"/>
              <w:szCs w:val="24"/>
              <w:rPrChange w:id="263" w:author="Kiên Lê Trung" w:date="2024-12-26T18:31:00Z" w16du:dateUtc="2024-12-26T11:31:00Z">
                <w:rPr>
                  <w:noProof/>
                  <w:webHidden/>
                </w:rPr>
              </w:rPrChange>
            </w:rPr>
            <w:fldChar w:fldCharType="separate"/>
          </w:r>
          <w:ins w:id="264" w:author="Kiên Lê Trung" w:date="2024-12-26T18:31:00Z" w16du:dateUtc="2024-12-26T11:31:00Z">
            <w:r w:rsidR="00B407E4" w:rsidRPr="00B407E4">
              <w:rPr>
                <w:rFonts w:ascii="Times New Roman" w:hAnsi="Times New Roman" w:cs="Times New Roman"/>
                <w:noProof/>
                <w:webHidden/>
                <w:sz w:val="24"/>
                <w:szCs w:val="24"/>
                <w:rPrChange w:id="265" w:author="Kiên Lê Trung" w:date="2024-12-26T18:31:00Z" w16du:dateUtc="2024-12-26T11:31:00Z">
                  <w:rPr>
                    <w:noProof/>
                    <w:webHidden/>
                  </w:rPr>
                </w:rPrChange>
              </w:rPr>
              <w:t>i</w:t>
            </w:r>
            <w:r w:rsidR="00B407E4" w:rsidRPr="00B407E4">
              <w:rPr>
                <w:rFonts w:ascii="Times New Roman" w:hAnsi="Times New Roman" w:cs="Times New Roman"/>
                <w:noProof/>
                <w:webHidden/>
                <w:sz w:val="24"/>
                <w:szCs w:val="24"/>
                <w:rPrChange w:id="266" w:author="Kiên Lê Trung" w:date="2024-12-26T18:31:00Z" w16du:dateUtc="2024-12-26T11:31:00Z">
                  <w:rPr>
                    <w:noProof/>
                    <w:webHidden/>
                  </w:rPr>
                </w:rPrChange>
              </w:rPr>
              <w:fldChar w:fldCharType="end"/>
            </w:r>
            <w:r w:rsidR="00B407E4" w:rsidRPr="00B407E4">
              <w:rPr>
                <w:rStyle w:val="Hyperlink"/>
                <w:rFonts w:ascii="Times New Roman" w:hAnsi="Times New Roman" w:cs="Times New Roman"/>
                <w:noProof/>
                <w:sz w:val="24"/>
                <w:szCs w:val="24"/>
                <w:rPrChange w:id="267" w:author="Kiên Lê Trung" w:date="2024-12-26T18:31:00Z" w16du:dateUtc="2024-12-26T11:31:00Z">
                  <w:rPr>
                    <w:rStyle w:val="Hyperlink"/>
                    <w:noProof/>
                  </w:rPr>
                </w:rPrChange>
              </w:rPr>
              <w:fldChar w:fldCharType="end"/>
            </w:r>
          </w:ins>
        </w:p>
        <w:p w14:paraId="628AC5FB" w14:textId="57137A8C" w:rsidR="00B407E4" w:rsidRPr="00B407E4" w:rsidRDefault="00B407E4">
          <w:pPr>
            <w:pStyle w:val="TOC1"/>
            <w:tabs>
              <w:tab w:val="right" w:leader="dot" w:pos="9019"/>
            </w:tabs>
            <w:rPr>
              <w:ins w:id="26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69" w:author="Kiên Lê Trung" w:date="2024-12-26T18:31:00Z" w16du:dateUtc="2024-12-26T11:31:00Z">
                <w:rPr>
                  <w:ins w:id="27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71" w:author="Kiên Lê Trung" w:date="2024-12-26T18:31:00Z" w16du:dateUtc="2024-12-26T11:31:00Z">
            <w:r w:rsidRPr="00B407E4">
              <w:rPr>
                <w:rStyle w:val="Hyperlink"/>
                <w:rFonts w:ascii="Times New Roman" w:hAnsi="Times New Roman" w:cs="Times New Roman"/>
                <w:noProof/>
                <w:sz w:val="24"/>
                <w:szCs w:val="24"/>
                <w:rPrChange w:id="27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7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74" w:author="Kiên Lê Trung" w:date="2024-12-26T18:31:00Z" w16du:dateUtc="2024-12-26T11:31:00Z">
                  <w:rPr>
                    <w:noProof/>
                  </w:rPr>
                </w:rPrChange>
              </w:rPr>
              <w:instrText>HYPERLINK \l "_Toc186130288"</w:instrText>
            </w:r>
            <w:r w:rsidRPr="00B407E4">
              <w:rPr>
                <w:rStyle w:val="Hyperlink"/>
                <w:rFonts w:ascii="Times New Roman" w:hAnsi="Times New Roman" w:cs="Times New Roman"/>
                <w:noProof/>
                <w:sz w:val="24"/>
                <w:szCs w:val="24"/>
                <w:rPrChange w:id="275"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27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77" w:author="Kiên Lê Trung" w:date="2024-12-26T18:31:00Z" w16du:dateUtc="2024-12-26T11:31:00Z">
                  <w:rPr>
                    <w:rStyle w:val="Hyperlink"/>
                    <w:noProof/>
                  </w:rPr>
                </w:rPrChange>
              </w:rPr>
              <w:t>Danh mục Bảng biểu</w:t>
            </w:r>
            <w:r w:rsidRPr="00B407E4">
              <w:rPr>
                <w:rFonts w:ascii="Times New Roman" w:hAnsi="Times New Roman" w:cs="Times New Roman"/>
                <w:noProof/>
                <w:webHidden/>
                <w:sz w:val="24"/>
                <w:szCs w:val="24"/>
                <w:rPrChange w:id="27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7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80" w:author="Kiên Lê Trung" w:date="2024-12-26T18:31:00Z" w16du:dateUtc="2024-12-26T11:31:00Z">
                  <w:rPr>
                    <w:noProof/>
                    <w:webHidden/>
                  </w:rPr>
                </w:rPrChange>
              </w:rPr>
              <w:instrText xml:space="preserve"> PAGEREF _Toc186130288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281" w:author="Kiên Lê Trung" w:date="2024-12-26T18:31:00Z" w16du:dateUtc="2024-12-26T11:31:00Z">
                <w:rPr>
                  <w:noProof/>
                  <w:webHidden/>
                </w:rPr>
              </w:rPrChange>
            </w:rPr>
            <w:fldChar w:fldCharType="separate"/>
          </w:r>
          <w:ins w:id="282" w:author="Kiên Lê Trung" w:date="2024-12-26T18:31:00Z" w16du:dateUtc="2024-12-26T11:31:00Z">
            <w:r w:rsidRPr="00B407E4">
              <w:rPr>
                <w:rFonts w:ascii="Times New Roman" w:hAnsi="Times New Roman" w:cs="Times New Roman"/>
                <w:noProof/>
                <w:webHidden/>
                <w:sz w:val="24"/>
                <w:szCs w:val="24"/>
                <w:rPrChange w:id="283" w:author="Kiên Lê Trung" w:date="2024-12-26T18:31:00Z" w16du:dateUtc="2024-12-26T11:31:00Z">
                  <w:rPr>
                    <w:noProof/>
                    <w:webHidden/>
                  </w:rPr>
                </w:rPrChange>
              </w:rPr>
              <w:t>iii</w:t>
            </w:r>
            <w:r w:rsidRPr="00B407E4">
              <w:rPr>
                <w:rFonts w:ascii="Times New Roman" w:hAnsi="Times New Roman" w:cs="Times New Roman"/>
                <w:noProof/>
                <w:webHidden/>
                <w:sz w:val="24"/>
                <w:szCs w:val="24"/>
                <w:rPrChange w:id="28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285" w:author="Kiên Lê Trung" w:date="2024-12-26T18:31:00Z" w16du:dateUtc="2024-12-26T11:31:00Z">
                  <w:rPr>
                    <w:rStyle w:val="Hyperlink"/>
                    <w:noProof/>
                  </w:rPr>
                </w:rPrChange>
              </w:rPr>
              <w:fldChar w:fldCharType="end"/>
            </w:r>
          </w:ins>
        </w:p>
        <w:p w14:paraId="00DA0F4B" w14:textId="69FF2587" w:rsidR="00B407E4" w:rsidRPr="00B407E4" w:rsidRDefault="00B407E4">
          <w:pPr>
            <w:pStyle w:val="TOC1"/>
            <w:tabs>
              <w:tab w:val="right" w:leader="dot" w:pos="9019"/>
            </w:tabs>
            <w:rPr>
              <w:ins w:id="28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87" w:author="Kiên Lê Trung" w:date="2024-12-26T18:31:00Z" w16du:dateUtc="2024-12-26T11:31:00Z">
                <w:rPr>
                  <w:ins w:id="28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89" w:author="Kiên Lê Trung" w:date="2024-12-26T18:31:00Z" w16du:dateUtc="2024-12-26T11:31:00Z">
            <w:r w:rsidRPr="00B407E4">
              <w:rPr>
                <w:rStyle w:val="Hyperlink"/>
                <w:rFonts w:ascii="Times New Roman" w:hAnsi="Times New Roman" w:cs="Times New Roman"/>
                <w:noProof/>
                <w:sz w:val="24"/>
                <w:szCs w:val="24"/>
                <w:rPrChange w:id="29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9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92" w:author="Kiên Lê Trung" w:date="2024-12-26T18:31:00Z" w16du:dateUtc="2024-12-26T11:31:00Z">
                  <w:rPr>
                    <w:noProof/>
                  </w:rPr>
                </w:rPrChange>
              </w:rPr>
              <w:instrText>HYPERLINK \l "_Toc186130289"</w:instrText>
            </w:r>
            <w:r w:rsidRPr="00B407E4">
              <w:rPr>
                <w:rStyle w:val="Hyperlink"/>
                <w:rFonts w:ascii="Times New Roman" w:hAnsi="Times New Roman" w:cs="Times New Roman"/>
                <w:noProof/>
                <w:sz w:val="24"/>
                <w:szCs w:val="24"/>
                <w:rPrChange w:id="29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29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95" w:author="Kiên Lê Trung" w:date="2024-12-26T18:31:00Z" w16du:dateUtc="2024-12-26T11:31:00Z">
                  <w:rPr>
                    <w:rStyle w:val="Hyperlink"/>
                    <w:noProof/>
                  </w:rPr>
                </w:rPrChange>
              </w:rPr>
              <w:t>Danh mục các hình vẽ</w:t>
            </w:r>
            <w:r w:rsidRPr="00B407E4">
              <w:rPr>
                <w:rFonts w:ascii="Times New Roman" w:hAnsi="Times New Roman" w:cs="Times New Roman"/>
                <w:noProof/>
                <w:webHidden/>
                <w:sz w:val="24"/>
                <w:szCs w:val="24"/>
                <w:rPrChange w:id="29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9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98" w:author="Kiên Lê Trung" w:date="2024-12-26T18:31:00Z" w16du:dateUtc="2024-12-26T11:31:00Z">
                  <w:rPr>
                    <w:noProof/>
                    <w:webHidden/>
                  </w:rPr>
                </w:rPrChange>
              </w:rPr>
              <w:instrText xml:space="preserve"> PAGEREF _Toc186130289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299" w:author="Kiên Lê Trung" w:date="2024-12-26T18:31:00Z" w16du:dateUtc="2024-12-26T11:31:00Z">
                <w:rPr>
                  <w:noProof/>
                  <w:webHidden/>
                </w:rPr>
              </w:rPrChange>
            </w:rPr>
            <w:fldChar w:fldCharType="separate"/>
          </w:r>
          <w:ins w:id="300" w:author="Kiên Lê Trung" w:date="2024-12-26T18:31:00Z" w16du:dateUtc="2024-12-26T11:31:00Z">
            <w:r w:rsidRPr="00B407E4">
              <w:rPr>
                <w:rFonts w:ascii="Times New Roman" w:hAnsi="Times New Roman" w:cs="Times New Roman"/>
                <w:noProof/>
                <w:webHidden/>
                <w:sz w:val="24"/>
                <w:szCs w:val="24"/>
                <w:rPrChange w:id="301" w:author="Kiên Lê Trung" w:date="2024-12-26T18:31:00Z" w16du:dateUtc="2024-12-26T11:31:00Z">
                  <w:rPr>
                    <w:noProof/>
                    <w:webHidden/>
                  </w:rPr>
                </w:rPrChange>
              </w:rPr>
              <w:t>iv</w:t>
            </w:r>
            <w:r w:rsidRPr="00B407E4">
              <w:rPr>
                <w:rFonts w:ascii="Times New Roman" w:hAnsi="Times New Roman" w:cs="Times New Roman"/>
                <w:noProof/>
                <w:webHidden/>
                <w:sz w:val="24"/>
                <w:szCs w:val="24"/>
                <w:rPrChange w:id="30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03" w:author="Kiên Lê Trung" w:date="2024-12-26T18:31:00Z" w16du:dateUtc="2024-12-26T11:31:00Z">
                  <w:rPr>
                    <w:rStyle w:val="Hyperlink"/>
                    <w:noProof/>
                  </w:rPr>
                </w:rPrChange>
              </w:rPr>
              <w:fldChar w:fldCharType="end"/>
            </w:r>
          </w:ins>
        </w:p>
        <w:p w14:paraId="4889734F" w14:textId="5FBCB3F9" w:rsidR="00B407E4" w:rsidRPr="00B407E4" w:rsidRDefault="00B407E4">
          <w:pPr>
            <w:pStyle w:val="TOC1"/>
            <w:tabs>
              <w:tab w:val="right" w:leader="dot" w:pos="9019"/>
            </w:tabs>
            <w:rPr>
              <w:ins w:id="30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05" w:author="Kiên Lê Trung" w:date="2024-12-26T18:31:00Z" w16du:dateUtc="2024-12-26T11:31:00Z">
                <w:rPr>
                  <w:ins w:id="30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07" w:author="Kiên Lê Trung" w:date="2024-12-26T18:31:00Z" w16du:dateUtc="2024-12-26T11:31:00Z">
            <w:r w:rsidRPr="00B407E4">
              <w:rPr>
                <w:rStyle w:val="Hyperlink"/>
                <w:rFonts w:ascii="Times New Roman" w:hAnsi="Times New Roman" w:cs="Times New Roman"/>
                <w:noProof/>
                <w:sz w:val="24"/>
                <w:szCs w:val="24"/>
                <w:rPrChange w:id="30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0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10" w:author="Kiên Lê Trung" w:date="2024-12-26T18:31:00Z" w16du:dateUtc="2024-12-26T11:31:00Z">
                  <w:rPr>
                    <w:noProof/>
                  </w:rPr>
                </w:rPrChange>
              </w:rPr>
              <w:instrText>HYPERLINK \l "_Toc186130290"</w:instrText>
            </w:r>
            <w:r w:rsidRPr="00B407E4">
              <w:rPr>
                <w:rStyle w:val="Hyperlink"/>
                <w:rFonts w:ascii="Times New Roman" w:hAnsi="Times New Roman" w:cs="Times New Roman"/>
                <w:noProof/>
                <w:sz w:val="24"/>
                <w:szCs w:val="24"/>
                <w:rPrChange w:id="31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1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13" w:author="Kiên Lê Trung" w:date="2024-12-26T18:31:00Z" w16du:dateUtc="2024-12-26T11:31:00Z">
                  <w:rPr>
                    <w:rStyle w:val="Hyperlink"/>
                    <w:noProof/>
                  </w:rPr>
                </w:rPrChange>
              </w:rPr>
              <w:t>Danh mục các từ + thuật ngữ viết tắt</w:t>
            </w:r>
            <w:r w:rsidRPr="00B407E4">
              <w:rPr>
                <w:rFonts w:ascii="Times New Roman" w:hAnsi="Times New Roman" w:cs="Times New Roman"/>
                <w:noProof/>
                <w:webHidden/>
                <w:sz w:val="24"/>
                <w:szCs w:val="24"/>
                <w:rPrChange w:id="31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1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16" w:author="Kiên Lê Trung" w:date="2024-12-26T18:31:00Z" w16du:dateUtc="2024-12-26T11:31:00Z">
                  <w:rPr>
                    <w:noProof/>
                    <w:webHidden/>
                  </w:rPr>
                </w:rPrChange>
              </w:rPr>
              <w:instrText xml:space="preserve"> PAGEREF _Toc186130290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17" w:author="Kiên Lê Trung" w:date="2024-12-26T18:31:00Z" w16du:dateUtc="2024-12-26T11:31:00Z">
                <w:rPr>
                  <w:noProof/>
                  <w:webHidden/>
                </w:rPr>
              </w:rPrChange>
            </w:rPr>
            <w:fldChar w:fldCharType="separate"/>
          </w:r>
          <w:ins w:id="318" w:author="Kiên Lê Trung" w:date="2024-12-26T18:31:00Z" w16du:dateUtc="2024-12-26T11:31:00Z">
            <w:r w:rsidRPr="00B407E4">
              <w:rPr>
                <w:rFonts w:ascii="Times New Roman" w:hAnsi="Times New Roman" w:cs="Times New Roman"/>
                <w:noProof/>
                <w:webHidden/>
                <w:sz w:val="24"/>
                <w:szCs w:val="24"/>
                <w:rPrChange w:id="319" w:author="Kiên Lê Trung" w:date="2024-12-26T18:31:00Z" w16du:dateUtc="2024-12-26T11:31:00Z">
                  <w:rPr>
                    <w:noProof/>
                    <w:webHidden/>
                  </w:rPr>
                </w:rPrChange>
              </w:rPr>
              <w:t>vi</w:t>
            </w:r>
            <w:r w:rsidRPr="00B407E4">
              <w:rPr>
                <w:rFonts w:ascii="Times New Roman" w:hAnsi="Times New Roman" w:cs="Times New Roman"/>
                <w:noProof/>
                <w:webHidden/>
                <w:sz w:val="24"/>
                <w:szCs w:val="24"/>
                <w:rPrChange w:id="32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21" w:author="Kiên Lê Trung" w:date="2024-12-26T18:31:00Z" w16du:dateUtc="2024-12-26T11:31:00Z">
                  <w:rPr>
                    <w:rStyle w:val="Hyperlink"/>
                    <w:noProof/>
                  </w:rPr>
                </w:rPrChange>
              </w:rPr>
              <w:fldChar w:fldCharType="end"/>
            </w:r>
          </w:ins>
        </w:p>
        <w:p w14:paraId="5C1966FB" w14:textId="016B50AC" w:rsidR="00B407E4" w:rsidRPr="00B407E4" w:rsidRDefault="00B407E4">
          <w:pPr>
            <w:pStyle w:val="TOC1"/>
            <w:tabs>
              <w:tab w:val="right" w:leader="dot" w:pos="9019"/>
            </w:tabs>
            <w:rPr>
              <w:ins w:id="32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23" w:author="Kiên Lê Trung" w:date="2024-12-26T18:31:00Z" w16du:dateUtc="2024-12-26T11:31:00Z">
                <w:rPr>
                  <w:ins w:id="32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25" w:author="Kiên Lê Trung" w:date="2024-12-26T18:31:00Z" w16du:dateUtc="2024-12-26T11:31:00Z">
            <w:r w:rsidRPr="00B407E4">
              <w:rPr>
                <w:rStyle w:val="Hyperlink"/>
                <w:rFonts w:ascii="Times New Roman" w:hAnsi="Times New Roman" w:cs="Times New Roman"/>
                <w:noProof/>
                <w:sz w:val="24"/>
                <w:szCs w:val="24"/>
                <w:rPrChange w:id="32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2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28" w:author="Kiên Lê Trung" w:date="2024-12-26T18:31:00Z" w16du:dateUtc="2024-12-26T11:31:00Z">
                  <w:rPr>
                    <w:noProof/>
                  </w:rPr>
                </w:rPrChange>
              </w:rPr>
              <w:instrText>HYPERLINK \l "_Toc186130291"</w:instrText>
            </w:r>
            <w:r w:rsidRPr="00B407E4">
              <w:rPr>
                <w:rStyle w:val="Hyperlink"/>
                <w:rFonts w:ascii="Times New Roman" w:hAnsi="Times New Roman" w:cs="Times New Roman"/>
                <w:noProof/>
                <w:sz w:val="24"/>
                <w:szCs w:val="24"/>
                <w:rPrChange w:id="32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3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31" w:author="Kiên Lê Trung" w:date="2024-12-26T18:31:00Z" w16du:dateUtc="2024-12-26T11:31:00Z">
                  <w:rPr>
                    <w:rStyle w:val="Hyperlink"/>
                    <w:noProof/>
                  </w:rPr>
                </w:rPrChange>
              </w:rPr>
              <w:t>Lời mở đầu</w:t>
            </w:r>
            <w:r w:rsidRPr="00B407E4">
              <w:rPr>
                <w:rFonts w:ascii="Times New Roman" w:hAnsi="Times New Roman" w:cs="Times New Roman"/>
                <w:noProof/>
                <w:webHidden/>
                <w:sz w:val="24"/>
                <w:szCs w:val="24"/>
                <w:rPrChange w:id="33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3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34" w:author="Kiên Lê Trung" w:date="2024-12-26T18:31:00Z" w16du:dateUtc="2024-12-26T11:31:00Z">
                  <w:rPr>
                    <w:noProof/>
                    <w:webHidden/>
                  </w:rPr>
                </w:rPrChange>
              </w:rPr>
              <w:instrText xml:space="preserve"> PAGEREF _Toc186130291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35" w:author="Kiên Lê Trung" w:date="2024-12-26T18:31:00Z" w16du:dateUtc="2024-12-26T11:31:00Z">
                <w:rPr>
                  <w:noProof/>
                  <w:webHidden/>
                </w:rPr>
              </w:rPrChange>
            </w:rPr>
            <w:fldChar w:fldCharType="separate"/>
          </w:r>
          <w:ins w:id="336" w:author="Kiên Lê Trung" w:date="2024-12-26T18:31:00Z" w16du:dateUtc="2024-12-26T11:31:00Z">
            <w:r w:rsidRPr="00B407E4">
              <w:rPr>
                <w:rFonts w:ascii="Times New Roman" w:hAnsi="Times New Roman" w:cs="Times New Roman"/>
                <w:noProof/>
                <w:webHidden/>
                <w:sz w:val="24"/>
                <w:szCs w:val="24"/>
                <w:rPrChange w:id="337" w:author="Kiên Lê Trung" w:date="2024-12-26T18:31:00Z" w16du:dateUtc="2024-12-26T11:31:00Z">
                  <w:rPr>
                    <w:noProof/>
                    <w:webHidden/>
                  </w:rPr>
                </w:rPrChange>
              </w:rPr>
              <w:t>vii</w:t>
            </w:r>
            <w:r w:rsidRPr="00B407E4">
              <w:rPr>
                <w:rFonts w:ascii="Times New Roman" w:hAnsi="Times New Roman" w:cs="Times New Roman"/>
                <w:noProof/>
                <w:webHidden/>
                <w:sz w:val="24"/>
                <w:szCs w:val="24"/>
                <w:rPrChange w:id="33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39" w:author="Kiên Lê Trung" w:date="2024-12-26T18:31:00Z" w16du:dateUtc="2024-12-26T11:31:00Z">
                  <w:rPr>
                    <w:rStyle w:val="Hyperlink"/>
                    <w:noProof/>
                  </w:rPr>
                </w:rPrChange>
              </w:rPr>
              <w:fldChar w:fldCharType="end"/>
            </w:r>
          </w:ins>
        </w:p>
        <w:p w14:paraId="559082D9" w14:textId="16AB7929" w:rsidR="00B407E4" w:rsidRPr="00B407E4" w:rsidRDefault="00B407E4">
          <w:pPr>
            <w:pStyle w:val="TOC1"/>
            <w:tabs>
              <w:tab w:val="left" w:pos="440"/>
              <w:tab w:val="right" w:leader="dot" w:pos="9019"/>
            </w:tabs>
            <w:rPr>
              <w:ins w:id="34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41" w:author="Kiên Lê Trung" w:date="2024-12-26T18:31:00Z" w16du:dateUtc="2024-12-26T11:31:00Z">
                <w:rPr>
                  <w:ins w:id="34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43" w:author="Kiên Lê Trung" w:date="2024-12-26T18:31:00Z" w16du:dateUtc="2024-12-26T11:31:00Z">
            <w:r w:rsidRPr="00B407E4">
              <w:rPr>
                <w:rStyle w:val="Hyperlink"/>
                <w:rFonts w:ascii="Times New Roman" w:hAnsi="Times New Roman" w:cs="Times New Roman"/>
                <w:noProof/>
                <w:sz w:val="24"/>
                <w:szCs w:val="24"/>
                <w:rPrChange w:id="34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4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46" w:author="Kiên Lê Trung" w:date="2024-12-26T18:31:00Z" w16du:dateUtc="2024-12-26T11:31:00Z">
                  <w:rPr>
                    <w:noProof/>
                  </w:rPr>
                </w:rPrChange>
              </w:rPr>
              <w:instrText>HYPERLINK \l "_Toc186130292"</w:instrText>
            </w:r>
            <w:r w:rsidRPr="00B407E4">
              <w:rPr>
                <w:rStyle w:val="Hyperlink"/>
                <w:rFonts w:ascii="Times New Roman" w:hAnsi="Times New Roman" w:cs="Times New Roman"/>
                <w:noProof/>
                <w:sz w:val="24"/>
                <w:szCs w:val="24"/>
                <w:rPrChange w:id="347"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4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49" w:author="Kiên Lê Trung" w:date="2024-12-26T18:31:00Z" w16du:dateUtc="2024-12-26T11:31:00Z">
                  <w:rPr>
                    <w:rStyle w:val="Hyperlink"/>
                    <w:noProof/>
                  </w:rPr>
                </w:rPrChange>
              </w:rPr>
              <w:t>CHƯƠNG 1: GIỚI THIỆU BÀI TOÁN VÀ CÔNG NGHỆ LIÊN QUAN</w:t>
            </w:r>
            <w:r w:rsidRPr="00B407E4">
              <w:rPr>
                <w:rFonts w:ascii="Times New Roman" w:hAnsi="Times New Roman" w:cs="Times New Roman"/>
                <w:noProof/>
                <w:webHidden/>
                <w:sz w:val="24"/>
                <w:szCs w:val="24"/>
                <w:rPrChange w:id="35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5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52" w:author="Kiên Lê Trung" w:date="2024-12-26T18:31:00Z" w16du:dateUtc="2024-12-26T11:31:00Z">
                  <w:rPr>
                    <w:noProof/>
                    <w:webHidden/>
                  </w:rPr>
                </w:rPrChange>
              </w:rPr>
              <w:instrText xml:space="preserve"> PAGEREF _Toc186130292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53" w:author="Kiên Lê Trung" w:date="2024-12-26T18:31:00Z" w16du:dateUtc="2024-12-26T11:31:00Z">
                <w:rPr>
                  <w:noProof/>
                  <w:webHidden/>
                </w:rPr>
              </w:rPrChange>
            </w:rPr>
            <w:fldChar w:fldCharType="separate"/>
          </w:r>
          <w:ins w:id="354" w:author="Kiên Lê Trung" w:date="2024-12-26T18:31:00Z" w16du:dateUtc="2024-12-26T11:31:00Z">
            <w:r w:rsidRPr="00B407E4">
              <w:rPr>
                <w:rFonts w:ascii="Times New Roman" w:hAnsi="Times New Roman" w:cs="Times New Roman"/>
                <w:noProof/>
                <w:webHidden/>
                <w:sz w:val="24"/>
                <w:szCs w:val="24"/>
                <w:rPrChange w:id="355"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5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57" w:author="Kiên Lê Trung" w:date="2024-12-26T18:31:00Z" w16du:dateUtc="2024-12-26T11:31:00Z">
                  <w:rPr>
                    <w:rStyle w:val="Hyperlink"/>
                    <w:noProof/>
                  </w:rPr>
                </w:rPrChange>
              </w:rPr>
              <w:fldChar w:fldCharType="end"/>
            </w:r>
          </w:ins>
        </w:p>
        <w:p w14:paraId="23F8AC9B" w14:textId="1521E5EC" w:rsidR="00B407E4" w:rsidRPr="00B407E4" w:rsidRDefault="00B407E4">
          <w:pPr>
            <w:pStyle w:val="TOC2"/>
            <w:tabs>
              <w:tab w:val="right" w:leader="dot" w:pos="9019"/>
            </w:tabs>
            <w:rPr>
              <w:ins w:id="35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59" w:author="Kiên Lê Trung" w:date="2024-12-26T18:31:00Z" w16du:dateUtc="2024-12-26T11:31:00Z">
                <w:rPr>
                  <w:ins w:id="36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61" w:author="Kiên Lê Trung" w:date="2024-12-26T18:31:00Z" w16du:dateUtc="2024-12-26T11:31:00Z">
            <w:r w:rsidRPr="00B407E4">
              <w:rPr>
                <w:rStyle w:val="Hyperlink"/>
                <w:rFonts w:ascii="Times New Roman" w:hAnsi="Times New Roman" w:cs="Times New Roman"/>
                <w:noProof/>
                <w:sz w:val="24"/>
                <w:szCs w:val="24"/>
                <w:rPrChange w:id="36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6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64" w:author="Kiên Lê Trung" w:date="2024-12-26T18:31:00Z" w16du:dateUtc="2024-12-26T11:31:00Z">
                  <w:rPr>
                    <w:noProof/>
                  </w:rPr>
                </w:rPrChange>
              </w:rPr>
              <w:instrText>HYPERLINK \l "_Toc186130293"</w:instrText>
            </w:r>
            <w:r w:rsidRPr="00B407E4">
              <w:rPr>
                <w:rStyle w:val="Hyperlink"/>
                <w:rFonts w:ascii="Times New Roman" w:hAnsi="Times New Roman" w:cs="Times New Roman"/>
                <w:noProof/>
                <w:sz w:val="24"/>
                <w:szCs w:val="24"/>
                <w:rPrChange w:id="365"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6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67" w:author="Kiên Lê Trung" w:date="2024-12-26T18:31:00Z" w16du:dateUtc="2024-12-26T11:31:00Z">
                  <w:rPr>
                    <w:rStyle w:val="Hyperlink"/>
                    <w:noProof/>
                  </w:rPr>
                </w:rPrChange>
              </w:rPr>
              <w:t>1.1 Tổng quan về hệ thống website bán đồ điện tử</w:t>
            </w:r>
            <w:r w:rsidRPr="00B407E4">
              <w:rPr>
                <w:rFonts w:ascii="Times New Roman" w:hAnsi="Times New Roman" w:cs="Times New Roman"/>
                <w:noProof/>
                <w:webHidden/>
                <w:sz w:val="24"/>
                <w:szCs w:val="24"/>
                <w:rPrChange w:id="36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6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70" w:author="Kiên Lê Trung" w:date="2024-12-26T18:31:00Z" w16du:dateUtc="2024-12-26T11:31:00Z">
                  <w:rPr>
                    <w:noProof/>
                    <w:webHidden/>
                  </w:rPr>
                </w:rPrChange>
              </w:rPr>
              <w:instrText xml:space="preserve"> PAGEREF _Toc186130293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71" w:author="Kiên Lê Trung" w:date="2024-12-26T18:31:00Z" w16du:dateUtc="2024-12-26T11:31:00Z">
                <w:rPr>
                  <w:noProof/>
                  <w:webHidden/>
                </w:rPr>
              </w:rPrChange>
            </w:rPr>
            <w:fldChar w:fldCharType="separate"/>
          </w:r>
          <w:ins w:id="372" w:author="Kiên Lê Trung" w:date="2024-12-26T18:31:00Z" w16du:dateUtc="2024-12-26T11:31:00Z">
            <w:r w:rsidRPr="00B407E4">
              <w:rPr>
                <w:rFonts w:ascii="Times New Roman" w:hAnsi="Times New Roman" w:cs="Times New Roman"/>
                <w:noProof/>
                <w:webHidden/>
                <w:sz w:val="24"/>
                <w:szCs w:val="24"/>
                <w:rPrChange w:id="373"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7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75" w:author="Kiên Lê Trung" w:date="2024-12-26T18:31:00Z" w16du:dateUtc="2024-12-26T11:31:00Z">
                  <w:rPr>
                    <w:rStyle w:val="Hyperlink"/>
                    <w:noProof/>
                  </w:rPr>
                </w:rPrChange>
              </w:rPr>
              <w:fldChar w:fldCharType="end"/>
            </w:r>
          </w:ins>
        </w:p>
        <w:p w14:paraId="16026DC2" w14:textId="285BB792" w:rsidR="00B407E4" w:rsidRPr="00B407E4" w:rsidRDefault="00B407E4">
          <w:pPr>
            <w:pStyle w:val="TOC3"/>
            <w:tabs>
              <w:tab w:val="right" w:leader="dot" w:pos="9019"/>
            </w:tabs>
            <w:rPr>
              <w:ins w:id="37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77" w:author="Kiên Lê Trung" w:date="2024-12-26T18:31:00Z" w16du:dateUtc="2024-12-26T11:31:00Z">
                <w:rPr>
                  <w:ins w:id="37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79" w:author="Kiên Lê Trung" w:date="2024-12-26T18:31:00Z" w16du:dateUtc="2024-12-26T11:31:00Z">
            <w:r w:rsidRPr="00B407E4">
              <w:rPr>
                <w:rStyle w:val="Hyperlink"/>
                <w:rFonts w:ascii="Times New Roman" w:hAnsi="Times New Roman" w:cs="Times New Roman"/>
                <w:noProof/>
                <w:sz w:val="24"/>
                <w:szCs w:val="24"/>
                <w:rPrChange w:id="38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8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82" w:author="Kiên Lê Trung" w:date="2024-12-26T18:31:00Z" w16du:dateUtc="2024-12-26T11:31:00Z">
                  <w:rPr>
                    <w:noProof/>
                  </w:rPr>
                </w:rPrChange>
              </w:rPr>
              <w:instrText>HYPERLINK \l "_Toc186130294"</w:instrText>
            </w:r>
            <w:r w:rsidRPr="00B407E4">
              <w:rPr>
                <w:rStyle w:val="Hyperlink"/>
                <w:rFonts w:ascii="Times New Roman" w:hAnsi="Times New Roman" w:cs="Times New Roman"/>
                <w:noProof/>
                <w:sz w:val="24"/>
                <w:szCs w:val="24"/>
                <w:rPrChange w:id="38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8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85" w:author="Kiên Lê Trung" w:date="2024-12-26T18:31:00Z" w16du:dateUtc="2024-12-26T11:31:00Z">
                  <w:rPr>
                    <w:rStyle w:val="Hyperlink"/>
                    <w:noProof/>
                  </w:rPr>
                </w:rPrChange>
              </w:rPr>
              <w:t>1.1.1 Giới thiệu hệ thống</w:t>
            </w:r>
            <w:r w:rsidRPr="00B407E4">
              <w:rPr>
                <w:rFonts w:ascii="Times New Roman" w:hAnsi="Times New Roman" w:cs="Times New Roman"/>
                <w:noProof/>
                <w:webHidden/>
                <w:sz w:val="24"/>
                <w:szCs w:val="24"/>
                <w:rPrChange w:id="38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8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88" w:author="Kiên Lê Trung" w:date="2024-12-26T18:31:00Z" w16du:dateUtc="2024-12-26T11:31:00Z">
                  <w:rPr>
                    <w:noProof/>
                    <w:webHidden/>
                  </w:rPr>
                </w:rPrChange>
              </w:rPr>
              <w:instrText xml:space="preserve"> PAGEREF _Toc186130294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89" w:author="Kiên Lê Trung" w:date="2024-12-26T18:31:00Z" w16du:dateUtc="2024-12-26T11:31:00Z">
                <w:rPr>
                  <w:noProof/>
                  <w:webHidden/>
                </w:rPr>
              </w:rPrChange>
            </w:rPr>
            <w:fldChar w:fldCharType="separate"/>
          </w:r>
          <w:ins w:id="390" w:author="Kiên Lê Trung" w:date="2024-12-26T18:31:00Z" w16du:dateUtc="2024-12-26T11:31:00Z">
            <w:r w:rsidRPr="00B407E4">
              <w:rPr>
                <w:rFonts w:ascii="Times New Roman" w:hAnsi="Times New Roman" w:cs="Times New Roman"/>
                <w:noProof/>
                <w:webHidden/>
                <w:sz w:val="24"/>
                <w:szCs w:val="24"/>
                <w:rPrChange w:id="391"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9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93" w:author="Kiên Lê Trung" w:date="2024-12-26T18:31:00Z" w16du:dateUtc="2024-12-26T11:31:00Z">
                  <w:rPr>
                    <w:rStyle w:val="Hyperlink"/>
                    <w:noProof/>
                  </w:rPr>
                </w:rPrChange>
              </w:rPr>
              <w:fldChar w:fldCharType="end"/>
            </w:r>
          </w:ins>
        </w:p>
        <w:p w14:paraId="76396ED6" w14:textId="612F6BF6" w:rsidR="00B407E4" w:rsidRPr="00B407E4" w:rsidRDefault="00B407E4">
          <w:pPr>
            <w:pStyle w:val="TOC3"/>
            <w:tabs>
              <w:tab w:val="right" w:leader="dot" w:pos="9019"/>
            </w:tabs>
            <w:rPr>
              <w:ins w:id="39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95" w:author="Kiên Lê Trung" w:date="2024-12-26T18:31:00Z" w16du:dateUtc="2024-12-26T11:31:00Z">
                <w:rPr>
                  <w:ins w:id="39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97" w:author="Kiên Lê Trung" w:date="2024-12-26T18:31:00Z" w16du:dateUtc="2024-12-26T11:31:00Z">
            <w:r w:rsidRPr="00B407E4">
              <w:rPr>
                <w:rStyle w:val="Hyperlink"/>
                <w:rFonts w:ascii="Times New Roman" w:hAnsi="Times New Roman" w:cs="Times New Roman"/>
                <w:noProof/>
                <w:sz w:val="24"/>
                <w:szCs w:val="24"/>
                <w:rPrChange w:id="39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9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00" w:author="Kiên Lê Trung" w:date="2024-12-26T18:31:00Z" w16du:dateUtc="2024-12-26T11:31:00Z">
                  <w:rPr>
                    <w:noProof/>
                  </w:rPr>
                </w:rPrChange>
              </w:rPr>
              <w:instrText>HYPERLINK \l "_Toc186130295"</w:instrText>
            </w:r>
            <w:r w:rsidRPr="00B407E4">
              <w:rPr>
                <w:rStyle w:val="Hyperlink"/>
                <w:rFonts w:ascii="Times New Roman" w:hAnsi="Times New Roman" w:cs="Times New Roman"/>
                <w:noProof/>
                <w:sz w:val="24"/>
                <w:szCs w:val="24"/>
                <w:rPrChange w:id="40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0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03" w:author="Kiên Lê Trung" w:date="2024-12-26T18:31:00Z" w16du:dateUtc="2024-12-26T11:31:00Z">
                  <w:rPr>
                    <w:rStyle w:val="Hyperlink"/>
                    <w:noProof/>
                  </w:rPr>
                </w:rPrChange>
              </w:rPr>
              <w:t>1.1.2 Khảo sát các sản phẩm tương tự</w:t>
            </w:r>
            <w:r w:rsidRPr="00B407E4">
              <w:rPr>
                <w:rFonts w:ascii="Times New Roman" w:hAnsi="Times New Roman" w:cs="Times New Roman"/>
                <w:noProof/>
                <w:webHidden/>
                <w:sz w:val="24"/>
                <w:szCs w:val="24"/>
                <w:rPrChange w:id="40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0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06" w:author="Kiên Lê Trung" w:date="2024-12-26T18:31:00Z" w16du:dateUtc="2024-12-26T11:31:00Z">
                  <w:rPr>
                    <w:noProof/>
                    <w:webHidden/>
                  </w:rPr>
                </w:rPrChange>
              </w:rPr>
              <w:instrText xml:space="preserve"> PAGEREF _Toc186130295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07" w:author="Kiên Lê Trung" w:date="2024-12-26T18:31:00Z" w16du:dateUtc="2024-12-26T11:31:00Z">
                <w:rPr>
                  <w:noProof/>
                  <w:webHidden/>
                </w:rPr>
              </w:rPrChange>
            </w:rPr>
            <w:fldChar w:fldCharType="separate"/>
          </w:r>
          <w:ins w:id="408" w:author="Kiên Lê Trung" w:date="2024-12-26T18:31:00Z" w16du:dateUtc="2024-12-26T11:31:00Z">
            <w:r w:rsidRPr="00B407E4">
              <w:rPr>
                <w:rFonts w:ascii="Times New Roman" w:hAnsi="Times New Roman" w:cs="Times New Roman"/>
                <w:noProof/>
                <w:webHidden/>
                <w:sz w:val="24"/>
                <w:szCs w:val="24"/>
                <w:rPrChange w:id="409"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41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11" w:author="Kiên Lê Trung" w:date="2024-12-26T18:31:00Z" w16du:dateUtc="2024-12-26T11:31:00Z">
                  <w:rPr>
                    <w:rStyle w:val="Hyperlink"/>
                    <w:noProof/>
                  </w:rPr>
                </w:rPrChange>
              </w:rPr>
              <w:fldChar w:fldCharType="end"/>
            </w:r>
          </w:ins>
        </w:p>
        <w:p w14:paraId="145DECE6" w14:textId="24771EB5" w:rsidR="00B407E4" w:rsidRPr="00B407E4" w:rsidRDefault="00B407E4">
          <w:pPr>
            <w:pStyle w:val="TOC3"/>
            <w:tabs>
              <w:tab w:val="right" w:leader="dot" w:pos="9019"/>
            </w:tabs>
            <w:rPr>
              <w:ins w:id="41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13" w:author="Kiên Lê Trung" w:date="2024-12-26T18:31:00Z" w16du:dateUtc="2024-12-26T11:31:00Z">
                <w:rPr>
                  <w:ins w:id="41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15" w:author="Kiên Lê Trung" w:date="2024-12-26T18:31:00Z" w16du:dateUtc="2024-12-26T11:31:00Z">
            <w:r w:rsidRPr="00B407E4">
              <w:rPr>
                <w:rStyle w:val="Hyperlink"/>
                <w:rFonts w:ascii="Times New Roman" w:hAnsi="Times New Roman" w:cs="Times New Roman"/>
                <w:noProof/>
                <w:sz w:val="24"/>
                <w:szCs w:val="24"/>
                <w:rPrChange w:id="41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1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18" w:author="Kiên Lê Trung" w:date="2024-12-26T18:31:00Z" w16du:dateUtc="2024-12-26T11:31:00Z">
                  <w:rPr>
                    <w:noProof/>
                  </w:rPr>
                </w:rPrChange>
              </w:rPr>
              <w:instrText>HYPERLINK \l "_Toc186130296"</w:instrText>
            </w:r>
            <w:r w:rsidRPr="00B407E4">
              <w:rPr>
                <w:rStyle w:val="Hyperlink"/>
                <w:rFonts w:ascii="Times New Roman" w:hAnsi="Times New Roman" w:cs="Times New Roman"/>
                <w:noProof/>
                <w:sz w:val="24"/>
                <w:szCs w:val="24"/>
                <w:rPrChange w:id="41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2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21" w:author="Kiên Lê Trung" w:date="2024-12-26T18:31:00Z" w16du:dateUtc="2024-12-26T11:31:00Z">
                  <w:rPr>
                    <w:rStyle w:val="Hyperlink"/>
                    <w:noProof/>
                  </w:rPr>
                </w:rPrChange>
              </w:rPr>
              <w:t>1.1.</w:t>
            </w:r>
            <w:r w:rsidRPr="00B407E4">
              <w:rPr>
                <w:rStyle w:val="Hyperlink"/>
                <w:rFonts w:ascii="Times New Roman" w:hAnsi="Times New Roman" w:cs="Times New Roman"/>
                <w:noProof/>
                <w:sz w:val="24"/>
                <w:szCs w:val="24"/>
                <w:lang w:val="en-US"/>
                <w:rPrChange w:id="422" w:author="Kiên Lê Trung" w:date="2024-12-26T18:31:00Z" w16du:dateUtc="2024-12-26T11:31:00Z">
                  <w:rPr>
                    <w:rStyle w:val="Hyperlink"/>
                    <w:noProof/>
                    <w:lang w:val="en-US"/>
                  </w:rPr>
                </w:rPrChange>
              </w:rPr>
              <w:t>3</w:t>
            </w:r>
            <w:r w:rsidRPr="00B407E4">
              <w:rPr>
                <w:rStyle w:val="Hyperlink"/>
                <w:rFonts w:ascii="Times New Roman" w:hAnsi="Times New Roman" w:cs="Times New Roman"/>
                <w:noProof/>
                <w:sz w:val="24"/>
                <w:szCs w:val="24"/>
                <w:rPrChange w:id="423" w:author="Kiên Lê Trung" w:date="2024-12-26T18:31:00Z" w16du:dateUtc="2024-12-26T11:31:00Z">
                  <w:rPr>
                    <w:rStyle w:val="Hyperlink"/>
                    <w:noProof/>
                  </w:rPr>
                </w:rPrChange>
              </w:rPr>
              <w:t xml:space="preserve"> Xác định yêu cầu </w:t>
            </w:r>
            <w:r w:rsidRPr="00B407E4">
              <w:rPr>
                <w:rStyle w:val="Hyperlink"/>
                <w:rFonts w:ascii="Times New Roman" w:hAnsi="Times New Roman" w:cs="Times New Roman"/>
                <w:noProof/>
                <w:sz w:val="24"/>
                <w:szCs w:val="24"/>
                <w:lang w:val="en-US"/>
                <w:rPrChange w:id="424" w:author="Kiên Lê Trung" w:date="2024-12-26T18:31:00Z" w16du:dateUtc="2024-12-26T11:31:00Z">
                  <w:rPr>
                    <w:rStyle w:val="Hyperlink"/>
                    <w:noProof/>
                    <w:lang w:val="en-US"/>
                  </w:rPr>
                </w:rPrChange>
              </w:rPr>
              <w:t>hệ thống</w:t>
            </w:r>
            <w:r w:rsidRPr="00B407E4">
              <w:rPr>
                <w:rFonts w:ascii="Times New Roman" w:hAnsi="Times New Roman" w:cs="Times New Roman"/>
                <w:noProof/>
                <w:webHidden/>
                <w:sz w:val="24"/>
                <w:szCs w:val="24"/>
                <w:rPrChange w:id="42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2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27" w:author="Kiên Lê Trung" w:date="2024-12-26T18:31:00Z" w16du:dateUtc="2024-12-26T11:31:00Z">
                  <w:rPr>
                    <w:noProof/>
                    <w:webHidden/>
                  </w:rPr>
                </w:rPrChange>
              </w:rPr>
              <w:instrText xml:space="preserve"> PAGEREF _Toc186130296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28" w:author="Kiên Lê Trung" w:date="2024-12-26T18:31:00Z" w16du:dateUtc="2024-12-26T11:31:00Z">
                <w:rPr>
                  <w:noProof/>
                  <w:webHidden/>
                </w:rPr>
              </w:rPrChange>
            </w:rPr>
            <w:fldChar w:fldCharType="separate"/>
          </w:r>
          <w:ins w:id="429" w:author="Kiên Lê Trung" w:date="2024-12-26T18:31:00Z" w16du:dateUtc="2024-12-26T11:31:00Z">
            <w:r w:rsidRPr="00B407E4">
              <w:rPr>
                <w:rFonts w:ascii="Times New Roman" w:hAnsi="Times New Roman" w:cs="Times New Roman"/>
                <w:noProof/>
                <w:webHidden/>
                <w:sz w:val="24"/>
                <w:szCs w:val="24"/>
                <w:rPrChange w:id="430" w:author="Kiên Lê Trung" w:date="2024-12-26T18:31:00Z" w16du:dateUtc="2024-12-26T11:31:00Z">
                  <w:rPr>
                    <w:noProof/>
                    <w:webHidden/>
                  </w:rPr>
                </w:rPrChange>
              </w:rPr>
              <w:t>2</w:t>
            </w:r>
            <w:r w:rsidRPr="00B407E4">
              <w:rPr>
                <w:rFonts w:ascii="Times New Roman" w:hAnsi="Times New Roman" w:cs="Times New Roman"/>
                <w:noProof/>
                <w:webHidden/>
                <w:sz w:val="24"/>
                <w:szCs w:val="24"/>
                <w:rPrChange w:id="43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32" w:author="Kiên Lê Trung" w:date="2024-12-26T18:31:00Z" w16du:dateUtc="2024-12-26T11:31:00Z">
                  <w:rPr>
                    <w:rStyle w:val="Hyperlink"/>
                    <w:noProof/>
                  </w:rPr>
                </w:rPrChange>
              </w:rPr>
              <w:fldChar w:fldCharType="end"/>
            </w:r>
          </w:ins>
        </w:p>
        <w:p w14:paraId="7255EF6B" w14:textId="0F2C6BB3" w:rsidR="00B407E4" w:rsidRPr="00B407E4" w:rsidRDefault="00B407E4">
          <w:pPr>
            <w:pStyle w:val="TOC2"/>
            <w:tabs>
              <w:tab w:val="right" w:leader="dot" w:pos="9019"/>
            </w:tabs>
            <w:rPr>
              <w:ins w:id="43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34" w:author="Kiên Lê Trung" w:date="2024-12-26T18:31:00Z" w16du:dateUtc="2024-12-26T11:31:00Z">
                <w:rPr>
                  <w:ins w:id="43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36" w:author="Kiên Lê Trung" w:date="2024-12-26T18:31:00Z" w16du:dateUtc="2024-12-26T11:31:00Z">
            <w:r w:rsidRPr="00B407E4">
              <w:rPr>
                <w:rStyle w:val="Hyperlink"/>
                <w:rFonts w:ascii="Times New Roman" w:hAnsi="Times New Roman" w:cs="Times New Roman"/>
                <w:noProof/>
                <w:sz w:val="24"/>
                <w:szCs w:val="24"/>
                <w:rPrChange w:id="43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3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39" w:author="Kiên Lê Trung" w:date="2024-12-26T18:31:00Z" w16du:dateUtc="2024-12-26T11:31:00Z">
                  <w:rPr>
                    <w:noProof/>
                  </w:rPr>
                </w:rPrChange>
              </w:rPr>
              <w:instrText>HYPERLINK \l "_Toc186130297"</w:instrText>
            </w:r>
            <w:r w:rsidRPr="00B407E4">
              <w:rPr>
                <w:rStyle w:val="Hyperlink"/>
                <w:rFonts w:ascii="Times New Roman" w:hAnsi="Times New Roman" w:cs="Times New Roman"/>
                <w:noProof/>
                <w:sz w:val="24"/>
                <w:szCs w:val="24"/>
                <w:rPrChange w:id="440"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4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42" w:author="Kiên Lê Trung" w:date="2024-12-26T18:31:00Z" w16du:dateUtc="2024-12-26T11:31:00Z">
                  <w:rPr>
                    <w:rStyle w:val="Hyperlink"/>
                    <w:noProof/>
                  </w:rPr>
                </w:rPrChange>
              </w:rPr>
              <w:t>1.2 Tìm hiểu một số công nghệ liên quan</w:t>
            </w:r>
            <w:r w:rsidRPr="00B407E4">
              <w:rPr>
                <w:rFonts w:ascii="Times New Roman" w:hAnsi="Times New Roman" w:cs="Times New Roman"/>
                <w:noProof/>
                <w:webHidden/>
                <w:sz w:val="24"/>
                <w:szCs w:val="24"/>
                <w:rPrChange w:id="44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4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45" w:author="Kiên Lê Trung" w:date="2024-12-26T18:31:00Z" w16du:dateUtc="2024-12-26T11:31:00Z">
                  <w:rPr>
                    <w:noProof/>
                    <w:webHidden/>
                  </w:rPr>
                </w:rPrChange>
              </w:rPr>
              <w:instrText xml:space="preserve"> PAGEREF _Toc186130297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46" w:author="Kiên Lê Trung" w:date="2024-12-26T18:31:00Z" w16du:dateUtc="2024-12-26T11:31:00Z">
                <w:rPr>
                  <w:noProof/>
                  <w:webHidden/>
                </w:rPr>
              </w:rPrChange>
            </w:rPr>
            <w:fldChar w:fldCharType="separate"/>
          </w:r>
          <w:ins w:id="447" w:author="Kiên Lê Trung" w:date="2024-12-26T18:31:00Z" w16du:dateUtc="2024-12-26T11:31:00Z">
            <w:r w:rsidRPr="00B407E4">
              <w:rPr>
                <w:rFonts w:ascii="Times New Roman" w:hAnsi="Times New Roman" w:cs="Times New Roman"/>
                <w:noProof/>
                <w:webHidden/>
                <w:sz w:val="24"/>
                <w:szCs w:val="24"/>
                <w:rPrChange w:id="448"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4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50" w:author="Kiên Lê Trung" w:date="2024-12-26T18:31:00Z" w16du:dateUtc="2024-12-26T11:31:00Z">
                  <w:rPr>
                    <w:rStyle w:val="Hyperlink"/>
                    <w:noProof/>
                  </w:rPr>
                </w:rPrChange>
              </w:rPr>
              <w:fldChar w:fldCharType="end"/>
            </w:r>
          </w:ins>
        </w:p>
        <w:p w14:paraId="65CEE117" w14:textId="3C796989" w:rsidR="00B407E4" w:rsidRPr="00B407E4" w:rsidRDefault="00B407E4">
          <w:pPr>
            <w:pStyle w:val="TOC3"/>
            <w:tabs>
              <w:tab w:val="right" w:leader="dot" w:pos="9019"/>
            </w:tabs>
            <w:rPr>
              <w:ins w:id="45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52" w:author="Kiên Lê Trung" w:date="2024-12-26T18:31:00Z" w16du:dateUtc="2024-12-26T11:31:00Z">
                <w:rPr>
                  <w:ins w:id="45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54" w:author="Kiên Lê Trung" w:date="2024-12-26T18:31:00Z" w16du:dateUtc="2024-12-26T11:31:00Z">
            <w:r w:rsidRPr="00B407E4">
              <w:rPr>
                <w:rStyle w:val="Hyperlink"/>
                <w:rFonts w:ascii="Times New Roman" w:hAnsi="Times New Roman" w:cs="Times New Roman"/>
                <w:noProof/>
                <w:sz w:val="24"/>
                <w:szCs w:val="24"/>
                <w:rPrChange w:id="45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5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57" w:author="Kiên Lê Trung" w:date="2024-12-26T18:31:00Z" w16du:dateUtc="2024-12-26T11:31:00Z">
                  <w:rPr>
                    <w:noProof/>
                  </w:rPr>
                </w:rPrChange>
              </w:rPr>
              <w:instrText>HYPERLINK \l "_Toc186130298"</w:instrText>
            </w:r>
            <w:r w:rsidRPr="00B407E4">
              <w:rPr>
                <w:rStyle w:val="Hyperlink"/>
                <w:rFonts w:ascii="Times New Roman" w:hAnsi="Times New Roman" w:cs="Times New Roman"/>
                <w:noProof/>
                <w:sz w:val="24"/>
                <w:szCs w:val="24"/>
                <w:rPrChange w:id="458"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5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60" w:author="Kiên Lê Trung" w:date="2024-12-26T18:31:00Z" w16du:dateUtc="2024-12-26T11:31:00Z">
                  <w:rPr>
                    <w:rStyle w:val="Hyperlink"/>
                    <w:noProof/>
                  </w:rPr>
                </w:rPrChange>
              </w:rPr>
              <w:t>1.2.1 Front</w:t>
            </w:r>
            <w:r w:rsidRPr="00B407E4">
              <w:rPr>
                <w:rStyle w:val="Hyperlink"/>
                <w:rFonts w:ascii="Times New Roman" w:hAnsi="Times New Roman" w:cs="Times New Roman"/>
                <w:noProof/>
                <w:sz w:val="24"/>
                <w:szCs w:val="24"/>
                <w:lang w:val="en-US"/>
                <w:rPrChange w:id="461"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62"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6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6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65" w:author="Kiên Lê Trung" w:date="2024-12-26T18:31:00Z" w16du:dateUtc="2024-12-26T11:31:00Z">
                  <w:rPr>
                    <w:noProof/>
                    <w:webHidden/>
                  </w:rPr>
                </w:rPrChange>
              </w:rPr>
              <w:instrText xml:space="preserve"> PAGEREF _Toc186130298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66" w:author="Kiên Lê Trung" w:date="2024-12-26T18:31:00Z" w16du:dateUtc="2024-12-26T11:31:00Z">
                <w:rPr>
                  <w:noProof/>
                  <w:webHidden/>
                </w:rPr>
              </w:rPrChange>
            </w:rPr>
            <w:fldChar w:fldCharType="separate"/>
          </w:r>
          <w:ins w:id="467" w:author="Kiên Lê Trung" w:date="2024-12-26T18:31:00Z" w16du:dateUtc="2024-12-26T11:31:00Z">
            <w:r w:rsidRPr="00B407E4">
              <w:rPr>
                <w:rFonts w:ascii="Times New Roman" w:hAnsi="Times New Roman" w:cs="Times New Roman"/>
                <w:noProof/>
                <w:webHidden/>
                <w:sz w:val="24"/>
                <w:szCs w:val="24"/>
                <w:rPrChange w:id="468"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6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70" w:author="Kiên Lê Trung" w:date="2024-12-26T18:31:00Z" w16du:dateUtc="2024-12-26T11:31:00Z">
                  <w:rPr>
                    <w:rStyle w:val="Hyperlink"/>
                    <w:noProof/>
                  </w:rPr>
                </w:rPrChange>
              </w:rPr>
              <w:fldChar w:fldCharType="end"/>
            </w:r>
          </w:ins>
        </w:p>
        <w:p w14:paraId="4C9E2E0F" w14:textId="2744EF30" w:rsidR="00B407E4" w:rsidRPr="00B407E4" w:rsidRDefault="00B407E4">
          <w:pPr>
            <w:pStyle w:val="TOC3"/>
            <w:tabs>
              <w:tab w:val="right" w:leader="dot" w:pos="9019"/>
            </w:tabs>
            <w:rPr>
              <w:ins w:id="47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72" w:author="Kiên Lê Trung" w:date="2024-12-26T18:31:00Z" w16du:dateUtc="2024-12-26T11:31:00Z">
                <w:rPr>
                  <w:ins w:id="47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74" w:author="Kiên Lê Trung" w:date="2024-12-26T18:31:00Z" w16du:dateUtc="2024-12-26T11:31:00Z">
            <w:r w:rsidRPr="00B407E4">
              <w:rPr>
                <w:rStyle w:val="Hyperlink"/>
                <w:rFonts w:ascii="Times New Roman" w:hAnsi="Times New Roman" w:cs="Times New Roman"/>
                <w:noProof/>
                <w:sz w:val="24"/>
                <w:szCs w:val="24"/>
                <w:rPrChange w:id="47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7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77" w:author="Kiên Lê Trung" w:date="2024-12-26T18:31:00Z" w16du:dateUtc="2024-12-26T11:31:00Z">
                  <w:rPr>
                    <w:noProof/>
                  </w:rPr>
                </w:rPrChange>
              </w:rPr>
              <w:instrText>HYPERLINK \l "_Toc186130299"</w:instrText>
            </w:r>
            <w:r w:rsidRPr="00B407E4">
              <w:rPr>
                <w:rStyle w:val="Hyperlink"/>
                <w:rFonts w:ascii="Times New Roman" w:hAnsi="Times New Roman" w:cs="Times New Roman"/>
                <w:noProof/>
                <w:sz w:val="24"/>
                <w:szCs w:val="24"/>
                <w:rPrChange w:id="478"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7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80" w:author="Kiên Lê Trung" w:date="2024-12-26T18:31:00Z" w16du:dateUtc="2024-12-26T11:31:00Z">
                  <w:rPr>
                    <w:rStyle w:val="Hyperlink"/>
                    <w:noProof/>
                  </w:rPr>
                </w:rPrChange>
              </w:rPr>
              <w:t>1.2.2 Back</w:t>
            </w:r>
            <w:r w:rsidRPr="00B407E4">
              <w:rPr>
                <w:rStyle w:val="Hyperlink"/>
                <w:rFonts w:ascii="Times New Roman" w:hAnsi="Times New Roman" w:cs="Times New Roman"/>
                <w:noProof/>
                <w:sz w:val="24"/>
                <w:szCs w:val="24"/>
                <w:lang w:val="en-US"/>
                <w:rPrChange w:id="481"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82"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8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8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85" w:author="Kiên Lê Trung" w:date="2024-12-26T18:31:00Z" w16du:dateUtc="2024-12-26T11:31:00Z">
                  <w:rPr>
                    <w:noProof/>
                    <w:webHidden/>
                  </w:rPr>
                </w:rPrChange>
              </w:rPr>
              <w:instrText xml:space="preserve"> PAGEREF _Toc186130299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86" w:author="Kiên Lê Trung" w:date="2024-12-26T18:31:00Z" w16du:dateUtc="2024-12-26T11:31:00Z">
                <w:rPr>
                  <w:noProof/>
                  <w:webHidden/>
                </w:rPr>
              </w:rPrChange>
            </w:rPr>
            <w:fldChar w:fldCharType="separate"/>
          </w:r>
          <w:ins w:id="487" w:author="Kiên Lê Trung" w:date="2024-12-26T18:31:00Z" w16du:dateUtc="2024-12-26T11:31:00Z">
            <w:r w:rsidRPr="00B407E4">
              <w:rPr>
                <w:rFonts w:ascii="Times New Roman" w:hAnsi="Times New Roman" w:cs="Times New Roman"/>
                <w:noProof/>
                <w:webHidden/>
                <w:sz w:val="24"/>
                <w:szCs w:val="24"/>
                <w:rPrChange w:id="488" w:author="Kiên Lê Trung" w:date="2024-12-26T18:31:00Z" w16du:dateUtc="2024-12-26T11:31:00Z">
                  <w:rPr>
                    <w:noProof/>
                    <w:webHidden/>
                  </w:rPr>
                </w:rPrChange>
              </w:rPr>
              <w:t>4</w:t>
            </w:r>
            <w:r w:rsidRPr="00B407E4">
              <w:rPr>
                <w:rFonts w:ascii="Times New Roman" w:hAnsi="Times New Roman" w:cs="Times New Roman"/>
                <w:noProof/>
                <w:webHidden/>
                <w:sz w:val="24"/>
                <w:szCs w:val="24"/>
                <w:rPrChange w:id="4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90" w:author="Kiên Lê Trung" w:date="2024-12-26T18:31:00Z" w16du:dateUtc="2024-12-26T11:31:00Z">
                  <w:rPr>
                    <w:rStyle w:val="Hyperlink"/>
                    <w:noProof/>
                  </w:rPr>
                </w:rPrChange>
              </w:rPr>
              <w:fldChar w:fldCharType="end"/>
            </w:r>
          </w:ins>
        </w:p>
        <w:p w14:paraId="6B59D535" w14:textId="2729FDB4" w:rsidR="00B407E4" w:rsidRPr="00B407E4" w:rsidRDefault="00B407E4">
          <w:pPr>
            <w:pStyle w:val="TOC3"/>
            <w:tabs>
              <w:tab w:val="right" w:leader="dot" w:pos="9019"/>
            </w:tabs>
            <w:rPr>
              <w:ins w:id="4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92" w:author="Kiên Lê Trung" w:date="2024-12-26T18:31:00Z" w16du:dateUtc="2024-12-26T11:31:00Z">
                <w:rPr>
                  <w:ins w:id="4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94" w:author="Kiên Lê Trung" w:date="2024-12-26T18:31:00Z" w16du:dateUtc="2024-12-26T11:31:00Z">
            <w:r w:rsidRPr="00B407E4">
              <w:rPr>
                <w:rStyle w:val="Hyperlink"/>
                <w:rFonts w:ascii="Times New Roman" w:hAnsi="Times New Roman" w:cs="Times New Roman"/>
                <w:noProof/>
                <w:sz w:val="24"/>
                <w:szCs w:val="24"/>
                <w:rPrChange w:id="4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97" w:author="Kiên Lê Trung" w:date="2024-12-26T18:31:00Z" w16du:dateUtc="2024-12-26T11:31:00Z">
                  <w:rPr>
                    <w:noProof/>
                  </w:rPr>
                </w:rPrChange>
              </w:rPr>
              <w:instrText>HYPERLINK \l "_Toc186130300"</w:instrText>
            </w:r>
            <w:r w:rsidRPr="00B407E4">
              <w:rPr>
                <w:rStyle w:val="Hyperlink"/>
                <w:rFonts w:ascii="Times New Roman" w:hAnsi="Times New Roman" w:cs="Times New Roman"/>
                <w:noProof/>
                <w:sz w:val="24"/>
                <w:szCs w:val="24"/>
                <w:rPrChange w:id="498"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9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00" w:author="Kiên Lê Trung" w:date="2024-12-26T18:31:00Z" w16du:dateUtc="2024-12-26T11:31:00Z">
                  <w:rPr>
                    <w:rStyle w:val="Hyperlink"/>
                    <w:noProof/>
                  </w:rPr>
                </w:rPrChange>
              </w:rPr>
              <w:t>1.2.3 Cơ sở dữ liệu</w:t>
            </w:r>
            <w:r w:rsidRPr="00B407E4">
              <w:rPr>
                <w:rFonts w:ascii="Times New Roman" w:hAnsi="Times New Roman" w:cs="Times New Roman"/>
                <w:noProof/>
                <w:webHidden/>
                <w:sz w:val="24"/>
                <w:szCs w:val="24"/>
                <w:rPrChange w:id="50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0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03" w:author="Kiên Lê Trung" w:date="2024-12-26T18:31:00Z" w16du:dateUtc="2024-12-26T11:31:00Z">
                  <w:rPr>
                    <w:noProof/>
                    <w:webHidden/>
                  </w:rPr>
                </w:rPrChange>
              </w:rPr>
              <w:instrText xml:space="preserve"> PAGEREF _Toc186130300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04" w:author="Kiên Lê Trung" w:date="2024-12-26T18:31:00Z" w16du:dateUtc="2024-12-26T11:31:00Z">
                <w:rPr>
                  <w:noProof/>
                  <w:webHidden/>
                </w:rPr>
              </w:rPrChange>
            </w:rPr>
            <w:fldChar w:fldCharType="separate"/>
          </w:r>
          <w:ins w:id="505" w:author="Kiên Lê Trung" w:date="2024-12-26T18:31:00Z" w16du:dateUtc="2024-12-26T11:31:00Z">
            <w:r w:rsidRPr="00B407E4">
              <w:rPr>
                <w:rFonts w:ascii="Times New Roman" w:hAnsi="Times New Roman" w:cs="Times New Roman"/>
                <w:noProof/>
                <w:webHidden/>
                <w:sz w:val="24"/>
                <w:szCs w:val="24"/>
                <w:rPrChange w:id="506"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0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08" w:author="Kiên Lê Trung" w:date="2024-12-26T18:31:00Z" w16du:dateUtc="2024-12-26T11:31:00Z">
                  <w:rPr>
                    <w:rStyle w:val="Hyperlink"/>
                    <w:noProof/>
                  </w:rPr>
                </w:rPrChange>
              </w:rPr>
              <w:fldChar w:fldCharType="end"/>
            </w:r>
          </w:ins>
        </w:p>
        <w:p w14:paraId="70553156" w14:textId="75D40B7F" w:rsidR="00B407E4" w:rsidRPr="00B407E4" w:rsidRDefault="00B407E4">
          <w:pPr>
            <w:pStyle w:val="TOC2"/>
            <w:tabs>
              <w:tab w:val="right" w:leader="dot" w:pos="9019"/>
            </w:tabs>
            <w:rPr>
              <w:ins w:id="50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10" w:author="Kiên Lê Trung" w:date="2024-12-26T18:31:00Z" w16du:dateUtc="2024-12-26T11:31:00Z">
                <w:rPr>
                  <w:ins w:id="51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12" w:author="Kiên Lê Trung" w:date="2024-12-26T18:31:00Z" w16du:dateUtc="2024-12-26T11:31:00Z">
            <w:r w:rsidRPr="00B407E4">
              <w:rPr>
                <w:rStyle w:val="Hyperlink"/>
                <w:rFonts w:ascii="Times New Roman" w:hAnsi="Times New Roman" w:cs="Times New Roman"/>
                <w:noProof/>
                <w:sz w:val="24"/>
                <w:szCs w:val="24"/>
                <w:rPrChange w:id="51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1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15" w:author="Kiên Lê Trung" w:date="2024-12-26T18:31:00Z" w16du:dateUtc="2024-12-26T11:31:00Z">
                  <w:rPr>
                    <w:noProof/>
                  </w:rPr>
                </w:rPrChange>
              </w:rPr>
              <w:instrText>HYPERLINK \l "_Toc186130301"</w:instrText>
            </w:r>
            <w:r w:rsidRPr="00B407E4">
              <w:rPr>
                <w:rStyle w:val="Hyperlink"/>
                <w:rFonts w:ascii="Times New Roman" w:hAnsi="Times New Roman" w:cs="Times New Roman"/>
                <w:noProof/>
                <w:sz w:val="24"/>
                <w:szCs w:val="24"/>
                <w:rPrChange w:id="516"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1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18" w:author="Kiên Lê Trung" w:date="2024-12-26T18:31:00Z" w16du:dateUtc="2024-12-26T11:31:00Z">
                  <w:rPr>
                    <w:rStyle w:val="Hyperlink"/>
                    <w:noProof/>
                  </w:rPr>
                </w:rPrChange>
              </w:rPr>
              <w:t>1.3  Kết luận chương</w:t>
            </w:r>
            <w:r w:rsidRPr="00B407E4">
              <w:rPr>
                <w:rFonts w:ascii="Times New Roman" w:hAnsi="Times New Roman" w:cs="Times New Roman"/>
                <w:noProof/>
                <w:webHidden/>
                <w:sz w:val="24"/>
                <w:szCs w:val="24"/>
                <w:rPrChange w:id="51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2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21" w:author="Kiên Lê Trung" w:date="2024-12-26T18:31:00Z" w16du:dateUtc="2024-12-26T11:31:00Z">
                  <w:rPr>
                    <w:noProof/>
                    <w:webHidden/>
                  </w:rPr>
                </w:rPrChange>
              </w:rPr>
              <w:instrText xml:space="preserve"> PAGEREF _Toc186130301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22" w:author="Kiên Lê Trung" w:date="2024-12-26T18:31:00Z" w16du:dateUtc="2024-12-26T11:31:00Z">
                <w:rPr>
                  <w:noProof/>
                  <w:webHidden/>
                </w:rPr>
              </w:rPrChange>
            </w:rPr>
            <w:fldChar w:fldCharType="separate"/>
          </w:r>
          <w:ins w:id="523" w:author="Kiên Lê Trung" w:date="2024-12-26T18:31:00Z" w16du:dateUtc="2024-12-26T11:31:00Z">
            <w:r w:rsidRPr="00B407E4">
              <w:rPr>
                <w:rFonts w:ascii="Times New Roman" w:hAnsi="Times New Roman" w:cs="Times New Roman"/>
                <w:noProof/>
                <w:webHidden/>
                <w:sz w:val="24"/>
                <w:szCs w:val="24"/>
                <w:rPrChange w:id="524"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2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26" w:author="Kiên Lê Trung" w:date="2024-12-26T18:31:00Z" w16du:dateUtc="2024-12-26T11:31:00Z">
                  <w:rPr>
                    <w:rStyle w:val="Hyperlink"/>
                    <w:noProof/>
                  </w:rPr>
                </w:rPrChange>
              </w:rPr>
              <w:fldChar w:fldCharType="end"/>
            </w:r>
          </w:ins>
        </w:p>
        <w:p w14:paraId="0F529D6A" w14:textId="338680FC" w:rsidR="00B407E4" w:rsidRPr="00B407E4" w:rsidRDefault="00B407E4">
          <w:pPr>
            <w:pStyle w:val="TOC1"/>
            <w:tabs>
              <w:tab w:val="left" w:pos="440"/>
              <w:tab w:val="right" w:leader="dot" w:pos="9019"/>
            </w:tabs>
            <w:rPr>
              <w:ins w:id="52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28" w:author="Kiên Lê Trung" w:date="2024-12-26T18:31:00Z" w16du:dateUtc="2024-12-26T11:31:00Z">
                <w:rPr>
                  <w:ins w:id="52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30" w:author="Kiên Lê Trung" w:date="2024-12-26T18:31:00Z" w16du:dateUtc="2024-12-26T11:31:00Z">
            <w:r w:rsidRPr="00B407E4">
              <w:rPr>
                <w:rStyle w:val="Hyperlink"/>
                <w:rFonts w:ascii="Times New Roman" w:hAnsi="Times New Roman" w:cs="Times New Roman"/>
                <w:noProof/>
                <w:sz w:val="24"/>
                <w:szCs w:val="24"/>
                <w:rPrChange w:id="53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3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33" w:author="Kiên Lê Trung" w:date="2024-12-26T18:31:00Z" w16du:dateUtc="2024-12-26T11:31:00Z">
                  <w:rPr>
                    <w:noProof/>
                  </w:rPr>
                </w:rPrChange>
              </w:rPr>
              <w:instrText>HYPERLINK \l "_Toc186130302"</w:instrText>
            </w:r>
            <w:r w:rsidRPr="00B407E4">
              <w:rPr>
                <w:rStyle w:val="Hyperlink"/>
                <w:rFonts w:ascii="Times New Roman" w:hAnsi="Times New Roman" w:cs="Times New Roman"/>
                <w:noProof/>
                <w:sz w:val="24"/>
                <w:szCs w:val="24"/>
                <w:rPrChange w:id="534"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3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36" w:author="Kiên Lê Trung" w:date="2024-12-26T18:31:00Z" w16du:dateUtc="2024-12-26T11:31:00Z">
                  <w:rPr>
                    <w:rStyle w:val="Hyperlink"/>
                    <w:noProof/>
                  </w:rPr>
                </w:rPrChange>
              </w:rPr>
              <w:t>C</w:t>
            </w:r>
            <w:r w:rsidRPr="00B407E4">
              <w:rPr>
                <w:rStyle w:val="Hyperlink"/>
                <w:rFonts w:ascii="Times New Roman" w:hAnsi="Times New Roman" w:cs="Times New Roman"/>
                <w:noProof/>
                <w:sz w:val="24"/>
                <w:szCs w:val="24"/>
                <w:lang w:val="en-US"/>
                <w:rPrChange w:id="537" w:author="Kiên Lê Trung" w:date="2024-12-26T18:31:00Z" w16du:dateUtc="2024-12-26T11:31:00Z">
                  <w:rPr>
                    <w:rStyle w:val="Hyperlink"/>
                    <w:noProof/>
                    <w:lang w:val="en-US"/>
                  </w:rPr>
                </w:rPrChange>
              </w:rPr>
              <w:t>HƯƠNG 2: PHÂN TÍCH VÀ THIẾT KẾ HỆ THỐNG</w:t>
            </w:r>
            <w:r w:rsidRPr="00B407E4">
              <w:rPr>
                <w:rFonts w:ascii="Times New Roman" w:hAnsi="Times New Roman" w:cs="Times New Roman"/>
                <w:noProof/>
                <w:webHidden/>
                <w:sz w:val="24"/>
                <w:szCs w:val="24"/>
                <w:rPrChange w:id="53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3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40" w:author="Kiên Lê Trung" w:date="2024-12-26T18:31:00Z" w16du:dateUtc="2024-12-26T11:31:00Z">
                  <w:rPr>
                    <w:noProof/>
                    <w:webHidden/>
                  </w:rPr>
                </w:rPrChange>
              </w:rPr>
              <w:instrText xml:space="preserve"> PAGEREF _Toc186130302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41" w:author="Kiên Lê Trung" w:date="2024-12-26T18:31:00Z" w16du:dateUtc="2024-12-26T11:31:00Z">
                <w:rPr>
                  <w:noProof/>
                  <w:webHidden/>
                </w:rPr>
              </w:rPrChange>
            </w:rPr>
            <w:fldChar w:fldCharType="separate"/>
          </w:r>
          <w:ins w:id="542" w:author="Kiên Lê Trung" w:date="2024-12-26T18:31:00Z" w16du:dateUtc="2024-12-26T11:31:00Z">
            <w:r w:rsidRPr="00B407E4">
              <w:rPr>
                <w:rFonts w:ascii="Times New Roman" w:hAnsi="Times New Roman" w:cs="Times New Roman"/>
                <w:noProof/>
                <w:webHidden/>
                <w:sz w:val="24"/>
                <w:szCs w:val="24"/>
                <w:rPrChange w:id="543"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4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45" w:author="Kiên Lê Trung" w:date="2024-12-26T18:31:00Z" w16du:dateUtc="2024-12-26T11:31:00Z">
                  <w:rPr>
                    <w:rStyle w:val="Hyperlink"/>
                    <w:noProof/>
                  </w:rPr>
                </w:rPrChange>
              </w:rPr>
              <w:fldChar w:fldCharType="end"/>
            </w:r>
          </w:ins>
        </w:p>
        <w:p w14:paraId="6F6DB802" w14:textId="38D82F7E" w:rsidR="00B407E4" w:rsidRPr="00B407E4" w:rsidRDefault="00B407E4">
          <w:pPr>
            <w:pStyle w:val="TOC2"/>
            <w:tabs>
              <w:tab w:val="right" w:leader="dot" w:pos="9019"/>
            </w:tabs>
            <w:rPr>
              <w:ins w:id="54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47" w:author="Kiên Lê Trung" w:date="2024-12-26T18:31:00Z" w16du:dateUtc="2024-12-26T11:31:00Z">
                <w:rPr>
                  <w:ins w:id="54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49" w:author="Kiên Lê Trung" w:date="2024-12-26T18:31:00Z" w16du:dateUtc="2024-12-26T11:31:00Z">
            <w:r w:rsidRPr="00B407E4">
              <w:rPr>
                <w:rStyle w:val="Hyperlink"/>
                <w:rFonts w:ascii="Times New Roman" w:hAnsi="Times New Roman" w:cs="Times New Roman"/>
                <w:noProof/>
                <w:sz w:val="24"/>
                <w:szCs w:val="24"/>
                <w:rPrChange w:id="55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5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52" w:author="Kiên Lê Trung" w:date="2024-12-26T18:31:00Z" w16du:dateUtc="2024-12-26T11:31:00Z">
                  <w:rPr>
                    <w:noProof/>
                  </w:rPr>
                </w:rPrChange>
              </w:rPr>
              <w:instrText>HYPERLINK \l "_Toc186130303"</w:instrText>
            </w:r>
            <w:r w:rsidRPr="00B407E4">
              <w:rPr>
                <w:rStyle w:val="Hyperlink"/>
                <w:rFonts w:ascii="Times New Roman" w:hAnsi="Times New Roman" w:cs="Times New Roman"/>
                <w:noProof/>
                <w:sz w:val="24"/>
                <w:szCs w:val="24"/>
                <w:rPrChange w:id="55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5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55" w:author="Kiên Lê Trung" w:date="2024-12-26T18:31:00Z" w16du:dateUtc="2024-12-26T11:31:00Z">
                  <w:rPr>
                    <w:rStyle w:val="Hyperlink"/>
                    <w:noProof/>
                  </w:rPr>
                </w:rPrChange>
              </w:rPr>
              <w:t>2.1 Phân tích hệ thống</w:t>
            </w:r>
            <w:r w:rsidRPr="00B407E4">
              <w:rPr>
                <w:rFonts w:ascii="Times New Roman" w:hAnsi="Times New Roman" w:cs="Times New Roman"/>
                <w:noProof/>
                <w:webHidden/>
                <w:sz w:val="24"/>
                <w:szCs w:val="24"/>
                <w:rPrChange w:id="55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5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58" w:author="Kiên Lê Trung" w:date="2024-12-26T18:31:00Z" w16du:dateUtc="2024-12-26T11:31:00Z">
                  <w:rPr>
                    <w:noProof/>
                    <w:webHidden/>
                  </w:rPr>
                </w:rPrChange>
              </w:rPr>
              <w:instrText xml:space="preserve"> PAGEREF _Toc186130303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59" w:author="Kiên Lê Trung" w:date="2024-12-26T18:31:00Z" w16du:dateUtc="2024-12-26T11:31:00Z">
                <w:rPr>
                  <w:noProof/>
                  <w:webHidden/>
                </w:rPr>
              </w:rPrChange>
            </w:rPr>
            <w:fldChar w:fldCharType="separate"/>
          </w:r>
          <w:ins w:id="560" w:author="Kiên Lê Trung" w:date="2024-12-26T18:31:00Z" w16du:dateUtc="2024-12-26T11:31:00Z">
            <w:r w:rsidRPr="00B407E4">
              <w:rPr>
                <w:rFonts w:ascii="Times New Roman" w:hAnsi="Times New Roman" w:cs="Times New Roman"/>
                <w:noProof/>
                <w:webHidden/>
                <w:sz w:val="24"/>
                <w:szCs w:val="24"/>
                <w:rPrChange w:id="561"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6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63" w:author="Kiên Lê Trung" w:date="2024-12-26T18:31:00Z" w16du:dateUtc="2024-12-26T11:31:00Z">
                  <w:rPr>
                    <w:rStyle w:val="Hyperlink"/>
                    <w:noProof/>
                  </w:rPr>
                </w:rPrChange>
              </w:rPr>
              <w:fldChar w:fldCharType="end"/>
            </w:r>
          </w:ins>
        </w:p>
        <w:p w14:paraId="5F391006" w14:textId="13371DAB" w:rsidR="00B407E4" w:rsidRPr="00B407E4" w:rsidRDefault="00B407E4">
          <w:pPr>
            <w:pStyle w:val="TOC3"/>
            <w:tabs>
              <w:tab w:val="right" w:leader="dot" w:pos="9019"/>
            </w:tabs>
            <w:rPr>
              <w:ins w:id="56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65" w:author="Kiên Lê Trung" w:date="2024-12-26T18:31:00Z" w16du:dateUtc="2024-12-26T11:31:00Z">
                <w:rPr>
                  <w:ins w:id="56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67" w:author="Kiên Lê Trung" w:date="2024-12-26T18:31:00Z" w16du:dateUtc="2024-12-26T11:31:00Z">
            <w:r w:rsidRPr="00B407E4">
              <w:rPr>
                <w:rStyle w:val="Hyperlink"/>
                <w:rFonts w:ascii="Times New Roman" w:hAnsi="Times New Roman" w:cs="Times New Roman"/>
                <w:noProof/>
                <w:sz w:val="24"/>
                <w:szCs w:val="24"/>
                <w:rPrChange w:id="56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6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70" w:author="Kiên Lê Trung" w:date="2024-12-26T18:31:00Z" w16du:dateUtc="2024-12-26T11:31:00Z">
                  <w:rPr>
                    <w:noProof/>
                  </w:rPr>
                </w:rPrChange>
              </w:rPr>
              <w:instrText>HYPERLINK \l "_Toc186130304"</w:instrText>
            </w:r>
            <w:r w:rsidRPr="00B407E4">
              <w:rPr>
                <w:rStyle w:val="Hyperlink"/>
                <w:rFonts w:ascii="Times New Roman" w:hAnsi="Times New Roman" w:cs="Times New Roman"/>
                <w:noProof/>
                <w:sz w:val="24"/>
                <w:szCs w:val="24"/>
                <w:rPrChange w:id="57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7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73" w:author="Kiên Lê Trung" w:date="2024-12-26T18:31:00Z" w16du:dateUtc="2024-12-26T11:31:00Z">
                  <w:rPr>
                    <w:rStyle w:val="Hyperlink"/>
                    <w:noProof/>
                  </w:rPr>
                </w:rPrChange>
              </w:rPr>
              <w:t>2.1.1 Xác định và mô tả các tác nhân</w:t>
            </w:r>
            <w:r w:rsidRPr="00B407E4">
              <w:rPr>
                <w:rFonts w:ascii="Times New Roman" w:hAnsi="Times New Roman" w:cs="Times New Roman"/>
                <w:noProof/>
                <w:webHidden/>
                <w:sz w:val="24"/>
                <w:szCs w:val="24"/>
                <w:rPrChange w:id="5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76" w:author="Kiên Lê Trung" w:date="2024-12-26T18:31:00Z" w16du:dateUtc="2024-12-26T11:31:00Z">
                  <w:rPr>
                    <w:noProof/>
                    <w:webHidden/>
                  </w:rPr>
                </w:rPrChange>
              </w:rPr>
              <w:instrText xml:space="preserve"> PAGEREF _Toc186130304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77" w:author="Kiên Lê Trung" w:date="2024-12-26T18:31:00Z" w16du:dateUtc="2024-12-26T11:31:00Z">
                <w:rPr>
                  <w:noProof/>
                  <w:webHidden/>
                </w:rPr>
              </w:rPrChange>
            </w:rPr>
            <w:fldChar w:fldCharType="separate"/>
          </w:r>
          <w:ins w:id="578" w:author="Kiên Lê Trung" w:date="2024-12-26T18:31:00Z" w16du:dateUtc="2024-12-26T11:31:00Z">
            <w:r w:rsidRPr="00B407E4">
              <w:rPr>
                <w:rFonts w:ascii="Times New Roman" w:hAnsi="Times New Roman" w:cs="Times New Roman"/>
                <w:noProof/>
                <w:webHidden/>
                <w:sz w:val="24"/>
                <w:szCs w:val="24"/>
                <w:rPrChange w:id="579"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8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81" w:author="Kiên Lê Trung" w:date="2024-12-26T18:31:00Z" w16du:dateUtc="2024-12-26T11:31:00Z">
                  <w:rPr>
                    <w:rStyle w:val="Hyperlink"/>
                    <w:noProof/>
                  </w:rPr>
                </w:rPrChange>
              </w:rPr>
              <w:fldChar w:fldCharType="end"/>
            </w:r>
          </w:ins>
        </w:p>
        <w:p w14:paraId="2B289437" w14:textId="5604CD4F" w:rsidR="00B407E4" w:rsidRPr="00B407E4" w:rsidRDefault="00B407E4">
          <w:pPr>
            <w:pStyle w:val="TOC3"/>
            <w:tabs>
              <w:tab w:val="right" w:leader="dot" w:pos="9019"/>
            </w:tabs>
            <w:rPr>
              <w:ins w:id="58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83" w:author="Kiên Lê Trung" w:date="2024-12-26T18:31:00Z" w16du:dateUtc="2024-12-26T11:31:00Z">
                <w:rPr>
                  <w:ins w:id="58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85" w:author="Kiên Lê Trung" w:date="2024-12-26T18:31:00Z" w16du:dateUtc="2024-12-26T11:31:00Z">
            <w:r w:rsidRPr="00B407E4">
              <w:rPr>
                <w:rStyle w:val="Hyperlink"/>
                <w:rFonts w:ascii="Times New Roman" w:hAnsi="Times New Roman" w:cs="Times New Roman"/>
                <w:noProof/>
                <w:sz w:val="24"/>
                <w:szCs w:val="24"/>
                <w:rPrChange w:id="58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8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88" w:author="Kiên Lê Trung" w:date="2024-12-26T18:31:00Z" w16du:dateUtc="2024-12-26T11:31:00Z">
                  <w:rPr>
                    <w:noProof/>
                  </w:rPr>
                </w:rPrChange>
              </w:rPr>
              <w:instrText>HYPERLINK \l "_Toc186130305"</w:instrText>
            </w:r>
            <w:r w:rsidRPr="00B407E4">
              <w:rPr>
                <w:rStyle w:val="Hyperlink"/>
                <w:rFonts w:ascii="Times New Roman" w:hAnsi="Times New Roman" w:cs="Times New Roman"/>
                <w:noProof/>
                <w:sz w:val="24"/>
                <w:szCs w:val="24"/>
                <w:rPrChange w:id="58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9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91" w:author="Kiên Lê Trung" w:date="2024-12-26T18:31:00Z" w16du:dateUtc="2024-12-26T11:31:00Z">
                  <w:rPr>
                    <w:rStyle w:val="Hyperlink"/>
                    <w:noProof/>
                  </w:rPr>
                </w:rPrChange>
              </w:rPr>
              <w:t>2.1.2 Xác định và mô tả các ca sử dụng</w:t>
            </w:r>
            <w:r w:rsidRPr="00B407E4">
              <w:rPr>
                <w:rFonts w:ascii="Times New Roman" w:hAnsi="Times New Roman" w:cs="Times New Roman"/>
                <w:noProof/>
                <w:webHidden/>
                <w:sz w:val="24"/>
                <w:szCs w:val="24"/>
                <w:rPrChange w:id="59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9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94" w:author="Kiên Lê Trung" w:date="2024-12-26T18:31:00Z" w16du:dateUtc="2024-12-26T11:31:00Z">
                  <w:rPr>
                    <w:noProof/>
                    <w:webHidden/>
                  </w:rPr>
                </w:rPrChange>
              </w:rPr>
              <w:instrText xml:space="preserve"> PAGEREF _Toc186130305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95" w:author="Kiên Lê Trung" w:date="2024-12-26T18:31:00Z" w16du:dateUtc="2024-12-26T11:31:00Z">
                <w:rPr>
                  <w:noProof/>
                  <w:webHidden/>
                </w:rPr>
              </w:rPrChange>
            </w:rPr>
            <w:fldChar w:fldCharType="separate"/>
          </w:r>
          <w:ins w:id="596" w:author="Kiên Lê Trung" w:date="2024-12-26T18:31:00Z" w16du:dateUtc="2024-12-26T11:31:00Z">
            <w:r w:rsidRPr="00B407E4">
              <w:rPr>
                <w:rFonts w:ascii="Times New Roman" w:hAnsi="Times New Roman" w:cs="Times New Roman"/>
                <w:noProof/>
                <w:webHidden/>
                <w:sz w:val="24"/>
                <w:szCs w:val="24"/>
                <w:rPrChange w:id="597"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9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99" w:author="Kiên Lê Trung" w:date="2024-12-26T18:31:00Z" w16du:dateUtc="2024-12-26T11:31:00Z">
                  <w:rPr>
                    <w:rStyle w:val="Hyperlink"/>
                    <w:noProof/>
                  </w:rPr>
                </w:rPrChange>
              </w:rPr>
              <w:fldChar w:fldCharType="end"/>
            </w:r>
          </w:ins>
        </w:p>
        <w:p w14:paraId="4ECADA3F" w14:textId="713EF3BF" w:rsidR="00B407E4" w:rsidRPr="00B407E4" w:rsidRDefault="00B407E4">
          <w:pPr>
            <w:pStyle w:val="TOC3"/>
            <w:tabs>
              <w:tab w:val="right" w:leader="dot" w:pos="9019"/>
            </w:tabs>
            <w:rPr>
              <w:ins w:id="60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01" w:author="Kiên Lê Trung" w:date="2024-12-26T18:31:00Z" w16du:dateUtc="2024-12-26T11:31:00Z">
                <w:rPr>
                  <w:ins w:id="60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03" w:author="Kiên Lê Trung" w:date="2024-12-26T18:31:00Z" w16du:dateUtc="2024-12-26T11:31:00Z">
            <w:r w:rsidRPr="00B407E4">
              <w:rPr>
                <w:rStyle w:val="Hyperlink"/>
                <w:rFonts w:ascii="Times New Roman" w:hAnsi="Times New Roman" w:cs="Times New Roman"/>
                <w:noProof/>
                <w:sz w:val="24"/>
                <w:szCs w:val="24"/>
                <w:rPrChange w:id="60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0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06" w:author="Kiên Lê Trung" w:date="2024-12-26T18:31:00Z" w16du:dateUtc="2024-12-26T11:31:00Z">
                  <w:rPr>
                    <w:noProof/>
                  </w:rPr>
                </w:rPrChange>
              </w:rPr>
              <w:instrText>HYPERLINK \l "_Toc186130306"</w:instrText>
            </w:r>
            <w:r w:rsidRPr="00B407E4">
              <w:rPr>
                <w:rStyle w:val="Hyperlink"/>
                <w:rFonts w:ascii="Times New Roman" w:hAnsi="Times New Roman" w:cs="Times New Roman"/>
                <w:noProof/>
                <w:sz w:val="24"/>
                <w:szCs w:val="24"/>
                <w:rPrChange w:id="607"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0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09" w:author="Kiên Lê Trung" w:date="2024-12-26T18:31:00Z" w16du:dateUtc="2024-12-26T11:31:00Z">
                  <w:rPr>
                    <w:rStyle w:val="Hyperlink"/>
                    <w:noProof/>
                  </w:rPr>
                </w:rPrChange>
              </w:rPr>
              <w:t>2.1.3     Biểu đồ usecase</w:t>
            </w:r>
            <w:r w:rsidRPr="00B407E4">
              <w:rPr>
                <w:rFonts w:ascii="Times New Roman" w:hAnsi="Times New Roman" w:cs="Times New Roman"/>
                <w:noProof/>
                <w:webHidden/>
                <w:sz w:val="24"/>
                <w:szCs w:val="24"/>
                <w:rPrChange w:id="61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1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12" w:author="Kiên Lê Trung" w:date="2024-12-26T18:31:00Z" w16du:dateUtc="2024-12-26T11:31:00Z">
                  <w:rPr>
                    <w:noProof/>
                    <w:webHidden/>
                  </w:rPr>
                </w:rPrChange>
              </w:rPr>
              <w:instrText xml:space="preserve"> PAGEREF _Toc186130306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13" w:author="Kiên Lê Trung" w:date="2024-12-26T18:31:00Z" w16du:dateUtc="2024-12-26T11:31:00Z">
                <w:rPr>
                  <w:noProof/>
                  <w:webHidden/>
                </w:rPr>
              </w:rPrChange>
            </w:rPr>
            <w:fldChar w:fldCharType="separate"/>
          </w:r>
          <w:ins w:id="614" w:author="Kiên Lê Trung" w:date="2024-12-26T18:31:00Z" w16du:dateUtc="2024-12-26T11:31:00Z">
            <w:r w:rsidRPr="00B407E4">
              <w:rPr>
                <w:rFonts w:ascii="Times New Roman" w:hAnsi="Times New Roman" w:cs="Times New Roman"/>
                <w:noProof/>
                <w:webHidden/>
                <w:sz w:val="24"/>
                <w:szCs w:val="24"/>
                <w:rPrChange w:id="615" w:author="Kiên Lê Trung" w:date="2024-12-26T18:31:00Z" w16du:dateUtc="2024-12-26T11:31:00Z">
                  <w:rPr>
                    <w:noProof/>
                    <w:webHidden/>
                  </w:rPr>
                </w:rPrChange>
              </w:rPr>
              <w:t>8</w:t>
            </w:r>
            <w:r w:rsidRPr="00B407E4">
              <w:rPr>
                <w:rFonts w:ascii="Times New Roman" w:hAnsi="Times New Roman" w:cs="Times New Roman"/>
                <w:noProof/>
                <w:webHidden/>
                <w:sz w:val="24"/>
                <w:szCs w:val="24"/>
                <w:rPrChange w:id="61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17" w:author="Kiên Lê Trung" w:date="2024-12-26T18:31:00Z" w16du:dateUtc="2024-12-26T11:31:00Z">
                  <w:rPr>
                    <w:rStyle w:val="Hyperlink"/>
                    <w:noProof/>
                  </w:rPr>
                </w:rPrChange>
              </w:rPr>
              <w:fldChar w:fldCharType="end"/>
            </w:r>
          </w:ins>
        </w:p>
        <w:p w14:paraId="57237BAD" w14:textId="3635CCD3" w:rsidR="00B407E4" w:rsidRPr="00B407E4" w:rsidRDefault="00B407E4">
          <w:pPr>
            <w:pStyle w:val="TOC3"/>
            <w:tabs>
              <w:tab w:val="right" w:leader="dot" w:pos="9019"/>
            </w:tabs>
            <w:rPr>
              <w:ins w:id="61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19" w:author="Kiên Lê Trung" w:date="2024-12-26T18:31:00Z" w16du:dateUtc="2024-12-26T11:31:00Z">
                <w:rPr>
                  <w:ins w:id="62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21" w:author="Kiên Lê Trung" w:date="2024-12-26T18:31:00Z" w16du:dateUtc="2024-12-26T11:31:00Z">
            <w:r w:rsidRPr="00B407E4">
              <w:rPr>
                <w:rStyle w:val="Hyperlink"/>
                <w:rFonts w:ascii="Times New Roman" w:hAnsi="Times New Roman" w:cs="Times New Roman"/>
                <w:noProof/>
                <w:sz w:val="24"/>
                <w:szCs w:val="24"/>
                <w:rPrChange w:id="62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2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24" w:author="Kiên Lê Trung" w:date="2024-12-26T18:31:00Z" w16du:dateUtc="2024-12-26T11:31:00Z">
                  <w:rPr>
                    <w:noProof/>
                  </w:rPr>
                </w:rPrChange>
              </w:rPr>
              <w:instrText>HYPERLINK \l "_Toc186130307"</w:instrText>
            </w:r>
            <w:r w:rsidRPr="00B407E4">
              <w:rPr>
                <w:rStyle w:val="Hyperlink"/>
                <w:rFonts w:ascii="Times New Roman" w:hAnsi="Times New Roman" w:cs="Times New Roman"/>
                <w:noProof/>
                <w:sz w:val="24"/>
                <w:szCs w:val="24"/>
                <w:rPrChange w:id="625"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2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27" w:author="Kiên Lê Trung" w:date="2024-12-26T18:31:00Z" w16du:dateUtc="2024-12-26T11:31:00Z">
                  <w:rPr>
                    <w:rStyle w:val="Hyperlink"/>
                    <w:noProof/>
                  </w:rPr>
                </w:rPrChange>
              </w:rPr>
              <w:t>2.1.4 Xây dựng kịch bản</w:t>
            </w:r>
            <w:r w:rsidRPr="00B407E4">
              <w:rPr>
                <w:rFonts w:ascii="Times New Roman" w:hAnsi="Times New Roman" w:cs="Times New Roman"/>
                <w:noProof/>
                <w:webHidden/>
                <w:sz w:val="24"/>
                <w:szCs w:val="24"/>
                <w:rPrChange w:id="62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2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30" w:author="Kiên Lê Trung" w:date="2024-12-26T18:31:00Z" w16du:dateUtc="2024-12-26T11:31:00Z">
                  <w:rPr>
                    <w:noProof/>
                    <w:webHidden/>
                  </w:rPr>
                </w:rPrChange>
              </w:rPr>
              <w:instrText xml:space="preserve"> PAGEREF _Toc186130307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31" w:author="Kiên Lê Trung" w:date="2024-12-26T18:31:00Z" w16du:dateUtc="2024-12-26T11:31:00Z">
                <w:rPr>
                  <w:noProof/>
                  <w:webHidden/>
                </w:rPr>
              </w:rPrChange>
            </w:rPr>
            <w:fldChar w:fldCharType="separate"/>
          </w:r>
          <w:ins w:id="632" w:author="Kiên Lê Trung" w:date="2024-12-26T18:31:00Z" w16du:dateUtc="2024-12-26T11:31:00Z">
            <w:r w:rsidRPr="00B407E4">
              <w:rPr>
                <w:rFonts w:ascii="Times New Roman" w:hAnsi="Times New Roman" w:cs="Times New Roman"/>
                <w:noProof/>
                <w:webHidden/>
                <w:sz w:val="24"/>
                <w:szCs w:val="24"/>
                <w:rPrChange w:id="633" w:author="Kiên Lê Trung" w:date="2024-12-26T18:31:00Z" w16du:dateUtc="2024-12-26T11:31:00Z">
                  <w:rPr>
                    <w:noProof/>
                    <w:webHidden/>
                  </w:rPr>
                </w:rPrChange>
              </w:rPr>
              <w:t>18</w:t>
            </w:r>
            <w:r w:rsidRPr="00B407E4">
              <w:rPr>
                <w:rFonts w:ascii="Times New Roman" w:hAnsi="Times New Roman" w:cs="Times New Roman"/>
                <w:noProof/>
                <w:webHidden/>
                <w:sz w:val="24"/>
                <w:szCs w:val="24"/>
                <w:rPrChange w:id="63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35" w:author="Kiên Lê Trung" w:date="2024-12-26T18:31:00Z" w16du:dateUtc="2024-12-26T11:31:00Z">
                  <w:rPr>
                    <w:rStyle w:val="Hyperlink"/>
                    <w:noProof/>
                  </w:rPr>
                </w:rPrChange>
              </w:rPr>
              <w:fldChar w:fldCharType="end"/>
            </w:r>
          </w:ins>
        </w:p>
        <w:p w14:paraId="074C7F0E" w14:textId="6884DF6A" w:rsidR="00B407E4" w:rsidRPr="00B407E4" w:rsidRDefault="00B407E4">
          <w:pPr>
            <w:pStyle w:val="TOC2"/>
            <w:tabs>
              <w:tab w:val="right" w:leader="dot" w:pos="9019"/>
            </w:tabs>
            <w:rPr>
              <w:ins w:id="63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37" w:author="Kiên Lê Trung" w:date="2024-12-26T18:31:00Z" w16du:dateUtc="2024-12-26T11:31:00Z">
                <w:rPr>
                  <w:ins w:id="63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39" w:author="Kiên Lê Trung" w:date="2024-12-26T18:31:00Z" w16du:dateUtc="2024-12-26T11:31:00Z">
            <w:r w:rsidRPr="00B407E4">
              <w:rPr>
                <w:rStyle w:val="Hyperlink"/>
                <w:rFonts w:ascii="Times New Roman" w:hAnsi="Times New Roman" w:cs="Times New Roman"/>
                <w:noProof/>
                <w:sz w:val="24"/>
                <w:szCs w:val="24"/>
                <w:rPrChange w:id="64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4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42" w:author="Kiên Lê Trung" w:date="2024-12-26T18:31:00Z" w16du:dateUtc="2024-12-26T11:31:00Z">
                  <w:rPr>
                    <w:noProof/>
                  </w:rPr>
                </w:rPrChange>
              </w:rPr>
              <w:instrText>HYPERLINK \l "_Toc186130308"</w:instrText>
            </w:r>
            <w:r w:rsidRPr="00B407E4">
              <w:rPr>
                <w:rStyle w:val="Hyperlink"/>
                <w:rFonts w:ascii="Times New Roman" w:hAnsi="Times New Roman" w:cs="Times New Roman"/>
                <w:noProof/>
                <w:sz w:val="24"/>
                <w:szCs w:val="24"/>
                <w:rPrChange w:id="64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4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45" w:author="Kiên Lê Trung" w:date="2024-12-26T18:31:00Z" w16du:dateUtc="2024-12-26T11:31:00Z">
                  <w:rPr>
                    <w:rStyle w:val="Hyperlink"/>
                    <w:noProof/>
                  </w:rPr>
                </w:rPrChange>
              </w:rPr>
              <w:t>2.2 Thiết kế hệ thống</w:t>
            </w:r>
            <w:r w:rsidRPr="00B407E4">
              <w:rPr>
                <w:rFonts w:ascii="Times New Roman" w:hAnsi="Times New Roman" w:cs="Times New Roman"/>
                <w:noProof/>
                <w:webHidden/>
                <w:sz w:val="24"/>
                <w:szCs w:val="24"/>
                <w:rPrChange w:id="64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4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48" w:author="Kiên Lê Trung" w:date="2024-12-26T18:31:00Z" w16du:dateUtc="2024-12-26T11:31:00Z">
                  <w:rPr>
                    <w:noProof/>
                    <w:webHidden/>
                  </w:rPr>
                </w:rPrChange>
              </w:rPr>
              <w:instrText xml:space="preserve"> PAGEREF _Toc186130308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49" w:author="Kiên Lê Trung" w:date="2024-12-26T18:31:00Z" w16du:dateUtc="2024-12-26T11:31:00Z">
                <w:rPr>
                  <w:noProof/>
                  <w:webHidden/>
                </w:rPr>
              </w:rPrChange>
            </w:rPr>
            <w:fldChar w:fldCharType="separate"/>
          </w:r>
          <w:ins w:id="650" w:author="Kiên Lê Trung" w:date="2024-12-26T18:31:00Z" w16du:dateUtc="2024-12-26T11:31:00Z">
            <w:r w:rsidRPr="00B407E4">
              <w:rPr>
                <w:rFonts w:ascii="Times New Roman" w:hAnsi="Times New Roman" w:cs="Times New Roman"/>
                <w:noProof/>
                <w:webHidden/>
                <w:sz w:val="24"/>
                <w:szCs w:val="24"/>
                <w:rPrChange w:id="651"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5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53" w:author="Kiên Lê Trung" w:date="2024-12-26T18:31:00Z" w16du:dateUtc="2024-12-26T11:31:00Z">
                  <w:rPr>
                    <w:rStyle w:val="Hyperlink"/>
                    <w:noProof/>
                  </w:rPr>
                </w:rPrChange>
              </w:rPr>
              <w:fldChar w:fldCharType="end"/>
            </w:r>
          </w:ins>
        </w:p>
        <w:p w14:paraId="1CB30272" w14:textId="453F0DD6" w:rsidR="00B407E4" w:rsidRPr="00B407E4" w:rsidRDefault="00B407E4">
          <w:pPr>
            <w:pStyle w:val="TOC3"/>
            <w:tabs>
              <w:tab w:val="right" w:leader="dot" w:pos="9019"/>
            </w:tabs>
            <w:rPr>
              <w:ins w:id="65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55" w:author="Kiên Lê Trung" w:date="2024-12-26T18:31:00Z" w16du:dateUtc="2024-12-26T11:31:00Z">
                <w:rPr>
                  <w:ins w:id="65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57" w:author="Kiên Lê Trung" w:date="2024-12-26T18:31:00Z" w16du:dateUtc="2024-12-26T11:31:00Z">
            <w:r w:rsidRPr="00B407E4">
              <w:rPr>
                <w:rStyle w:val="Hyperlink"/>
                <w:rFonts w:ascii="Times New Roman" w:hAnsi="Times New Roman" w:cs="Times New Roman"/>
                <w:noProof/>
                <w:sz w:val="24"/>
                <w:szCs w:val="24"/>
                <w:rPrChange w:id="65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5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60" w:author="Kiên Lê Trung" w:date="2024-12-26T18:31:00Z" w16du:dateUtc="2024-12-26T11:31:00Z">
                  <w:rPr>
                    <w:noProof/>
                  </w:rPr>
                </w:rPrChange>
              </w:rPr>
              <w:instrText>HYPERLINK \l "_Toc186130309"</w:instrText>
            </w:r>
            <w:r w:rsidRPr="00B407E4">
              <w:rPr>
                <w:rStyle w:val="Hyperlink"/>
                <w:rFonts w:ascii="Times New Roman" w:hAnsi="Times New Roman" w:cs="Times New Roman"/>
                <w:noProof/>
                <w:sz w:val="24"/>
                <w:szCs w:val="24"/>
                <w:rPrChange w:id="66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6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63" w:author="Kiên Lê Trung" w:date="2024-12-26T18:31:00Z" w16du:dateUtc="2024-12-26T11:31:00Z">
                  <w:rPr>
                    <w:rStyle w:val="Hyperlink"/>
                    <w:noProof/>
                  </w:rPr>
                </w:rPrChange>
              </w:rPr>
              <w:t>2.2.1 Thiết kế các mô hình thông tin tuần tự của hệ thống</w:t>
            </w:r>
            <w:r w:rsidRPr="00B407E4">
              <w:rPr>
                <w:rFonts w:ascii="Times New Roman" w:hAnsi="Times New Roman" w:cs="Times New Roman"/>
                <w:noProof/>
                <w:webHidden/>
                <w:sz w:val="24"/>
                <w:szCs w:val="24"/>
                <w:rPrChange w:id="66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6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66" w:author="Kiên Lê Trung" w:date="2024-12-26T18:31:00Z" w16du:dateUtc="2024-12-26T11:31:00Z">
                  <w:rPr>
                    <w:noProof/>
                    <w:webHidden/>
                  </w:rPr>
                </w:rPrChange>
              </w:rPr>
              <w:instrText xml:space="preserve"> PAGEREF _Toc186130309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67" w:author="Kiên Lê Trung" w:date="2024-12-26T18:31:00Z" w16du:dateUtc="2024-12-26T11:31:00Z">
                <w:rPr>
                  <w:noProof/>
                  <w:webHidden/>
                </w:rPr>
              </w:rPrChange>
            </w:rPr>
            <w:fldChar w:fldCharType="separate"/>
          </w:r>
          <w:ins w:id="668" w:author="Kiên Lê Trung" w:date="2024-12-26T18:31:00Z" w16du:dateUtc="2024-12-26T11:31:00Z">
            <w:r w:rsidRPr="00B407E4">
              <w:rPr>
                <w:rFonts w:ascii="Times New Roman" w:hAnsi="Times New Roman" w:cs="Times New Roman"/>
                <w:noProof/>
                <w:webHidden/>
                <w:sz w:val="24"/>
                <w:szCs w:val="24"/>
                <w:rPrChange w:id="669"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7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71" w:author="Kiên Lê Trung" w:date="2024-12-26T18:31:00Z" w16du:dateUtc="2024-12-26T11:31:00Z">
                  <w:rPr>
                    <w:rStyle w:val="Hyperlink"/>
                    <w:noProof/>
                  </w:rPr>
                </w:rPrChange>
              </w:rPr>
              <w:fldChar w:fldCharType="end"/>
            </w:r>
          </w:ins>
        </w:p>
        <w:p w14:paraId="1A719866" w14:textId="210AAD37" w:rsidR="00B407E4" w:rsidRPr="00B407E4" w:rsidRDefault="00B407E4">
          <w:pPr>
            <w:pStyle w:val="TOC3"/>
            <w:tabs>
              <w:tab w:val="right" w:leader="dot" w:pos="9019"/>
            </w:tabs>
            <w:rPr>
              <w:ins w:id="67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73" w:author="Kiên Lê Trung" w:date="2024-12-26T18:31:00Z" w16du:dateUtc="2024-12-26T11:31:00Z">
                <w:rPr>
                  <w:ins w:id="67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75" w:author="Kiên Lê Trung" w:date="2024-12-26T18:31:00Z" w16du:dateUtc="2024-12-26T11:31:00Z">
            <w:r w:rsidRPr="00B407E4">
              <w:rPr>
                <w:rStyle w:val="Hyperlink"/>
                <w:rFonts w:ascii="Times New Roman" w:hAnsi="Times New Roman" w:cs="Times New Roman"/>
                <w:noProof/>
                <w:sz w:val="24"/>
                <w:szCs w:val="24"/>
                <w:rPrChange w:id="67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7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78" w:author="Kiên Lê Trung" w:date="2024-12-26T18:31:00Z" w16du:dateUtc="2024-12-26T11:31:00Z">
                  <w:rPr>
                    <w:noProof/>
                  </w:rPr>
                </w:rPrChange>
              </w:rPr>
              <w:instrText>HYPERLINK \l "_Toc186130310"</w:instrText>
            </w:r>
            <w:r w:rsidRPr="00B407E4">
              <w:rPr>
                <w:rStyle w:val="Hyperlink"/>
                <w:rFonts w:ascii="Times New Roman" w:hAnsi="Times New Roman" w:cs="Times New Roman"/>
                <w:noProof/>
                <w:sz w:val="24"/>
                <w:szCs w:val="24"/>
                <w:rPrChange w:id="67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81" w:author="Kiên Lê Trung" w:date="2024-12-26T18:31:00Z" w16du:dateUtc="2024-12-26T11:31:00Z">
                  <w:rPr>
                    <w:rStyle w:val="Hyperlink"/>
                    <w:noProof/>
                  </w:rPr>
                </w:rPrChange>
              </w:rPr>
              <w:t>2.2.2 Biểu đồ lớp thiết kế</w:t>
            </w:r>
            <w:r w:rsidRPr="00B407E4">
              <w:rPr>
                <w:rFonts w:ascii="Times New Roman" w:hAnsi="Times New Roman" w:cs="Times New Roman"/>
                <w:noProof/>
                <w:webHidden/>
                <w:sz w:val="24"/>
                <w:szCs w:val="24"/>
                <w:rPrChange w:id="68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8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84" w:author="Kiên Lê Trung" w:date="2024-12-26T18:31:00Z" w16du:dateUtc="2024-12-26T11:31:00Z">
                  <w:rPr>
                    <w:noProof/>
                    <w:webHidden/>
                  </w:rPr>
                </w:rPrChange>
              </w:rPr>
              <w:instrText xml:space="preserve"> PAGEREF _Toc186130310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85" w:author="Kiên Lê Trung" w:date="2024-12-26T18:31:00Z" w16du:dateUtc="2024-12-26T11:31:00Z">
                <w:rPr>
                  <w:noProof/>
                  <w:webHidden/>
                </w:rPr>
              </w:rPrChange>
            </w:rPr>
            <w:fldChar w:fldCharType="separate"/>
          </w:r>
          <w:ins w:id="686" w:author="Kiên Lê Trung" w:date="2024-12-26T18:31:00Z" w16du:dateUtc="2024-12-26T11:31:00Z">
            <w:r w:rsidRPr="00B407E4">
              <w:rPr>
                <w:rFonts w:ascii="Times New Roman" w:hAnsi="Times New Roman" w:cs="Times New Roman"/>
                <w:noProof/>
                <w:webHidden/>
                <w:sz w:val="24"/>
                <w:szCs w:val="24"/>
                <w:rPrChange w:id="687" w:author="Kiên Lê Trung" w:date="2024-12-26T18:31:00Z" w16du:dateUtc="2024-12-26T11:31:00Z">
                  <w:rPr>
                    <w:noProof/>
                    <w:webHidden/>
                  </w:rPr>
                </w:rPrChange>
              </w:rPr>
              <w:t>55</w:t>
            </w:r>
            <w:r w:rsidRPr="00B407E4">
              <w:rPr>
                <w:rFonts w:ascii="Times New Roman" w:hAnsi="Times New Roman" w:cs="Times New Roman"/>
                <w:noProof/>
                <w:webHidden/>
                <w:sz w:val="24"/>
                <w:szCs w:val="24"/>
                <w:rPrChange w:id="68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89" w:author="Kiên Lê Trung" w:date="2024-12-26T18:31:00Z" w16du:dateUtc="2024-12-26T11:31:00Z">
                  <w:rPr>
                    <w:rStyle w:val="Hyperlink"/>
                    <w:noProof/>
                  </w:rPr>
                </w:rPrChange>
              </w:rPr>
              <w:fldChar w:fldCharType="end"/>
            </w:r>
          </w:ins>
        </w:p>
        <w:p w14:paraId="12F03163" w14:textId="35097E6C" w:rsidR="00B407E4" w:rsidRPr="00B407E4" w:rsidRDefault="00B407E4">
          <w:pPr>
            <w:pStyle w:val="TOC3"/>
            <w:tabs>
              <w:tab w:val="right" w:leader="dot" w:pos="9019"/>
            </w:tabs>
            <w:rPr>
              <w:ins w:id="69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91" w:author="Kiên Lê Trung" w:date="2024-12-26T18:31:00Z" w16du:dateUtc="2024-12-26T11:31:00Z">
                <w:rPr>
                  <w:ins w:id="69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93" w:author="Kiên Lê Trung" w:date="2024-12-26T18:31:00Z" w16du:dateUtc="2024-12-26T11:31:00Z">
            <w:r w:rsidRPr="00B407E4">
              <w:rPr>
                <w:rStyle w:val="Hyperlink"/>
                <w:rFonts w:ascii="Times New Roman" w:hAnsi="Times New Roman" w:cs="Times New Roman"/>
                <w:noProof/>
                <w:sz w:val="24"/>
                <w:szCs w:val="24"/>
                <w:rPrChange w:id="69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9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96" w:author="Kiên Lê Trung" w:date="2024-12-26T18:31:00Z" w16du:dateUtc="2024-12-26T11:31:00Z">
                  <w:rPr>
                    <w:noProof/>
                  </w:rPr>
                </w:rPrChange>
              </w:rPr>
              <w:instrText>HYPERLINK \l "_Toc186130311"</w:instrText>
            </w:r>
            <w:r w:rsidRPr="00B407E4">
              <w:rPr>
                <w:rStyle w:val="Hyperlink"/>
                <w:rFonts w:ascii="Times New Roman" w:hAnsi="Times New Roman" w:cs="Times New Roman"/>
                <w:noProof/>
                <w:sz w:val="24"/>
                <w:szCs w:val="24"/>
                <w:rPrChange w:id="697"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9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99" w:author="Kiên Lê Trung" w:date="2024-12-26T18:31:00Z" w16du:dateUtc="2024-12-26T11:31:00Z">
                  <w:rPr>
                    <w:rStyle w:val="Hyperlink"/>
                    <w:noProof/>
                  </w:rPr>
                </w:rPrChange>
              </w:rPr>
              <w:t>2.2.3 Thiết kế cơ sở dữ liệu</w:t>
            </w:r>
            <w:r w:rsidRPr="00B407E4">
              <w:rPr>
                <w:rFonts w:ascii="Times New Roman" w:hAnsi="Times New Roman" w:cs="Times New Roman"/>
                <w:noProof/>
                <w:webHidden/>
                <w:sz w:val="24"/>
                <w:szCs w:val="24"/>
                <w:rPrChange w:id="70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0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02" w:author="Kiên Lê Trung" w:date="2024-12-26T18:31:00Z" w16du:dateUtc="2024-12-26T11:31:00Z">
                  <w:rPr>
                    <w:noProof/>
                    <w:webHidden/>
                  </w:rPr>
                </w:rPrChange>
              </w:rPr>
              <w:instrText xml:space="preserve"> PAGEREF _Toc186130311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03" w:author="Kiên Lê Trung" w:date="2024-12-26T18:31:00Z" w16du:dateUtc="2024-12-26T11:31:00Z">
                <w:rPr>
                  <w:noProof/>
                  <w:webHidden/>
                </w:rPr>
              </w:rPrChange>
            </w:rPr>
            <w:fldChar w:fldCharType="separate"/>
          </w:r>
          <w:ins w:id="704" w:author="Kiên Lê Trung" w:date="2024-12-26T18:31:00Z" w16du:dateUtc="2024-12-26T11:31:00Z">
            <w:r w:rsidRPr="00B407E4">
              <w:rPr>
                <w:rFonts w:ascii="Times New Roman" w:hAnsi="Times New Roman" w:cs="Times New Roman"/>
                <w:noProof/>
                <w:webHidden/>
                <w:sz w:val="24"/>
                <w:szCs w:val="24"/>
                <w:rPrChange w:id="705"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0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07" w:author="Kiên Lê Trung" w:date="2024-12-26T18:31:00Z" w16du:dateUtc="2024-12-26T11:31:00Z">
                  <w:rPr>
                    <w:rStyle w:val="Hyperlink"/>
                    <w:noProof/>
                  </w:rPr>
                </w:rPrChange>
              </w:rPr>
              <w:fldChar w:fldCharType="end"/>
            </w:r>
          </w:ins>
        </w:p>
        <w:p w14:paraId="23A35C83" w14:textId="4438BA1A" w:rsidR="00B407E4" w:rsidRPr="00B407E4" w:rsidRDefault="00B407E4">
          <w:pPr>
            <w:pStyle w:val="TOC2"/>
            <w:tabs>
              <w:tab w:val="right" w:leader="dot" w:pos="9019"/>
            </w:tabs>
            <w:rPr>
              <w:ins w:id="70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09" w:author="Kiên Lê Trung" w:date="2024-12-26T18:31:00Z" w16du:dateUtc="2024-12-26T11:31:00Z">
                <w:rPr>
                  <w:ins w:id="71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11" w:author="Kiên Lê Trung" w:date="2024-12-26T18:31:00Z" w16du:dateUtc="2024-12-26T11:31:00Z">
            <w:r w:rsidRPr="00B407E4">
              <w:rPr>
                <w:rStyle w:val="Hyperlink"/>
                <w:rFonts w:ascii="Times New Roman" w:hAnsi="Times New Roman" w:cs="Times New Roman"/>
                <w:noProof/>
                <w:sz w:val="24"/>
                <w:szCs w:val="24"/>
                <w:rPrChange w:id="71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1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14" w:author="Kiên Lê Trung" w:date="2024-12-26T18:31:00Z" w16du:dateUtc="2024-12-26T11:31:00Z">
                  <w:rPr>
                    <w:noProof/>
                  </w:rPr>
                </w:rPrChange>
              </w:rPr>
              <w:instrText>HYPERLINK \l "_Toc186130312"</w:instrText>
            </w:r>
            <w:r w:rsidRPr="00B407E4">
              <w:rPr>
                <w:rStyle w:val="Hyperlink"/>
                <w:rFonts w:ascii="Times New Roman" w:hAnsi="Times New Roman" w:cs="Times New Roman"/>
                <w:noProof/>
                <w:sz w:val="24"/>
                <w:szCs w:val="24"/>
                <w:rPrChange w:id="715"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1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17" w:author="Kiên Lê Trung" w:date="2024-12-26T18:31:00Z" w16du:dateUtc="2024-12-26T11:31:00Z">
                  <w:rPr>
                    <w:rStyle w:val="Hyperlink"/>
                    <w:noProof/>
                  </w:rPr>
                </w:rPrChange>
              </w:rPr>
              <w:t>2.3 Kết luận chương</w:t>
            </w:r>
            <w:r w:rsidRPr="00B407E4">
              <w:rPr>
                <w:rFonts w:ascii="Times New Roman" w:hAnsi="Times New Roman" w:cs="Times New Roman"/>
                <w:noProof/>
                <w:webHidden/>
                <w:sz w:val="24"/>
                <w:szCs w:val="24"/>
                <w:rPrChange w:id="71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1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20" w:author="Kiên Lê Trung" w:date="2024-12-26T18:31:00Z" w16du:dateUtc="2024-12-26T11:31:00Z">
                  <w:rPr>
                    <w:noProof/>
                    <w:webHidden/>
                  </w:rPr>
                </w:rPrChange>
              </w:rPr>
              <w:instrText xml:space="preserve"> PAGEREF _Toc186130312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21" w:author="Kiên Lê Trung" w:date="2024-12-26T18:31:00Z" w16du:dateUtc="2024-12-26T11:31:00Z">
                <w:rPr>
                  <w:noProof/>
                  <w:webHidden/>
                </w:rPr>
              </w:rPrChange>
            </w:rPr>
            <w:fldChar w:fldCharType="separate"/>
          </w:r>
          <w:ins w:id="722" w:author="Kiên Lê Trung" w:date="2024-12-26T18:31:00Z" w16du:dateUtc="2024-12-26T11:31:00Z">
            <w:r w:rsidRPr="00B407E4">
              <w:rPr>
                <w:rFonts w:ascii="Times New Roman" w:hAnsi="Times New Roman" w:cs="Times New Roman"/>
                <w:noProof/>
                <w:webHidden/>
                <w:sz w:val="24"/>
                <w:szCs w:val="24"/>
                <w:rPrChange w:id="723"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2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25" w:author="Kiên Lê Trung" w:date="2024-12-26T18:31:00Z" w16du:dateUtc="2024-12-26T11:31:00Z">
                  <w:rPr>
                    <w:rStyle w:val="Hyperlink"/>
                    <w:noProof/>
                  </w:rPr>
                </w:rPrChange>
              </w:rPr>
              <w:fldChar w:fldCharType="end"/>
            </w:r>
          </w:ins>
        </w:p>
        <w:p w14:paraId="4D20D43F" w14:textId="3FADC041" w:rsidR="00B407E4" w:rsidRPr="00B407E4" w:rsidRDefault="00B407E4">
          <w:pPr>
            <w:pStyle w:val="TOC1"/>
            <w:tabs>
              <w:tab w:val="left" w:pos="440"/>
              <w:tab w:val="right" w:leader="dot" w:pos="9019"/>
            </w:tabs>
            <w:rPr>
              <w:ins w:id="72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27" w:author="Kiên Lê Trung" w:date="2024-12-26T18:31:00Z" w16du:dateUtc="2024-12-26T11:31:00Z">
                <w:rPr>
                  <w:ins w:id="72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29" w:author="Kiên Lê Trung" w:date="2024-12-26T18:31:00Z" w16du:dateUtc="2024-12-26T11:31:00Z">
            <w:r w:rsidRPr="00B407E4">
              <w:rPr>
                <w:rStyle w:val="Hyperlink"/>
                <w:rFonts w:ascii="Times New Roman" w:hAnsi="Times New Roman" w:cs="Times New Roman"/>
                <w:noProof/>
                <w:sz w:val="24"/>
                <w:szCs w:val="24"/>
                <w:rPrChange w:id="73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3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32" w:author="Kiên Lê Trung" w:date="2024-12-26T18:31:00Z" w16du:dateUtc="2024-12-26T11:31:00Z">
                  <w:rPr>
                    <w:noProof/>
                  </w:rPr>
                </w:rPrChange>
              </w:rPr>
              <w:instrText>HYPERLINK \l "_Toc186130313"</w:instrText>
            </w:r>
            <w:r w:rsidRPr="00B407E4">
              <w:rPr>
                <w:rStyle w:val="Hyperlink"/>
                <w:rFonts w:ascii="Times New Roman" w:hAnsi="Times New Roman" w:cs="Times New Roman"/>
                <w:noProof/>
                <w:sz w:val="24"/>
                <w:szCs w:val="24"/>
                <w:rPrChange w:id="73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3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35" w:author="Kiên Lê Trung" w:date="2024-12-26T18:31:00Z" w16du:dateUtc="2024-12-26T11:31:00Z">
                  <w:rPr>
                    <w:rStyle w:val="Hyperlink"/>
                    <w:noProof/>
                  </w:rPr>
                </w:rPrChange>
              </w:rPr>
              <w:t>CHƯƠNG 3: CÀI ĐẶT VÀ THỬ NGHIỆM HỆ THỐNG</w:t>
            </w:r>
            <w:r w:rsidRPr="00B407E4">
              <w:rPr>
                <w:rFonts w:ascii="Times New Roman" w:hAnsi="Times New Roman" w:cs="Times New Roman"/>
                <w:noProof/>
                <w:webHidden/>
                <w:sz w:val="24"/>
                <w:szCs w:val="24"/>
                <w:rPrChange w:id="73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3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38" w:author="Kiên Lê Trung" w:date="2024-12-26T18:31:00Z" w16du:dateUtc="2024-12-26T11:31:00Z">
                  <w:rPr>
                    <w:noProof/>
                    <w:webHidden/>
                  </w:rPr>
                </w:rPrChange>
              </w:rPr>
              <w:instrText xml:space="preserve"> PAGEREF _Toc186130313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39" w:author="Kiên Lê Trung" w:date="2024-12-26T18:31:00Z" w16du:dateUtc="2024-12-26T11:31:00Z">
                <w:rPr>
                  <w:noProof/>
                  <w:webHidden/>
                </w:rPr>
              </w:rPrChange>
            </w:rPr>
            <w:fldChar w:fldCharType="separate"/>
          </w:r>
          <w:ins w:id="740" w:author="Kiên Lê Trung" w:date="2024-12-26T18:31:00Z" w16du:dateUtc="2024-12-26T11:31:00Z">
            <w:r w:rsidRPr="00B407E4">
              <w:rPr>
                <w:rFonts w:ascii="Times New Roman" w:hAnsi="Times New Roman" w:cs="Times New Roman"/>
                <w:noProof/>
                <w:webHidden/>
                <w:sz w:val="24"/>
                <w:szCs w:val="24"/>
                <w:rPrChange w:id="741"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4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43" w:author="Kiên Lê Trung" w:date="2024-12-26T18:31:00Z" w16du:dateUtc="2024-12-26T11:31:00Z">
                  <w:rPr>
                    <w:rStyle w:val="Hyperlink"/>
                    <w:noProof/>
                  </w:rPr>
                </w:rPrChange>
              </w:rPr>
              <w:fldChar w:fldCharType="end"/>
            </w:r>
          </w:ins>
        </w:p>
        <w:p w14:paraId="7F7B59BD" w14:textId="6ED511A4" w:rsidR="00B407E4" w:rsidRPr="00B407E4" w:rsidRDefault="00B407E4">
          <w:pPr>
            <w:pStyle w:val="TOC2"/>
            <w:tabs>
              <w:tab w:val="right" w:leader="dot" w:pos="9019"/>
            </w:tabs>
            <w:rPr>
              <w:ins w:id="74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45" w:author="Kiên Lê Trung" w:date="2024-12-26T18:31:00Z" w16du:dateUtc="2024-12-26T11:31:00Z">
                <w:rPr>
                  <w:ins w:id="74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47" w:author="Kiên Lê Trung" w:date="2024-12-26T18:31:00Z" w16du:dateUtc="2024-12-26T11:31:00Z">
            <w:r w:rsidRPr="00B407E4">
              <w:rPr>
                <w:rStyle w:val="Hyperlink"/>
                <w:rFonts w:ascii="Times New Roman" w:hAnsi="Times New Roman" w:cs="Times New Roman"/>
                <w:noProof/>
                <w:sz w:val="24"/>
                <w:szCs w:val="24"/>
                <w:rPrChange w:id="74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4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50" w:author="Kiên Lê Trung" w:date="2024-12-26T18:31:00Z" w16du:dateUtc="2024-12-26T11:31:00Z">
                  <w:rPr>
                    <w:noProof/>
                  </w:rPr>
                </w:rPrChange>
              </w:rPr>
              <w:instrText>HYPERLINK \l "_Toc186130314"</w:instrText>
            </w:r>
            <w:r w:rsidRPr="00B407E4">
              <w:rPr>
                <w:rStyle w:val="Hyperlink"/>
                <w:rFonts w:ascii="Times New Roman" w:hAnsi="Times New Roman" w:cs="Times New Roman"/>
                <w:noProof/>
                <w:sz w:val="24"/>
                <w:szCs w:val="24"/>
                <w:rPrChange w:id="75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5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53" w:author="Kiên Lê Trung" w:date="2024-12-26T18:31:00Z" w16du:dateUtc="2024-12-26T11:31:00Z">
                  <w:rPr>
                    <w:rStyle w:val="Hyperlink"/>
                    <w:noProof/>
                  </w:rPr>
                </w:rPrChange>
              </w:rPr>
              <w:t xml:space="preserve">3.1 </w:t>
            </w:r>
            <w:r w:rsidRPr="00B407E4">
              <w:rPr>
                <w:rStyle w:val="Hyperlink"/>
                <w:rFonts w:ascii="Times New Roman" w:hAnsi="Times New Roman" w:cs="Times New Roman"/>
                <w:noProof/>
                <w:sz w:val="24"/>
                <w:szCs w:val="24"/>
                <w:lang w:val="en-US"/>
                <w:rPrChange w:id="754" w:author="Kiên Lê Trung" w:date="2024-12-26T18:31:00Z" w16du:dateUtc="2024-12-26T11:31:00Z">
                  <w:rPr>
                    <w:rStyle w:val="Hyperlink"/>
                    <w:noProof/>
                    <w:lang w:val="en-US"/>
                  </w:rPr>
                </w:rPrChange>
              </w:rPr>
              <w:t>Cài đặt</w:t>
            </w:r>
            <w:r w:rsidRPr="00B407E4">
              <w:rPr>
                <w:rFonts w:ascii="Times New Roman" w:hAnsi="Times New Roman" w:cs="Times New Roman"/>
                <w:noProof/>
                <w:webHidden/>
                <w:sz w:val="24"/>
                <w:szCs w:val="24"/>
                <w:rPrChange w:id="75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5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57" w:author="Kiên Lê Trung" w:date="2024-12-26T18:31:00Z" w16du:dateUtc="2024-12-26T11:31:00Z">
                  <w:rPr>
                    <w:noProof/>
                    <w:webHidden/>
                  </w:rPr>
                </w:rPrChange>
              </w:rPr>
              <w:instrText xml:space="preserve"> PAGEREF _Toc186130314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58" w:author="Kiên Lê Trung" w:date="2024-12-26T18:31:00Z" w16du:dateUtc="2024-12-26T11:31:00Z">
                <w:rPr>
                  <w:noProof/>
                  <w:webHidden/>
                </w:rPr>
              </w:rPrChange>
            </w:rPr>
            <w:fldChar w:fldCharType="separate"/>
          </w:r>
          <w:ins w:id="759" w:author="Kiên Lê Trung" w:date="2024-12-26T18:31:00Z" w16du:dateUtc="2024-12-26T11:31:00Z">
            <w:r w:rsidRPr="00B407E4">
              <w:rPr>
                <w:rFonts w:ascii="Times New Roman" w:hAnsi="Times New Roman" w:cs="Times New Roman"/>
                <w:noProof/>
                <w:webHidden/>
                <w:sz w:val="24"/>
                <w:szCs w:val="24"/>
                <w:rPrChange w:id="76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6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62" w:author="Kiên Lê Trung" w:date="2024-12-26T18:31:00Z" w16du:dateUtc="2024-12-26T11:31:00Z">
                  <w:rPr>
                    <w:rStyle w:val="Hyperlink"/>
                    <w:noProof/>
                  </w:rPr>
                </w:rPrChange>
              </w:rPr>
              <w:fldChar w:fldCharType="end"/>
            </w:r>
          </w:ins>
        </w:p>
        <w:p w14:paraId="3A2E943B" w14:textId="50839BBA" w:rsidR="00B407E4" w:rsidRPr="00B407E4" w:rsidRDefault="00B407E4">
          <w:pPr>
            <w:pStyle w:val="TOC3"/>
            <w:tabs>
              <w:tab w:val="right" w:leader="dot" w:pos="9019"/>
            </w:tabs>
            <w:rPr>
              <w:ins w:id="76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64" w:author="Kiên Lê Trung" w:date="2024-12-26T18:31:00Z" w16du:dateUtc="2024-12-26T11:31:00Z">
                <w:rPr>
                  <w:ins w:id="76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66" w:author="Kiên Lê Trung" w:date="2024-12-26T18:31:00Z" w16du:dateUtc="2024-12-26T11:31:00Z">
            <w:r w:rsidRPr="00B407E4">
              <w:rPr>
                <w:rStyle w:val="Hyperlink"/>
                <w:rFonts w:ascii="Times New Roman" w:hAnsi="Times New Roman" w:cs="Times New Roman"/>
                <w:noProof/>
                <w:sz w:val="24"/>
                <w:szCs w:val="24"/>
                <w:rPrChange w:id="76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6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69" w:author="Kiên Lê Trung" w:date="2024-12-26T18:31:00Z" w16du:dateUtc="2024-12-26T11:31:00Z">
                  <w:rPr>
                    <w:noProof/>
                  </w:rPr>
                </w:rPrChange>
              </w:rPr>
              <w:instrText>HYPERLINK \l "_Toc186130315"</w:instrText>
            </w:r>
            <w:r w:rsidRPr="00B407E4">
              <w:rPr>
                <w:rStyle w:val="Hyperlink"/>
                <w:rFonts w:ascii="Times New Roman" w:hAnsi="Times New Roman" w:cs="Times New Roman"/>
                <w:noProof/>
                <w:sz w:val="24"/>
                <w:szCs w:val="24"/>
                <w:rPrChange w:id="770"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7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72" w:author="Kiên Lê Trung" w:date="2024-12-26T18:31:00Z" w16du:dateUtc="2024-12-26T11:31:00Z">
                  <w:rPr>
                    <w:rStyle w:val="Hyperlink"/>
                    <w:noProof/>
                    <w:lang w:val="en-US"/>
                  </w:rPr>
                </w:rPrChange>
              </w:rPr>
              <w:t xml:space="preserve">3.1.1 </w:t>
            </w:r>
            <w:r w:rsidRPr="00B407E4">
              <w:rPr>
                <w:rStyle w:val="Hyperlink"/>
                <w:rFonts w:ascii="Times New Roman" w:eastAsia="Times New Roman" w:hAnsi="Times New Roman" w:cs="Times New Roman"/>
                <w:noProof/>
                <w:sz w:val="24"/>
                <w:szCs w:val="24"/>
                <w:lang w:val="en-US"/>
                <w:rPrChange w:id="773" w:author="Kiên Lê Trung" w:date="2024-12-26T18:31:00Z" w16du:dateUtc="2024-12-26T11:31:00Z">
                  <w:rPr>
                    <w:rStyle w:val="Hyperlink"/>
                    <w:rFonts w:eastAsia="Times New Roman" w:cs="Times New Roman"/>
                    <w:noProof/>
                    <w:lang w:val="en-US"/>
                  </w:rPr>
                </w:rPrChange>
              </w:rPr>
              <w:t>Yêu cầu hệ thống</w:t>
            </w:r>
            <w:r w:rsidRPr="00B407E4">
              <w:rPr>
                <w:rFonts w:ascii="Times New Roman" w:hAnsi="Times New Roman" w:cs="Times New Roman"/>
                <w:noProof/>
                <w:webHidden/>
                <w:sz w:val="24"/>
                <w:szCs w:val="24"/>
                <w:rPrChange w:id="77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7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76" w:author="Kiên Lê Trung" w:date="2024-12-26T18:31:00Z" w16du:dateUtc="2024-12-26T11:31:00Z">
                  <w:rPr>
                    <w:noProof/>
                    <w:webHidden/>
                  </w:rPr>
                </w:rPrChange>
              </w:rPr>
              <w:instrText xml:space="preserve"> PAGEREF _Toc186130315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77" w:author="Kiên Lê Trung" w:date="2024-12-26T18:31:00Z" w16du:dateUtc="2024-12-26T11:31:00Z">
                <w:rPr>
                  <w:noProof/>
                  <w:webHidden/>
                </w:rPr>
              </w:rPrChange>
            </w:rPr>
            <w:fldChar w:fldCharType="separate"/>
          </w:r>
          <w:ins w:id="778" w:author="Kiên Lê Trung" w:date="2024-12-26T18:31:00Z" w16du:dateUtc="2024-12-26T11:31:00Z">
            <w:r w:rsidRPr="00B407E4">
              <w:rPr>
                <w:rFonts w:ascii="Times New Roman" w:hAnsi="Times New Roman" w:cs="Times New Roman"/>
                <w:noProof/>
                <w:webHidden/>
                <w:sz w:val="24"/>
                <w:szCs w:val="24"/>
                <w:rPrChange w:id="779"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8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81" w:author="Kiên Lê Trung" w:date="2024-12-26T18:31:00Z" w16du:dateUtc="2024-12-26T11:31:00Z">
                  <w:rPr>
                    <w:rStyle w:val="Hyperlink"/>
                    <w:noProof/>
                  </w:rPr>
                </w:rPrChange>
              </w:rPr>
              <w:fldChar w:fldCharType="end"/>
            </w:r>
          </w:ins>
        </w:p>
        <w:p w14:paraId="27F97CEB" w14:textId="7787187E" w:rsidR="00B407E4" w:rsidRPr="00B407E4" w:rsidRDefault="00B407E4">
          <w:pPr>
            <w:pStyle w:val="TOC3"/>
            <w:tabs>
              <w:tab w:val="right" w:leader="dot" w:pos="9019"/>
            </w:tabs>
            <w:rPr>
              <w:ins w:id="78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83" w:author="Kiên Lê Trung" w:date="2024-12-26T18:31:00Z" w16du:dateUtc="2024-12-26T11:31:00Z">
                <w:rPr>
                  <w:ins w:id="78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85" w:author="Kiên Lê Trung" w:date="2024-12-26T18:31:00Z" w16du:dateUtc="2024-12-26T11:31:00Z">
            <w:r w:rsidRPr="00B407E4">
              <w:rPr>
                <w:rStyle w:val="Hyperlink"/>
                <w:rFonts w:ascii="Times New Roman" w:hAnsi="Times New Roman" w:cs="Times New Roman"/>
                <w:noProof/>
                <w:sz w:val="24"/>
                <w:szCs w:val="24"/>
                <w:rPrChange w:id="78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8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88" w:author="Kiên Lê Trung" w:date="2024-12-26T18:31:00Z" w16du:dateUtc="2024-12-26T11:31:00Z">
                  <w:rPr>
                    <w:noProof/>
                  </w:rPr>
                </w:rPrChange>
              </w:rPr>
              <w:instrText>HYPERLINK \l "_Toc186130316"</w:instrText>
            </w:r>
            <w:r w:rsidRPr="00B407E4">
              <w:rPr>
                <w:rStyle w:val="Hyperlink"/>
                <w:rFonts w:ascii="Times New Roman" w:hAnsi="Times New Roman" w:cs="Times New Roman"/>
                <w:noProof/>
                <w:sz w:val="24"/>
                <w:szCs w:val="24"/>
                <w:rPrChange w:id="78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9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91" w:author="Kiên Lê Trung" w:date="2024-12-26T18:31:00Z" w16du:dateUtc="2024-12-26T11:31:00Z">
                  <w:rPr>
                    <w:rStyle w:val="Hyperlink"/>
                    <w:noProof/>
                    <w:lang w:val="en-US"/>
                  </w:rPr>
                </w:rPrChange>
              </w:rPr>
              <w:t>3.1.2 Cài đặt hệ thống</w:t>
            </w:r>
            <w:r w:rsidRPr="00B407E4">
              <w:rPr>
                <w:rFonts w:ascii="Times New Roman" w:hAnsi="Times New Roman" w:cs="Times New Roman"/>
                <w:noProof/>
                <w:webHidden/>
                <w:sz w:val="24"/>
                <w:szCs w:val="24"/>
                <w:rPrChange w:id="79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9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94" w:author="Kiên Lê Trung" w:date="2024-12-26T18:31:00Z" w16du:dateUtc="2024-12-26T11:31:00Z">
                  <w:rPr>
                    <w:noProof/>
                    <w:webHidden/>
                  </w:rPr>
                </w:rPrChange>
              </w:rPr>
              <w:instrText xml:space="preserve"> PAGEREF _Toc186130316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95" w:author="Kiên Lê Trung" w:date="2024-12-26T18:31:00Z" w16du:dateUtc="2024-12-26T11:31:00Z">
                <w:rPr>
                  <w:noProof/>
                  <w:webHidden/>
                </w:rPr>
              </w:rPrChange>
            </w:rPr>
            <w:fldChar w:fldCharType="separate"/>
          </w:r>
          <w:ins w:id="796" w:author="Kiên Lê Trung" w:date="2024-12-26T18:31:00Z" w16du:dateUtc="2024-12-26T11:31:00Z">
            <w:r w:rsidRPr="00B407E4">
              <w:rPr>
                <w:rFonts w:ascii="Times New Roman" w:hAnsi="Times New Roman" w:cs="Times New Roman"/>
                <w:noProof/>
                <w:webHidden/>
                <w:sz w:val="24"/>
                <w:szCs w:val="24"/>
                <w:rPrChange w:id="797"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9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99" w:author="Kiên Lê Trung" w:date="2024-12-26T18:31:00Z" w16du:dateUtc="2024-12-26T11:31:00Z">
                  <w:rPr>
                    <w:rStyle w:val="Hyperlink"/>
                    <w:noProof/>
                  </w:rPr>
                </w:rPrChange>
              </w:rPr>
              <w:fldChar w:fldCharType="end"/>
            </w:r>
          </w:ins>
        </w:p>
        <w:p w14:paraId="293A02E9" w14:textId="038053D6" w:rsidR="00B407E4" w:rsidRPr="00B407E4" w:rsidRDefault="00B407E4">
          <w:pPr>
            <w:pStyle w:val="TOC2"/>
            <w:tabs>
              <w:tab w:val="right" w:leader="dot" w:pos="9019"/>
            </w:tabs>
            <w:rPr>
              <w:ins w:id="80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01" w:author="Kiên Lê Trung" w:date="2024-12-26T18:31:00Z" w16du:dateUtc="2024-12-26T11:31:00Z">
                <w:rPr>
                  <w:ins w:id="80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03" w:author="Kiên Lê Trung" w:date="2024-12-26T18:31:00Z" w16du:dateUtc="2024-12-26T11:31:00Z">
            <w:r w:rsidRPr="00B407E4">
              <w:rPr>
                <w:rStyle w:val="Hyperlink"/>
                <w:rFonts w:ascii="Times New Roman" w:hAnsi="Times New Roman" w:cs="Times New Roman"/>
                <w:noProof/>
                <w:sz w:val="24"/>
                <w:szCs w:val="24"/>
                <w:rPrChange w:id="80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0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06" w:author="Kiên Lê Trung" w:date="2024-12-26T18:31:00Z" w16du:dateUtc="2024-12-26T11:31:00Z">
                  <w:rPr>
                    <w:noProof/>
                  </w:rPr>
                </w:rPrChange>
              </w:rPr>
              <w:instrText>HYPERLINK \l "_Toc186130317"</w:instrText>
            </w:r>
            <w:r w:rsidRPr="00B407E4">
              <w:rPr>
                <w:rStyle w:val="Hyperlink"/>
                <w:rFonts w:ascii="Times New Roman" w:hAnsi="Times New Roman" w:cs="Times New Roman"/>
                <w:noProof/>
                <w:sz w:val="24"/>
                <w:szCs w:val="24"/>
                <w:rPrChange w:id="807"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0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09" w:author="Kiên Lê Trung" w:date="2024-12-26T18:31:00Z" w16du:dateUtc="2024-12-26T11:31:00Z">
                  <w:rPr>
                    <w:rStyle w:val="Hyperlink"/>
                    <w:noProof/>
                  </w:rPr>
                </w:rPrChange>
              </w:rPr>
              <w:t>3.2 Một số hình ảnh về giao diện hệ thống</w:t>
            </w:r>
            <w:r w:rsidRPr="00B407E4">
              <w:rPr>
                <w:rFonts w:ascii="Times New Roman" w:hAnsi="Times New Roman" w:cs="Times New Roman"/>
                <w:noProof/>
                <w:webHidden/>
                <w:sz w:val="24"/>
                <w:szCs w:val="24"/>
                <w:rPrChange w:id="81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1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12" w:author="Kiên Lê Trung" w:date="2024-12-26T18:31:00Z" w16du:dateUtc="2024-12-26T11:31:00Z">
                  <w:rPr>
                    <w:noProof/>
                    <w:webHidden/>
                  </w:rPr>
                </w:rPrChange>
              </w:rPr>
              <w:instrText xml:space="preserve"> PAGEREF _Toc186130317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13" w:author="Kiên Lê Trung" w:date="2024-12-26T18:31:00Z" w16du:dateUtc="2024-12-26T11:31:00Z">
                <w:rPr>
                  <w:noProof/>
                  <w:webHidden/>
                </w:rPr>
              </w:rPrChange>
            </w:rPr>
            <w:fldChar w:fldCharType="separate"/>
          </w:r>
          <w:ins w:id="814" w:author="Kiên Lê Trung" w:date="2024-12-26T18:31:00Z" w16du:dateUtc="2024-12-26T11:31:00Z">
            <w:r w:rsidRPr="00B407E4">
              <w:rPr>
                <w:rFonts w:ascii="Times New Roman" w:hAnsi="Times New Roman" w:cs="Times New Roman"/>
                <w:noProof/>
                <w:webHidden/>
                <w:sz w:val="24"/>
                <w:szCs w:val="24"/>
                <w:rPrChange w:id="815"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1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17" w:author="Kiên Lê Trung" w:date="2024-12-26T18:31:00Z" w16du:dateUtc="2024-12-26T11:31:00Z">
                  <w:rPr>
                    <w:rStyle w:val="Hyperlink"/>
                    <w:noProof/>
                  </w:rPr>
                </w:rPrChange>
              </w:rPr>
              <w:fldChar w:fldCharType="end"/>
            </w:r>
          </w:ins>
        </w:p>
        <w:p w14:paraId="318E7FAF" w14:textId="72AACEDF" w:rsidR="00B407E4" w:rsidRPr="00B407E4" w:rsidRDefault="00B407E4">
          <w:pPr>
            <w:pStyle w:val="TOC3"/>
            <w:tabs>
              <w:tab w:val="right" w:leader="dot" w:pos="9019"/>
            </w:tabs>
            <w:rPr>
              <w:ins w:id="81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19" w:author="Kiên Lê Trung" w:date="2024-12-26T18:31:00Z" w16du:dateUtc="2024-12-26T11:31:00Z">
                <w:rPr>
                  <w:ins w:id="82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21" w:author="Kiên Lê Trung" w:date="2024-12-26T18:31:00Z" w16du:dateUtc="2024-12-26T11:31:00Z">
            <w:r w:rsidRPr="00B407E4">
              <w:rPr>
                <w:rStyle w:val="Hyperlink"/>
                <w:rFonts w:ascii="Times New Roman" w:hAnsi="Times New Roman" w:cs="Times New Roman"/>
                <w:noProof/>
                <w:sz w:val="24"/>
                <w:szCs w:val="24"/>
                <w:rPrChange w:id="82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2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24" w:author="Kiên Lê Trung" w:date="2024-12-26T18:31:00Z" w16du:dateUtc="2024-12-26T11:31:00Z">
                  <w:rPr>
                    <w:noProof/>
                  </w:rPr>
                </w:rPrChange>
              </w:rPr>
              <w:instrText>HYPERLINK \l "_Toc186130318"</w:instrText>
            </w:r>
            <w:r w:rsidRPr="00B407E4">
              <w:rPr>
                <w:rStyle w:val="Hyperlink"/>
                <w:rFonts w:ascii="Times New Roman" w:hAnsi="Times New Roman" w:cs="Times New Roman"/>
                <w:noProof/>
                <w:sz w:val="24"/>
                <w:szCs w:val="24"/>
                <w:rPrChange w:id="825"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2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27" w:author="Kiên Lê Trung" w:date="2024-12-26T18:31:00Z" w16du:dateUtc="2024-12-26T11:31:00Z">
                  <w:rPr>
                    <w:rStyle w:val="Hyperlink"/>
                    <w:noProof/>
                  </w:rPr>
                </w:rPrChange>
              </w:rPr>
              <w:t>3.2.1 Một số giao diện cho người dùng hệ thống</w:t>
            </w:r>
            <w:r w:rsidRPr="00B407E4">
              <w:rPr>
                <w:rFonts w:ascii="Times New Roman" w:hAnsi="Times New Roman" w:cs="Times New Roman"/>
                <w:noProof/>
                <w:webHidden/>
                <w:sz w:val="24"/>
                <w:szCs w:val="24"/>
                <w:rPrChange w:id="82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2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30" w:author="Kiên Lê Trung" w:date="2024-12-26T18:31:00Z" w16du:dateUtc="2024-12-26T11:31:00Z">
                  <w:rPr>
                    <w:noProof/>
                    <w:webHidden/>
                  </w:rPr>
                </w:rPrChange>
              </w:rPr>
              <w:instrText xml:space="preserve"> PAGEREF _Toc186130318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31" w:author="Kiên Lê Trung" w:date="2024-12-26T18:31:00Z" w16du:dateUtc="2024-12-26T11:31:00Z">
                <w:rPr>
                  <w:noProof/>
                  <w:webHidden/>
                </w:rPr>
              </w:rPrChange>
            </w:rPr>
            <w:fldChar w:fldCharType="separate"/>
          </w:r>
          <w:ins w:id="832" w:author="Kiên Lê Trung" w:date="2024-12-26T18:31:00Z" w16du:dateUtc="2024-12-26T11:31:00Z">
            <w:r w:rsidRPr="00B407E4">
              <w:rPr>
                <w:rFonts w:ascii="Times New Roman" w:hAnsi="Times New Roman" w:cs="Times New Roman"/>
                <w:noProof/>
                <w:webHidden/>
                <w:sz w:val="24"/>
                <w:szCs w:val="24"/>
                <w:rPrChange w:id="833"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3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35" w:author="Kiên Lê Trung" w:date="2024-12-26T18:31:00Z" w16du:dateUtc="2024-12-26T11:31:00Z">
                  <w:rPr>
                    <w:rStyle w:val="Hyperlink"/>
                    <w:noProof/>
                  </w:rPr>
                </w:rPrChange>
              </w:rPr>
              <w:fldChar w:fldCharType="end"/>
            </w:r>
          </w:ins>
        </w:p>
        <w:p w14:paraId="42C52AA6" w14:textId="7BE238E7" w:rsidR="00B407E4" w:rsidRPr="00B407E4" w:rsidRDefault="00B407E4">
          <w:pPr>
            <w:pStyle w:val="TOC3"/>
            <w:tabs>
              <w:tab w:val="right" w:leader="dot" w:pos="9019"/>
            </w:tabs>
            <w:rPr>
              <w:ins w:id="83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37" w:author="Kiên Lê Trung" w:date="2024-12-26T18:31:00Z" w16du:dateUtc="2024-12-26T11:31:00Z">
                <w:rPr>
                  <w:ins w:id="83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39" w:author="Kiên Lê Trung" w:date="2024-12-26T18:31:00Z" w16du:dateUtc="2024-12-26T11:31:00Z">
            <w:r w:rsidRPr="00B407E4">
              <w:rPr>
                <w:rStyle w:val="Hyperlink"/>
                <w:rFonts w:ascii="Times New Roman" w:hAnsi="Times New Roman" w:cs="Times New Roman"/>
                <w:noProof/>
                <w:sz w:val="24"/>
                <w:szCs w:val="24"/>
                <w:rPrChange w:id="84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4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42" w:author="Kiên Lê Trung" w:date="2024-12-26T18:31:00Z" w16du:dateUtc="2024-12-26T11:31:00Z">
                  <w:rPr>
                    <w:noProof/>
                  </w:rPr>
                </w:rPrChange>
              </w:rPr>
              <w:instrText>HYPERLINK \l "_Toc186130319"</w:instrText>
            </w:r>
            <w:r w:rsidRPr="00B407E4">
              <w:rPr>
                <w:rStyle w:val="Hyperlink"/>
                <w:rFonts w:ascii="Times New Roman" w:hAnsi="Times New Roman" w:cs="Times New Roman"/>
                <w:noProof/>
                <w:sz w:val="24"/>
                <w:szCs w:val="24"/>
                <w:rPrChange w:id="843"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4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45" w:author="Kiên Lê Trung" w:date="2024-12-26T18:31:00Z" w16du:dateUtc="2024-12-26T11:31:00Z">
                  <w:rPr>
                    <w:rStyle w:val="Hyperlink"/>
                    <w:noProof/>
                  </w:rPr>
                </w:rPrChange>
              </w:rPr>
              <w:t xml:space="preserve">3.2.2 Một số giao diện cho người </w:t>
            </w:r>
            <w:r w:rsidRPr="00B407E4">
              <w:rPr>
                <w:rStyle w:val="Hyperlink"/>
                <w:rFonts w:ascii="Times New Roman" w:hAnsi="Times New Roman" w:cs="Times New Roman"/>
                <w:noProof/>
                <w:sz w:val="24"/>
                <w:szCs w:val="24"/>
                <w:lang w:val="en-US"/>
                <w:rPrChange w:id="846" w:author="Kiên Lê Trung" w:date="2024-12-26T18:31:00Z" w16du:dateUtc="2024-12-26T11:31:00Z">
                  <w:rPr>
                    <w:rStyle w:val="Hyperlink"/>
                    <w:noProof/>
                    <w:lang w:val="en-US"/>
                  </w:rPr>
                </w:rPrChange>
              </w:rPr>
              <w:t>bán</w:t>
            </w:r>
            <w:r w:rsidRPr="00B407E4">
              <w:rPr>
                <w:rFonts w:ascii="Times New Roman" w:hAnsi="Times New Roman" w:cs="Times New Roman"/>
                <w:noProof/>
                <w:webHidden/>
                <w:sz w:val="24"/>
                <w:szCs w:val="24"/>
                <w:rPrChange w:id="84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4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49" w:author="Kiên Lê Trung" w:date="2024-12-26T18:31:00Z" w16du:dateUtc="2024-12-26T11:31:00Z">
                  <w:rPr>
                    <w:noProof/>
                    <w:webHidden/>
                  </w:rPr>
                </w:rPrChange>
              </w:rPr>
              <w:instrText xml:space="preserve"> PAGEREF _Toc186130319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50" w:author="Kiên Lê Trung" w:date="2024-12-26T18:31:00Z" w16du:dateUtc="2024-12-26T11:31:00Z">
                <w:rPr>
                  <w:noProof/>
                  <w:webHidden/>
                </w:rPr>
              </w:rPrChange>
            </w:rPr>
            <w:fldChar w:fldCharType="separate"/>
          </w:r>
          <w:ins w:id="851" w:author="Kiên Lê Trung" w:date="2024-12-26T18:31:00Z" w16du:dateUtc="2024-12-26T11:31:00Z">
            <w:r w:rsidRPr="00B407E4">
              <w:rPr>
                <w:rFonts w:ascii="Times New Roman" w:hAnsi="Times New Roman" w:cs="Times New Roman"/>
                <w:noProof/>
                <w:webHidden/>
                <w:sz w:val="24"/>
                <w:szCs w:val="24"/>
                <w:rPrChange w:id="852" w:author="Kiên Lê Trung" w:date="2024-12-26T18:31:00Z" w16du:dateUtc="2024-12-26T11:31:00Z">
                  <w:rPr>
                    <w:noProof/>
                    <w:webHidden/>
                  </w:rPr>
                </w:rPrChange>
              </w:rPr>
              <w:t>61</w:t>
            </w:r>
            <w:r w:rsidRPr="00B407E4">
              <w:rPr>
                <w:rFonts w:ascii="Times New Roman" w:hAnsi="Times New Roman" w:cs="Times New Roman"/>
                <w:noProof/>
                <w:webHidden/>
                <w:sz w:val="24"/>
                <w:szCs w:val="24"/>
                <w:rPrChange w:id="85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54" w:author="Kiên Lê Trung" w:date="2024-12-26T18:31:00Z" w16du:dateUtc="2024-12-26T11:31:00Z">
                  <w:rPr>
                    <w:rStyle w:val="Hyperlink"/>
                    <w:noProof/>
                  </w:rPr>
                </w:rPrChange>
              </w:rPr>
              <w:fldChar w:fldCharType="end"/>
            </w:r>
          </w:ins>
        </w:p>
        <w:p w14:paraId="2102067C" w14:textId="1FCF4A9D" w:rsidR="00B407E4" w:rsidRPr="00B407E4" w:rsidRDefault="00B407E4">
          <w:pPr>
            <w:pStyle w:val="TOC3"/>
            <w:tabs>
              <w:tab w:val="right" w:leader="dot" w:pos="9019"/>
            </w:tabs>
            <w:rPr>
              <w:ins w:id="85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56" w:author="Kiên Lê Trung" w:date="2024-12-26T18:31:00Z" w16du:dateUtc="2024-12-26T11:31:00Z">
                <w:rPr>
                  <w:ins w:id="85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58" w:author="Kiên Lê Trung" w:date="2024-12-26T18:31:00Z" w16du:dateUtc="2024-12-26T11:31:00Z">
            <w:r w:rsidRPr="00B407E4">
              <w:rPr>
                <w:rStyle w:val="Hyperlink"/>
                <w:rFonts w:ascii="Times New Roman" w:hAnsi="Times New Roman" w:cs="Times New Roman"/>
                <w:noProof/>
                <w:sz w:val="24"/>
                <w:szCs w:val="24"/>
                <w:rPrChange w:id="85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6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61" w:author="Kiên Lê Trung" w:date="2024-12-26T18:31:00Z" w16du:dateUtc="2024-12-26T11:31:00Z">
                  <w:rPr>
                    <w:noProof/>
                  </w:rPr>
                </w:rPrChange>
              </w:rPr>
              <w:instrText>HYPERLINK \l "_Toc186130320"</w:instrText>
            </w:r>
            <w:r w:rsidRPr="00B407E4">
              <w:rPr>
                <w:rStyle w:val="Hyperlink"/>
                <w:rFonts w:ascii="Times New Roman" w:hAnsi="Times New Roman" w:cs="Times New Roman"/>
                <w:noProof/>
                <w:sz w:val="24"/>
                <w:szCs w:val="24"/>
                <w:rPrChange w:id="862"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6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64" w:author="Kiên Lê Trung" w:date="2024-12-26T18:31:00Z" w16du:dateUtc="2024-12-26T11:31:00Z">
                  <w:rPr>
                    <w:rStyle w:val="Hyperlink"/>
                    <w:noProof/>
                  </w:rPr>
                </w:rPrChange>
              </w:rPr>
              <w:t xml:space="preserve">3.2.3 Một số giao diện cho người </w:t>
            </w:r>
            <w:r w:rsidRPr="00B407E4">
              <w:rPr>
                <w:rStyle w:val="Hyperlink"/>
                <w:rFonts w:ascii="Times New Roman" w:hAnsi="Times New Roman" w:cs="Times New Roman"/>
                <w:noProof/>
                <w:sz w:val="24"/>
                <w:szCs w:val="24"/>
                <w:lang w:val="en-US"/>
                <w:rPrChange w:id="865" w:author="Kiên Lê Trung" w:date="2024-12-26T18:31:00Z" w16du:dateUtc="2024-12-26T11:31:00Z">
                  <w:rPr>
                    <w:rStyle w:val="Hyperlink"/>
                    <w:noProof/>
                    <w:lang w:val="en-US"/>
                  </w:rPr>
                </w:rPrChange>
              </w:rPr>
              <w:t>quản trị</w:t>
            </w:r>
            <w:r w:rsidRPr="00B407E4">
              <w:rPr>
                <w:rFonts w:ascii="Times New Roman" w:hAnsi="Times New Roman" w:cs="Times New Roman"/>
                <w:noProof/>
                <w:webHidden/>
                <w:sz w:val="24"/>
                <w:szCs w:val="24"/>
                <w:rPrChange w:id="86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6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68" w:author="Kiên Lê Trung" w:date="2024-12-26T18:31:00Z" w16du:dateUtc="2024-12-26T11:31:00Z">
                  <w:rPr>
                    <w:noProof/>
                    <w:webHidden/>
                  </w:rPr>
                </w:rPrChange>
              </w:rPr>
              <w:instrText xml:space="preserve"> PAGEREF _Toc186130320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69" w:author="Kiên Lê Trung" w:date="2024-12-26T18:31:00Z" w16du:dateUtc="2024-12-26T11:31:00Z">
                <w:rPr>
                  <w:noProof/>
                  <w:webHidden/>
                </w:rPr>
              </w:rPrChange>
            </w:rPr>
            <w:fldChar w:fldCharType="separate"/>
          </w:r>
          <w:ins w:id="870" w:author="Kiên Lê Trung" w:date="2024-12-26T18:31:00Z" w16du:dateUtc="2024-12-26T11:31:00Z">
            <w:r w:rsidRPr="00B407E4">
              <w:rPr>
                <w:rFonts w:ascii="Times New Roman" w:hAnsi="Times New Roman" w:cs="Times New Roman"/>
                <w:noProof/>
                <w:webHidden/>
                <w:sz w:val="24"/>
                <w:szCs w:val="24"/>
                <w:rPrChange w:id="871" w:author="Kiên Lê Trung" w:date="2024-12-26T18:31:00Z" w16du:dateUtc="2024-12-26T11:31:00Z">
                  <w:rPr>
                    <w:noProof/>
                    <w:webHidden/>
                  </w:rPr>
                </w:rPrChange>
              </w:rPr>
              <w:t>64</w:t>
            </w:r>
            <w:r w:rsidRPr="00B407E4">
              <w:rPr>
                <w:rFonts w:ascii="Times New Roman" w:hAnsi="Times New Roman" w:cs="Times New Roman"/>
                <w:noProof/>
                <w:webHidden/>
                <w:sz w:val="24"/>
                <w:szCs w:val="24"/>
                <w:rPrChange w:id="87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73" w:author="Kiên Lê Trung" w:date="2024-12-26T18:31:00Z" w16du:dateUtc="2024-12-26T11:31:00Z">
                  <w:rPr>
                    <w:rStyle w:val="Hyperlink"/>
                    <w:noProof/>
                  </w:rPr>
                </w:rPrChange>
              </w:rPr>
              <w:fldChar w:fldCharType="end"/>
            </w:r>
          </w:ins>
        </w:p>
        <w:p w14:paraId="65BF9744" w14:textId="4EB20885" w:rsidR="00B407E4" w:rsidRPr="00B407E4" w:rsidRDefault="00B407E4">
          <w:pPr>
            <w:pStyle w:val="TOC2"/>
            <w:tabs>
              <w:tab w:val="right" w:leader="dot" w:pos="9019"/>
            </w:tabs>
            <w:rPr>
              <w:ins w:id="87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75" w:author="Kiên Lê Trung" w:date="2024-12-26T18:31:00Z" w16du:dateUtc="2024-12-26T11:31:00Z">
                <w:rPr>
                  <w:ins w:id="87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77" w:author="Kiên Lê Trung" w:date="2024-12-26T18:31:00Z" w16du:dateUtc="2024-12-26T11:31:00Z">
            <w:r w:rsidRPr="00B407E4">
              <w:rPr>
                <w:rStyle w:val="Hyperlink"/>
                <w:rFonts w:ascii="Times New Roman" w:hAnsi="Times New Roman" w:cs="Times New Roman"/>
                <w:noProof/>
                <w:sz w:val="24"/>
                <w:szCs w:val="24"/>
                <w:rPrChange w:id="87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7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80" w:author="Kiên Lê Trung" w:date="2024-12-26T18:31:00Z" w16du:dateUtc="2024-12-26T11:31:00Z">
                  <w:rPr>
                    <w:noProof/>
                  </w:rPr>
                </w:rPrChange>
              </w:rPr>
              <w:instrText>HYPERLINK \l "_Toc186130321"</w:instrText>
            </w:r>
            <w:r w:rsidRPr="00B407E4">
              <w:rPr>
                <w:rStyle w:val="Hyperlink"/>
                <w:rFonts w:ascii="Times New Roman" w:hAnsi="Times New Roman" w:cs="Times New Roman"/>
                <w:noProof/>
                <w:sz w:val="24"/>
                <w:szCs w:val="24"/>
                <w:rPrChange w:id="881"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8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83" w:author="Kiên Lê Trung" w:date="2024-12-26T18:31:00Z" w16du:dateUtc="2024-12-26T11:31:00Z">
                  <w:rPr>
                    <w:rStyle w:val="Hyperlink"/>
                    <w:noProof/>
                  </w:rPr>
                </w:rPrChange>
              </w:rPr>
              <w:t>3.3 Kết luận chương</w:t>
            </w:r>
            <w:r w:rsidRPr="00B407E4">
              <w:rPr>
                <w:rFonts w:ascii="Times New Roman" w:hAnsi="Times New Roman" w:cs="Times New Roman"/>
                <w:noProof/>
                <w:webHidden/>
                <w:sz w:val="24"/>
                <w:szCs w:val="24"/>
                <w:rPrChange w:id="88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8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86" w:author="Kiên Lê Trung" w:date="2024-12-26T18:31:00Z" w16du:dateUtc="2024-12-26T11:31:00Z">
                  <w:rPr>
                    <w:noProof/>
                    <w:webHidden/>
                  </w:rPr>
                </w:rPrChange>
              </w:rPr>
              <w:instrText xml:space="preserve"> PAGEREF _Toc186130321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87" w:author="Kiên Lê Trung" w:date="2024-12-26T18:31:00Z" w16du:dateUtc="2024-12-26T11:31:00Z">
                <w:rPr>
                  <w:noProof/>
                  <w:webHidden/>
                </w:rPr>
              </w:rPrChange>
            </w:rPr>
            <w:fldChar w:fldCharType="separate"/>
          </w:r>
          <w:ins w:id="888" w:author="Kiên Lê Trung" w:date="2024-12-26T18:31:00Z" w16du:dateUtc="2024-12-26T11:31:00Z">
            <w:r w:rsidRPr="00B407E4">
              <w:rPr>
                <w:rFonts w:ascii="Times New Roman" w:hAnsi="Times New Roman" w:cs="Times New Roman"/>
                <w:noProof/>
                <w:webHidden/>
                <w:sz w:val="24"/>
                <w:szCs w:val="24"/>
                <w:rPrChange w:id="889" w:author="Kiên Lê Trung" w:date="2024-12-26T18:31:00Z" w16du:dateUtc="2024-12-26T11:31:00Z">
                  <w:rPr>
                    <w:noProof/>
                    <w:webHidden/>
                  </w:rPr>
                </w:rPrChange>
              </w:rPr>
              <w:t>66</w:t>
            </w:r>
            <w:r w:rsidRPr="00B407E4">
              <w:rPr>
                <w:rFonts w:ascii="Times New Roman" w:hAnsi="Times New Roman" w:cs="Times New Roman"/>
                <w:noProof/>
                <w:webHidden/>
                <w:sz w:val="24"/>
                <w:szCs w:val="24"/>
                <w:rPrChange w:id="89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91" w:author="Kiên Lê Trung" w:date="2024-12-26T18:31:00Z" w16du:dateUtc="2024-12-26T11:31:00Z">
                  <w:rPr>
                    <w:rStyle w:val="Hyperlink"/>
                    <w:noProof/>
                  </w:rPr>
                </w:rPrChange>
              </w:rPr>
              <w:fldChar w:fldCharType="end"/>
            </w:r>
          </w:ins>
        </w:p>
        <w:p w14:paraId="021AEBD7" w14:textId="0A3DFF06" w:rsidR="00B407E4" w:rsidRPr="00B407E4" w:rsidRDefault="00B407E4">
          <w:pPr>
            <w:pStyle w:val="TOC1"/>
            <w:tabs>
              <w:tab w:val="right" w:leader="dot" w:pos="9019"/>
            </w:tabs>
            <w:rPr>
              <w:ins w:id="89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93" w:author="Kiên Lê Trung" w:date="2024-12-26T18:31:00Z" w16du:dateUtc="2024-12-26T11:31:00Z">
                <w:rPr>
                  <w:ins w:id="89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95" w:author="Kiên Lê Trung" w:date="2024-12-26T18:31:00Z" w16du:dateUtc="2024-12-26T11:31:00Z">
            <w:r w:rsidRPr="00B407E4">
              <w:rPr>
                <w:rStyle w:val="Hyperlink"/>
                <w:rFonts w:ascii="Times New Roman" w:hAnsi="Times New Roman" w:cs="Times New Roman"/>
                <w:noProof/>
                <w:sz w:val="24"/>
                <w:szCs w:val="24"/>
                <w:rPrChange w:id="89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9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98" w:author="Kiên Lê Trung" w:date="2024-12-26T18:31:00Z" w16du:dateUtc="2024-12-26T11:31:00Z">
                  <w:rPr>
                    <w:noProof/>
                  </w:rPr>
                </w:rPrChange>
              </w:rPr>
              <w:instrText>HYPERLINK \l "_Toc186130322"</w:instrText>
            </w:r>
            <w:r w:rsidRPr="00B407E4">
              <w:rPr>
                <w:rStyle w:val="Hyperlink"/>
                <w:rFonts w:ascii="Times New Roman" w:hAnsi="Times New Roman" w:cs="Times New Roman"/>
                <w:noProof/>
                <w:sz w:val="24"/>
                <w:szCs w:val="24"/>
                <w:rPrChange w:id="899"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9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01" w:author="Kiên Lê Trung" w:date="2024-12-26T18:31:00Z" w16du:dateUtc="2024-12-26T11:31:00Z">
                  <w:rPr>
                    <w:rStyle w:val="Hyperlink"/>
                    <w:noProof/>
                  </w:rPr>
                </w:rPrChange>
              </w:rPr>
              <w:t>KẾT LUẬN</w:t>
            </w:r>
            <w:r w:rsidRPr="00B407E4">
              <w:rPr>
                <w:rFonts w:ascii="Times New Roman" w:hAnsi="Times New Roman" w:cs="Times New Roman"/>
                <w:noProof/>
                <w:webHidden/>
                <w:sz w:val="24"/>
                <w:szCs w:val="24"/>
                <w:rPrChange w:id="90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0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04" w:author="Kiên Lê Trung" w:date="2024-12-26T18:31:00Z" w16du:dateUtc="2024-12-26T11:31:00Z">
                  <w:rPr>
                    <w:noProof/>
                    <w:webHidden/>
                  </w:rPr>
                </w:rPrChange>
              </w:rPr>
              <w:instrText xml:space="preserve"> PAGEREF _Toc186130322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905" w:author="Kiên Lê Trung" w:date="2024-12-26T18:31:00Z" w16du:dateUtc="2024-12-26T11:31:00Z">
                <w:rPr>
                  <w:noProof/>
                  <w:webHidden/>
                </w:rPr>
              </w:rPrChange>
            </w:rPr>
            <w:fldChar w:fldCharType="separate"/>
          </w:r>
          <w:ins w:id="906" w:author="Kiên Lê Trung" w:date="2024-12-26T18:31:00Z" w16du:dateUtc="2024-12-26T11:31:00Z">
            <w:r w:rsidRPr="00B407E4">
              <w:rPr>
                <w:rFonts w:ascii="Times New Roman" w:hAnsi="Times New Roman" w:cs="Times New Roman"/>
                <w:noProof/>
                <w:webHidden/>
                <w:sz w:val="24"/>
                <w:szCs w:val="24"/>
                <w:rPrChange w:id="907" w:author="Kiên Lê Trung" w:date="2024-12-26T18:31:00Z" w16du:dateUtc="2024-12-26T11:31:00Z">
                  <w:rPr>
                    <w:noProof/>
                    <w:webHidden/>
                  </w:rPr>
                </w:rPrChange>
              </w:rPr>
              <w:t>67</w:t>
            </w:r>
            <w:r w:rsidRPr="00B407E4">
              <w:rPr>
                <w:rFonts w:ascii="Times New Roman" w:hAnsi="Times New Roman" w:cs="Times New Roman"/>
                <w:noProof/>
                <w:webHidden/>
                <w:sz w:val="24"/>
                <w:szCs w:val="24"/>
                <w:rPrChange w:id="90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09" w:author="Kiên Lê Trung" w:date="2024-12-26T18:31:00Z" w16du:dateUtc="2024-12-26T11:31:00Z">
                  <w:rPr>
                    <w:rStyle w:val="Hyperlink"/>
                    <w:noProof/>
                  </w:rPr>
                </w:rPrChange>
              </w:rPr>
              <w:fldChar w:fldCharType="end"/>
            </w:r>
          </w:ins>
        </w:p>
        <w:p w14:paraId="5DD64C4E" w14:textId="5FEA5566" w:rsidR="00B407E4" w:rsidRPr="00B407E4" w:rsidRDefault="00B407E4">
          <w:pPr>
            <w:pStyle w:val="TOC1"/>
            <w:tabs>
              <w:tab w:val="right" w:leader="dot" w:pos="9019"/>
            </w:tabs>
            <w:rPr>
              <w:ins w:id="91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11" w:author="Kiên Lê Trung" w:date="2024-12-26T18:31:00Z" w16du:dateUtc="2024-12-26T11:31:00Z">
                <w:rPr>
                  <w:ins w:id="91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13" w:author="Kiên Lê Trung" w:date="2024-12-26T18:31:00Z" w16du:dateUtc="2024-12-26T11:31:00Z">
            <w:r w:rsidRPr="00B407E4">
              <w:rPr>
                <w:rStyle w:val="Hyperlink"/>
                <w:rFonts w:ascii="Times New Roman" w:hAnsi="Times New Roman" w:cs="Times New Roman"/>
                <w:noProof/>
                <w:sz w:val="24"/>
                <w:szCs w:val="24"/>
                <w:rPrChange w:id="91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1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16" w:author="Kiên Lê Trung" w:date="2024-12-26T18:31:00Z" w16du:dateUtc="2024-12-26T11:31:00Z">
                  <w:rPr>
                    <w:noProof/>
                  </w:rPr>
                </w:rPrChange>
              </w:rPr>
              <w:instrText>HYPERLINK \l "_Toc186130323"</w:instrText>
            </w:r>
            <w:r w:rsidRPr="00B407E4">
              <w:rPr>
                <w:rStyle w:val="Hyperlink"/>
                <w:rFonts w:ascii="Times New Roman" w:hAnsi="Times New Roman" w:cs="Times New Roman"/>
                <w:noProof/>
                <w:sz w:val="24"/>
                <w:szCs w:val="24"/>
                <w:rPrChange w:id="917" w:author="Kiên Lê Trung" w:date="2024-12-26T18:31:00Z" w16du:dateUtc="2024-12-26T11:31:00Z">
                  <w:rPr>
                    <w:rStyle w:val="Hyperlink"/>
                    <w:noProof/>
                  </w:rPr>
                </w:rPrChange>
              </w:rPr>
              <w:instrText xml:space="preserve"> </w:instrText>
            </w:r>
            <w:r w:rsidRPr="00A9703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91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19" w:author="Kiên Lê Trung" w:date="2024-12-26T18:31:00Z" w16du:dateUtc="2024-12-26T11:31:00Z">
                  <w:rPr>
                    <w:rStyle w:val="Hyperlink"/>
                    <w:noProof/>
                  </w:rPr>
                </w:rPrChange>
              </w:rPr>
              <w:t>DANH MỤC TÀI LIỆU THAM KHẢO</w:t>
            </w:r>
            <w:r w:rsidRPr="00B407E4">
              <w:rPr>
                <w:rFonts w:ascii="Times New Roman" w:hAnsi="Times New Roman" w:cs="Times New Roman"/>
                <w:noProof/>
                <w:webHidden/>
                <w:sz w:val="24"/>
                <w:szCs w:val="24"/>
                <w:rPrChange w:id="92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2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22" w:author="Kiên Lê Trung" w:date="2024-12-26T18:31:00Z" w16du:dateUtc="2024-12-26T11:31:00Z">
                  <w:rPr>
                    <w:noProof/>
                    <w:webHidden/>
                  </w:rPr>
                </w:rPrChange>
              </w:rPr>
              <w:instrText xml:space="preserve"> PAGEREF _Toc186130323 \h </w:instrText>
            </w:r>
          </w:ins>
          <w:r w:rsidRPr="00A9703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923" w:author="Kiên Lê Trung" w:date="2024-12-26T18:31:00Z" w16du:dateUtc="2024-12-26T11:31:00Z">
                <w:rPr>
                  <w:noProof/>
                  <w:webHidden/>
                </w:rPr>
              </w:rPrChange>
            </w:rPr>
            <w:fldChar w:fldCharType="separate"/>
          </w:r>
          <w:ins w:id="924" w:author="Kiên Lê Trung" w:date="2024-12-26T18:31:00Z" w16du:dateUtc="2024-12-26T11:31:00Z">
            <w:r w:rsidRPr="00B407E4">
              <w:rPr>
                <w:rFonts w:ascii="Times New Roman" w:hAnsi="Times New Roman" w:cs="Times New Roman"/>
                <w:noProof/>
                <w:webHidden/>
                <w:sz w:val="24"/>
                <w:szCs w:val="24"/>
                <w:rPrChange w:id="925" w:author="Kiên Lê Trung" w:date="2024-12-26T18:31:00Z" w16du:dateUtc="2024-12-26T11:31:00Z">
                  <w:rPr>
                    <w:noProof/>
                    <w:webHidden/>
                  </w:rPr>
                </w:rPrChange>
              </w:rPr>
              <w:t>68</w:t>
            </w:r>
            <w:r w:rsidRPr="00B407E4">
              <w:rPr>
                <w:rFonts w:ascii="Times New Roman" w:hAnsi="Times New Roman" w:cs="Times New Roman"/>
                <w:noProof/>
                <w:webHidden/>
                <w:sz w:val="24"/>
                <w:szCs w:val="24"/>
                <w:rPrChange w:id="92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27" w:author="Kiên Lê Trung" w:date="2024-12-26T18:31:00Z" w16du:dateUtc="2024-12-26T11:31:00Z">
                  <w:rPr>
                    <w:rStyle w:val="Hyperlink"/>
                    <w:noProof/>
                  </w:rPr>
                </w:rPrChange>
              </w:rPr>
              <w:fldChar w:fldCharType="end"/>
            </w:r>
          </w:ins>
        </w:p>
        <w:p w14:paraId="2C6EBC88" w14:textId="013A24D5" w:rsidR="002350EA" w:rsidDel="00B407E4" w:rsidRDefault="002350EA">
          <w:pPr>
            <w:pStyle w:val="TOC1"/>
            <w:tabs>
              <w:tab w:val="right" w:leader="dot" w:pos="9019"/>
            </w:tabs>
            <w:rPr>
              <w:ins w:id="928" w:author="Việt Lương" w:date="2024-12-26T17:52:00Z" w16du:dateUtc="2024-12-26T10:52:00Z"/>
              <w:del w:id="92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0" w:author="Việt Lương" w:date="2024-12-26T17:52:00Z" w16du:dateUtc="2024-12-26T10:52:00Z">
            <w:del w:id="931" w:author="Kiên Lê Trung" w:date="2024-12-26T18:30:00Z" w16du:dateUtc="2024-12-26T11:30:00Z">
              <w:r w:rsidRPr="00B407E4" w:rsidDel="00B407E4">
                <w:rPr>
                  <w:rStyle w:val="Hyperlink"/>
                  <w:noProof/>
                </w:rPr>
                <w:delText>Mục lục</w:delText>
              </w:r>
              <w:r w:rsidDel="00B407E4">
                <w:rPr>
                  <w:noProof/>
                  <w:webHidden/>
                </w:rPr>
                <w:tab/>
                <w:delText>i</w:delText>
              </w:r>
            </w:del>
          </w:ins>
        </w:p>
        <w:p w14:paraId="2F436D2C" w14:textId="41C7BD54" w:rsidR="002350EA" w:rsidDel="00B407E4" w:rsidRDefault="002350EA">
          <w:pPr>
            <w:pStyle w:val="TOC1"/>
            <w:tabs>
              <w:tab w:val="right" w:leader="dot" w:pos="9019"/>
            </w:tabs>
            <w:rPr>
              <w:ins w:id="932" w:author="Việt Lương" w:date="2024-12-26T17:52:00Z" w16du:dateUtc="2024-12-26T10:52:00Z"/>
              <w:del w:id="93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4" w:author="Việt Lương" w:date="2024-12-26T17:52:00Z" w16du:dateUtc="2024-12-26T10:52:00Z">
            <w:del w:id="935" w:author="Kiên Lê Trung" w:date="2024-12-26T18:30:00Z" w16du:dateUtc="2024-12-26T11:30:00Z">
              <w:r w:rsidRPr="00B407E4" w:rsidDel="00B407E4">
                <w:rPr>
                  <w:rStyle w:val="Hyperlink"/>
                  <w:noProof/>
                </w:rPr>
                <w:delText>Danh mục Bảng biểu</w:delText>
              </w:r>
              <w:r w:rsidDel="00B407E4">
                <w:rPr>
                  <w:noProof/>
                  <w:webHidden/>
                </w:rPr>
                <w:tab/>
                <w:delText>iv</w:delText>
              </w:r>
            </w:del>
          </w:ins>
        </w:p>
        <w:p w14:paraId="48BFFA90" w14:textId="46901811" w:rsidR="002350EA" w:rsidDel="00B407E4" w:rsidRDefault="002350EA">
          <w:pPr>
            <w:pStyle w:val="TOC1"/>
            <w:tabs>
              <w:tab w:val="right" w:leader="dot" w:pos="9019"/>
            </w:tabs>
            <w:rPr>
              <w:ins w:id="936" w:author="Việt Lương" w:date="2024-12-26T17:52:00Z" w16du:dateUtc="2024-12-26T10:52:00Z"/>
              <w:del w:id="93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8" w:author="Việt Lương" w:date="2024-12-26T17:52:00Z" w16du:dateUtc="2024-12-26T10:52:00Z">
            <w:del w:id="939" w:author="Kiên Lê Trung" w:date="2024-12-26T18:30:00Z" w16du:dateUtc="2024-12-26T11:30:00Z">
              <w:r w:rsidRPr="00B407E4" w:rsidDel="00B407E4">
                <w:rPr>
                  <w:rStyle w:val="Hyperlink"/>
                  <w:noProof/>
                </w:rPr>
                <w:delText>Danh mục các hình vẽ</w:delText>
              </w:r>
              <w:r w:rsidDel="00B407E4">
                <w:rPr>
                  <w:noProof/>
                  <w:webHidden/>
                </w:rPr>
                <w:tab/>
                <w:delText>v</w:delText>
              </w:r>
            </w:del>
          </w:ins>
        </w:p>
        <w:p w14:paraId="07FC4E64" w14:textId="0651C4E2" w:rsidR="002350EA" w:rsidDel="00B407E4" w:rsidRDefault="002350EA">
          <w:pPr>
            <w:pStyle w:val="TOC1"/>
            <w:tabs>
              <w:tab w:val="right" w:leader="dot" w:pos="9019"/>
            </w:tabs>
            <w:rPr>
              <w:ins w:id="940" w:author="Việt Lương" w:date="2024-12-26T17:52:00Z" w16du:dateUtc="2024-12-26T10:52:00Z"/>
              <w:del w:id="94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2" w:author="Việt Lương" w:date="2024-12-26T17:52:00Z" w16du:dateUtc="2024-12-26T10:52:00Z">
            <w:del w:id="943" w:author="Kiên Lê Trung" w:date="2024-12-26T18:30:00Z" w16du:dateUtc="2024-12-26T11:30:00Z">
              <w:r w:rsidRPr="00B407E4" w:rsidDel="00B407E4">
                <w:rPr>
                  <w:rStyle w:val="Hyperlink"/>
                  <w:noProof/>
                </w:rPr>
                <w:delText>Danh mục các từ + thuật ngữ viết tắt</w:delText>
              </w:r>
              <w:r w:rsidDel="00B407E4">
                <w:rPr>
                  <w:noProof/>
                  <w:webHidden/>
                </w:rPr>
                <w:tab/>
                <w:delText>vii</w:delText>
              </w:r>
            </w:del>
          </w:ins>
        </w:p>
        <w:p w14:paraId="75581144" w14:textId="05F8E5FD" w:rsidR="002350EA" w:rsidDel="00B407E4" w:rsidRDefault="002350EA">
          <w:pPr>
            <w:pStyle w:val="TOC1"/>
            <w:tabs>
              <w:tab w:val="right" w:leader="dot" w:pos="9019"/>
            </w:tabs>
            <w:rPr>
              <w:ins w:id="944" w:author="Việt Lương" w:date="2024-12-26T17:52:00Z" w16du:dateUtc="2024-12-26T10:52:00Z"/>
              <w:del w:id="94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6" w:author="Việt Lương" w:date="2024-12-26T17:52:00Z" w16du:dateUtc="2024-12-26T10:52:00Z">
            <w:del w:id="947" w:author="Kiên Lê Trung" w:date="2024-12-26T18:30:00Z" w16du:dateUtc="2024-12-26T11:30:00Z">
              <w:r w:rsidRPr="00B407E4" w:rsidDel="00B407E4">
                <w:rPr>
                  <w:rStyle w:val="Hyperlink"/>
                  <w:noProof/>
                </w:rPr>
                <w:delText>Lời mở đầu</w:delText>
              </w:r>
              <w:r w:rsidDel="00B407E4">
                <w:rPr>
                  <w:noProof/>
                  <w:webHidden/>
                </w:rPr>
                <w:tab/>
                <w:delText>viii</w:delText>
              </w:r>
            </w:del>
          </w:ins>
        </w:p>
        <w:p w14:paraId="4E9B4DB8" w14:textId="7E04239D" w:rsidR="002350EA" w:rsidDel="00B407E4" w:rsidRDefault="002350EA">
          <w:pPr>
            <w:pStyle w:val="TOC1"/>
            <w:tabs>
              <w:tab w:val="left" w:pos="440"/>
              <w:tab w:val="right" w:leader="dot" w:pos="9019"/>
            </w:tabs>
            <w:rPr>
              <w:ins w:id="948" w:author="Việt Lương" w:date="2024-12-26T17:52:00Z" w16du:dateUtc="2024-12-26T10:52:00Z"/>
              <w:del w:id="94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0" w:author="Việt Lương" w:date="2024-12-26T17:52:00Z" w16du:dateUtc="2024-12-26T10:52:00Z">
            <w:del w:id="951" w:author="Kiên Lê Trung" w:date="2024-12-26T18:30:00Z" w16du:dateUtc="2024-12-26T11:30:00Z">
              <w:r w:rsidRPr="00B407E4" w:rsidDel="00B407E4">
                <w:rPr>
                  <w:rStyle w:val="Hyperlink"/>
                  <w:noProof/>
                </w:rPr>
                <w:delText>1.</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1: GIỚI THIỆU BÀI TOÁN VÀ CÔNG NGHỆ LIÊN QUAN</w:delText>
              </w:r>
              <w:r w:rsidDel="00B407E4">
                <w:rPr>
                  <w:noProof/>
                  <w:webHidden/>
                </w:rPr>
                <w:tab/>
                <w:delText>1</w:delText>
              </w:r>
            </w:del>
          </w:ins>
        </w:p>
        <w:p w14:paraId="37017AF7" w14:textId="0987923E" w:rsidR="002350EA" w:rsidDel="00B407E4" w:rsidRDefault="002350EA">
          <w:pPr>
            <w:pStyle w:val="TOC2"/>
            <w:tabs>
              <w:tab w:val="right" w:leader="dot" w:pos="9019"/>
            </w:tabs>
            <w:rPr>
              <w:ins w:id="952" w:author="Việt Lương" w:date="2024-12-26T17:52:00Z" w16du:dateUtc="2024-12-26T10:52:00Z"/>
              <w:del w:id="95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4" w:author="Việt Lương" w:date="2024-12-26T17:52:00Z" w16du:dateUtc="2024-12-26T10:52:00Z">
            <w:del w:id="955" w:author="Kiên Lê Trung" w:date="2024-12-26T18:30:00Z" w16du:dateUtc="2024-12-26T11:30:00Z">
              <w:r w:rsidRPr="00B407E4" w:rsidDel="00B407E4">
                <w:rPr>
                  <w:rStyle w:val="Hyperlink"/>
                  <w:noProof/>
                </w:rPr>
                <w:delText>1.1 Tổng quan về hệ thống website bán đồ điện tử</w:delText>
              </w:r>
              <w:r w:rsidDel="00B407E4">
                <w:rPr>
                  <w:noProof/>
                  <w:webHidden/>
                </w:rPr>
                <w:tab/>
                <w:delText>1</w:delText>
              </w:r>
            </w:del>
          </w:ins>
        </w:p>
        <w:p w14:paraId="4ED71784" w14:textId="16642C65" w:rsidR="002350EA" w:rsidDel="00B407E4" w:rsidRDefault="002350EA">
          <w:pPr>
            <w:pStyle w:val="TOC3"/>
            <w:tabs>
              <w:tab w:val="right" w:leader="dot" w:pos="9019"/>
            </w:tabs>
            <w:rPr>
              <w:ins w:id="956" w:author="Việt Lương" w:date="2024-12-26T17:52:00Z" w16du:dateUtc="2024-12-26T10:52:00Z"/>
              <w:del w:id="95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8" w:author="Việt Lương" w:date="2024-12-26T17:52:00Z" w16du:dateUtc="2024-12-26T10:52:00Z">
            <w:del w:id="959" w:author="Kiên Lê Trung" w:date="2024-12-26T18:30:00Z" w16du:dateUtc="2024-12-26T11:30:00Z">
              <w:r w:rsidRPr="00B407E4" w:rsidDel="00B407E4">
                <w:rPr>
                  <w:rStyle w:val="Hyperlink"/>
                  <w:noProof/>
                </w:rPr>
                <w:delText>1.1.1 Giới thiệu hệ thống</w:delText>
              </w:r>
              <w:r w:rsidDel="00B407E4">
                <w:rPr>
                  <w:noProof/>
                  <w:webHidden/>
                </w:rPr>
                <w:tab/>
                <w:delText>1</w:delText>
              </w:r>
            </w:del>
          </w:ins>
        </w:p>
        <w:p w14:paraId="2CAE0F3A" w14:textId="60C84CAE" w:rsidR="002350EA" w:rsidDel="00B407E4" w:rsidRDefault="002350EA">
          <w:pPr>
            <w:pStyle w:val="TOC3"/>
            <w:tabs>
              <w:tab w:val="right" w:leader="dot" w:pos="9019"/>
            </w:tabs>
            <w:rPr>
              <w:ins w:id="960" w:author="Việt Lương" w:date="2024-12-26T17:52:00Z" w16du:dateUtc="2024-12-26T10:52:00Z"/>
              <w:del w:id="96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2" w:author="Việt Lương" w:date="2024-12-26T17:52:00Z" w16du:dateUtc="2024-12-26T10:52:00Z">
            <w:del w:id="963" w:author="Kiên Lê Trung" w:date="2024-12-26T18:30:00Z" w16du:dateUtc="2024-12-26T11:30:00Z">
              <w:r w:rsidRPr="00B407E4" w:rsidDel="00B407E4">
                <w:rPr>
                  <w:rStyle w:val="Hyperlink"/>
                  <w:noProof/>
                </w:rPr>
                <w:delText>1.1.2 Khảo sát các sản phẩm tương tự</w:delText>
              </w:r>
              <w:r w:rsidDel="00B407E4">
                <w:rPr>
                  <w:noProof/>
                  <w:webHidden/>
                </w:rPr>
                <w:tab/>
                <w:delText>1</w:delText>
              </w:r>
            </w:del>
          </w:ins>
        </w:p>
        <w:p w14:paraId="2C8AE99B" w14:textId="00D40ABB" w:rsidR="002350EA" w:rsidDel="00B407E4" w:rsidRDefault="002350EA">
          <w:pPr>
            <w:pStyle w:val="TOC3"/>
            <w:tabs>
              <w:tab w:val="right" w:leader="dot" w:pos="9019"/>
            </w:tabs>
            <w:rPr>
              <w:ins w:id="964" w:author="Việt Lương" w:date="2024-12-26T17:52:00Z" w16du:dateUtc="2024-12-26T10:52:00Z"/>
              <w:del w:id="96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6" w:author="Việt Lương" w:date="2024-12-26T17:52:00Z" w16du:dateUtc="2024-12-26T10:52:00Z">
            <w:del w:id="967" w:author="Kiên Lê Trung" w:date="2024-12-26T18:30:00Z" w16du:dateUtc="2024-12-26T11:30:00Z">
              <w:r w:rsidRPr="00B407E4" w:rsidDel="00B407E4">
                <w:rPr>
                  <w:rStyle w:val="Hyperlink"/>
                  <w:noProof/>
                </w:rPr>
                <w:delText>1.1.</w:delText>
              </w:r>
              <w:r w:rsidRPr="00B407E4" w:rsidDel="00B407E4">
                <w:rPr>
                  <w:rStyle w:val="Hyperlink"/>
                  <w:noProof/>
                  <w:lang w:val="en-US"/>
                </w:rPr>
                <w:delText>3</w:delText>
              </w:r>
              <w:r w:rsidRPr="00B407E4" w:rsidDel="00B407E4">
                <w:rPr>
                  <w:rStyle w:val="Hyperlink"/>
                  <w:noProof/>
                </w:rPr>
                <w:delText xml:space="preserve"> Xác định yêu cầu </w:delText>
              </w:r>
              <w:r w:rsidRPr="00B407E4" w:rsidDel="00B407E4">
                <w:rPr>
                  <w:rStyle w:val="Hyperlink"/>
                  <w:noProof/>
                  <w:lang w:val="en-US"/>
                </w:rPr>
                <w:delText>hệ thống</w:delText>
              </w:r>
              <w:r w:rsidDel="00B407E4">
                <w:rPr>
                  <w:noProof/>
                  <w:webHidden/>
                </w:rPr>
                <w:tab/>
                <w:delText>2</w:delText>
              </w:r>
            </w:del>
          </w:ins>
        </w:p>
        <w:p w14:paraId="6830A85D" w14:textId="1D1D80A3" w:rsidR="002350EA" w:rsidDel="00B407E4" w:rsidRDefault="002350EA">
          <w:pPr>
            <w:pStyle w:val="TOC2"/>
            <w:tabs>
              <w:tab w:val="right" w:leader="dot" w:pos="9019"/>
            </w:tabs>
            <w:rPr>
              <w:ins w:id="968" w:author="Việt Lương" w:date="2024-12-26T17:52:00Z" w16du:dateUtc="2024-12-26T10:52:00Z"/>
              <w:del w:id="96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0" w:author="Việt Lương" w:date="2024-12-26T17:52:00Z" w16du:dateUtc="2024-12-26T10:52:00Z">
            <w:del w:id="971" w:author="Kiên Lê Trung" w:date="2024-12-26T18:30:00Z" w16du:dateUtc="2024-12-26T11:30:00Z">
              <w:r w:rsidRPr="00B407E4" w:rsidDel="00B407E4">
                <w:rPr>
                  <w:rStyle w:val="Hyperlink"/>
                  <w:noProof/>
                </w:rPr>
                <w:delText>1.2 Tìm hiểu một số công nghệ liên quan</w:delText>
              </w:r>
              <w:r w:rsidDel="00B407E4">
                <w:rPr>
                  <w:noProof/>
                  <w:webHidden/>
                </w:rPr>
                <w:tab/>
                <w:delText>3</w:delText>
              </w:r>
            </w:del>
          </w:ins>
        </w:p>
        <w:p w14:paraId="2DB7D572" w14:textId="6A5F12E0" w:rsidR="002350EA" w:rsidDel="00B407E4" w:rsidRDefault="002350EA">
          <w:pPr>
            <w:pStyle w:val="TOC3"/>
            <w:tabs>
              <w:tab w:val="right" w:leader="dot" w:pos="9019"/>
            </w:tabs>
            <w:rPr>
              <w:ins w:id="972" w:author="Việt Lương" w:date="2024-12-26T17:52:00Z" w16du:dateUtc="2024-12-26T10:52:00Z"/>
              <w:del w:id="97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4" w:author="Việt Lương" w:date="2024-12-26T17:52:00Z" w16du:dateUtc="2024-12-26T10:52:00Z">
            <w:del w:id="975" w:author="Kiên Lê Trung" w:date="2024-12-26T18:30:00Z" w16du:dateUtc="2024-12-26T11:30:00Z">
              <w:r w:rsidRPr="00B407E4" w:rsidDel="00B407E4">
                <w:rPr>
                  <w:rStyle w:val="Hyperlink"/>
                  <w:noProof/>
                </w:rPr>
                <w:delText>1.2.1 Front</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3</w:delText>
              </w:r>
            </w:del>
          </w:ins>
        </w:p>
        <w:p w14:paraId="00845235" w14:textId="65832A1D" w:rsidR="002350EA" w:rsidDel="00B407E4" w:rsidRDefault="002350EA">
          <w:pPr>
            <w:pStyle w:val="TOC3"/>
            <w:tabs>
              <w:tab w:val="right" w:leader="dot" w:pos="9019"/>
            </w:tabs>
            <w:rPr>
              <w:ins w:id="976" w:author="Việt Lương" w:date="2024-12-26T17:52:00Z" w16du:dateUtc="2024-12-26T10:52:00Z"/>
              <w:del w:id="97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8" w:author="Việt Lương" w:date="2024-12-26T17:52:00Z" w16du:dateUtc="2024-12-26T10:52:00Z">
            <w:del w:id="979" w:author="Kiên Lê Trung" w:date="2024-12-26T18:30:00Z" w16du:dateUtc="2024-12-26T11:30:00Z">
              <w:r w:rsidRPr="00B407E4" w:rsidDel="00B407E4">
                <w:rPr>
                  <w:rStyle w:val="Hyperlink"/>
                  <w:noProof/>
                </w:rPr>
                <w:delText>1.2.2 Back</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4</w:delText>
              </w:r>
            </w:del>
          </w:ins>
        </w:p>
        <w:p w14:paraId="6F525BEC" w14:textId="53F3D9E6" w:rsidR="002350EA" w:rsidDel="00B407E4" w:rsidRDefault="002350EA">
          <w:pPr>
            <w:pStyle w:val="TOC3"/>
            <w:tabs>
              <w:tab w:val="right" w:leader="dot" w:pos="9019"/>
            </w:tabs>
            <w:rPr>
              <w:ins w:id="980" w:author="Việt Lương" w:date="2024-12-26T17:52:00Z" w16du:dateUtc="2024-12-26T10:52:00Z"/>
              <w:del w:id="98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2" w:author="Việt Lương" w:date="2024-12-26T17:52:00Z" w16du:dateUtc="2024-12-26T10:52:00Z">
            <w:del w:id="983" w:author="Kiên Lê Trung" w:date="2024-12-26T18:30:00Z" w16du:dateUtc="2024-12-26T11:30:00Z">
              <w:r w:rsidRPr="00B407E4" w:rsidDel="00B407E4">
                <w:rPr>
                  <w:rStyle w:val="Hyperlink"/>
                  <w:noProof/>
                </w:rPr>
                <w:delText>1.2.3 Cơ sở dữ liệu</w:delText>
              </w:r>
              <w:r w:rsidDel="00B407E4">
                <w:rPr>
                  <w:noProof/>
                  <w:webHidden/>
                </w:rPr>
                <w:tab/>
                <w:delText>4</w:delText>
              </w:r>
            </w:del>
          </w:ins>
        </w:p>
        <w:p w14:paraId="459D4E11" w14:textId="1D13B8C2" w:rsidR="002350EA" w:rsidDel="00B407E4" w:rsidRDefault="002350EA">
          <w:pPr>
            <w:pStyle w:val="TOC2"/>
            <w:tabs>
              <w:tab w:val="right" w:leader="dot" w:pos="9019"/>
            </w:tabs>
            <w:rPr>
              <w:ins w:id="984" w:author="Việt Lương" w:date="2024-12-26T17:52:00Z" w16du:dateUtc="2024-12-26T10:52:00Z"/>
              <w:del w:id="98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6" w:author="Việt Lương" w:date="2024-12-26T17:52:00Z" w16du:dateUtc="2024-12-26T10:52:00Z">
            <w:del w:id="987" w:author="Kiên Lê Trung" w:date="2024-12-26T18:30:00Z" w16du:dateUtc="2024-12-26T11:30:00Z">
              <w:r w:rsidRPr="00B407E4" w:rsidDel="00B407E4">
                <w:rPr>
                  <w:rStyle w:val="Hyperlink"/>
                  <w:noProof/>
                </w:rPr>
                <w:delText>1.3  Kết luận chương</w:delText>
              </w:r>
              <w:r w:rsidDel="00B407E4">
                <w:rPr>
                  <w:noProof/>
                  <w:webHidden/>
                </w:rPr>
                <w:tab/>
                <w:delText>5</w:delText>
              </w:r>
            </w:del>
          </w:ins>
        </w:p>
        <w:p w14:paraId="3EC8C5C2" w14:textId="6EF6B633" w:rsidR="002350EA" w:rsidDel="00B407E4" w:rsidRDefault="002350EA">
          <w:pPr>
            <w:pStyle w:val="TOC1"/>
            <w:tabs>
              <w:tab w:val="left" w:pos="440"/>
              <w:tab w:val="right" w:leader="dot" w:pos="9019"/>
            </w:tabs>
            <w:rPr>
              <w:ins w:id="988" w:author="Việt Lương" w:date="2024-12-26T17:52:00Z" w16du:dateUtc="2024-12-26T10:52:00Z"/>
              <w:del w:id="98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0" w:author="Việt Lương" w:date="2024-12-26T17:52:00Z" w16du:dateUtc="2024-12-26T10:52:00Z">
            <w:del w:id="991" w:author="Kiên Lê Trung" w:date="2024-12-26T18:30:00Z" w16du:dateUtc="2024-12-26T11:30:00Z">
              <w:r w:rsidRPr="00B407E4" w:rsidDel="00B407E4">
                <w:rPr>
                  <w:rStyle w:val="Hyperlink"/>
                  <w:noProof/>
                  <w:lang w:val="en-US"/>
                </w:rPr>
                <w:delText>2.</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w:delText>
              </w:r>
              <w:r w:rsidRPr="00B407E4" w:rsidDel="00B407E4">
                <w:rPr>
                  <w:rStyle w:val="Hyperlink"/>
                  <w:noProof/>
                  <w:lang w:val="en-US"/>
                </w:rPr>
                <w:delText>HƯƠNG 2: PHÂN TÍCH VÀ THIẾT KẾ HỆ THỐNG</w:delText>
              </w:r>
              <w:r w:rsidDel="00B407E4">
                <w:rPr>
                  <w:noProof/>
                  <w:webHidden/>
                </w:rPr>
                <w:tab/>
                <w:delText>6</w:delText>
              </w:r>
            </w:del>
          </w:ins>
        </w:p>
        <w:p w14:paraId="37576650" w14:textId="78752F06" w:rsidR="002350EA" w:rsidDel="00B407E4" w:rsidRDefault="002350EA">
          <w:pPr>
            <w:pStyle w:val="TOC2"/>
            <w:tabs>
              <w:tab w:val="right" w:leader="dot" w:pos="9019"/>
            </w:tabs>
            <w:rPr>
              <w:ins w:id="992" w:author="Việt Lương" w:date="2024-12-26T17:52:00Z" w16du:dateUtc="2024-12-26T10:52:00Z"/>
              <w:del w:id="99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4" w:author="Việt Lương" w:date="2024-12-26T17:52:00Z" w16du:dateUtc="2024-12-26T10:52:00Z">
            <w:del w:id="995" w:author="Kiên Lê Trung" w:date="2024-12-26T18:30:00Z" w16du:dateUtc="2024-12-26T11:30:00Z">
              <w:r w:rsidRPr="00B407E4" w:rsidDel="00B407E4">
                <w:rPr>
                  <w:rStyle w:val="Hyperlink"/>
                  <w:noProof/>
                </w:rPr>
                <w:delText>2.1 Phân tích hệ thống</w:delText>
              </w:r>
              <w:r w:rsidDel="00B407E4">
                <w:rPr>
                  <w:noProof/>
                  <w:webHidden/>
                </w:rPr>
                <w:tab/>
                <w:delText>6</w:delText>
              </w:r>
            </w:del>
          </w:ins>
        </w:p>
        <w:p w14:paraId="2EFCE5CD" w14:textId="1E8F7CD4" w:rsidR="002350EA" w:rsidDel="00B407E4" w:rsidRDefault="002350EA">
          <w:pPr>
            <w:pStyle w:val="TOC3"/>
            <w:tabs>
              <w:tab w:val="right" w:leader="dot" w:pos="9019"/>
            </w:tabs>
            <w:rPr>
              <w:ins w:id="996" w:author="Việt Lương" w:date="2024-12-26T17:52:00Z" w16du:dateUtc="2024-12-26T10:52:00Z"/>
              <w:del w:id="99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8" w:author="Việt Lương" w:date="2024-12-26T17:52:00Z" w16du:dateUtc="2024-12-26T10:52:00Z">
            <w:del w:id="999" w:author="Kiên Lê Trung" w:date="2024-12-26T18:30:00Z" w16du:dateUtc="2024-12-26T11:30:00Z">
              <w:r w:rsidRPr="00B407E4" w:rsidDel="00B407E4">
                <w:rPr>
                  <w:rStyle w:val="Hyperlink"/>
                  <w:noProof/>
                </w:rPr>
                <w:delText>2.1.1 Xác định và mô tả các tác nhân</w:delText>
              </w:r>
              <w:r w:rsidDel="00B407E4">
                <w:rPr>
                  <w:noProof/>
                  <w:webHidden/>
                </w:rPr>
                <w:tab/>
                <w:delText>6</w:delText>
              </w:r>
            </w:del>
          </w:ins>
        </w:p>
        <w:p w14:paraId="3708C20A" w14:textId="2B006633" w:rsidR="002350EA" w:rsidDel="00B407E4" w:rsidRDefault="002350EA">
          <w:pPr>
            <w:pStyle w:val="TOC3"/>
            <w:tabs>
              <w:tab w:val="right" w:leader="dot" w:pos="9019"/>
            </w:tabs>
            <w:rPr>
              <w:ins w:id="1000" w:author="Việt Lương" w:date="2024-12-26T17:52:00Z" w16du:dateUtc="2024-12-26T10:52:00Z"/>
              <w:del w:id="100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2" w:author="Việt Lương" w:date="2024-12-26T17:52:00Z" w16du:dateUtc="2024-12-26T10:52:00Z">
            <w:del w:id="1003" w:author="Kiên Lê Trung" w:date="2024-12-26T18:30:00Z" w16du:dateUtc="2024-12-26T11:30:00Z">
              <w:r w:rsidRPr="00B407E4" w:rsidDel="00B407E4">
                <w:rPr>
                  <w:rStyle w:val="Hyperlink"/>
                  <w:noProof/>
                </w:rPr>
                <w:delText>2.1.2 Xác định và mô tả các ca sử dụng</w:delText>
              </w:r>
              <w:r w:rsidDel="00B407E4">
                <w:rPr>
                  <w:noProof/>
                  <w:webHidden/>
                </w:rPr>
                <w:tab/>
                <w:delText>6</w:delText>
              </w:r>
            </w:del>
          </w:ins>
        </w:p>
        <w:p w14:paraId="6608C7EE" w14:textId="5DB94CFB" w:rsidR="002350EA" w:rsidDel="00B407E4" w:rsidRDefault="002350EA">
          <w:pPr>
            <w:pStyle w:val="TOC3"/>
            <w:tabs>
              <w:tab w:val="right" w:leader="dot" w:pos="9019"/>
            </w:tabs>
            <w:rPr>
              <w:ins w:id="1004" w:author="Việt Lương" w:date="2024-12-26T17:52:00Z" w16du:dateUtc="2024-12-26T10:52:00Z"/>
              <w:del w:id="100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6" w:author="Việt Lương" w:date="2024-12-26T17:52:00Z" w16du:dateUtc="2024-12-26T10:52:00Z">
            <w:del w:id="1007" w:author="Kiên Lê Trung" w:date="2024-12-26T18:30:00Z" w16du:dateUtc="2024-12-26T11:30:00Z">
              <w:r w:rsidRPr="00B407E4" w:rsidDel="00B407E4">
                <w:rPr>
                  <w:rStyle w:val="Hyperlink"/>
                  <w:noProof/>
                </w:rPr>
                <w:delText>2.1.3     Biểu đồ usecase</w:delText>
              </w:r>
              <w:r w:rsidDel="00B407E4">
                <w:rPr>
                  <w:noProof/>
                  <w:webHidden/>
                </w:rPr>
                <w:tab/>
                <w:delText>8</w:delText>
              </w:r>
            </w:del>
          </w:ins>
        </w:p>
        <w:p w14:paraId="79EAEE8B" w14:textId="634FA7A9" w:rsidR="002350EA" w:rsidDel="00B407E4" w:rsidRDefault="002350EA">
          <w:pPr>
            <w:pStyle w:val="TOC3"/>
            <w:tabs>
              <w:tab w:val="right" w:leader="dot" w:pos="9019"/>
            </w:tabs>
            <w:rPr>
              <w:ins w:id="1008" w:author="Việt Lương" w:date="2024-12-26T17:52:00Z" w16du:dateUtc="2024-12-26T10:52:00Z"/>
              <w:del w:id="100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0" w:author="Việt Lương" w:date="2024-12-26T17:52:00Z" w16du:dateUtc="2024-12-26T10:52:00Z">
            <w:del w:id="1011" w:author="Kiên Lê Trung" w:date="2024-12-26T18:30:00Z" w16du:dateUtc="2024-12-26T11:30:00Z">
              <w:r w:rsidRPr="00B407E4" w:rsidDel="00B407E4">
                <w:rPr>
                  <w:rStyle w:val="Hyperlink"/>
                  <w:noProof/>
                </w:rPr>
                <w:delText>2.1.4 Xây dựng kịch bản</w:delText>
              </w:r>
              <w:r w:rsidDel="00B407E4">
                <w:rPr>
                  <w:noProof/>
                  <w:webHidden/>
                </w:rPr>
                <w:tab/>
                <w:delText>18</w:delText>
              </w:r>
            </w:del>
          </w:ins>
        </w:p>
        <w:p w14:paraId="44CE38B7" w14:textId="6395F754" w:rsidR="002350EA" w:rsidDel="00B407E4" w:rsidRDefault="002350EA">
          <w:pPr>
            <w:pStyle w:val="TOC2"/>
            <w:tabs>
              <w:tab w:val="right" w:leader="dot" w:pos="9019"/>
            </w:tabs>
            <w:rPr>
              <w:ins w:id="1012" w:author="Việt Lương" w:date="2024-12-26T17:52:00Z" w16du:dateUtc="2024-12-26T10:52:00Z"/>
              <w:del w:id="101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4" w:author="Việt Lương" w:date="2024-12-26T17:52:00Z" w16du:dateUtc="2024-12-26T10:52:00Z">
            <w:del w:id="1015" w:author="Kiên Lê Trung" w:date="2024-12-26T18:30:00Z" w16du:dateUtc="2024-12-26T11:30:00Z">
              <w:r w:rsidRPr="00B407E4" w:rsidDel="00B407E4">
                <w:rPr>
                  <w:rStyle w:val="Hyperlink"/>
                  <w:noProof/>
                </w:rPr>
                <w:delText>2.2 Thiết kế hệ thống</w:delText>
              </w:r>
              <w:r w:rsidDel="00B407E4">
                <w:rPr>
                  <w:noProof/>
                  <w:webHidden/>
                </w:rPr>
                <w:tab/>
                <w:delText>41</w:delText>
              </w:r>
            </w:del>
          </w:ins>
        </w:p>
        <w:p w14:paraId="3662A5D0" w14:textId="065262A8" w:rsidR="002350EA" w:rsidDel="00B407E4" w:rsidRDefault="002350EA">
          <w:pPr>
            <w:pStyle w:val="TOC3"/>
            <w:tabs>
              <w:tab w:val="right" w:leader="dot" w:pos="9019"/>
            </w:tabs>
            <w:rPr>
              <w:ins w:id="1016" w:author="Việt Lương" w:date="2024-12-26T17:52:00Z" w16du:dateUtc="2024-12-26T10:52:00Z"/>
              <w:del w:id="101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8" w:author="Việt Lương" w:date="2024-12-26T17:52:00Z" w16du:dateUtc="2024-12-26T10:52:00Z">
            <w:del w:id="1019" w:author="Kiên Lê Trung" w:date="2024-12-26T18:30:00Z" w16du:dateUtc="2024-12-26T11:30:00Z">
              <w:r w:rsidRPr="00B407E4" w:rsidDel="00B407E4">
                <w:rPr>
                  <w:rStyle w:val="Hyperlink"/>
                  <w:noProof/>
                </w:rPr>
                <w:delText>2.2.1 Thiết kế các mô hình thông tin tuần tự của hệ thống</w:delText>
              </w:r>
              <w:r w:rsidDel="00B407E4">
                <w:rPr>
                  <w:noProof/>
                  <w:webHidden/>
                </w:rPr>
                <w:tab/>
                <w:delText>41</w:delText>
              </w:r>
            </w:del>
          </w:ins>
        </w:p>
        <w:p w14:paraId="017FF488" w14:textId="65938C8C" w:rsidR="002350EA" w:rsidDel="00B407E4" w:rsidRDefault="002350EA">
          <w:pPr>
            <w:pStyle w:val="TOC3"/>
            <w:tabs>
              <w:tab w:val="right" w:leader="dot" w:pos="9019"/>
            </w:tabs>
            <w:rPr>
              <w:ins w:id="1020" w:author="Việt Lương" w:date="2024-12-26T17:52:00Z" w16du:dateUtc="2024-12-26T10:52:00Z"/>
              <w:del w:id="102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2" w:author="Việt Lương" w:date="2024-12-26T17:52:00Z" w16du:dateUtc="2024-12-26T10:52:00Z">
            <w:del w:id="1023" w:author="Kiên Lê Trung" w:date="2024-12-26T18:30:00Z" w16du:dateUtc="2024-12-26T11:30:00Z">
              <w:r w:rsidRPr="00B407E4" w:rsidDel="00B407E4">
                <w:rPr>
                  <w:rStyle w:val="Hyperlink"/>
                  <w:noProof/>
                </w:rPr>
                <w:delText>2.2.2 Biểu đồ lớp thiết kế</w:delText>
              </w:r>
              <w:r w:rsidDel="00B407E4">
                <w:rPr>
                  <w:noProof/>
                  <w:webHidden/>
                </w:rPr>
                <w:tab/>
                <w:delText>53</w:delText>
              </w:r>
            </w:del>
          </w:ins>
        </w:p>
        <w:p w14:paraId="24D4C253" w14:textId="67B210E8" w:rsidR="002350EA" w:rsidDel="00B407E4" w:rsidRDefault="002350EA">
          <w:pPr>
            <w:pStyle w:val="TOC3"/>
            <w:tabs>
              <w:tab w:val="right" w:leader="dot" w:pos="9019"/>
            </w:tabs>
            <w:rPr>
              <w:ins w:id="1024" w:author="Việt Lương" w:date="2024-12-26T17:52:00Z" w16du:dateUtc="2024-12-26T10:52:00Z"/>
              <w:del w:id="102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6" w:author="Việt Lương" w:date="2024-12-26T17:52:00Z" w16du:dateUtc="2024-12-26T10:52:00Z">
            <w:del w:id="1027" w:author="Kiên Lê Trung" w:date="2024-12-26T18:30:00Z" w16du:dateUtc="2024-12-26T11:30:00Z">
              <w:r w:rsidRPr="00B407E4" w:rsidDel="00B407E4">
                <w:rPr>
                  <w:rStyle w:val="Hyperlink"/>
                  <w:noProof/>
                </w:rPr>
                <w:delText>2.2.3 Thiết kế cơ sở dữ liệu</w:delText>
              </w:r>
              <w:r w:rsidDel="00B407E4">
                <w:rPr>
                  <w:noProof/>
                  <w:webHidden/>
                </w:rPr>
                <w:tab/>
                <w:delText>55</w:delText>
              </w:r>
            </w:del>
          </w:ins>
        </w:p>
        <w:p w14:paraId="112FB77C" w14:textId="293BCB35" w:rsidR="002350EA" w:rsidDel="00B407E4" w:rsidRDefault="002350EA">
          <w:pPr>
            <w:pStyle w:val="TOC2"/>
            <w:tabs>
              <w:tab w:val="right" w:leader="dot" w:pos="9019"/>
            </w:tabs>
            <w:rPr>
              <w:ins w:id="1028" w:author="Việt Lương" w:date="2024-12-26T17:52:00Z" w16du:dateUtc="2024-12-26T10:52:00Z"/>
              <w:del w:id="102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0" w:author="Việt Lương" w:date="2024-12-26T17:52:00Z" w16du:dateUtc="2024-12-26T10:52:00Z">
            <w:del w:id="1031" w:author="Kiên Lê Trung" w:date="2024-12-26T18:30:00Z" w16du:dateUtc="2024-12-26T11:30:00Z">
              <w:r w:rsidRPr="00B407E4" w:rsidDel="00B407E4">
                <w:rPr>
                  <w:rStyle w:val="Hyperlink"/>
                  <w:noProof/>
                </w:rPr>
                <w:delText>2.3 Kết luận chương</w:delText>
              </w:r>
              <w:r w:rsidDel="00B407E4">
                <w:rPr>
                  <w:noProof/>
                  <w:webHidden/>
                </w:rPr>
                <w:tab/>
                <w:delText>55</w:delText>
              </w:r>
            </w:del>
          </w:ins>
        </w:p>
        <w:p w14:paraId="6E9EBA0B" w14:textId="421EC0F0" w:rsidR="002350EA" w:rsidDel="00B407E4" w:rsidRDefault="002350EA">
          <w:pPr>
            <w:pStyle w:val="TOC1"/>
            <w:tabs>
              <w:tab w:val="left" w:pos="440"/>
              <w:tab w:val="right" w:leader="dot" w:pos="9019"/>
            </w:tabs>
            <w:rPr>
              <w:ins w:id="1032" w:author="Việt Lương" w:date="2024-12-26T17:52:00Z" w16du:dateUtc="2024-12-26T10:52:00Z"/>
              <w:del w:id="103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4" w:author="Việt Lương" w:date="2024-12-26T17:52:00Z" w16du:dateUtc="2024-12-26T10:52:00Z">
            <w:del w:id="1035" w:author="Kiên Lê Trung" w:date="2024-12-26T18:30:00Z" w16du:dateUtc="2024-12-26T11:30:00Z">
              <w:r w:rsidRPr="00B407E4" w:rsidDel="00B407E4">
                <w:rPr>
                  <w:rStyle w:val="Hyperlink"/>
                  <w:noProof/>
                </w:rPr>
                <w:delText>3.</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3: CÀI ĐẶT VÀ THỬ NGHIỆM HỆ THỐNG</w:delText>
              </w:r>
              <w:r w:rsidDel="00B407E4">
                <w:rPr>
                  <w:noProof/>
                  <w:webHidden/>
                </w:rPr>
                <w:tab/>
                <w:delText>56</w:delText>
              </w:r>
            </w:del>
          </w:ins>
        </w:p>
        <w:p w14:paraId="5A541DB6" w14:textId="0FCFF779" w:rsidR="002350EA" w:rsidDel="00B407E4" w:rsidRDefault="002350EA">
          <w:pPr>
            <w:pStyle w:val="TOC2"/>
            <w:tabs>
              <w:tab w:val="right" w:leader="dot" w:pos="9019"/>
            </w:tabs>
            <w:rPr>
              <w:ins w:id="1036" w:author="Việt Lương" w:date="2024-12-26T17:52:00Z" w16du:dateUtc="2024-12-26T10:52:00Z"/>
              <w:del w:id="103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8" w:author="Việt Lương" w:date="2024-12-26T17:52:00Z" w16du:dateUtc="2024-12-26T10:52:00Z">
            <w:del w:id="1039" w:author="Kiên Lê Trung" w:date="2024-12-26T18:30:00Z" w16du:dateUtc="2024-12-26T11:30:00Z">
              <w:r w:rsidRPr="00B407E4" w:rsidDel="00B407E4">
                <w:rPr>
                  <w:rStyle w:val="Hyperlink"/>
                  <w:bCs/>
                  <w:noProof/>
                  <w:lang w:val="en-US"/>
                </w:rPr>
                <w:delText>Để thực thi dự án, cần đáp ứng các yêu cầu về hệ thống cũng như thiết bị, cũng như môi trường cài đặt. Vậy nên Chương 3 sẽ tập trung xác định các yêu cầu cần và đủ để triển khai hệ thống</w:delText>
              </w:r>
              <w:r w:rsidDel="00B407E4">
                <w:rPr>
                  <w:noProof/>
                  <w:webHidden/>
                </w:rPr>
                <w:tab/>
                <w:delText>56</w:delText>
              </w:r>
            </w:del>
          </w:ins>
        </w:p>
        <w:p w14:paraId="6804ABF4" w14:textId="6A8233CA" w:rsidR="002350EA" w:rsidDel="00B407E4" w:rsidRDefault="002350EA">
          <w:pPr>
            <w:pStyle w:val="TOC2"/>
            <w:tabs>
              <w:tab w:val="right" w:leader="dot" w:pos="9019"/>
            </w:tabs>
            <w:rPr>
              <w:ins w:id="1040" w:author="Việt Lương" w:date="2024-12-26T17:52:00Z" w16du:dateUtc="2024-12-26T10:52:00Z"/>
              <w:del w:id="104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2" w:author="Việt Lương" w:date="2024-12-26T17:52:00Z" w16du:dateUtc="2024-12-26T10:52:00Z">
            <w:del w:id="1043" w:author="Kiên Lê Trung" w:date="2024-12-26T18:30:00Z" w16du:dateUtc="2024-12-26T11:30:00Z">
              <w:r w:rsidRPr="00B407E4" w:rsidDel="00B407E4">
                <w:rPr>
                  <w:rStyle w:val="Hyperlink"/>
                  <w:noProof/>
                </w:rPr>
                <w:delText xml:space="preserve">3.1 </w:delText>
              </w:r>
              <w:r w:rsidRPr="00B407E4" w:rsidDel="00B407E4">
                <w:rPr>
                  <w:rStyle w:val="Hyperlink"/>
                  <w:noProof/>
                  <w:lang w:val="en-US"/>
                </w:rPr>
                <w:delText>Cài đặt</w:delText>
              </w:r>
              <w:r w:rsidDel="00B407E4">
                <w:rPr>
                  <w:noProof/>
                  <w:webHidden/>
                </w:rPr>
                <w:tab/>
                <w:delText>56</w:delText>
              </w:r>
            </w:del>
          </w:ins>
        </w:p>
        <w:p w14:paraId="16458B81" w14:textId="113B8887" w:rsidR="002350EA" w:rsidDel="00B407E4" w:rsidRDefault="002350EA">
          <w:pPr>
            <w:pStyle w:val="TOC3"/>
            <w:tabs>
              <w:tab w:val="right" w:leader="dot" w:pos="9019"/>
            </w:tabs>
            <w:rPr>
              <w:ins w:id="1044" w:author="Việt Lương" w:date="2024-12-26T17:52:00Z" w16du:dateUtc="2024-12-26T10:52:00Z"/>
              <w:del w:id="104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6" w:author="Việt Lương" w:date="2024-12-26T17:52:00Z" w16du:dateUtc="2024-12-26T10:52:00Z">
            <w:del w:id="1047" w:author="Kiên Lê Trung" w:date="2024-12-26T18:30:00Z" w16du:dateUtc="2024-12-26T11:30:00Z">
              <w:r w:rsidRPr="00B407E4" w:rsidDel="00B407E4">
                <w:rPr>
                  <w:rStyle w:val="Hyperlink"/>
                  <w:noProof/>
                  <w:lang w:val="en-US"/>
                </w:rPr>
                <w:delText xml:space="preserve">3.1.1 </w:delText>
              </w:r>
              <w:r w:rsidRPr="00B407E4" w:rsidDel="00B407E4">
                <w:rPr>
                  <w:rStyle w:val="Hyperlink"/>
                  <w:rFonts w:eastAsia="Times New Roman" w:cs="Times New Roman"/>
                  <w:noProof/>
                  <w:lang w:val="en-US"/>
                </w:rPr>
                <w:delText>Yêu cầu hệ thống</w:delText>
              </w:r>
              <w:r w:rsidDel="00B407E4">
                <w:rPr>
                  <w:noProof/>
                  <w:webHidden/>
                </w:rPr>
                <w:tab/>
                <w:delText>56</w:delText>
              </w:r>
            </w:del>
          </w:ins>
        </w:p>
        <w:p w14:paraId="0505A1DE" w14:textId="55E383E8" w:rsidR="002350EA" w:rsidDel="00B407E4" w:rsidRDefault="002350EA">
          <w:pPr>
            <w:pStyle w:val="TOC3"/>
            <w:tabs>
              <w:tab w:val="right" w:leader="dot" w:pos="9019"/>
            </w:tabs>
            <w:rPr>
              <w:ins w:id="1048" w:author="Việt Lương" w:date="2024-12-26T17:52:00Z" w16du:dateUtc="2024-12-26T10:52:00Z"/>
              <w:del w:id="104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0" w:author="Việt Lương" w:date="2024-12-26T17:52:00Z" w16du:dateUtc="2024-12-26T10:52:00Z">
            <w:del w:id="1051" w:author="Kiên Lê Trung" w:date="2024-12-26T18:30:00Z" w16du:dateUtc="2024-12-26T11:30:00Z">
              <w:r w:rsidRPr="00B407E4" w:rsidDel="00B407E4">
                <w:rPr>
                  <w:rStyle w:val="Hyperlink"/>
                  <w:noProof/>
                  <w:lang w:val="en-US"/>
                </w:rPr>
                <w:delText>3.1.2 Cài đặt hệ thống</w:delText>
              </w:r>
              <w:r w:rsidDel="00B407E4">
                <w:rPr>
                  <w:noProof/>
                  <w:webHidden/>
                </w:rPr>
                <w:tab/>
                <w:delText>56</w:delText>
              </w:r>
            </w:del>
          </w:ins>
        </w:p>
        <w:p w14:paraId="441F787F" w14:textId="1287FDCF" w:rsidR="002350EA" w:rsidDel="00B407E4" w:rsidRDefault="002350EA">
          <w:pPr>
            <w:pStyle w:val="TOC2"/>
            <w:tabs>
              <w:tab w:val="right" w:leader="dot" w:pos="9019"/>
            </w:tabs>
            <w:rPr>
              <w:ins w:id="1052" w:author="Việt Lương" w:date="2024-12-26T17:52:00Z" w16du:dateUtc="2024-12-26T10:52:00Z"/>
              <w:del w:id="105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4" w:author="Việt Lương" w:date="2024-12-26T17:52:00Z" w16du:dateUtc="2024-12-26T10:52:00Z">
            <w:del w:id="1055" w:author="Kiên Lê Trung" w:date="2024-12-26T18:30:00Z" w16du:dateUtc="2024-12-26T11:30:00Z">
              <w:r w:rsidRPr="00B407E4" w:rsidDel="00B407E4">
                <w:rPr>
                  <w:rStyle w:val="Hyperlink"/>
                  <w:noProof/>
                </w:rPr>
                <w:delText>3.2 Một số hình ảnh về giao diện hệ thống</w:delText>
              </w:r>
              <w:r w:rsidDel="00B407E4">
                <w:rPr>
                  <w:noProof/>
                  <w:webHidden/>
                </w:rPr>
                <w:tab/>
                <w:delText>56</w:delText>
              </w:r>
            </w:del>
          </w:ins>
        </w:p>
        <w:p w14:paraId="065E787B" w14:textId="4AB685B7" w:rsidR="002350EA" w:rsidDel="00B407E4" w:rsidRDefault="002350EA">
          <w:pPr>
            <w:pStyle w:val="TOC3"/>
            <w:tabs>
              <w:tab w:val="right" w:leader="dot" w:pos="9019"/>
            </w:tabs>
            <w:rPr>
              <w:ins w:id="1056" w:author="Việt Lương" w:date="2024-12-26T17:52:00Z" w16du:dateUtc="2024-12-26T10:52:00Z"/>
              <w:del w:id="105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8" w:author="Việt Lương" w:date="2024-12-26T17:52:00Z" w16du:dateUtc="2024-12-26T10:52:00Z">
            <w:del w:id="1059" w:author="Kiên Lê Trung" w:date="2024-12-26T18:30:00Z" w16du:dateUtc="2024-12-26T11:30:00Z">
              <w:r w:rsidRPr="00B407E4" w:rsidDel="00B407E4">
                <w:rPr>
                  <w:rStyle w:val="Hyperlink"/>
                  <w:noProof/>
                </w:rPr>
                <w:delText>3.2.1 Một số giao diện cho người dùng hệ thống</w:delText>
              </w:r>
              <w:r w:rsidDel="00B407E4">
                <w:rPr>
                  <w:noProof/>
                  <w:webHidden/>
                </w:rPr>
                <w:tab/>
                <w:delText>56</w:delText>
              </w:r>
            </w:del>
          </w:ins>
        </w:p>
        <w:p w14:paraId="7140C013" w14:textId="236870C1" w:rsidR="002350EA" w:rsidDel="00B407E4" w:rsidRDefault="002350EA">
          <w:pPr>
            <w:pStyle w:val="TOC3"/>
            <w:tabs>
              <w:tab w:val="right" w:leader="dot" w:pos="9019"/>
            </w:tabs>
            <w:rPr>
              <w:ins w:id="1060" w:author="Việt Lương" w:date="2024-12-26T17:52:00Z" w16du:dateUtc="2024-12-26T10:52:00Z"/>
              <w:del w:id="1061"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2" w:author="Việt Lương" w:date="2024-12-26T17:52:00Z" w16du:dateUtc="2024-12-26T10:52:00Z">
            <w:del w:id="1063" w:author="Kiên Lê Trung" w:date="2024-12-26T18:30:00Z" w16du:dateUtc="2024-12-26T11:30:00Z">
              <w:r w:rsidRPr="00B407E4" w:rsidDel="00B407E4">
                <w:rPr>
                  <w:rStyle w:val="Hyperlink"/>
                  <w:noProof/>
                </w:rPr>
                <w:delText xml:space="preserve">3.2.2 Một số giao diện cho người </w:delText>
              </w:r>
              <w:r w:rsidRPr="00B407E4" w:rsidDel="00B407E4">
                <w:rPr>
                  <w:rStyle w:val="Hyperlink"/>
                  <w:noProof/>
                  <w:lang w:val="en-US"/>
                </w:rPr>
                <w:delText>bán</w:delText>
              </w:r>
              <w:r w:rsidDel="00B407E4">
                <w:rPr>
                  <w:noProof/>
                  <w:webHidden/>
                </w:rPr>
                <w:tab/>
                <w:delText>59</w:delText>
              </w:r>
            </w:del>
          </w:ins>
        </w:p>
        <w:p w14:paraId="5C159E59" w14:textId="319F87AA" w:rsidR="002350EA" w:rsidDel="00B407E4" w:rsidRDefault="002350EA">
          <w:pPr>
            <w:pStyle w:val="TOC3"/>
            <w:tabs>
              <w:tab w:val="right" w:leader="dot" w:pos="9019"/>
            </w:tabs>
            <w:rPr>
              <w:ins w:id="1064" w:author="Việt Lương" w:date="2024-12-26T17:52:00Z" w16du:dateUtc="2024-12-26T10:52:00Z"/>
              <w:del w:id="1065"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6" w:author="Việt Lương" w:date="2024-12-26T17:52:00Z" w16du:dateUtc="2024-12-26T10:52:00Z">
            <w:del w:id="1067" w:author="Kiên Lê Trung" w:date="2024-12-26T18:30:00Z" w16du:dateUtc="2024-12-26T11:30:00Z">
              <w:r w:rsidRPr="00B407E4" w:rsidDel="00B407E4">
                <w:rPr>
                  <w:rStyle w:val="Hyperlink"/>
                  <w:noProof/>
                </w:rPr>
                <w:delText xml:space="preserve">3.2.3 Một số giao diện cho người </w:delText>
              </w:r>
              <w:r w:rsidRPr="00B407E4" w:rsidDel="00B407E4">
                <w:rPr>
                  <w:rStyle w:val="Hyperlink"/>
                  <w:noProof/>
                  <w:lang w:val="en-US"/>
                </w:rPr>
                <w:delText>quản trị</w:delText>
              </w:r>
              <w:r w:rsidDel="00B407E4">
                <w:rPr>
                  <w:noProof/>
                  <w:webHidden/>
                </w:rPr>
                <w:tab/>
                <w:delText>62</w:delText>
              </w:r>
            </w:del>
          </w:ins>
        </w:p>
        <w:p w14:paraId="4468A981" w14:textId="237154CF" w:rsidR="002350EA" w:rsidDel="00B407E4" w:rsidRDefault="002350EA">
          <w:pPr>
            <w:pStyle w:val="TOC2"/>
            <w:tabs>
              <w:tab w:val="right" w:leader="dot" w:pos="9019"/>
            </w:tabs>
            <w:rPr>
              <w:ins w:id="1068" w:author="Việt Lương" w:date="2024-12-26T17:52:00Z" w16du:dateUtc="2024-12-26T10:52:00Z"/>
              <w:del w:id="1069"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0" w:author="Việt Lương" w:date="2024-12-26T17:52:00Z" w16du:dateUtc="2024-12-26T10:52:00Z">
            <w:del w:id="1071" w:author="Kiên Lê Trung" w:date="2024-12-26T18:30:00Z" w16du:dateUtc="2024-12-26T11:30:00Z">
              <w:r w:rsidRPr="00B407E4" w:rsidDel="00B407E4">
                <w:rPr>
                  <w:rStyle w:val="Hyperlink"/>
                  <w:noProof/>
                </w:rPr>
                <w:delText>3.3 Kết luận chương</w:delText>
              </w:r>
              <w:r w:rsidDel="00B407E4">
                <w:rPr>
                  <w:noProof/>
                  <w:webHidden/>
                </w:rPr>
                <w:tab/>
                <w:delText>64</w:delText>
              </w:r>
            </w:del>
          </w:ins>
        </w:p>
        <w:p w14:paraId="7E3B8649" w14:textId="18DF122E" w:rsidR="002350EA" w:rsidDel="00B407E4" w:rsidRDefault="002350EA">
          <w:pPr>
            <w:pStyle w:val="TOC1"/>
            <w:tabs>
              <w:tab w:val="right" w:leader="dot" w:pos="9019"/>
            </w:tabs>
            <w:rPr>
              <w:ins w:id="1072" w:author="Việt Lương" w:date="2024-12-26T17:52:00Z" w16du:dateUtc="2024-12-26T10:52:00Z"/>
              <w:del w:id="1073"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4" w:author="Việt Lương" w:date="2024-12-26T17:52:00Z" w16du:dateUtc="2024-12-26T10:52:00Z">
            <w:del w:id="1075" w:author="Kiên Lê Trung" w:date="2024-12-26T18:30:00Z" w16du:dateUtc="2024-12-26T11:30:00Z">
              <w:r w:rsidRPr="00B407E4" w:rsidDel="00B407E4">
                <w:rPr>
                  <w:rStyle w:val="Hyperlink"/>
                  <w:noProof/>
                </w:rPr>
                <w:delText>KẾT LUẬN</w:delText>
              </w:r>
              <w:r w:rsidDel="00B407E4">
                <w:rPr>
                  <w:noProof/>
                  <w:webHidden/>
                </w:rPr>
                <w:tab/>
                <w:delText>64</w:delText>
              </w:r>
            </w:del>
          </w:ins>
        </w:p>
        <w:p w14:paraId="4C9BA936" w14:textId="41783766" w:rsidR="002350EA" w:rsidDel="00B407E4" w:rsidRDefault="002350EA">
          <w:pPr>
            <w:pStyle w:val="TOC1"/>
            <w:tabs>
              <w:tab w:val="right" w:leader="dot" w:pos="9019"/>
            </w:tabs>
            <w:rPr>
              <w:ins w:id="1076" w:author="Việt Lương" w:date="2024-12-26T17:52:00Z" w16du:dateUtc="2024-12-26T10:52:00Z"/>
              <w:del w:id="1077"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8" w:author="Việt Lương" w:date="2024-12-26T17:52:00Z" w16du:dateUtc="2024-12-26T10:52:00Z">
            <w:del w:id="1079" w:author="Kiên Lê Trung" w:date="2024-12-26T18:30:00Z" w16du:dateUtc="2024-12-26T11:30:00Z">
              <w:r w:rsidRPr="00B407E4" w:rsidDel="00B407E4">
                <w:rPr>
                  <w:rStyle w:val="Hyperlink"/>
                  <w:noProof/>
                </w:rPr>
                <w:delText>DANH MỤC TÀI LIỆU THAM KHẢO</w:delText>
              </w:r>
              <w:r w:rsidDel="00B407E4">
                <w:rPr>
                  <w:noProof/>
                  <w:webHidden/>
                </w:rPr>
                <w:tab/>
                <w:delText>65</w:delText>
              </w:r>
            </w:del>
          </w:ins>
        </w:p>
        <w:p w14:paraId="4A2208A5" w14:textId="0AB75EDA" w:rsidR="00364182" w:rsidRPr="007C6909" w:rsidDel="00B407E4" w:rsidRDefault="00364182">
          <w:pPr>
            <w:pStyle w:val="TOC1"/>
            <w:tabs>
              <w:tab w:val="right" w:leader="dot" w:pos="9019"/>
            </w:tabs>
            <w:rPr>
              <w:del w:id="108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1" w:author="Kiên Lê Trung" w:date="2024-12-26T18:30:00Z" w16du:dateUtc="2024-12-26T11:30:00Z">
            <w:r w:rsidRPr="002350EA" w:rsidDel="00B407E4">
              <w:rPr>
                <w:rStyle w:val="Hyperlink"/>
                <w:rFonts w:ascii="Times New Roman" w:hAnsi="Times New Roman" w:cs="Times New Roman"/>
                <w:noProof/>
                <w:sz w:val="24"/>
                <w:szCs w:val="24"/>
              </w:rPr>
              <w:delText>Mục lục</w:delText>
            </w:r>
            <w:r w:rsidRPr="007C6909" w:rsidDel="00B407E4">
              <w:rPr>
                <w:rFonts w:ascii="Times New Roman" w:hAnsi="Times New Roman" w:cs="Times New Roman"/>
                <w:noProof/>
                <w:webHidden/>
                <w:sz w:val="24"/>
                <w:szCs w:val="24"/>
              </w:rPr>
              <w:tab/>
              <w:delText>i</w:delText>
            </w:r>
          </w:del>
        </w:p>
        <w:p w14:paraId="16B28D3E" w14:textId="291219FE" w:rsidR="00364182" w:rsidRPr="007C6909" w:rsidDel="00B407E4" w:rsidRDefault="00364182">
          <w:pPr>
            <w:pStyle w:val="TOC1"/>
            <w:tabs>
              <w:tab w:val="right" w:leader="dot" w:pos="9019"/>
            </w:tabs>
            <w:rPr>
              <w:del w:id="108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3" w:author="Kiên Lê Trung" w:date="2024-12-26T18:30:00Z" w16du:dateUtc="2024-12-26T11:30:00Z">
            <w:r w:rsidRPr="002350EA" w:rsidDel="00B407E4">
              <w:rPr>
                <w:rStyle w:val="Hyperlink"/>
                <w:rFonts w:ascii="Times New Roman" w:hAnsi="Times New Roman" w:cs="Times New Roman"/>
                <w:noProof/>
                <w:sz w:val="24"/>
                <w:szCs w:val="24"/>
              </w:rPr>
              <w:delText>Danh mục Bảng biểu</w:delText>
            </w:r>
            <w:r w:rsidRPr="007C6909" w:rsidDel="00B407E4">
              <w:rPr>
                <w:rFonts w:ascii="Times New Roman" w:hAnsi="Times New Roman" w:cs="Times New Roman"/>
                <w:noProof/>
                <w:webHidden/>
                <w:sz w:val="24"/>
                <w:szCs w:val="24"/>
              </w:rPr>
              <w:tab/>
              <w:delText>ii</w:delText>
            </w:r>
          </w:del>
        </w:p>
        <w:p w14:paraId="5AE13B32" w14:textId="12FAD746" w:rsidR="00364182" w:rsidRPr="007C6909" w:rsidDel="00B407E4" w:rsidRDefault="00364182">
          <w:pPr>
            <w:pStyle w:val="TOC1"/>
            <w:tabs>
              <w:tab w:val="right" w:leader="dot" w:pos="9019"/>
            </w:tabs>
            <w:rPr>
              <w:del w:id="108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5" w:author="Kiên Lê Trung" w:date="2024-12-26T18:30:00Z" w16du:dateUtc="2024-12-26T11:30:00Z">
            <w:r w:rsidRPr="002350EA" w:rsidDel="00B407E4">
              <w:rPr>
                <w:rStyle w:val="Hyperlink"/>
                <w:rFonts w:ascii="Times New Roman" w:hAnsi="Times New Roman" w:cs="Times New Roman"/>
                <w:noProof/>
                <w:sz w:val="24"/>
                <w:szCs w:val="24"/>
              </w:rPr>
              <w:delText>Danh mục các hình vẽ</w:delText>
            </w:r>
            <w:r w:rsidRPr="007C6909" w:rsidDel="00B407E4">
              <w:rPr>
                <w:rFonts w:ascii="Times New Roman" w:hAnsi="Times New Roman" w:cs="Times New Roman"/>
                <w:noProof/>
                <w:webHidden/>
                <w:sz w:val="24"/>
                <w:szCs w:val="24"/>
              </w:rPr>
              <w:tab/>
              <w:delText>ii</w:delText>
            </w:r>
          </w:del>
        </w:p>
        <w:p w14:paraId="0DA8C56F" w14:textId="22592308" w:rsidR="00364182" w:rsidRPr="007C6909" w:rsidDel="00B407E4" w:rsidRDefault="00364182">
          <w:pPr>
            <w:pStyle w:val="TOC1"/>
            <w:tabs>
              <w:tab w:val="right" w:leader="dot" w:pos="9019"/>
            </w:tabs>
            <w:rPr>
              <w:del w:id="108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7" w:author="Kiên Lê Trung" w:date="2024-12-26T18:30:00Z" w16du:dateUtc="2024-12-26T11:30:00Z">
            <w:r w:rsidRPr="002350EA" w:rsidDel="00B407E4">
              <w:rPr>
                <w:rStyle w:val="Hyperlink"/>
                <w:rFonts w:ascii="Times New Roman" w:hAnsi="Times New Roman" w:cs="Times New Roman"/>
                <w:noProof/>
                <w:sz w:val="24"/>
                <w:szCs w:val="24"/>
              </w:rPr>
              <w:delText>Danh mục các từ + thuật ngữ viết tắt</w:delText>
            </w:r>
            <w:r w:rsidRPr="007C6909" w:rsidDel="00B407E4">
              <w:rPr>
                <w:rFonts w:ascii="Times New Roman" w:hAnsi="Times New Roman" w:cs="Times New Roman"/>
                <w:noProof/>
                <w:webHidden/>
                <w:sz w:val="24"/>
                <w:szCs w:val="24"/>
              </w:rPr>
              <w:tab/>
              <w:delText>iv</w:delText>
            </w:r>
          </w:del>
        </w:p>
        <w:p w14:paraId="1EAAE5C1" w14:textId="54DAB849" w:rsidR="00364182" w:rsidRPr="007C6909" w:rsidDel="00B407E4" w:rsidRDefault="00364182">
          <w:pPr>
            <w:pStyle w:val="TOC1"/>
            <w:tabs>
              <w:tab w:val="right" w:leader="dot" w:pos="9019"/>
            </w:tabs>
            <w:rPr>
              <w:del w:id="108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9" w:author="Kiên Lê Trung" w:date="2024-12-26T18:30:00Z" w16du:dateUtc="2024-12-26T11:30:00Z">
            <w:r w:rsidRPr="002350EA" w:rsidDel="00B407E4">
              <w:rPr>
                <w:rStyle w:val="Hyperlink"/>
                <w:rFonts w:ascii="Times New Roman" w:hAnsi="Times New Roman" w:cs="Times New Roman"/>
                <w:noProof/>
                <w:sz w:val="24"/>
                <w:szCs w:val="24"/>
              </w:rPr>
              <w:delText>Lời mở đầu</w:delText>
            </w:r>
            <w:r w:rsidRPr="007C6909" w:rsidDel="00B407E4">
              <w:rPr>
                <w:rFonts w:ascii="Times New Roman" w:hAnsi="Times New Roman" w:cs="Times New Roman"/>
                <w:noProof/>
                <w:webHidden/>
                <w:sz w:val="24"/>
                <w:szCs w:val="24"/>
              </w:rPr>
              <w:tab/>
              <w:delText>v</w:delText>
            </w:r>
          </w:del>
        </w:p>
        <w:p w14:paraId="1D3CD9F5" w14:textId="6A11284F" w:rsidR="00364182" w:rsidRPr="007C6909" w:rsidDel="00B407E4" w:rsidRDefault="00364182">
          <w:pPr>
            <w:pStyle w:val="TOC1"/>
            <w:tabs>
              <w:tab w:val="left" w:pos="440"/>
              <w:tab w:val="right" w:leader="dot" w:pos="9019"/>
            </w:tabs>
            <w:rPr>
              <w:del w:id="109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1" w:author="Kiên Lê Trung" w:date="2024-12-26T18:30:00Z" w16du:dateUtc="2024-12-26T11:30:00Z">
            <w:r w:rsidRPr="002350EA" w:rsidDel="00B407E4">
              <w:rPr>
                <w:rStyle w:val="Hyperlink"/>
                <w:rFonts w:ascii="Times New Roman" w:hAnsi="Times New Roman" w:cs="Times New Roman"/>
                <w:noProof/>
                <w:sz w:val="24"/>
                <w:szCs w:val="24"/>
              </w:rPr>
              <w:delText>CHƯƠNG 1: GIỚI THIỆU BÀI TOÁN VÀ CÔNG NGHỆ LIÊN QUAN</w:delText>
            </w:r>
            <w:r w:rsidRPr="007C6909" w:rsidDel="00B407E4">
              <w:rPr>
                <w:rFonts w:ascii="Times New Roman" w:hAnsi="Times New Roman" w:cs="Times New Roman"/>
                <w:noProof/>
                <w:webHidden/>
                <w:sz w:val="24"/>
                <w:szCs w:val="24"/>
              </w:rPr>
              <w:tab/>
              <w:delText>1</w:delText>
            </w:r>
          </w:del>
        </w:p>
        <w:p w14:paraId="4282525D" w14:textId="2A7E53C3" w:rsidR="00364182" w:rsidRPr="007C6909" w:rsidDel="00B407E4" w:rsidRDefault="00364182">
          <w:pPr>
            <w:pStyle w:val="TOC2"/>
            <w:tabs>
              <w:tab w:val="right" w:leader="dot" w:pos="9019"/>
            </w:tabs>
            <w:rPr>
              <w:del w:id="109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3" w:author="Kiên Lê Trung" w:date="2024-12-26T18:30:00Z" w16du:dateUtc="2024-12-26T11:30:00Z">
            <w:r w:rsidRPr="002350EA" w:rsidDel="00B407E4">
              <w:rPr>
                <w:rStyle w:val="Hyperlink"/>
                <w:rFonts w:ascii="Times New Roman" w:hAnsi="Times New Roman" w:cs="Times New Roman"/>
                <w:noProof/>
                <w:sz w:val="24"/>
                <w:szCs w:val="24"/>
              </w:rPr>
              <w:delText>1.1 Tổng quan về hệ thống website bán đồ điện tử</w:delText>
            </w:r>
            <w:r w:rsidRPr="007C6909" w:rsidDel="00B407E4">
              <w:rPr>
                <w:rFonts w:ascii="Times New Roman" w:hAnsi="Times New Roman" w:cs="Times New Roman"/>
                <w:noProof/>
                <w:webHidden/>
                <w:sz w:val="24"/>
                <w:szCs w:val="24"/>
              </w:rPr>
              <w:tab/>
              <w:delText>1</w:delText>
            </w:r>
          </w:del>
        </w:p>
        <w:p w14:paraId="1C9E82C5" w14:textId="2D5996FE" w:rsidR="00364182" w:rsidRPr="007C6909" w:rsidDel="00B407E4" w:rsidRDefault="00364182">
          <w:pPr>
            <w:pStyle w:val="TOC3"/>
            <w:tabs>
              <w:tab w:val="right" w:leader="dot" w:pos="9019"/>
            </w:tabs>
            <w:rPr>
              <w:del w:id="109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5" w:author="Kiên Lê Trung" w:date="2024-12-26T18:30:00Z" w16du:dateUtc="2024-12-26T11:30:00Z">
            <w:r w:rsidRPr="002350EA" w:rsidDel="00B407E4">
              <w:rPr>
                <w:rStyle w:val="Hyperlink"/>
                <w:rFonts w:ascii="Times New Roman" w:hAnsi="Times New Roman" w:cs="Times New Roman"/>
                <w:noProof/>
                <w:sz w:val="24"/>
                <w:szCs w:val="24"/>
              </w:rPr>
              <w:delText>1.1.1 Giới thiệu hệ thống</w:delText>
            </w:r>
            <w:r w:rsidRPr="007C6909" w:rsidDel="00B407E4">
              <w:rPr>
                <w:rFonts w:ascii="Times New Roman" w:hAnsi="Times New Roman" w:cs="Times New Roman"/>
                <w:noProof/>
                <w:webHidden/>
                <w:sz w:val="24"/>
                <w:szCs w:val="24"/>
              </w:rPr>
              <w:tab/>
              <w:delText>1</w:delText>
            </w:r>
          </w:del>
        </w:p>
        <w:p w14:paraId="080B6FE6" w14:textId="12C36DBD" w:rsidR="00364182" w:rsidRPr="007C6909" w:rsidDel="00B407E4" w:rsidRDefault="00364182">
          <w:pPr>
            <w:pStyle w:val="TOC3"/>
            <w:tabs>
              <w:tab w:val="right" w:leader="dot" w:pos="9019"/>
            </w:tabs>
            <w:rPr>
              <w:del w:id="109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7" w:author="Kiên Lê Trung" w:date="2024-12-26T18:30:00Z" w16du:dateUtc="2024-12-26T11:30:00Z">
            <w:r w:rsidRPr="002350EA" w:rsidDel="00B407E4">
              <w:rPr>
                <w:rStyle w:val="Hyperlink"/>
                <w:rFonts w:ascii="Times New Roman" w:hAnsi="Times New Roman" w:cs="Times New Roman"/>
                <w:noProof/>
                <w:sz w:val="24"/>
                <w:szCs w:val="24"/>
              </w:rPr>
              <w:delText>1.1.2 Khảo sát các sản phẩm tương tự</w:delText>
            </w:r>
            <w:r w:rsidRPr="007C6909" w:rsidDel="00B407E4">
              <w:rPr>
                <w:rFonts w:ascii="Times New Roman" w:hAnsi="Times New Roman" w:cs="Times New Roman"/>
                <w:noProof/>
                <w:webHidden/>
                <w:sz w:val="24"/>
                <w:szCs w:val="24"/>
              </w:rPr>
              <w:tab/>
              <w:delText>1</w:delText>
            </w:r>
          </w:del>
        </w:p>
        <w:p w14:paraId="39D0841A" w14:textId="5C073E66" w:rsidR="00364182" w:rsidRPr="007C6909" w:rsidDel="00B407E4" w:rsidRDefault="00364182">
          <w:pPr>
            <w:pStyle w:val="TOC3"/>
            <w:tabs>
              <w:tab w:val="right" w:leader="dot" w:pos="9019"/>
            </w:tabs>
            <w:rPr>
              <w:del w:id="109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9" w:author="Kiên Lê Trung" w:date="2024-12-26T18:30:00Z" w16du:dateUtc="2024-12-26T11:30:00Z">
            <w:r w:rsidRPr="002350EA" w:rsidDel="00B407E4">
              <w:rPr>
                <w:rStyle w:val="Hyperlink"/>
                <w:rFonts w:ascii="Times New Roman" w:hAnsi="Times New Roman" w:cs="Times New Roman"/>
                <w:noProof/>
                <w:sz w:val="24"/>
                <w:szCs w:val="24"/>
              </w:rPr>
              <w:delText>1.1.</w:delText>
            </w:r>
            <w:r w:rsidRPr="002350EA" w:rsidDel="00B407E4">
              <w:rPr>
                <w:rStyle w:val="Hyperlink"/>
                <w:rFonts w:ascii="Times New Roman" w:hAnsi="Times New Roman" w:cs="Times New Roman"/>
                <w:noProof/>
                <w:sz w:val="24"/>
                <w:szCs w:val="24"/>
                <w:lang w:val="en-US"/>
              </w:rPr>
              <w:delText>3</w:delText>
            </w:r>
            <w:r w:rsidRPr="002350EA" w:rsidDel="00B407E4">
              <w:rPr>
                <w:rStyle w:val="Hyperlink"/>
                <w:rFonts w:ascii="Times New Roman" w:hAnsi="Times New Roman" w:cs="Times New Roman"/>
                <w:noProof/>
                <w:sz w:val="24"/>
                <w:szCs w:val="24"/>
              </w:rPr>
              <w:delText xml:space="preserve"> Xác định yêu cầu nghiệp vụ</w:delText>
            </w:r>
            <w:r w:rsidRPr="007C6909" w:rsidDel="00B407E4">
              <w:rPr>
                <w:rFonts w:ascii="Times New Roman" w:hAnsi="Times New Roman" w:cs="Times New Roman"/>
                <w:noProof/>
                <w:webHidden/>
                <w:sz w:val="24"/>
                <w:szCs w:val="24"/>
              </w:rPr>
              <w:tab/>
              <w:delText>2</w:delText>
            </w:r>
          </w:del>
        </w:p>
        <w:p w14:paraId="0F68A01B" w14:textId="4C621173" w:rsidR="00364182" w:rsidRPr="007C6909" w:rsidDel="00B407E4" w:rsidRDefault="00364182">
          <w:pPr>
            <w:pStyle w:val="TOC2"/>
            <w:tabs>
              <w:tab w:val="right" w:leader="dot" w:pos="9019"/>
            </w:tabs>
            <w:rPr>
              <w:del w:id="110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1" w:author="Kiên Lê Trung" w:date="2024-12-26T18:30:00Z" w16du:dateUtc="2024-12-26T11:30:00Z">
            <w:r w:rsidRPr="002350EA" w:rsidDel="00B407E4">
              <w:rPr>
                <w:rStyle w:val="Hyperlink"/>
                <w:rFonts w:ascii="Times New Roman" w:hAnsi="Times New Roman" w:cs="Times New Roman"/>
                <w:noProof/>
                <w:sz w:val="24"/>
                <w:szCs w:val="24"/>
              </w:rPr>
              <w:delText>1.2 Tìm hiểu một số công nghệ liên quan</w:delText>
            </w:r>
            <w:r w:rsidRPr="007C6909" w:rsidDel="00B407E4">
              <w:rPr>
                <w:rFonts w:ascii="Times New Roman" w:hAnsi="Times New Roman" w:cs="Times New Roman"/>
                <w:noProof/>
                <w:webHidden/>
                <w:sz w:val="24"/>
                <w:szCs w:val="24"/>
              </w:rPr>
              <w:tab/>
              <w:delText>3</w:delText>
            </w:r>
          </w:del>
        </w:p>
        <w:p w14:paraId="3BD2EA4D" w14:textId="211CE1F9" w:rsidR="00364182" w:rsidRPr="007C6909" w:rsidDel="00B407E4" w:rsidRDefault="00364182">
          <w:pPr>
            <w:pStyle w:val="TOC3"/>
            <w:tabs>
              <w:tab w:val="right" w:leader="dot" w:pos="9019"/>
            </w:tabs>
            <w:rPr>
              <w:del w:id="110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3" w:author="Kiên Lê Trung" w:date="2024-12-26T18:30:00Z" w16du:dateUtc="2024-12-26T11:30:00Z">
            <w:r w:rsidRPr="002350EA" w:rsidDel="00B407E4">
              <w:rPr>
                <w:rStyle w:val="Hyperlink"/>
                <w:rFonts w:ascii="Times New Roman" w:hAnsi="Times New Roman" w:cs="Times New Roman"/>
                <w:noProof/>
                <w:sz w:val="24"/>
                <w:szCs w:val="24"/>
              </w:rPr>
              <w:delText>1.2.1 Front-End</w:delText>
            </w:r>
            <w:r w:rsidRPr="007C6909" w:rsidDel="00B407E4">
              <w:rPr>
                <w:rFonts w:ascii="Times New Roman" w:hAnsi="Times New Roman" w:cs="Times New Roman"/>
                <w:noProof/>
                <w:webHidden/>
                <w:sz w:val="24"/>
                <w:szCs w:val="24"/>
              </w:rPr>
              <w:tab/>
              <w:delText>3</w:delText>
            </w:r>
          </w:del>
        </w:p>
        <w:p w14:paraId="2573522F" w14:textId="597170D6" w:rsidR="00364182" w:rsidRPr="007C6909" w:rsidDel="00B407E4" w:rsidRDefault="00364182">
          <w:pPr>
            <w:pStyle w:val="TOC3"/>
            <w:tabs>
              <w:tab w:val="right" w:leader="dot" w:pos="9019"/>
            </w:tabs>
            <w:rPr>
              <w:del w:id="110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5" w:author="Kiên Lê Trung" w:date="2024-12-26T18:30:00Z" w16du:dateUtc="2024-12-26T11:30:00Z">
            <w:r w:rsidRPr="002350EA" w:rsidDel="00B407E4">
              <w:rPr>
                <w:rStyle w:val="Hyperlink"/>
                <w:rFonts w:ascii="Times New Roman" w:hAnsi="Times New Roman" w:cs="Times New Roman"/>
                <w:noProof/>
                <w:sz w:val="24"/>
                <w:szCs w:val="24"/>
              </w:rPr>
              <w:delText>1.2.2 Back-End</w:delText>
            </w:r>
            <w:r w:rsidRPr="007C6909" w:rsidDel="00B407E4">
              <w:rPr>
                <w:rFonts w:ascii="Times New Roman" w:hAnsi="Times New Roman" w:cs="Times New Roman"/>
                <w:noProof/>
                <w:webHidden/>
                <w:sz w:val="24"/>
                <w:szCs w:val="24"/>
              </w:rPr>
              <w:tab/>
              <w:delText>4</w:delText>
            </w:r>
          </w:del>
        </w:p>
        <w:p w14:paraId="5424901E" w14:textId="5EAA7C1B" w:rsidR="00364182" w:rsidRPr="007C6909" w:rsidDel="00B407E4" w:rsidRDefault="00364182">
          <w:pPr>
            <w:pStyle w:val="TOC3"/>
            <w:tabs>
              <w:tab w:val="right" w:leader="dot" w:pos="9019"/>
            </w:tabs>
            <w:rPr>
              <w:del w:id="110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7" w:author="Kiên Lê Trung" w:date="2024-12-26T18:30:00Z" w16du:dateUtc="2024-12-26T11:30:00Z">
            <w:r w:rsidRPr="002350EA" w:rsidDel="00B407E4">
              <w:rPr>
                <w:rStyle w:val="Hyperlink"/>
                <w:rFonts w:ascii="Times New Roman" w:hAnsi="Times New Roman" w:cs="Times New Roman"/>
                <w:noProof/>
                <w:sz w:val="24"/>
                <w:szCs w:val="24"/>
              </w:rPr>
              <w:delText>1.2.3 Cơ sở dữ liệu</w:delText>
            </w:r>
            <w:r w:rsidRPr="007C6909" w:rsidDel="00B407E4">
              <w:rPr>
                <w:rFonts w:ascii="Times New Roman" w:hAnsi="Times New Roman" w:cs="Times New Roman"/>
                <w:noProof/>
                <w:webHidden/>
                <w:sz w:val="24"/>
                <w:szCs w:val="24"/>
              </w:rPr>
              <w:tab/>
              <w:delText>4</w:delText>
            </w:r>
          </w:del>
        </w:p>
        <w:p w14:paraId="19B9ADD6" w14:textId="7C6ECA54" w:rsidR="00364182" w:rsidRPr="007C6909" w:rsidDel="00B407E4" w:rsidRDefault="00364182">
          <w:pPr>
            <w:pStyle w:val="TOC2"/>
            <w:tabs>
              <w:tab w:val="right" w:leader="dot" w:pos="9019"/>
            </w:tabs>
            <w:rPr>
              <w:del w:id="110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9" w:author="Kiên Lê Trung" w:date="2024-12-26T18:30:00Z" w16du:dateUtc="2024-12-26T11:30:00Z">
            <w:r w:rsidRPr="002350EA" w:rsidDel="00B407E4">
              <w:rPr>
                <w:rStyle w:val="Hyperlink"/>
                <w:rFonts w:ascii="Times New Roman" w:hAnsi="Times New Roman" w:cs="Times New Roman"/>
                <w:noProof/>
                <w:sz w:val="24"/>
                <w:szCs w:val="24"/>
              </w:rPr>
              <w:delText>1.3  Kết luận chương</w:delText>
            </w:r>
            <w:r w:rsidRPr="007C6909" w:rsidDel="00B407E4">
              <w:rPr>
                <w:rFonts w:ascii="Times New Roman" w:hAnsi="Times New Roman" w:cs="Times New Roman"/>
                <w:noProof/>
                <w:webHidden/>
                <w:sz w:val="24"/>
                <w:szCs w:val="24"/>
              </w:rPr>
              <w:tab/>
              <w:delText>5</w:delText>
            </w:r>
          </w:del>
        </w:p>
        <w:p w14:paraId="034EA38B" w14:textId="55B8DE73" w:rsidR="00364182" w:rsidRPr="007C6909" w:rsidDel="00B407E4" w:rsidRDefault="00364182">
          <w:pPr>
            <w:pStyle w:val="TOC1"/>
            <w:tabs>
              <w:tab w:val="left" w:pos="440"/>
              <w:tab w:val="right" w:leader="dot" w:pos="9019"/>
            </w:tabs>
            <w:rPr>
              <w:del w:id="111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1" w:author="Kiên Lê Trung" w:date="2024-12-26T18:30:00Z" w16du:dateUtc="2024-12-26T11:30:00Z">
            <w:r w:rsidRPr="002350EA" w:rsidDel="00B407E4">
              <w:rPr>
                <w:rStyle w:val="Hyperlink"/>
                <w:rFonts w:ascii="Times New Roman" w:hAnsi="Times New Roman" w:cs="Times New Roman"/>
                <w:noProof/>
                <w:sz w:val="24"/>
                <w:szCs w:val="24"/>
              </w:rPr>
              <w:delText>Chương 2: Phân tích và thiết kế hệ thống</w:delText>
            </w:r>
            <w:r w:rsidRPr="007C6909" w:rsidDel="00B407E4">
              <w:rPr>
                <w:rFonts w:ascii="Times New Roman" w:hAnsi="Times New Roman" w:cs="Times New Roman"/>
                <w:noProof/>
                <w:webHidden/>
                <w:sz w:val="24"/>
                <w:szCs w:val="24"/>
              </w:rPr>
              <w:tab/>
              <w:delText>6</w:delText>
            </w:r>
          </w:del>
        </w:p>
        <w:p w14:paraId="7AE4B2D5" w14:textId="25BC99B5" w:rsidR="00364182" w:rsidRPr="007C6909" w:rsidDel="00B407E4" w:rsidRDefault="00364182">
          <w:pPr>
            <w:pStyle w:val="TOC2"/>
            <w:tabs>
              <w:tab w:val="right" w:leader="dot" w:pos="9019"/>
            </w:tabs>
            <w:rPr>
              <w:del w:id="111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3" w:author="Kiên Lê Trung" w:date="2024-12-26T18:30:00Z" w16du:dateUtc="2024-12-26T11:30:00Z">
            <w:r w:rsidRPr="002350EA" w:rsidDel="00B407E4">
              <w:rPr>
                <w:rStyle w:val="Hyperlink"/>
                <w:rFonts w:ascii="Times New Roman" w:hAnsi="Times New Roman" w:cs="Times New Roman"/>
                <w:noProof/>
                <w:sz w:val="24"/>
                <w:szCs w:val="24"/>
              </w:rPr>
              <w:delText>2.1 Phân tích hệ thống</w:delText>
            </w:r>
            <w:r w:rsidRPr="007C6909" w:rsidDel="00B407E4">
              <w:rPr>
                <w:rFonts w:ascii="Times New Roman" w:hAnsi="Times New Roman" w:cs="Times New Roman"/>
                <w:noProof/>
                <w:webHidden/>
                <w:sz w:val="24"/>
                <w:szCs w:val="24"/>
              </w:rPr>
              <w:tab/>
              <w:delText>6</w:delText>
            </w:r>
          </w:del>
        </w:p>
        <w:p w14:paraId="32AD7D15" w14:textId="34D1E7A1" w:rsidR="00364182" w:rsidRPr="007C6909" w:rsidDel="00B407E4" w:rsidRDefault="00364182">
          <w:pPr>
            <w:pStyle w:val="TOC3"/>
            <w:tabs>
              <w:tab w:val="right" w:leader="dot" w:pos="9019"/>
            </w:tabs>
            <w:rPr>
              <w:del w:id="111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5" w:author="Kiên Lê Trung" w:date="2024-12-26T18:30:00Z" w16du:dateUtc="2024-12-26T11:30:00Z">
            <w:r w:rsidRPr="002350EA" w:rsidDel="00B407E4">
              <w:rPr>
                <w:rStyle w:val="Hyperlink"/>
                <w:rFonts w:ascii="Times New Roman" w:hAnsi="Times New Roman" w:cs="Times New Roman"/>
                <w:noProof/>
                <w:sz w:val="24"/>
                <w:szCs w:val="24"/>
              </w:rPr>
              <w:delText>2.1.1 Xác định và mô tả các tác nhân</w:delText>
            </w:r>
            <w:r w:rsidRPr="007C6909" w:rsidDel="00B407E4">
              <w:rPr>
                <w:rFonts w:ascii="Times New Roman" w:hAnsi="Times New Roman" w:cs="Times New Roman"/>
                <w:noProof/>
                <w:webHidden/>
                <w:sz w:val="24"/>
                <w:szCs w:val="24"/>
              </w:rPr>
              <w:tab/>
              <w:delText>6</w:delText>
            </w:r>
          </w:del>
        </w:p>
        <w:p w14:paraId="44A4682B" w14:textId="79265B29" w:rsidR="00364182" w:rsidRPr="007C6909" w:rsidDel="00B407E4" w:rsidRDefault="00364182">
          <w:pPr>
            <w:pStyle w:val="TOC3"/>
            <w:tabs>
              <w:tab w:val="right" w:leader="dot" w:pos="9019"/>
            </w:tabs>
            <w:rPr>
              <w:del w:id="111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7" w:author="Kiên Lê Trung" w:date="2024-12-26T18:30:00Z" w16du:dateUtc="2024-12-26T11:30:00Z">
            <w:r w:rsidRPr="002350EA" w:rsidDel="00B407E4">
              <w:rPr>
                <w:rStyle w:val="Hyperlink"/>
                <w:rFonts w:ascii="Times New Roman" w:hAnsi="Times New Roman" w:cs="Times New Roman"/>
                <w:noProof/>
                <w:sz w:val="24"/>
                <w:szCs w:val="24"/>
              </w:rPr>
              <w:delText>2.1.2 Xác định và mô tả các ca sử dụng</w:delText>
            </w:r>
            <w:r w:rsidRPr="007C6909" w:rsidDel="00B407E4">
              <w:rPr>
                <w:rFonts w:ascii="Times New Roman" w:hAnsi="Times New Roman" w:cs="Times New Roman"/>
                <w:noProof/>
                <w:webHidden/>
                <w:sz w:val="24"/>
                <w:szCs w:val="24"/>
              </w:rPr>
              <w:tab/>
              <w:delText>6</w:delText>
            </w:r>
          </w:del>
        </w:p>
        <w:p w14:paraId="723D15C8" w14:textId="56A23273" w:rsidR="00364182" w:rsidRPr="007C6909" w:rsidDel="00B407E4" w:rsidRDefault="00364182">
          <w:pPr>
            <w:pStyle w:val="TOC3"/>
            <w:tabs>
              <w:tab w:val="right" w:leader="dot" w:pos="9019"/>
            </w:tabs>
            <w:rPr>
              <w:del w:id="111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9" w:author="Kiên Lê Trung" w:date="2024-12-26T18:30:00Z" w16du:dateUtc="2024-12-26T11:30:00Z">
            <w:r w:rsidRPr="002350EA" w:rsidDel="00B407E4">
              <w:rPr>
                <w:rStyle w:val="Hyperlink"/>
                <w:rFonts w:ascii="Times New Roman" w:hAnsi="Times New Roman" w:cs="Times New Roman"/>
                <w:noProof/>
                <w:sz w:val="24"/>
                <w:szCs w:val="24"/>
              </w:rPr>
              <w:delText>2.1.3     Biểu đồ usecase</w:delText>
            </w:r>
            <w:r w:rsidRPr="007C6909" w:rsidDel="00B407E4">
              <w:rPr>
                <w:rFonts w:ascii="Times New Roman" w:hAnsi="Times New Roman" w:cs="Times New Roman"/>
                <w:noProof/>
                <w:webHidden/>
                <w:sz w:val="24"/>
                <w:szCs w:val="24"/>
              </w:rPr>
              <w:tab/>
              <w:delText>9</w:delText>
            </w:r>
          </w:del>
        </w:p>
        <w:p w14:paraId="2C798388" w14:textId="302E11D1" w:rsidR="00364182" w:rsidRPr="007C6909" w:rsidDel="00B407E4" w:rsidRDefault="00364182">
          <w:pPr>
            <w:pStyle w:val="TOC3"/>
            <w:tabs>
              <w:tab w:val="right" w:leader="dot" w:pos="9019"/>
            </w:tabs>
            <w:rPr>
              <w:del w:id="112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1" w:author="Kiên Lê Trung" w:date="2024-12-26T18:30:00Z" w16du:dateUtc="2024-12-26T11:30:00Z">
            <w:r w:rsidRPr="002350EA" w:rsidDel="00B407E4">
              <w:rPr>
                <w:rStyle w:val="Hyperlink"/>
                <w:rFonts w:ascii="Times New Roman" w:hAnsi="Times New Roman" w:cs="Times New Roman"/>
                <w:noProof/>
                <w:sz w:val="24"/>
                <w:szCs w:val="24"/>
              </w:rPr>
              <w:delText>2.1.4 Xây dựng kịch bản</w:delText>
            </w:r>
            <w:r w:rsidRPr="007C6909" w:rsidDel="00B407E4">
              <w:rPr>
                <w:rFonts w:ascii="Times New Roman" w:hAnsi="Times New Roman" w:cs="Times New Roman"/>
                <w:noProof/>
                <w:webHidden/>
                <w:sz w:val="24"/>
                <w:szCs w:val="24"/>
              </w:rPr>
              <w:tab/>
              <w:delText>18</w:delText>
            </w:r>
          </w:del>
        </w:p>
        <w:p w14:paraId="4CB7C535" w14:textId="0F3E64CE" w:rsidR="00364182" w:rsidRPr="007C6909" w:rsidDel="00B407E4" w:rsidRDefault="00364182">
          <w:pPr>
            <w:pStyle w:val="TOC3"/>
            <w:tabs>
              <w:tab w:val="right" w:leader="dot" w:pos="9019"/>
            </w:tabs>
            <w:rPr>
              <w:del w:id="112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3" w:author="Kiên Lê Trung" w:date="2024-12-26T18:30:00Z" w16du:dateUtc="2024-12-26T11:30:00Z">
            <w:r w:rsidRPr="002350EA" w:rsidDel="00B407E4">
              <w:rPr>
                <w:rStyle w:val="Hyperlink"/>
                <w:rFonts w:ascii="Times New Roman" w:hAnsi="Times New Roman" w:cs="Times New Roman"/>
                <w:noProof/>
                <w:sz w:val="24"/>
                <w:szCs w:val="24"/>
              </w:rPr>
              <w:delText>2.1.5 Xây dựng biểu đồ lớp phân tích</w:delText>
            </w:r>
            <w:r w:rsidRPr="007C6909" w:rsidDel="00B407E4">
              <w:rPr>
                <w:rFonts w:ascii="Times New Roman" w:hAnsi="Times New Roman" w:cs="Times New Roman"/>
                <w:noProof/>
                <w:webHidden/>
                <w:sz w:val="24"/>
                <w:szCs w:val="24"/>
              </w:rPr>
              <w:tab/>
              <w:delText>38</w:delText>
            </w:r>
          </w:del>
        </w:p>
        <w:p w14:paraId="41156310" w14:textId="1638D87E" w:rsidR="00364182" w:rsidRPr="007C6909" w:rsidDel="00B407E4" w:rsidRDefault="00364182">
          <w:pPr>
            <w:pStyle w:val="TOC2"/>
            <w:tabs>
              <w:tab w:val="right" w:leader="dot" w:pos="9019"/>
            </w:tabs>
            <w:rPr>
              <w:del w:id="112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5" w:author="Kiên Lê Trung" w:date="2024-12-26T18:30:00Z" w16du:dateUtc="2024-12-26T11:30:00Z">
            <w:r w:rsidRPr="002350EA" w:rsidDel="00B407E4">
              <w:rPr>
                <w:rStyle w:val="Hyperlink"/>
                <w:rFonts w:ascii="Times New Roman" w:hAnsi="Times New Roman" w:cs="Times New Roman"/>
                <w:noProof/>
                <w:sz w:val="24"/>
                <w:szCs w:val="24"/>
              </w:rPr>
              <w:delText>2.2 Thiết kế hệ thống</w:delText>
            </w:r>
            <w:r w:rsidRPr="007C6909" w:rsidDel="00B407E4">
              <w:rPr>
                <w:rFonts w:ascii="Times New Roman" w:hAnsi="Times New Roman" w:cs="Times New Roman"/>
                <w:noProof/>
                <w:webHidden/>
                <w:sz w:val="24"/>
                <w:szCs w:val="24"/>
              </w:rPr>
              <w:tab/>
              <w:delText>39</w:delText>
            </w:r>
          </w:del>
        </w:p>
        <w:p w14:paraId="6C862A5C" w14:textId="0C9C3DFA" w:rsidR="00364182" w:rsidRPr="007C6909" w:rsidDel="00B407E4" w:rsidRDefault="00364182">
          <w:pPr>
            <w:pStyle w:val="TOC3"/>
            <w:tabs>
              <w:tab w:val="right" w:leader="dot" w:pos="9019"/>
            </w:tabs>
            <w:rPr>
              <w:del w:id="112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7" w:author="Kiên Lê Trung" w:date="2024-12-26T18:30:00Z" w16du:dateUtc="2024-12-26T11:30:00Z">
            <w:r w:rsidRPr="002350EA" w:rsidDel="00B407E4">
              <w:rPr>
                <w:rStyle w:val="Hyperlink"/>
                <w:rFonts w:ascii="Times New Roman" w:hAnsi="Times New Roman" w:cs="Times New Roman"/>
                <w:noProof/>
                <w:sz w:val="24"/>
                <w:szCs w:val="24"/>
              </w:rPr>
              <w:delText>2.2.1 Thiết kế các mô hình thông tin tuần tự của hệ thống</w:delText>
            </w:r>
            <w:r w:rsidRPr="007C6909" w:rsidDel="00B407E4">
              <w:rPr>
                <w:rFonts w:ascii="Times New Roman" w:hAnsi="Times New Roman" w:cs="Times New Roman"/>
                <w:noProof/>
                <w:webHidden/>
                <w:sz w:val="24"/>
                <w:szCs w:val="24"/>
              </w:rPr>
              <w:tab/>
              <w:delText>39</w:delText>
            </w:r>
          </w:del>
        </w:p>
        <w:p w14:paraId="72140B8C" w14:textId="4B189076" w:rsidR="00364182" w:rsidRPr="007C6909" w:rsidDel="00B407E4" w:rsidRDefault="00364182">
          <w:pPr>
            <w:pStyle w:val="TOC3"/>
            <w:tabs>
              <w:tab w:val="right" w:leader="dot" w:pos="9019"/>
            </w:tabs>
            <w:rPr>
              <w:del w:id="112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9" w:author="Kiên Lê Trung" w:date="2024-12-26T18:30:00Z" w16du:dateUtc="2024-12-26T11:30:00Z">
            <w:r w:rsidRPr="002350EA" w:rsidDel="00B407E4">
              <w:rPr>
                <w:rStyle w:val="Hyperlink"/>
                <w:rFonts w:ascii="Times New Roman" w:hAnsi="Times New Roman" w:cs="Times New Roman"/>
                <w:noProof/>
                <w:sz w:val="24"/>
                <w:szCs w:val="24"/>
              </w:rPr>
              <w:delText>2.2.2 Biểu đồ lớp thiết kế</w:delText>
            </w:r>
            <w:r w:rsidRPr="007C6909" w:rsidDel="00B407E4">
              <w:rPr>
                <w:rFonts w:ascii="Times New Roman" w:hAnsi="Times New Roman" w:cs="Times New Roman"/>
                <w:noProof/>
                <w:webHidden/>
                <w:sz w:val="24"/>
                <w:szCs w:val="24"/>
              </w:rPr>
              <w:tab/>
              <w:delText>52</w:delText>
            </w:r>
          </w:del>
        </w:p>
        <w:p w14:paraId="060BEB14" w14:textId="217AFB4B" w:rsidR="00364182" w:rsidRPr="007C6909" w:rsidDel="00B407E4" w:rsidRDefault="00364182">
          <w:pPr>
            <w:pStyle w:val="TOC3"/>
            <w:tabs>
              <w:tab w:val="right" w:leader="dot" w:pos="9019"/>
            </w:tabs>
            <w:rPr>
              <w:del w:id="113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1" w:author="Kiên Lê Trung" w:date="2024-12-26T18:30:00Z" w16du:dateUtc="2024-12-26T11:30:00Z">
            <w:r w:rsidRPr="002350EA" w:rsidDel="00B407E4">
              <w:rPr>
                <w:rStyle w:val="Hyperlink"/>
                <w:rFonts w:ascii="Times New Roman" w:hAnsi="Times New Roman" w:cs="Times New Roman"/>
                <w:noProof/>
                <w:sz w:val="24"/>
                <w:szCs w:val="24"/>
              </w:rPr>
              <w:delText>2.2.3 Thiết kế cơ sở dữ liệu</w:delText>
            </w:r>
            <w:r w:rsidRPr="007C6909" w:rsidDel="00B407E4">
              <w:rPr>
                <w:rFonts w:ascii="Times New Roman" w:hAnsi="Times New Roman" w:cs="Times New Roman"/>
                <w:noProof/>
                <w:webHidden/>
                <w:sz w:val="24"/>
                <w:szCs w:val="24"/>
              </w:rPr>
              <w:tab/>
              <w:delText>53</w:delText>
            </w:r>
          </w:del>
        </w:p>
        <w:p w14:paraId="1246236D" w14:textId="18C0FFED" w:rsidR="00364182" w:rsidRPr="007C6909" w:rsidDel="00B407E4" w:rsidRDefault="00364182">
          <w:pPr>
            <w:pStyle w:val="TOC2"/>
            <w:tabs>
              <w:tab w:val="right" w:leader="dot" w:pos="9019"/>
            </w:tabs>
            <w:rPr>
              <w:del w:id="113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3" w:author="Kiên Lê Trung" w:date="2024-12-26T18:30:00Z" w16du:dateUtc="2024-12-26T11:30:00Z">
            <w:r w:rsidRPr="002350EA" w:rsidDel="00B407E4">
              <w:rPr>
                <w:rStyle w:val="Hyperlink"/>
                <w:rFonts w:ascii="Times New Roman" w:hAnsi="Times New Roman" w:cs="Times New Roman"/>
                <w:noProof/>
                <w:sz w:val="24"/>
                <w:szCs w:val="24"/>
              </w:rPr>
              <w:delText>2.3 Kết luận chương</w:delText>
            </w:r>
            <w:r w:rsidRPr="007C6909" w:rsidDel="00B407E4">
              <w:rPr>
                <w:rFonts w:ascii="Times New Roman" w:hAnsi="Times New Roman" w:cs="Times New Roman"/>
                <w:noProof/>
                <w:webHidden/>
                <w:sz w:val="24"/>
                <w:szCs w:val="24"/>
              </w:rPr>
              <w:tab/>
              <w:delText>53</w:delText>
            </w:r>
          </w:del>
        </w:p>
        <w:p w14:paraId="27C9D92D" w14:textId="1DEC7A2C" w:rsidR="00364182" w:rsidRPr="007C6909" w:rsidDel="00B407E4" w:rsidRDefault="00364182">
          <w:pPr>
            <w:pStyle w:val="TOC1"/>
            <w:tabs>
              <w:tab w:val="left" w:pos="440"/>
              <w:tab w:val="right" w:leader="dot" w:pos="9019"/>
            </w:tabs>
            <w:rPr>
              <w:del w:id="113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5" w:author="Kiên Lê Trung" w:date="2024-12-26T18:30:00Z" w16du:dateUtc="2024-12-26T11:30:00Z">
            <w:r w:rsidRPr="002350EA" w:rsidDel="00B407E4">
              <w:rPr>
                <w:rStyle w:val="Hyperlink"/>
                <w:rFonts w:ascii="Times New Roman" w:hAnsi="Times New Roman" w:cs="Times New Roman"/>
                <w:noProof/>
                <w:sz w:val="24"/>
                <w:szCs w:val="24"/>
              </w:rPr>
              <w:delText>CHƯƠNG 3: CÀI ĐẶT VÀ THỬ NGHIỆM HỆ THỐNG</w:delText>
            </w:r>
            <w:r w:rsidRPr="007C6909" w:rsidDel="00B407E4">
              <w:rPr>
                <w:rFonts w:ascii="Times New Roman" w:hAnsi="Times New Roman" w:cs="Times New Roman"/>
                <w:noProof/>
                <w:webHidden/>
                <w:sz w:val="24"/>
                <w:szCs w:val="24"/>
              </w:rPr>
              <w:tab/>
              <w:delText>53</w:delText>
            </w:r>
          </w:del>
        </w:p>
        <w:p w14:paraId="059D5F41" w14:textId="1A058F57" w:rsidR="00364182" w:rsidRPr="007C6909" w:rsidDel="00B407E4" w:rsidRDefault="00364182">
          <w:pPr>
            <w:pStyle w:val="TOC2"/>
            <w:tabs>
              <w:tab w:val="right" w:leader="dot" w:pos="9019"/>
            </w:tabs>
            <w:rPr>
              <w:del w:id="113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7" w:author="Kiên Lê Trung" w:date="2024-12-26T18:30:00Z" w16du:dateUtc="2024-12-26T11:30:00Z">
            <w:r w:rsidRPr="002350EA" w:rsidDel="00B407E4">
              <w:rPr>
                <w:rStyle w:val="Hyperlink"/>
                <w:rFonts w:ascii="Times New Roman" w:hAnsi="Times New Roman" w:cs="Times New Roman"/>
                <w:noProof/>
                <w:sz w:val="24"/>
                <w:szCs w:val="24"/>
              </w:rPr>
              <w:delText>3.1 Kiến trúc hệ thống</w:delText>
            </w:r>
            <w:r w:rsidRPr="007C6909" w:rsidDel="00B407E4">
              <w:rPr>
                <w:rFonts w:ascii="Times New Roman" w:hAnsi="Times New Roman" w:cs="Times New Roman"/>
                <w:noProof/>
                <w:webHidden/>
                <w:sz w:val="24"/>
                <w:szCs w:val="24"/>
              </w:rPr>
              <w:tab/>
              <w:delText>53</w:delText>
            </w:r>
          </w:del>
        </w:p>
        <w:p w14:paraId="015BF42B" w14:textId="53D6E2E7" w:rsidR="00364182" w:rsidRPr="007C6909" w:rsidDel="00B407E4" w:rsidRDefault="00364182">
          <w:pPr>
            <w:pStyle w:val="TOC2"/>
            <w:tabs>
              <w:tab w:val="right" w:leader="dot" w:pos="9019"/>
            </w:tabs>
            <w:rPr>
              <w:del w:id="113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9" w:author="Kiên Lê Trung" w:date="2024-12-26T18:30:00Z" w16du:dateUtc="2024-12-26T11:30:00Z">
            <w:r w:rsidRPr="002350EA" w:rsidDel="00B407E4">
              <w:rPr>
                <w:rStyle w:val="Hyperlink"/>
                <w:rFonts w:ascii="Times New Roman" w:hAnsi="Times New Roman" w:cs="Times New Roman"/>
                <w:noProof/>
                <w:sz w:val="24"/>
                <w:szCs w:val="24"/>
              </w:rPr>
              <w:delText>3.2 Một số hình ảnh về giao diện hệ thống</w:delText>
            </w:r>
            <w:r w:rsidRPr="007C6909" w:rsidDel="00B407E4">
              <w:rPr>
                <w:rFonts w:ascii="Times New Roman" w:hAnsi="Times New Roman" w:cs="Times New Roman"/>
                <w:noProof/>
                <w:webHidden/>
                <w:sz w:val="24"/>
                <w:szCs w:val="24"/>
              </w:rPr>
              <w:tab/>
              <w:delText>53</w:delText>
            </w:r>
          </w:del>
        </w:p>
        <w:p w14:paraId="3FB2C7E6" w14:textId="38B0C36E" w:rsidR="00364182" w:rsidRPr="007C6909" w:rsidDel="00B407E4" w:rsidRDefault="00364182">
          <w:pPr>
            <w:pStyle w:val="TOC3"/>
            <w:tabs>
              <w:tab w:val="right" w:leader="dot" w:pos="9019"/>
            </w:tabs>
            <w:rPr>
              <w:del w:id="1140"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1" w:author="Kiên Lê Trung" w:date="2024-12-26T18:30:00Z" w16du:dateUtc="2024-12-26T11:30:00Z">
            <w:r w:rsidRPr="002350EA" w:rsidDel="00B407E4">
              <w:rPr>
                <w:rStyle w:val="Hyperlink"/>
                <w:rFonts w:ascii="Times New Roman" w:hAnsi="Times New Roman" w:cs="Times New Roman"/>
                <w:noProof/>
                <w:sz w:val="24"/>
                <w:szCs w:val="24"/>
              </w:rPr>
              <w:delText>3.2.1 Một số giao diện cho người dùng hệ thống</w:delText>
            </w:r>
            <w:r w:rsidRPr="007C6909" w:rsidDel="00B407E4">
              <w:rPr>
                <w:rFonts w:ascii="Times New Roman" w:hAnsi="Times New Roman" w:cs="Times New Roman"/>
                <w:noProof/>
                <w:webHidden/>
                <w:sz w:val="24"/>
                <w:szCs w:val="24"/>
              </w:rPr>
              <w:tab/>
              <w:delText>54</w:delText>
            </w:r>
          </w:del>
        </w:p>
        <w:p w14:paraId="48AB97D3" w14:textId="1C5F2C42" w:rsidR="00364182" w:rsidRPr="007C6909" w:rsidDel="00B407E4" w:rsidRDefault="00364182">
          <w:pPr>
            <w:pStyle w:val="TOC3"/>
            <w:tabs>
              <w:tab w:val="right" w:leader="dot" w:pos="9019"/>
            </w:tabs>
            <w:rPr>
              <w:del w:id="1142"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3" w:author="Kiên Lê Trung" w:date="2024-12-26T18:30:00Z" w16du:dateUtc="2024-12-26T11:30:00Z">
            <w:r w:rsidRPr="002350EA" w:rsidDel="00B407E4">
              <w:rPr>
                <w:rStyle w:val="Hyperlink"/>
                <w:rFonts w:ascii="Times New Roman" w:hAnsi="Times New Roman" w:cs="Times New Roman"/>
                <w:noProof/>
                <w:sz w:val="24"/>
                <w:szCs w:val="24"/>
              </w:rPr>
              <w:delText xml:space="preserve">3.2.2 Một số giao diện cho người </w:delText>
            </w:r>
            <w:r w:rsidRPr="002350EA" w:rsidDel="00B407E4">
              <w:rPr>
                <w:rStyle w:val="Hyperlink"/>
                <w:rFonts w:ascii="Times New Roman" w:hAnsi="Times New Roman" w:cs="Times New Roman"/>
                <w:noProof/>
                <w:sz w:val="24"/>
                <w:szCs w:val="24"/>
                <w:lang w:val="en-US"/>
              </w:rPr>
              <w:delText>bán</w:delText>
            </w:r>
            <w:r w:rsidRPr="007C6909" w:rsidDel="00B407E4">
              <w:rPr>
                <w:rFonts w:ascii="Times New Roman" w:hAnsi="Times New Roman" w:cs="Times New Roman"/>
                <w:noProof/>
                <w:webHidden/>
                <w:sz w:val="24"/>
                <w:szCs w:val="24"/>
              </w:rPr>
              <w:tab/>
              <w:delText>57</w:delText>
            </w:r>
          </w:del>
        </w:p>
        <w:p w14:paraId="79EC53B7" w14:textId="3C664A33" w:rsidR="00364182" w:rsidRPr="007C6909" w:rsidDel="00B407E4" w:rsidRDefault="00364182">
          <w:pPr>
            <w:pStyle w:val="TOC3"/>
            <w:tabs>
              <w:tab w:val="right" w:leader="dot" w:pos="9019"/>
            </w:tabs>
            <w:rPr>
              <w:del w:id="1144"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5" w:author="Kiên Lê Trung" w:date="2024-12-26T18:30:00Z" w16du:dateUtc="2024-12-26T11:30:00Z">
            <w:r w:rsidRPr="002350EA" w:rsidDel="00B407E4">
              <w:rPr>
                <w:rStyle w:val="Hyperlink"/>
                <w:rFonts w:ascii="Times New Roman" w:hAnsi="Times New Roman" w:cs="Times New Roman"/>
                <w:noProof/>
                <w:sz w:val="24"/>
                <w:szCs w:val="24"/>
              </w:rPr>
              <w:delText xml:space="preserve">3.2.3 Một số giao diện cho người </w:delText>
            </w:r>
            <w:r w:rsidRPr="002350EA" w:rsidDel="00B407E4">
              <w:rPr>
                <w:rStyle w:val="Hyperlink"/>
                <w:rFonts w:ascii="Times New Roman" w:hAnsi="Times New Roman" w:cs="Times New Roman"/>
                <w:noProof/>
                <w:sz w:val="24"/>
                <w:szCs w:val="24"/>
                <w:lang w:val="en-US"/>
              </w:rPr>
              <w:delText>quản trị</w:delText>
            </w:r>
            <w:r w:rsidRPr="007C6909" w:rsidDel="00B407E4">
              <w:rPr>
                <w:rFonts w:ascii="Times New Roman" w:hAnsi="Times New Roman" w:cs="Times New Roman"/>
                <w:noProof/>
                <w:webHidden/>
                <w:sz w:val="24"/>
                <w:szCs w:val="24"/>
              </w:rPr>
              <w:tab/>
              <w:delText>59</w:delText>
            </w:r>
          </w:del>
        </w:p>
        <w:p w14:paraId="7A547A0E" w14:textId="6F528F02" w:rsidR="00364182" w:rsidRPr="007C6909" w:rsidDel="00B407E4" w:rsidRDefault="00364182">
          <w:pPr>
            <w:pStyle w:val="TOC2"/>
            <w:tabs>
              <w:tab w:val="right" w:leader="dot" w:pos="9019"/>
            </w:tabs>
            <w:rPr>
              <w:del w:id="1146"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7" w:author="Kiên Lê Trung" w:date="2024-12-26T18:30:00Z" w16du:dateUtc="2024-12-26T11:30:00Z">
            <w:r w:rsidRPr="002350EA" w:rsidDel="00B407E4">
              <w:rPr>
                <w:rStyle w:val="Hyperlink"/>
                <w:rFonts w:ascii="Times New Roman" w:hAnsi="Times New Roman" w:cs="Times New Roman"/>
                <w:noProof/>
                <w:sz w:val="24"/>
                <w:szCs w:val="24"/>
              </w:rPr>
              <w:delText>3.3 Kết luận chương</w:delText>
            </w:r>
            <w:r w:rsidRPr="007C6909" w:rsidDel="00B407E4">
              <w:rPr>
                <w:rFonts w:ascii="Times New Roman" w:hAnsi="Times New Roman" w:cs="Times New Roman"/>
                <w:noProof/>
                <w:webHidden/>
                <w:sz w:val="24"/>
                <w:szCs w:val="24"/>
              </w:rPr>
              <w:tab/>
              <w:delText>59</w:delText>
            </w:r>
          </w:del>
        </w:p>
        <w:p w14:paraId="15DB5E8E" w14:textId="7B764B39" w:rsidR="00364182" w:rsidRPr="007C6909" w:rsidDel="00B407E4" w:rsidRDefault="00364182">
          <w:pPr>
            <w:pStyle w:val="TOC1"/>
            <w:tabs>
              <w:tab w:val="right" w:leader="dot" w:pos="9019"/>
            </w:tabs>
            <w:rPr>
              <w:del w:id="1148"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9" w:author="Kiên Lê Trung" w:date="2024-12-26T18:30:00Z" w16du:dateUtc="2024-12-26T11:30:00Z">
            <w:r w:rsidRPr="002350EA" w:rsidDel="00B407E4">
              <w:rPr>
                <w:rStyle w:val="Hyperlink"/>
                <w:rFonts w:ascii="Times New Roman" w:hAnsi="Times New Roman" w:cs="Times New Roman"/>
                <w:noProof/>
                <w:sz w:val="24"/>
                <w:szCs w:val="24"/>
              </w:rPr>
              <w:delText>KẾT LUẬN</w:delText>
            </w:r>
            <w:r w:rsidRPr="007C6909" w:rsidDel="00B407E4">
              <w:rPr>
                <w:rFonts w:ascii="Times New Roman" w:hAnsi="Times New Roman" w:cs="Times New Roman"/>
                <w:noProof/>
                <w:webHidden/>
                <w:sz w:val="24"/>
                <w:szCs w:val="24"/>
              </w:rPr>
              <w:tab/>
              <w:delText>60</w:delText>
            </w:r>
          </w:del>
        </w:p>
        <w:p w14:paraId="1BC71D9E" w14:textId="6DD384D5" w:rsidR="00364182" w:rsidDel="00B407E4" w:rsidRDefault="00364182">
          <w:pPr>
            <w:pStyle w:val="TOC1"/>
            <w:tabs>
              <w:tab w:val="right" w:leader="dot" w:pos="9019"/>
            </w:tabs>
            <w:rPr>
              <w:del w:id="1150" w:author="Kiên Lê Trung" w:date="2024-12-26T18:30:00Z" w16du:dateUtc="2024-12-26T11:30:00Z"/>
              <w:rFonts w:asciiTheme="minorHAnsi" w:eastAsiaTheme="minorEastAsia" w:hAnsiTheme="minorHAnsi" w:cstheme="minorBidi"/>
              <w:noProof/>
              <w:kern w:val="2"/>
              <w:sz w:val="24"/>
              <w:szCs w:val="24"/>
              <w:lang w:val="en-US" w:eastAsia="en-US"/>
              <w14:ligatures w14:val="standardContextual"/>
            </w:rPr>
          </w:pPr>
          <w:del w:id="1151" w:author="Kiên Lê Trung" w:date="2024-12-26T18:30:00Z" w16du:dateUtc="2024-12-26T11:30:00Z">
            <w:r w:rsidRPr="002350EA" w:rsidDel="00B407E4">
              <w:rPr>
                <w:rStyle w:val="Hyperlink"/>
                <w:rFonts w:ascii="Times New Roman" w:hAnsi="Times New Roman" w:cs="Times New Roman"/>
                <w:noProof/>
                <w:sz w:val="24"/>
                <w:szCs w:val="24"/>
              </w:rPr>
              <w:delText>DANH MỤC TÀI LIỆU THAM KHẢO</w:delText>
            </w:r>
            <w:r w:rsidRPr="007C6909" w:rsidDel="00B407E4">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3D818037" w:rsidR="00C73905" w:rsidRDefault="00C73905"/>
    <w:p w14:paraId="772E7B1C" w14:textId="77777777" w:rsidR="007F4D77" w:rsidRDefault="007F4D77">
      <w:pPr>
        <w:rPr>
          <w:lang w:val="en-US"/>
        </w:rPr>
      </w:pPr>
    </w:p>
    <w:p w14:paraId="75EF031F" w14:textId="77777777" w:rsidR="007F4D77" w:rsidRDefault="007F4D77">
      <w:pPr>
        <w:rPr>
          <w:lang w:val="en-US"/>
        </w:rPr>
      </w:pPr>
    </w:p>
    <w:p w14:paraId="78B63FED" w14:textId="77777777" w:rsidR="007F4D77" w:rsidRDefault="007F4D77">
      <w:pPr>
        <w:rPr>
          <w:lang w:val="en-US"/>
        </w:rPr>
      </w:pPr>
    </w:p>
    <w:p w14:paraId="046F00C6" w14:textId="77777777" w:rsidR="007F4D77" w:rsidRDefault="007F4D77">
      <w:pPr>
        <w:rPr>
          <w:lang w:val="en-US"/>
        </w:rPr>
      </w:pPr>
    </w:p>
    <w:p w14:paraId="33125251" w14:textId="77777777" w:rsidR="007F4D77" w:rsidRDefault="007F4D77">
      <w:pPr>
        <w:rPr>
          <w:lang w:val="en-US"/>
        </w:rPr>
      </w:pPr>
    </w:p>
    <w:p w14:paraId="756A8B89" w14:textId="77777777" w:rsidR="007F4D77" w:rsidRDefault="007F4D77">
      <w:pPr>
        <w:rPr>
          <w:lang w:val="en-US"/>
        </w:rPr>
      </w:pPr>
    </w:p>
    <w:p w14:paraId="7A6361A8" w14:textId="77777777" w:rsidR="007F4D77" w:rsidRDefault="007F4D77">
      <w:pPr>
        <w:rPr>
          <w:lang w:val="en-US"/>
        </w:rPr>
      </w:pPr>
    </w:p>
    <w:p w14:paraId="7906E8F3" w14:textId="77777777" w:rsidR="007F4D77" w:rsidRDefault="007F4D77">
      <w:pPr>
        <w:rPr>
          <w:lang w:val="en-US"/>
        </w:rPr>
      </w:pPr>
    </w:p>
    <w:p w14:paraId="0A66004B" w14:textId="77777777" w:rsidR="007F4D77" w:rsidRDefault="007F4D77">
      <w:pPr>
        <w:rPr>
          <w:lang w:val="en-US"/>
        </w:rPr>
      </w:pPr>
    </w:p>
    <w:p w14:paraId="77CA63CD" w14:textId="77777777" w:rsidR="007F4D77" w:rsidRDefault="007F4D77">
      <w:pPr>
        <w:rPr>
          <w:lang w:val="en-US"/>
        </w:rPr>
      </w:pPr>
    </w:p>
    <w:p w14:paraId="49E4D939" w14:textId="77777777" w:rsidR="007F4D77" w:rsidRDefault="007F4D77">
      <w:pPr>
        <w:rPr>
          <w:lang w:val="en-US"/>
        </w:rPr>
      </w:pPr>
    </w:p>
    <w:p w14:paraId="7E71A3BA" w14:textId="77777777" w:rsidR="007F4D77" w:rsidRDefault="007F4D77">
      <w:pPr>
        <w:rPr>
          <w:lang w:val="en-US"/>
        </w:rPr>
      </w:pPr>
    </w:p>
    <w:p w14:paraId="529F47D5" w14:textId="77777777" w:rsidR="007F4D77" w:rsidRDefault="007F4D77">
      <w:pPr>
        <w:rPr>
          <w:lang w:val="en-US"/>
        </w:rPr>
      </w:pPr>
    </w:p>
    <w:p w14:paraId="109A544D" w14:textId="77777777" w:rsidR="007F4D77" w:rsidRDefault="007F4D77">
      <w:pPr>
        <w:rPr>
          <w:lang w:val="en-US"/>
        </w:rPr>
      </w:pPr>
    </w:p>
    <w:p w14:paraId="32B9B879" w14:textId="77777777" w:rsidR="007F4D77" w:rsidRDefault="007F4D77">
      <w:pPr>
        <w:rPr>
          <w:lang w:val="en-US"/>
        </w:rPr>
      </w:pPr>
    </w:p>
    <w:p w14:paraId="47AB6708" w14:textId="77777777" w:rsidR="007F4D77" w:rsidRDefault="007F4D77">
      <w:pPr>
        <w:rPr>
          <w:lang w:val="en-US"/>
        </w:rPr>
      </w:pPr>
    </w:p>
    <w:p w14:paraId="2DEFD477" w14:textId="77777777" w:rsidR="007F4D77" w:rsidRDefault="007F4D77">
      <w:pPr>
        <w:rPr>
          <w:lang w:val="en-US"/>
        </w:rPr>
      </w:pPr>
    </w:p>
    <w:p w14:paraId="4FD56D26" w14:textId="77777777" w:rsidR="007F4D77" w:rsidRDefault="007F4D77">
      <w:pPr>
        <w:rPr>
          <w:lang w:val="en-US"/>
        </w:rPr>
      </w:pPr>
    </w:p>
    <w:p w14:paraId="480217E9" w14:textId="77777777" w:rsidR="007F4D77" w:rsidRDefault="007F4D77">
      <w:pPr>
        <w:rPr>
          <w:lang w:val="en-US"/>
        </w:rPr>
      </w:pPr>
    </w:p>
    <w:p w14:paraId="503F0912" w14:textId="77777777" w:rsidR="007F4D77" w:rsidRDefault="007F4D77">
      <w:pPr>
        <w:rPr>
          <w:lang w:val="en-US"/>
        </w:rPr>
      </w:pPr>
    </w:p>
    <w:p w14:paraId="03444A0A" w14:textId="77777777" w:rsidR="007F4D77" w:rsidRDefault="007F4D77">
      <w:pPr>
        <w:rPr>
          <w:lang w:val="en-US"/>
        </w:rPr>
      </w:pPr>
    </w:p>
    <w:p w14:paraId="3D0B7956" w14:textId="77777777" w:rsidR="007F4D77" w:rsidRDefault="007F4D77">
      <w:pPr>
        <w:rPr>
          <w:lang w:val="en-US"/>
        </w:rPr>
      </w:pPr>
    </w:p>
    <w:p w14:paraId="72F6DF7D" w14:textId="77777777" w:rsidR="007F4D77" w:rsidRDefault="007F4D77">
      <w:pPr>
        <w:rPr>
          <w:lang w:val="en-US"/>
        </w:rPr>
      </w:pPr>
    </w:p>
    <w:p w14:paraId="0FEE80ED" w14:textId="77777777" w:rsidR="007F4D77" w:rsidRDefault="007F4D77">
      <w:pPr>
        <w:rPr>
          <w:del w:id="1152" w:author="Kiên Lê Trung" w:date="2024-12-26T18:32:00Z" w16du:dateUtc="2024-12-26T11:32:00Z"/>
          <w:lang w:val="en-US"/>
        </w:rPr>
      </w:pPr>
    </w:p>
    <w:p w14:paraId="61D7EEC3" w14:textId="77777777" w:rsidR="007F4D77" w:rsidRDefault="007F4D77">
      <w:pPr>
        <w:rPr>
          <w:del w:id="1153" w:author="Kiên Lê Trung" w:date="2024-12-26T18:31:00Z" w16du:dateUtc="2024-12-26T11:31:00Z"/>
          <w:lang w:val="en-US"/>
        </w:rPr>
      </w:pPr>
    </w:p>
    <w:p w14:paraId="31BC2654" w14:textId="77777777" w:rsidR="007F4D77" w:rsidRDefault="007F4D77">
      <w:pPr>
        <w:rPr>
          <w:del w:id="1154" w:author="Kiên Lê Trung" w:date="2024-12-26T18:31:00Z" w16du:dateUtc="2024-12-26T11:31:00Z"/>
          <w:lang w:val="en-US"/>
        </w:rPr>
      </w:pPr>
    </w:p>
    <w:p w14:paraId="0D2799AD" w14:textId="77777777" w:rsidR="007F4D77" w:rsidRDefault="007F4D77">
      <w:pPr>
        <w:rPr>
          <w:del w:id="1155" w:author="Kiên Lê Trung" w:date="2024-12-26T18:31:00Z" w16du:dateUtc="2024-12-26T11:31:00Z"/>
          <w:lang w:val="en-US"/>
        </w:rPr>
      </w:pPr>
    </w:p>
    <w:p w14:paraId="5800DF19" w14:textId="77777777" w:rsidR="007F4D77" w:rsidRDefault="007F4D77">
      <w:pPr>
        <w:rPr>
          <w:del w:id="1156" w:author="Kiên Lê Trung" w:date="2024-12-26T18:31:00Z" w16du:dateUtc="2024-12-26T11:31:00Z"/>
          <w:lang w:val="en-US"/>
        </w:rPr>
      </w:pPr>
    </w:p>
    <w:p w14:paraId="5ED80276" w14:textId="77777777" w:rsidR="007F4D77" w:rsidRDefault="007F4D77">
      <w:pPr>
        <w:rPr>
          <w:del w:id="1157" w:author="Kiên Lê Trung" w:date="2024-12-26T18:31:00Z" w16du:dateUtc="2024-12-26T11:31:00Z"/>
          <w:lang w:val="en-US"/>
        </w:rPr>
      </w:pPr>
    </w:p>
    <w:p w14:paraId="1087F61D" w14:textId="77777777" w:rsidR="007F4D77" w:rsidRDefault="007F4D77">
      <w:pPr>
        <w:rPr>
          <w:del w:id="1158" w:author="Kiên Lê Trung" w:date="2024-12-26T18:31:00Z" w16du:dateUtc="2024-12-26T11:31:00Z"/>
          <w:lang w:val="en-US"/>
        </w:rPr>
      </w:pPr>
    </w:p>
    <w:p w14:paraId="2E93C9BD" w14:textId="77777777" w:rsidR="007F4D77" w:rsidRDefault="007F4D77">
      <w:pPr>
        <w:rPr>
          <w:del w:id="1159" w:author="Kiên Lê Trung" w:date="2024-12-26T18:31:00Z" w16du:dateUtc="2024-12-26T11:31:00Z"/>
          <w:lang w:val="en-US"/>
        </w:rPr>
      </w:pPr>
    </w:p>
    <w:p w14:paraId="69F057C6" w14:textId="77777777" w:rsidR="007F4D77" w:rsidRPr="00D37A69" w:rsidRDefault="007F4D77">
      <w:pPr>
        <w:rPr>
          <w:rFonts w:ascii="Times New Roman" w:eastAsia="Times New Roman" w:hAnsi="Times New Roman" w:cs="Times New Roman"/>
          <w:b/>
          <w:sz w:val="40"/>
          <w:szCs w:val="40"/>
          <w:lang w:val="en-US"/>
        </w:rPr>
      </w:pPr>
    </w:p>
    <w:p w14:paraId="11292823" w14:textId="5C815D97" w:rsidR="007569A2" w:rsidRDefault="00CE686F" w:rsidP="007C6909">
      <w:pPr>
        <w:pStyle w:val="Heading1"/>
        <w:rPr>
          <w:ins w:id="1160" w:author="Kiên Lê Trung" w:date="2024-12-26T18:35:00Z" w16du:dateUtc="2024-12-26T11:35:00Z"/>
          <w:lang w:val="en-US"/>
        </w:rPr>
      </w:pPr>
      <w:bookmarkStart w:id="1161" w:name="_Toc185955136"/>
      <w:bookmarkStart w:id="1162" w:name="_Toc186130288"/>
      <w:r>
        <w:t>Danh mục Bảng biểu</w:t>
      </w:r>
      <w:bookmarkEnd w:id="1161"/>
      <w:bookmarkEnd w:id="1162"/>
      <w:r>
        <w:t xml:space="preserve"> </w:t>
      </w:r>
    </w:p>
    <w:p w14:paraId="1D998330" w14:textId="3873414C" w:rsidR="00954E5E" w:rsidRPr="00954E5E" w:rsidRDefault="00954E5E">
      <w:pPr>
        <w:pStyle w:val="TableofFigures"/>
        <w:tabs>
          <w:tab w:val="right" w:leader="dot" w:pos="9019"/>
        </w:tabs>
        <w:rPr>
          <w:ins w:id="116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64" w:author="Kiên Lê Trung" w:date="2024-12-26T18:35:00Z" w16du:dateUtc="2024-12-26T11:35:00Z">
            <w:rPr>
              <w:ins w:id="116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66" w:author="Kiên Lê Trung" w:date="2024-12-26T18:35:00Z" w16du:dateUtc="2024-12-26T11:35:00Z">
        <w:r w:rsidRPr="00954E5E">
          <w:rPr>
            <w:rFonts w:ascii="Times New Roman" w:hAnsi="Times New Roman" w:cs="Times New Roman"/>
            <w:sz w:val="24"/>
            <w:szCs w:val="24"/>
            <w:lang w:val="en-US"/>
            <w:rPrChange w:id="1167"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168"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169" w:author="Kiên Lê Trung" w:date="2024-12-26T18:35:00Z" w16du:dateUtc="2024-12-26T11:35:00Z">
            <w:rPr>
              <w:rFonts w:ascii="Times New Roman" w:hAnsi="Times New Roman"/>
              <w:b/>
              <w:sz w:val="28"/>
              <w:szCs w:val="40"/>
              <w:lang w:val="en-US"/>
            </w:rPr>
          </w:rPrChange>
        </w:rPr>
        <w:fldChar w:fldCharType="separate"/>
      </w:r>
      <w:ins w:id="1170" w:author="Kiên Lê Trung" w:date="2024-12-26T18:35:00Z" w16du:dateUtc="2024-12-26T11:35:00Z">
        <w:r w:rsidRPr="00954E5E">
          <w:rPr>
            <w:rStyle w:val="Hyperlink"/>
            <w:rFonts w:ascii="Times New Roman" w:hAnsi="Times New Roman" w:cs="Times New Roman"/>
            <w:noProof/>
            <w:sz w:val="24"/>
            <w:szCs w:val="24"/>
            <w:rPrChange w:id="117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7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73"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174"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17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76"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177"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17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7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180" w:author="Kiên Lê Trung" w:date="2024-12-26T18:35:00Z" w16du:dateUtc="2024-12-26T11:35:00Z">
              <w:rPr>
                <w:noProof/>
                <w:webHidden/>
              </w:rPr>
            </w:rPrChange>
          </w:rPr>
          <w:instrText xml:space="preserve"> PAGEREF _Toc186130551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181" w:author="Kiên Lê Trung" w:date="2024-12-26T18:35:00Z" w16du:dateUtc="2024-12-26T11:35:00Z">
            <w:rPr>
              <w:noProof/>
              <w:webHidden/>
            </w:rPr>
          </w:rPrChange>
        </w:rPr>
        <w:fldChar w:fldCharType="separate"/>
      </w:r>
      <w:ins w:id="1182" w:author="Kiên Lê Trung" w:date="2024-12-26T18:35:00Z" w16du:dateUtc="2024-12-26T11:35:00Z">
        <w:r w:rsidRPr="00954E5E">
          <w:rPr>
            <w:rFonts w:ascii="Times New Roman" w:hAnsi="Times New Roman" w:cs="Times New Roman"/>
            <w:noProof/>
            <w:webHidden/>
            <w:sz w:val="24"/>
            <w:szCs w:val="24"/>
            <w:rPrChange w:id="1183"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18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185"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18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87" w:author="Kiên Lê Trung" w:date="2024-12-26T18:35:00Z" w16du:dateUtc="2024-12-26T11:35:00Z">
            <w:rPr>
              <w:ins w:id="118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89" w:author="Kiên Lê Trung" w:date="2024-12-26T18:35:00Z" w16du:dateUtc="2024-12-26T11:35:00Z">
        <w:r w:rsidRPr="00954E5E">
          <w:rPr>
            <w:rStyle w:val="Hyperlink"/>
            <w:rFonts w:ascii="Times New Roman" w:hAnsi="Times New Roman" w:cs="Times New Roman"/>
            <w:noProof/>
            <w:sz w:val="24"/>
            <w:szCs w:val="24"/>
            <w:rPrChange w:id="119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9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92"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193"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19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95"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196"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19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9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199" w:author="Kiên Lê Trung" w:date="2024-12-26T18:35:00Z" w16du:dateUtc="2024-12-26T11:35:00Z">
              <w:rPr>
                <w:noProof/>
                <w:webHidden/>
              </w:rPr>
            </w:rPrChange>
          </w:rPr>
          <w:instrText xml:space="preserve"> PAGEREF _Toc186130552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00" w:author="Kiên Lê Trung" w:date="2024-12-26T18:35:00Z" w16du:dateUtc="2024-12-26T11:35:00Z">
            <w:rPr>
              <w:noProof/>
              <w:webHidden/>
            </w:rPr>
          </w:rPrChange>
        </w:rPr>
        <w:fldChar w:fldCharType="separate"/>
      </w:r>
      <w:ins w:id="1201" w:author="Kiên Lê Trung" w:date="2024-12-26T18:35:00Z" w16du:dateUtc="2024-12-26T11:35:00Z">
        <w:r w:rsidRPr="00954E5E">
          <w:rPr>
            <w:rFonts w:ascii="Times New Roman" w:hAnsi="Times New Roman" w:cs="Times New Roman"/>
            <w:noProof/>
            <w:webHidden/>
            <w:sz w:val="24"/>
            <w:szCs w:val="24"/>
            <w:rPrChange w:id="1202"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20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04"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20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06" w:author="Kiên Lê Trung" w:date="2024-12-26T18:35:00Z" w16du:dateUtc="2024-12-26T11:35:00Z">
            <w:rPr>
              <w:ins w:id="120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08" w:author="Kiên Lê Trung" w:date="2024-12-26T18:35:00Z" w16du:dateUtc="2024-12-26T11:35:00Z">
        <w:r w:rsidRPr="00954E5E">
          <w:rPr>
            <w:rStyle w:val="Hyperlink"/>
            <w:rFonts w:ascii="Times New Roman" w:hAnsi="Times New Roman" w:cs="Times New Roman"/>
            <w:noProof/>
            <w:sz w:val="24"/>
            <w:szCs w:val="24"/>
            <w:rPrChange w:id="120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1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11"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212"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1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14"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215"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21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1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18" w:author="Kiên Lê Trung" w:date="2024-12-26T18:35:00Z" w16du:dateUtc="2024-12-26T11:35:00Z">
              <w:rPr>
                <w:noProof/>
                <w:webHidden/>
              </w:rPr>
            </w:rPrChange>
          </w:rPr>
          <w:instrText xml:space="preserve"> PAGEREF _Toc186130553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19" w:author="Kiên Lê Trung" w:date="2024-12-26T18:35:00Z" w16du:dateUtc="2024-12-26T11:35:00Z">
            <w:rPr>
              <w:noProof/>
              <w:webHidden/>
            </w:rPr>
          </w:rPrChange>
        </w:rPr>
        <w:fldChar w:fldCharType="separate"/>
      </w:r>
      <w:ins w:id="1220" w:author="Kiên Lê Trung" w:date="2024-12-26T18:35:00Z" w16du:dateUtc="2024-12-26T11:35:00Z">
        <w:r w:rsidRPr="00954E5E">
          <w:rPr>
            <w:rFonts w:ascii="Times New Roman" w:hAnsi="Times New Roman" w:cs="Times New Roman"/>
            <w:noProof/>
            <w:webHidden/>
            <w:sz w:val="24"/>
            <w:szCs w:val="24"/>
            <w:rPrChange w:id="1221"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2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23"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22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25" w:author="Kiên Lê Trung" w:date="2024-12-26T18:35:00Z" w16du:dateUtc="2024-12-26T11:35:00Z">
            <w:rPr>
              <w:ins w:id="122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27" w:author="Kiên Lê Trung" w:date="2024-12-26T18:35:00Z" w16du:dateUtc="2024-12-26T11:35:00Z">
        <w:r w:rsidRPr="00954E5E">
          <w:rPr>
            <w:rStyle w:val="Hyperlink"/>
            <w:rFonts w:ascii="Times New Roman" w:hAnsi="Times New Roman" w:cs="Times New Roman"/>
            <w:noProof/>
            <w:sz w:val="24"/>
            <w:szCs w:val="24"/>
            <w:rPrChange w:id="122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2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30"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231"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3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33"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234"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23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3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37" w:author="Kiên Lê Trung" w:date="2024-12-26T18:35:00Z" w16du:dateUtc="2024-12-26T11:35:00Z">
              <w:rPr>
                <w:noProof/>
                <w:webHidden/>
              </w:rPr>
            </w:rPrChange>
          </w:rPr>
          <w:instrText xml:space="preserve"> PAGEREF _Toc186130554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38" w:author="Kiên Lê Trung" w:date="2024-12-26T18:35:00Z" w16du:dateUtc="2024-12-26T11:35:00Z">
            <w:rPr>
              <w:noProof/>
              <w:webHidden/>
            </w:rPr>
          </w:rPrChange>
        </w:rPr>
        <w:fldChar w:fldCharType="separate"/>
      </w:r>
      <w:ins w:id="1239" w:author="Kiên Lê Trung" w:date="2024-12-26T18:35:00Z" w16du:dateUtc="2024-12-26T11:35:00Z">
        <w:r w:rsidRPr="00954E5E">
          <w:rPr>
            <w:rFonts w:ascii="Times New Roman" w:hAnsi="Times New Roman" w:cs="Times New Roman"/>
            <w:noProof/>
            <w:webHidden/>
            <w:sz w:val="24"/>
            <w:szCs w:val="24"/>
            <w:rPrChange w:id="1240"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4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42"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24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44" w:author="Kiên Lê Trung" w:date="2024-12-26T18:35:00Z" w16du:dateUtc="2024-12-26T11:35:00Z">
            <w:rPr>
              <w:ins w:id="124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46" w:author="Kiên Lê Trung" w:date="2024-12-26T18:35:00Z" w16du:dateUtc="2024-12-26T11:35:00Z">
        <w:r w:rsidRPr="00954E5E">
          <w:rPr>
            <w:rStyle w:val="Hyperlink"/>
            <w:rFonts w:ascii="Times New Roman" w:hAnsi="Times New Roman" w:cs="Times New Roman"/>
            <w:noProof/>
            <w:sz w:val="24"/>
            <w:szCs w:val="24"/>
            <w:rPrChange w:id="124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4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49"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250"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5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52"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253"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25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5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56" w:author="Kiên Lê Trung" w:date="2024-12-26T18:35:00Z" w16du:dateUtc="2024-12-26T11:35:00Z">
              <w:rPr>
                <w:noProof/>
                <w:webHidden/>
              </w:rPr>
            </w:rPrChange>
          </w:rPr>
          <w:instrText xml:space="preserve"> PAGEREF _Toc186130555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57" w:author="Kiên Lê Trung" w:date="2024-12-26T18:35:00Z" w16du:dateUtc="2024-12-26T11:35:00Z">
            <w:rPr>
              <w:noProof/>
              <w:webHidden/>
            </w:rPr>
          </w:rPrChange>
        </w:rPr>
        <w:fldChar w:fldCharType="separate"/>
      </w:r>
      <w:ins w:id="1258" w:author="Kiên Lê Trung" w:date="2024-12-26T18:35:00Z" w16du:dateUtc="2024-12-26T11:35:00Z">
        <w:r w:rsidRPr="00954E5E">
          <w:rPr>
            <w:rFonts w:ascii="Times New Roman" w:hAnsi="Times New Roman" w:cs="Times New Roman"/>
            <w:noProof/>
            <w:webHidden/>
            <w:sz w:val="24"/>
            <w:szCs w:val="24"/>
            <w:rPrChange w:id="1259"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26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61"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26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63" w:author="Kiên Lê Trung" w:date="2024-12-26T18:35:00Z" w16du:dateUtc="2024-12-26T11:35:00Z">
            <w:rPr>
              <w:ins w:id="126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65" w:author="Kiên Lê Trung" w:date="2024-12-26T18:35:00Z" w16du:dateUtc="2024-12-26T11:35:00Z">
        <w:r w:rsidRPr="00954E5E">
          <w:rPr>
            <w:rStyle w:val="Hyperlink"/>
            <w:rFonts w:ascii="Times New Roman" w:hAnsi="Times New Roman" w:cs="Times New Roman"/>
            <w:noProof/>
            <w:sz w:val="24"/>
            <w:szCs w:val="24"/>
            <w:rPrChange w:id="126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6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68"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269"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7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71"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272"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27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7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75" w:author="Kiên Lê Trung" w:date="2024-12-26T18:35:00Z" w16du:dateUtc="2024-12-26T11:35:00Z">
              <w:rPr>
                <w:noProof/>
                <w:webHidden/>
              </w:rPr>
            </w:rPrChange>
          </w:rPr>
          <w:instrText xml:space="preserve"> PAGEREF _Toc186130556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76" w:author="Kiên Lê Trung" w:date="2024-12-26T18:35:00Z" w16du:dateUtc="2024-12-26T11:35:00Z">
            <w:rPr>
              <w:noProof/>
              <w:webHidden/>
            </w:rPr>
          </w:rPrChange>
        </w:rPr>
        <w:fldChar w:fldCharType="separate"/>
      </w:r>
      <w:ins w:id="1277" w:author="Kiên Lê Trung" w:date="2024-12-26T18:35:00Z" w16du:dateUtc="2024-12-26T11:35:00Z">
        <w:r w:rsidRPr="00954E5E">
          <w:rPr>
            <w:rFonts w:ascii="Times New Roman" w:hAnsi="Times New Roman" w:cs="Times New Roman"/>
            <w:noProof/>
            <w:webHidden/>
            <w:sz w:val="24"/>
            <w:szCs w:val="24"/>
            <w:rPrChange w:id="1278"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27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80"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28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82" w:author="Kiên Lê Trung" w:date="2024-12-26T18:35:00Z" w16du:dateUtc="2024-12-26T11:35:00Z">
            <w:rPr>
              <w:ins w:id="128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84" w:author="Kiên Lê Trung" w:date="2024-12-26T18:35:00Z" w16du:dateUtc="2024-12-26T11:35:00Z">
        <w:r w:rsidRPr="00954E5E">
          <w:rPr>
            <w:rStyle w:val="Hyperlink"/>
            <w:rFonts w:ascii="Times New Roman" w:hAnsi="Times New Roman" w:cs="Times New Roman"/>
            <w:noProof/>
            <w:sz w:val="24"/>
            <w:szCs w:val="24"/>
            <w:rPrChange w:id="128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8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87"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288"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8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90"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291"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29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9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94" w:author="Kiên Lê Trung" w:date="2024-12-26T18:35:00Z" w16du:dateUtc="2024-12-26T11:35:00Z">
              <w:rPr>
                <w:noProof/>
                <w:webHidden/>
              </w:rPr>
            </w:rPrChange>
          </w:rPr>
          <w:instrText xml:space="preserve"> PAGEREF _Toc186130557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95" w:author="Kiên Lê Trung" w:date="2024-12-26T18:35:00Z" w16du:dateUtc="2024-12-26T11:35:00Z">
            <w:rPr>
              <w:noProof/>
              <w:webHidden/>
            </w:rPr>
          </w:rPrChange>
        </w:rPr>
        <w:fldChar w:fldCharType="separate"/>
      </w:r>
      <w:ins w:id="1296" w:author="Kiên Lê Trung" w:date="2024-12-26T18:35:00Z" w16du:dateUtc="2024-12-26T11:35:00Z">
        <w:r w:rsidRPr="00954E5E">
          <w:rPr>
            <w:rFonts w:ascii="Times New Roman" w:hAnsi="Times New Roman" w:cs="Times New Roman"/>
            <w:noProof/>
            <w:webHidden/>
            <w:sz w:val="24"/>
            <w:szCs w:val="24"/>
            <w:rPrChange w:id="1297"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29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99"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30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01" w:author="Kiên Lê Trung" w:date="2024-12-26T18:35:00Z" w16du:dateUtc="2024-12-26T11:35:00Z">
            <w:rPr>
              <w:ins w:id="130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03" w:author="Kiên Lê Trung" w:date="2024-12-26T18:35:00Z" w16du:dateUtc="2024-12-26T11:35:00Z">
        <w:r w:rsidRPr="00954E5E">
          <w:rPr>
            <w:rStyle w:val="Hyperlink"/>
            <w:rFonts w:ascii="Times New Roman" w:hAnsi="Times New Roman" w:cs="Times New Roman"/>
            <w:noProof/>
            <w:sz w:val="24"/>
            <w:szCs w:val="24"/>
            <w:rPrChange w:id="130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0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06"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307"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0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09"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310"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31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1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13" w:author="Kiên Lê Trung" w:date="2024-12-26T18:35:00Z" w16du:dateUtc="2024-12-26T11:35:00Z">
              <w:rPr>
                <w:noProof/>
                <w:webHidden/>
              </w:rPr>
            </w:rPrChange>
          </w:rPr>
          <w:instrText xml:space="preserve"> PAGEREF _Toc186130558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14" w:author="Kiên Lê Trung" w:date="2024-12-26T18:35:00Z" w16du:dateUtc="2024-12-26T11:35:00Z">
            <w:rPr>
              <w:noProof/>
              <w:webHidden/>
            </w:rPr>
          </w:rPrChange>
        </w:rPr>
        <w:fldChar w:fldCharType="separate"/>
      </w:r>
      <w:ins w:id="1315" w:author="Kiên Lê Trung" w:date="2024-12-26T18:35:00Z" w16du:dateUtc="2024-12-26T11:35:00Z">
        <w:r w:rsidRPr="00954E5E">
          <w:rPr>
            <w:rFonts w:ascii="Times New Roman" w:hAnsi="Times New Roman" w:cs="Times New Roman"/>
            <w:noProof/>
            <w:webHidden/>
            <w:sz w:val="24"/>
            <w:szCs w:val="24"/>
            <w:rPrChange w:id="1316"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31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18"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31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20" w:author="Kiên Lê Trung" w:date="2024-12-26T18:35:00Z" w16du:dateUtc="2024-12-26T11:35:00Z">
            <w:rPr>
              <w:ins w:id="132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22" w:author="Kiên Lê Trung" w:date="2024-12-26T18:35:00Z" w16du:dateUtc="2024-12-26T11:35:00Z">
        <w:r w:rsidRPr="00954E5E">
          <w:rPr>
            <w:rStyle w:val="Hyperlink"/>
            <w:rFonts w:ascii="Times New Roman" w:hAnsi="Times New Roman" w:cs="Times New Roman"/>
            <w:noProof/>
            <w:sz w:val="24"/>
            <w:szCs w:val="24"/>
            <w:rPrChange w:id="132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2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25"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326"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28"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329"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3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32" w:author="Kiên Lê Trung" w:date="2024-12-26T18:35:00Z" w16du:dateUtc="2024-12-26T11:35:00Z">
              <w:rPr>
                <w:noProof/>
                <w:webHidden/>
              </w:rPr>
            </w:rPrChange>
          </w:rPr>
          <w:instrText xml:space="preserve"> PAGEREF _Toc186130559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33" w:author="Kiên Lê Trung" w:date="2024-12-26T18:35:00Z" w16du:dateUtc="2024-12-26T11:35:00Z">
            <w:rPr>
              <w:noProof/>
              <w:webHidden/>
            </w:rPr>
          </w:rPrChange>
        </w:rPr>
        <w:fldChar w:fldCharType="separate"/>
      </w:r>
      <w:ins w:id="1334" w:author="Kiên Lê Trung" w:date="2024-12-26T18:35:00Z" w16du:dateUtc="2024-12-26T11:35:00Z">
        <w:r w:rsidRPr="00954E5E">
          <w:rPr>
            <w:rFonts w:ascii="Times New Roman" w:hAnsi="Times New Roman" w:cs="Times New Roman"/>
            <w:noProof/>
            <w:webHidden/>
            <w:sz w:val="24"/>
            <w:szCs w:val="24"/>
            <w:rPrChange w:id="1335"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3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37"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3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39" w:author="Kiên Lê Trung" w:date="2024-12-26T18:35:00Z" w16du:dateUtc="2024-12-26T11:35:00Z">
            <w:rPr>
              <w:ins w:id="13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41" w:author="Kiên Lê Trung" w:date="2024-12-26T18:35:00Z" w16du:dateUtc="2024-12-26T11:35:00Z">
        <w:r w:rsidRPr="00954E5E">
          <w:rPr>
            <w:rStyle w:val="Hyperlink"/>
            <w:rFonts w:ascii="Times New Roman" w:hAnsi="Times New Roman" w:cs="Times New Roman"/>
            <w:noProof/>
            <w:sz w:val="24"/>
            <w:szCs w:val="24"/>
            <w:rPrChange w:id="13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44"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345"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4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47"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348"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34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5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51" w:author="Kiên Lê Trung" w:date="2024-12-26T18:35:00Z" w16du:dateUtc="2024-12-26T11:35:00Z">
              <w:rPr>
                <w:noProof/>
                <w:webHidden/>
              </w:rPr>
            </w:rPrChange>
          </w:rPr>
          <w:instrText xml:space="preserve"> PAGEREF _Toc186130560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52" w:author="Kiên Lê Trung" w:date="2024-12-26T18:35:00Z" w16du:dateUtc="2024-12-26T11:35:00Z">
            <w:rPr>
              <w:noProof/>
              <w:webHidden/>
            </w:rPr>
          </w:rPrChange>
        </w:rPr>
        <w:fldChar w:fldCharType="separate"/>
      </w:r>
      <w:ins w:id="1353" w:author="Kiên Lê Trung" w:date="2024-12-26T18:35:00Z" w16du:dateUtc="2024-12-26T11:35:00Z">
        <w:r w:rsidRPr="00954E5E">
          <w:rPr>
            <w:rFonts w:ascii="Times New Roman" w:hAnsi="Times New Roman" w:cs="Times New Roman"/>
            <w:noProof/>
            <w:webHidden/>
            <w:sz w:val="24"/>
            <w:szCs w:val="24"/>
            <w:rPrChange w:id="1354"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35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56"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35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58" w:author="Kiên Lê Trung" w:date="2024-12-26T18:35:00Z" w16du:dateUtc="2024-12-26T11:35:00Z">
            <w:rPr>
              <w:ins w:id="135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60" w:author="Kiên Lê Trung" w:date="2024-12-26T18:35:00Z" w16du:dateUtc="2024-12-26T11:35:00Z">
        <w:r w:rsidRPr="00954E5E">
          <w:rPr>
            <w:rStyle w:val="Hyperlink"/>
            <w:rFonts w:ascii="Times New Roman" w:hAnsi="Times New Roman" w:cs="Times New Roman"/>
            <w:noProof/>
            <w:sz w:val="24"/>
            <w:szCs w:val="24"/>
            <w:rPrChange w:id="136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6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63"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364"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6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66"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367"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36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6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70" w:author="Kiên Lê Trung" w:date="2024-12-26T18:35:00Z" w16du:dateUtc="2024-12-26T11:35:00Z">
              <w:rPr>
                <w:noProof/>
                <w:webHidden/>
              </w:rPr>
            </w:rPrChange>
          </w:rPr>
          <w:instrText xml:space="preserve"> PAGEREF _Toc186130561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71" w:author="Kiên Lê Trung" w:date="2024-12-26T18:35:00Z" w16du:dateUtc="2024-12-26T11:35:00Z">
            <w:rPr>
              <w:noProof/>
              <w:webHidden/>
            </w:rPr>
          </w:rPrChange>
        </w:rPr>
        <w:fldChar w:fldCharType="separate"/>
      </w:r>
      <w:ins w:id="1372" w:author="Kiên Lê Trung" w:date="2024-12-26T18:35:00Z" w16du:dateUtc="2024-12-26T11:35:00Z">
        <w:r w:rsidRPr="00954E5E">
          <w:rPr>
            <w:rFonts w:ascii="Times New Roman" w:hAnsi="Times New Roman" w:cs="Times New Roman"/>
            <w:noProof/>
            <w:webHidden/>
            <w:sz w:val="24"/>
            <w:szCs w:val="24"/>
            <w:rPrChange w:id="1373"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3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75"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3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77" w:author="Kiên Lê Trung" w:date="2024-12-26T18:35:00Z" w16du:dateUtc="2024-12-26T11:35:00Z">
            <w:rPr>
              <w:ins w:id="13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79" w:author="Kiên Lê Trung" w:date="2024-12-26T18:35:00Z" w16du:dateUtc="2024-12-26T11:35:00Z">
        <w:r w:rsidRPr="00954E5E">
          <w:rPr>
            <w:rStyle w:val="Hyperlink"/>
            <w:rFonts w:ascii="Times New Roman" w:hAnsi="Times New Roman" w:cs="Times New Roman"/>
            <w:noProof/>
            <w:sz w:val="24"/>
            <w:szCs w:val="24"/>
            <w:rPrChange w:id="13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82"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383"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85"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386"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3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89" w:author="Kiên Lê Trung" w:date="2024-12-26T18:35:00Z" w16du:dateUtc="2024-12-26T11:35:00Z">
              <w:rPr>
                <w:noProof/>
                <w:webHidden/>
              </w:rPr>
            </w:rPrChange>
          </w:rPr>
          <w:instrText xml:space="preserve"> PAGEREF _Toc186130562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90" w:author="Kiên Lê Trung" w:date="2024-12-26T18:35:00Z" w16du:dateUtc="2024-12-26T11:35:00Z">
            <w:rPr>
              <w:noProof/>
              <w:webHidden/>
            </w:rPr>
          </w:rPrChange>
        </w:rPr>
        <w:fldChar w:fldCharType="separate"/>
      </w:r>
      <w:ins w:id="1391" w:author="Kiên Lê Trung" w:date="2024-12-26T18:35:00Z" w16du:dateUtc="2024-12-26T11:35:00Z">
        <w:r w:rsidRPr="00954E5E">
          <w:rPr>
            <w:rFonts w:ascii="Times New Roman" w:hAnsi="Times New Roman" w:cs="Times New Roman"/>
            <w:noProof/>
            <w:webHidden/>
            <w:sz w:val="24"/>
            <w:szCs w:val="24"/>
            <w:rPrChange w:id="1392"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39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94"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39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96" w:author="Kiên Lê Trung" w:date="2024-12-26T18:35:00Z" w16du:dateUtc="2024-12-26T11:35:00Z">
            <w:rPr>
              <w:ins w:id="139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98" w:author="Kiên Lê Trung" w:date="2024-12-26T18:35:00Z" w16du:dateUtc="2024-12-26T11:35:00Z">
        <w:r w:rsidRPr="00954E5E">
          <w:rPr>
            <w:rStyle w:val="Hyperlink"/>
            <w:rFonts w:ascii="Times New Roman" w:hAnsi="Times New Roman" w:cs="Times New Roman"/>
            <w:noProof/>
            <w:sz w:val="24"/>
            <w:szCs w:val="24"/>
            <w:rPrChange w:id="139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0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01"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402"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0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04"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405"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40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0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08" w:author="Kiên Lê Trung" w:date="2024-12-26T18:35:00Z" w16du:dateUtc="2024-12-26T11:35:00Z">
              <w:rPr>
                <w:noProof/>
                <w:webHidden/>
              </w:rPr>
            </w:rPrChange>
          </w:rPr>
          <w:instrText xml:space="preserve"> PAGEREF _Toc186130563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09" w:author="Kiên Lê Trung" w:date="2024-12-26T18:35:00Z" w16du:dateUtc="2024-12-26T11:35:00Z">
            <w:rPr>
              <w:noProof/>
              <w:webHidden/>
            </w:rPr>
          </w:rPrChange>
        </w:rPr>
        <w:fldChar w:fldCharType="separate"/>
      </w:r>
      <w:ins w:id="1410" w:author="Kiên Lê Trung" w:date="2024-12-26T18:35:00Z" w16du:dateUtc="2024-12-26T11:35:00Z">
        <w:r w:rsidRPr="00954E5E">
          <w:rPr>
            <w:rFonts w:ascii="Times New Roman" w:hAnsi="Times New Roman" w:cs="Times New Roman"/>
            <w:noProof/>
            <w:webHidden/>
            <w:sz w:val="24"/>
            <w:szCs w:val="24"/>
            <w:rPrChange w:id="1411"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41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13"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41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15" w:author="Kiên Lê Trung" w:date="2024-12-26T18:35:00Z" w16du:dateUtc="2024-12-26T11:35:00Z">
            <w:rPr>
              <w:ins w:id="141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17" w:author="Kiên Lê Trung" w:date="2024-12-26T18:35:00Z" w16du:dateUtc="2024-12-26T11:35:00Z">
        <w:r w:rsidRPr="00954E5E">
          <w:rPr>
            <w:rStyle w:val="Hyperlink"/>
            <w:rFonts w:ascii="Times New Roman" w:hAnsi="Times New Roman" w:cs="Times New Roman"/>
            <w:noProof/>
            <w:sz w:val="24"/>
            <w:szCs w:val="24"/>
            <w:rPrChange w:id="141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1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20"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421"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2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23"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424"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42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2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27" w:author="Kiên Lê Trung" w:date="2024-12-26T18:35:00Z" w16du:dateUtc="2024-12-26T11:35:00Z">
              <w:rPr>
                <w:noProof/>
                <w:webHidden/>
              </w:rPr>
            </w:rPrChange>
          </w:rPr>
          <w:instrText xml:space="preserve"> PAGEREF _Toc186130564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28" w:author="Kiên Lê Trung" w:date="2024-12-26T18:35:00Z" w16du:dateUtc="2024-12-26T11:35:00Z">
            <w:rPr>
              <w:noProof/>
              <w:webHidden/>
            </w:rPr>
          </w:rPrChange>
        </w:rPr>
        <w:fldChar w:fldCharType="separate"/>
      </w:r>
      <w:ins w:id="1429" w:author="Kiên Lê Trung" w:date="2024-12-26T18:35:00Z" w16du:dateUtc="2024-12-26T11:35:00Z">
        <w:r w:rsidRPr="00954E5E">
          <w:rPr>
            <w:rFonts w:ascii="Times New Roman" w:hAnsi="Times New Roman" w:cs="Times New Roman"/>
            <w:noProof/>
            <w:webHidden/>
            <w:sz w:val="24"/>
            <w:szCs w:val="24"/>
            <w:rPrChange w:id="1430"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32"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4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34" w:author="Kiên Lê Trung" w:date="2024-12-26T18:35:00Z" w16du:dateUtc="2024-12-26T11:35:00Z">
            <w:rPr>
              <w:ins w:id="14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36" w:author="Kiên Lê Trung" w:date="2024-12-26T18:35:00Z" w16du:dateUtc="2024-12-26T11:35:00Z">
        <w:r w:rsidRPr="00954E5E">
          <w:rPr>
            <w:rStyle w:val="Hyperlink"/>
            <w:rFonts w:ascii="Times New Roman" w:hAnsi="Times New Roman" w:cs="Times New Roman"/>
            <w:noProof/>
            <w:sz w:val="24"/>
            <w:szCs w:val="24"/>
            <w:rPrChange w:id="14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39"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440"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4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42"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443"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44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4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46" w:author="Kiên Lê Trung" w:date="2024-12-26T18:35:00Z" w16du:dateUtc="2024-12-26T11:35:00Z">
              <w:rPr>
                <w:noProof/>
                <w:webHidden/>
              </w:rPr>
            </w:rPrChange>
          </w:rPr>
          <w:instrText xml:space="preserve"> PAGEREF _Toc186130565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47" w:author="Kiên Lê Trung" w:date="2024-12-26T18:35:00Z" w16du:dateUtc="2024-12-26T11:35:00Z">
            <w:rPr>
              <w:noProof/>
              <w:webHidden/>
            </w:rPr>
          </w:rPrChange>
        </w:rPr>
        <w:fldChar w:fldCharType="separate"/>
      </w:r>
      <w:ins w:id="1448" w:author="Kiên Lê Trung" w:date="2024-12-26T18:35:00Z" w16du:dateUtc="2024-12-26T11:35:00Z">
        <w:r w:rsidRPr="00954E5E">
          <w:rPr>
            <w:rFonts w:ascii="Times New Roman" w:hAnsi="Times New Roman" w:cs="Times New Roman"/>
            <w:noProof/>
            <w:webHidden/>
            <w:sz w:val="24"/>
            <w:szCs w:val="24"/>
            <w:rPrChange w:id="1449"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5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51"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45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53" w:author="Kiên Lê Trung" w:date="2024-12-26T18:35:00Z" w16du:dateUtc="2024-12-26T11:35:00Z">
            <w:rPr>
              <w:ins w:id="145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55" w:author="Kiên Lê Trung" w:date="2024-12-26T18:35:00Z" w16du:dateUtc="2024-12-26T11:35:00Z">
        <w:r w:rsidRPr="00954E5E">
          <w:rPr>
            <w:rStyle w:val="Hyperlink"/>
            <w:rFonts w:ascii="Times New Roman" w:hAnsi="Times New Roman" w:cs="Times New Roman"/>
            <w:noProof/>
            <w:sz w:val="24"/>
            <w:szCs w:val="24"/>
            <w:rPrChange w:id="145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5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58"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459"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6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61"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462"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46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6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65" w:author="Kiên Lê Trung" w:date="2024-12-26T18:35:00Z" w16du:dateUtc="2024-12-26T11:35:00Z">
              <w:rPr>
                <w:noProof/>
                <w:webHidden/>
              </w:rPr>
            </w:rPrChange>
          </w:rPr>
          <w:instrText xml:space="preserve"> PAGEREF _Toc186130566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66" w:author="Kiên Lê Trung" w:date="2024-12-26T18:35:00Z" w16du:dateUtc="2024-12-26T11:35:00Z">
            <w:rPr>
              <w:noProof/>
              <w:webHidden/>
            </w:rPr>
          </w:rPrChange>
        </w:rPr>
        <w:fldChar w:fldCharType="separate"/>
      </w:r>
      <w:ins w:id="1467" w:author="Kiên Lê Trung" w:date="2024-12-26T18:35:00Z" w16du:dateUtc="2024-12-26T11:35:00Z">
        <w:r w:rsidRPr="00954E5E">
          <w:rPr>
            <w:rFonts w:ascii="Times New Roman" w:hAnsi="Times New Roman" w:cs="Times New Roman"/>
            <w:noProof/>
            <w:webHidden/>
            <w:sz w:val="24"/>
            <w:szCs w:val="24"/>
            <w:rPrChange w:id="1468"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46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70"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47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72" w:author="Kiên Lê Trung" w:date="2024-12-26T18:35:00Z" w16du:dateUtc="2024-12-26T11:35:00Z">
            <w:rPr>
              <w:ins w:id="147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74" w:author="Kiên Lê Trung" w:date="2024-12-26T18:35:00Z" w16du:dateUtc="2024-12-26T11:35:00Z">
        <w:r w:rsidRPr="00954E5E">
          <w:rPr>
            <w:rStyle w:val="Hyperlink"/>
            <w:rFonts w:ascii="Times New Roman" w:hAnsi="Times New Roman" w:cs="Times New Roman"/>
            <w:noProof/>
            <w:sz w:val="24"/>
            <w:szCs w:val="24"/>
            <w:rPrChange w:id="147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7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77"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478"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7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80"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481"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48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8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84" w:author="Kiên Lê Trung" w:date="2024-12-26T18:35:00Z" w16du:dateUtc="2024-12-26T11:35:00Z">
              <w:rPr>
                <w:noProof/>
                <w:webHidden/>
              </w:rPr>
            </w:rPrChange>
          </w:rPr>
          <w:instrText xml:space="preserve"> PAGEREF _Toc186130567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85" w:author="Kiên Lê Trung" w:date="2024-12-26T18:35:00Z" w16du:dateUtc="2024-12-26T11:35:00Z">
            <w:rPr>
              <w:noProof/>
              <w:webHidden/>
            </w:rPr>
          </w:rPrChange>
        </w:rPr>
        <w:fldChar w:fldCharType="separate"/>
      </w:r>
      <w:ins w:id="1486" w:author="Kiên Lê Trung" w:date="2024-12-26T18:35:00Z" w16du:dateUtc="2024-12-26T11:35:00Z">
        <w:r w:rsidRPr="00954E5E">
          <w:rPr>
            <w:rFonts w:ascii="Times New Roman" w:hAnsi="Times New Roman" w:cs="Times New Roman"/>
            <w:noProof/>
            <w:webHidden/>
            <w:sz w:val="24"/>
            <w:szCs w:val="24"/>
            <w:rPrChange w:id="1487"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48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89"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49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91" w:author="Kiên Lê Trung" w:date="2024-12-26T18:35:00Z" w16du:dateUtc="2024-12-26T11:35:00Z">
            <w:rPr>
              <w:ins w:id="149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93" w:author="Kiên Lê Trung" w:date="2024-12-26T18:35:00Z" w16du:dateUtc="2024-12-26T11:35:00Z">
        <w:r w:rsidRPr="00954E5E">
          <w:rPr>
            <w:rStyle w:val="Hyperlink"/>
            <w:rFonts w:ascii="Times New Roman" w:hAnsi="Times New Roman" w:cs="Times New Roman"/>
            <w:noProof/>
            <w:sz w:val="24"/>
            <w:szCs w:val="24"/>
            <w:rPrChange w:id="149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9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96"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497"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9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99"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500"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50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0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03" w:author="Kiên Lê Trung" w:date="2024-12-26T18:35:00Z" w16du:dateUtc="2024-12-26T11:35:00Z">
              <w:rPr>
                <w:noProof/>
                <w:webHidden/>
              </w:rPr>
            </w:rPrChange>
          </w:rPr>
          <w:instrText xml:space="preserve"> PAGEREF _Toc186130568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04" w:author="Kiên Lê Trung" w:date="2024-12-26T18:35:00Z" w16du:dateUtc="2024-12-26T11:35:00Z">
            <w:rPr>
              <w:noProof/>
              <w:webHidden/>
            </w:rPr>
          </w:rPrChange>
        </w:rPr>
        <w:fldChar w:fldCharType="separate"/>
      </w:r>
      <w:ins w:id="1505" w:author="Kiên Lê Trung" w:date="2024-12-26T18:35:00Z" w16du:dateUtc="2024-12-26T11:35:00Z">
        <w:r w:rsidRPr="00954E5E">
          <w:rPr>
            <w:rFonts w:ascii="Times New Roman" w:hAnsi="Times New Roman" w:cs="Times New Roman"/>
            <w:noProof/>
            <w:webHidden/>
            <w:sz w:val="24"/>
            <w:szCs w:val="24"/>
            <w:rPrChange w:id="1506"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0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08"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50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10" w:author="Kiên Lê Trung" w:date="2024-12-26T18:35:00Z" w16du:dateUtc="2024-12-26T11:35:00Z">
            <w:rPr>
              <w:ins w:id="151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12" w:author="Kiên Lê Trung" w:date="2024-12-26T18:35:00Z" w16du:dateUtc="2024-12-26T11:35:00Z">
        <w:r w:rsidRPr="00954E5E">
          <w:rPr>
            <w:rStyle w:val="Hyperlink"/>
            <w:rFonts w:ascii="Times New Roman" w:hAnsi="Times New Roman" w:cs="Times New Roman"/>
            <w:noProof/>
            <w:sz w:val="24"/>
            <w:szCs w:val="24"/>
            <w:rPrChange w:id="151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1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15"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516"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1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18"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519"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52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2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22" w:author="Kiên Lê Trung" w:date="2024-12-26T18:35:00Z" w16du:dateUtc="2024-12-26T11:35:00Z">
              <w:rPr>
                <w:noProof/>
                <w:webHidden/>
              </w:rPr>
            </w:rPrChange>
          </w:rPr>
          <w:instrText xml:space="preserve"> PAGEREF _Toc186130569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23" w:author="Kiên Lê Trung" w:date="2024-12-26T18:35:00Z" w16du:dateUtc="2024-12-26T11:35:00Z">
            <w:rPr>
              <w:noProof/>
              <w:webHidden/>
            </w:rPr>
          </w:rPrChange>
        </w:rPr>
        <w:fldChar w:fldCharType="separate"/>
      </w:r>
      <w:ins w:id="1524" w:author="Kiên Lê Trung" w:date="2024-12-26T18:35:00Z" w16du:dateUtc="2024-12-26T11:35:00Z">
        <w:r w:rsidRPr="00954E5E">
          <w:rPr>
            <w:rFonts w:ascii="Times New Roman" w:hAnsi="Times New Roman" w:cs="Times New Roman"/>
            <w:noProof/>
            <w:webHidden/>
            <w:sz w:val="24"/>
            <w:szCs w:val="24"/>
            <w:rPrChange w:id="1525"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2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27"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52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29" w:author="Kiên Lê Trung" w:date="2024-12-26T18:35:00Z" w16du:dateUtc="2024-12-26T11:35:00Z">
            <w:rPr>
              <w:ins w:id="153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31" w:author="Kiên Lê Trung" w:date="2024-12-26T18:35:00Z" w16du:dateUtc="2024-12-26T11:35:00Z">
        <w:r w:rsidRPr="00954E5E">
          <w:rPr>
            <w:rStyle w:val="Hyperlink"/>
            <w:rFonts w:ascii="Times New Roman" w:hAnsi="Times New Roman" w:cs="Times New Roman"/>
            <w:noProof/>
            <w:sz w:val="24"/>
            <w:szCs w:val="24"/>
            <w:rPrChange w:id="153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3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34"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535"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3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37"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538"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53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4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41" w:author="Kiên Lê Trung" w:date="2024-12-26T18:35:00Z" w16du:dateUtc="2024-12-26T11:35:00Z">
              <w:rPr>
                <w:noProof/>
                <w:webHidden/>
              </w:rPr>
            </w:rPrChange>
          </w:rPr>
          <w:instrText xml:space="preserve"> PAGEREF _Toc186130570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42" w:author="Kiên Lê Trung" w:date="2024-12-26T18:35:00Z" w16du:dateUtc="2024-12-26T11:35:00Z">
            <w:rPr>
              <w:noProof/>
              <w:webHidden/>
            </w:rPr>
          </w:rPrChange>
        </w:rPr>
        <w:fldChar w:fldCharType="separate"/>
      </w:r>
      <w:ins w:id="1543" w:author="Kiên Lê Trung" w:date="2024-12-26T18:35:00Z" w16du:dateUtc="2024-12-26T11:35:00Z">
        <w:r w:rsidRPr="00954E5E">
          <w:rPr>
            <w:rFonts w:ascii="Times New Roman" w:hAnsi="Times New Roman" w:cs="Times New Roman"/>
            <w:noProof/>
            <w:webHidden/>
            <w:sz w:val="24"/>
            <w:szCs w:val="24"/>
            <w:rPrChange w:id="1544"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54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46"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154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48" w:author="Kiên Lê Trung" w:date="2024-12-26T18:35:00Z" w16du:dateUtc="2024-12-26T11:35:00Z">
            <w:rPr>
              <w:ins w:id="154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50" w:author="Kiên Lê Trung" w:date="2024-12-26T18:35:00Z" w16du:dateUtc="2024-12-26T11:35:00Z">
        <w:r w:rsidRPr="00954E5E">
          <w:rPr>
            <w:rStyle w:val="Hyperlink"/>
            <w:rFonts w:ascii="Times New Roman" w:hAnsi="Times New Roman" w:cs="Times New Roman"/>
            <w:noProof/>
            <w:sz w:val="24"/>
            <w:szCs w:val="24"/>
            <w:rPrChange w:id="155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5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53"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1554"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5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56"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1557"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155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5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60" w:author="Kiên Lê Trung" w:date="2024-12-26T18:35:00Z" w16du:dateUtc="2024-12-26T11:35:00Z">
              <w:rPr>
                <w:noProof/>
                <w:webHidden/>
              </w:rPr>
            </w:rPrChange>
          </w:rPr>
          <w:instrText xml:space="preserve"> PAGEREF _Toc186130571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61" w:author="Kiên Lê Trung" w:date="2024-12-26T18:35:00Z" w16du:dateUtc="2024-12-26T11:35:00Z">
            <w:rPr>
              <w:noProof/>
              <w:webHidden/>
            </w:rPr>
          </w:rPrChange>
        </w:rPr>
        <w:fldChar w:fldCharType="separate"/>
      </w:r>
      <w:ins w:id="1562" w:author="Kiên Lê Trung" w:date="2024-12-26T18:35:00Z" w16du:dateUtc="2024-12-26T11:35:00Z">
        <w:r w:rsidRPr="00954E5E">
          <w:rPr>
            <w:rFonts w:ascii="Times New Roman" w:hAnsi="Times New Roman" w:cs="Times New Roman"/>
            <w:noProof/>
            <w:webHidden/>
            <w:sz w:val="24"/>
            <w:szCs w:val="24"/>
            <w:rPrChange w:id="1563"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6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65"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156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67" w:author="Kiên Lê Trung" w:date="2024-12-26T18:35:00Z" w16du:dateUtc="2024-12-26T11:35:00Z">
            <w:rPr>
              <w:ins w:id="156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69" w:author="Kiên Lê Trung" w:date="2024-12-26T18:35:00Z" w16du:dateUtc="2024-12-26T11:35:00Z">
        <w:r w:rsidRPr="00954E5E">
          <w:rPr>
            <w:rStyle w:val="Hyperlink"/>
            <w:rFonts w:ascii="Times New Roman" w:hAnsi="Times New Roman" w:cs="Times New Roman"/>
            <w:noProof/>
            <w:sz w:val="24"/>
            <w:szCs w:val="24"/>
            <w:rPrChange w:id="157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7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72"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1573"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7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75"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1576"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157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7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79" w:author="Kiên Lê Trung" w:date="2024-12-26T18:35:00Z" w16du:dateUtc="2024-12-26T11:35:00Z">
              <w:rPr>
                <w:noProof/>
                <w:webHidden/>
              </w:rPr>
            </w:rPrChange>
          </w:rPr>
          <w:instrText xml:space="preserve"> PAGEREF _Toc186130572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80" w:author="Kiên Lê Trung" w:date="2024-12-26T18:35:00Z" w16du:dateUtc="2024-12-26T11:35:00Z">
            <w:rPr>
              <w:noProof/>
              <w:webHidden/>
            </w:rPr>
          </w:rPrChange>
        </w:rPr>
        <w:fldChar w:fldCharType="separate"/>
      </w:r>
      <w:ins w:id="1581" w:author="Kiên Lê Trung" w:date="2024-12-26T18:35:00Z" w16du:dateUtc="2024-12-26T11:35:00Z">
        <w:r w:rsidRPr="00954E5E">
          <w:rPr>
            <w:rFonts w:ascii="Times New Roman" w:hAnsi="Times New Roman" w:cs="Times New Roman"/>
            <w:noProof/>
            <w:webHidden/>
            <w:sz w:val="24"/>
            <w:szCs w:val="24"/>
            <w:rPrChange w:id="1582"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8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84"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158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86" w:author="Kiên Lê Trung" w:date="2024-12-26T18:35:00Z" w16du:dateUtc="2024-12-26T11:35:00Z">
            <w:rPr>
              <w:ins w:id="158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88" w:author="Kiên Lê Trung" w:date="2024-12-26T18:35:00Z" w16du:dateUtc="2024-12-26T11:35:00Z">
        <w:r w:rsidRPr="00954E5E">
          <w:rPr>
            <w:rStyle w:val="Hyperlink"/>
            <w:rFonts w:ascii="Times New Roman" w:hAnsi="Times New Roman" w:cs="Times New Roman"/>
            <w:noProof/>
            <w:sz w:val="24"/>
            <w:szCs w:val="24"/>
            <w:rPrChange w:id="158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9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91"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1592"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9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94"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1595"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159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9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98" w:author="Kiên Lê Trung" w:date="2024-12-26T18:35:00Z" w16du:dateUtc="2024-12-26T11:35:00Z">
              <w:rPr>
                <w:noProof/>
                <w:webHidden/>
              </w:rPr>
            </w:rPrChange>
          </w:rPr>
          <w:instrText xml:space="preserve"> PAGEREF _Toc186130573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99" w:author="Kiên Lê Trung" w:date="2024-12-26T18:35:00Z" w16du:dateUtc="2024-12-26T11:35:00Z">
            <w:rPr>
              <w:noProof/>
              <w:webHidden/>
            </w:rPr>
          </w:rPrChange>
        </w:rPr>
        <w:fldChar w:fldCharType="separate"/>
      </w:r>
      <w:ins w:id="1600" w:author="Kiên Lê Trung" w:date="2024-12-26T18:35:00Z" w16du:dateUtc="2024-12-26T11:35:00Z">
        <w:r w:rsidRPr="00954E5E">
          <w:rPr>
            <w:rFonts w:ascii="Times New Roman" w:hAnsi="Times New Roman" w:cs="Times New Roman"/>
            <w:noProof/>
            <w:webHidden/>
            <w:sz w:val="24"/>
            <w:szCs w:val="24"/>
            <w:rPrChange w:id="1601"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160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03"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160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05" w:author="Kiên Lê Trung" w:date="2024-12-26T18:35:00Z" w16du:dateUtc="2024-12-26T11:35:00Z">
            <w:rPr>
              <w:ins w:id="160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07" w:author="Kiên Lê Trung" w:date="2024-12-26T18:35:00Z" w16du:dateUtc="2024-12-26T11:35:00Z">
        <w:r w:rsidRPr="00954E5E">
          <w:rPr>
            <w:rStyle w:val="Hyperlink"/>
            <w:rFonts w:ascii="Times New Roman" w:hAnsi="Times New Roman" w:cs="Times New Roman"/>
            <w:noProof/>
            <w:sz w:val="24"/>
            <w:szCs w:val="24"/>
            <w:rPrChange w:id="160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0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10"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1611"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1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13"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1614"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161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1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17" w:author="Kiên Lê Trung" w:date="2024-12-26T18:35:00Z" w16du:dateUtc="2024-12-26T11:35:00Z">
              <w:rPr>
                <w:noProof/>
                <w:webHidden/>
              </w:rPr>
            </w:rPrChange>
          </w:rPr>
          <w:instrText xml:space="preserve"> PAGEREF _Toc186130574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18" w:author="Kiên Lê Trung" w:date="2024-12-26T18:35:00Z" w16du:dateUtc="2024-12-26T11:35:00Z">
            <w:rPr>
              <w:noProof/>
              <w:webHidden/>
            </w:rPr>
          </w:rPrChange>
        </w:rPr>
        <w:fldChar w:fldCharType="separate"/>
      </w:r>
      <w:ins w:id="1619" w:author="Kiên Lê Trung" w:date="2024-12-26T18:35:00Z" w16du:dateUtc="2024-12-26T11:35:00Z">
        <w:r w:rsidRPr="00954E5E">
          <w:rPr>
            <w:rFonts w:ascii="Times New Roman" w:hAnsi="Times New Roman" w:cs="Times New Roman"/>
            <w:noProof/>
            <w:webHidden/>
            <w:sz w:val="24"/>
            <w:szCs w:val="24"/>
            <w:rPrChange w:id="1620"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162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22"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162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24" w:author="Kiên Lê Trung" w:date="2024-12-26T18:35:00Z" w16du:dateUtc="2024-12-26T11:35:00Z">
            <w:rPr>
              <w:ins w:id="162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26" w:author="Kiên Lê Trung" w:date="2024-12-26T18:35:00Z" w16du:dateUtc="2024-12-26T11:35:00Z">
        <w:r w:rsidRPr="00954E5E">
          <w:rPr>
            <w:rStyle w:val="Hyperlink"/>
            <w:rFonts w:ascii="Times New Roman" w:hAnsi="Times New Roman" w:cs="Times New Roman"/>
            <w:noProof/>
            <w:sz w:val="24"/>
            <w:szCs w:val="24"/>
            <w:rPrChange w:id="162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2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29"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1630"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3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32"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1633"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163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3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36" w:author="Kiên Lê Trung" w:date="2024-12-26T18:35:00Z" w16du:dateUtc="2024-12-26T11:35:00Z">
              <w:rPr>
                <w:noProof/>
                <w:webHidden/>
              </w:rPr>
            </w:rPrChange>
          </w:rPr>
          <w:instrText xml:space="preserve"> PAGEREF _Toc186130575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37" w:author="Kiên Lê Trung" w:date="2024-12-26T18:35:00Z" w16du:dateUtc="2024-12-26T11:35:00Z">
            <w:rPr>
              <w:noProof/>
              <w:webHidden/>
            </w:rPr>
          </w:rPrChange>
        </w:rPr>
        <w:fldChar w:fldCharType="separate"/>
      </w:r>
      <w:ins w:id="1638" w:author="Kiên Lê Trung" w:date="2024-12-26T18:35:00Z" w16du:dateUtc="2024-12-26T11:35:00Z">
        <w:r w:rsidRPr="00954E5E">
          <w:rPr>
            <w:rFonts w:ascii="Times New Roman" w:hAnsi="Times New Roman" w:cs="Times New Roman"/>
            <w:noProof/>
            <w:webHidden/>
            <w:sz w:val="24"/>
            <w:szCs w:val="24"/>
            <w:rPrChange w:id="1639"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4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41"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164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43" w:author="Kiên Lê Trung" w:date="2024-12-26T18:35:00Z" w16du:dateUtc="2024-12-26T11:35:00Z">
            <w:rPr>
              <w:ins w:id="164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45" w:author="Kiên Lê Trung" w:date="2024-12-26T18:35:00Z" w16du:dateUtc="2024-12-26T11:35:00Z">
        <w:r w:rsidRPr="00954E5E">
          <w:rPr>
            <w:rStyle w:val="Hyperlink"/>
            <w:rFonts w:ascii="Times New Roman" w:hAnsi="Times New Roman" w:cs="Times New Roman"/>
            <w:noProof/>
            <w:sz w:val="24"/>
            <w:szCs w:val="24"/>
            <w:rPrChange w:id="164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4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48"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1649"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5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51"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1652"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165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5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55" w:author="Kiên Lê Trung" w:date="2024-12-26T18:35:00Z" w16du:dateUtc="2024-12-26T11:35:00Z">
              <w:rPr>
                <w:noProof/>
                <w:webHidden/>
              </w:rPr>
            </w:rPrChange>
          </w:rPr>
          <w:instrText xml:space="preserve"> PAGEREF _Toc186130576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56" w:author="Kiên Lê Trung" w:date="2024-12-26T18:35:00Z" w16du:dateUtc="2024-12-26T11:35:00Z">
            <w:rPr>
              <w:noProof/>
              <w:webHidden/>
            </w:rPr>
          </w:rPrChange>
        </w:rPr>
        <w:fldChar w:fldCharType="separate"/>
      </w:r>
      <w:ins w:id="1657" w:author="Kiên Lê Trung" w:date="2024-12-26T18:35:00Z" w16du:dateUtc="2024-12-26T11:35:00Z">
        <w:r w:rsidRPr="00954E5E">
          <w:rPr>
            <w:rFonts w:ascii="Times New Roman" w:hAnsi="Times New Roman" w:cs="Times New Roman"/>
            <w:noProof/>
            <w:webHidden/>
            <w:sz w:val="24"/>
            <w:szCs w:val="24"/>
            <w:rPrChange w:id="1658"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5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60"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166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62" w:author="Kiên Lê Trung" w:date="2024-12-26T18:35:00Z" w16du:dateUtc="2024-12-26T11:35:00Z">
            <w:rPr>
              <w:ins w:id="166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64" w:author="Kiên Lê Trung" w:date="2024-12-26T18:35:00Z" w16du:dateUtc="2024-12-26T11:35:00Z">
        <w:r w:rsidRPr="00954E5E">
          <w:rPr>
            <w:rStyle w:val="Hyperlink"/>
            <w:rFonts w:ascii="Times New Roman" w:hAnsi="Times New Roman" w:cs="Times New Roman"/>
            <w:noProof/>
            <w:sz w:val="24"/>
            <w:szCs w:val="24"/>
            <w:rPrChange w:id="166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6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7"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1668"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6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70"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1671"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167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7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74" w:author="Kiên Lê Trung" w:date="2024-12-26T18:35:00Z" w16du:dateUtc="2024-12-26T11:35:00Z">
              <w:rPr>
                <w:noProof/>
                <w:webHidden/>
              </w:rPr>
            </w:rPrChange>
          </w:rPr>
          <w:instrText xml:space="preserve"> PAGEREF _Toc186130577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75" w:author="Kiên Lê Trung" w:date="2024-12-26T18:35:00Z" w16du:dateUtc="2024-12-26T11:35:00Z">
            <w:rPr>
              <w:noProof/>
              <w:webHidden/>
            </w:rPr>
          </w:rPrChange>
        </w:rPr>
        <w:fldChar w:fldCharType="separate"/>
      </w:r>
      <w:ins w:id="1676" w:author="Kiên Lê Trung" w:date="2024-12-26T18:35:00Z" w16du:dateUtc="2024-12-26T11:35:00Z">
        <w:r w:rsidRPr="00954E5E">
          <w:rPr>
            <w:rFonts w:ascii="Times New Roman" w:hAnsi="Times New Roman" w:cs="Times New Roman"/>
            <w:noProof/>
            <w:webHidden/>
            <w:sz w:val="24"/>
            <w:szCs w:val="24"/>
            <w:rPrChange w:id="1677"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167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79"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168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81" w:author="Kiên Lê Trung" w:date="2024-12-26T18:35:00Z" w16du:dateUtc="2024-12-26T11:35:00Z">
            <w:rPr>
              <w:ins w:id="168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83" w:author="Kiên Lê Trung" w:date="2024-12-26T18:35:00Z" w16du:dateUtc="2024-12-26T11:35:00Z">
        <w:r w:rsidRPr="00954E5E">
          <w:rPr>
            <w:rStyle w:val="Hyperlink"/>
            <w:rFonts w:ascii="Times New Roman" w:hAnsi="Times New Roman" w:cs="Times New Roman"/>
            <w:noProof/>
            <w:sz w:val="24"/>
            <w:szCs w:val="24"/>
            <w:rPrChange w:id="168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6"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1687"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8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89"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1690"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169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9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instrText xml:space="preserve"> PAGEREF _Toc186130578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94" w:author="Kiên Lê Trung" w:date="2024-12-26T18:35:00Z" w16du:dateUtc="2024-12-26T11:35:00Z">
            <w:rPr>
              <w:noProof/>
              <w:webHidden/>
            </w:rPr>
          </w:rPrChange>
        </w:rPr>
        <w:fldChar w:fldCharType="separate"/>
      </w:r>
      <w:ins w:id="1695" w:author="Kiên Lê Trung" w:date="2024-12-26T18:35:00Z" w16du:dateUtc="2024-12-26T11:35:00Z">
        <w:r w:rsidRPr="00954E5E">
          <w:rPr>
            <w:rFonts w:ascii="Times New Roman" w:hAnsi="Times New Roman" w:cs="Times New Roman"/>
            <w:noProof/>
            <w:webHidden/>
            <w:sz w:val="24"/>
            <w:szCs w:val="24"/>
            <w:rPrChange w:id="1696"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69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8"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169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00" w:author="Kiên Lê Trung" w:date="2024-12-26T18:35:00Z" w16du:dateUtc="2024-12-26T11:35:00Z">
            <w:rPr>
              <w:ins w:id="170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02" w:author="Kiên Lê Trung" w:date="2024-12-26T18:35:00Z" w16du:dateUtc="2024-12-26T11:35:00Z">
        <w:r w:rsidRPr="00954E5E">
          <w:rPr>
            <w:rStyle w:val="Hyperlink"/>
            <w:rFonts w:ascii="Times New Roman" w:hAnsi="Times New Roman" w:cs="Times New Roman"/>
            <w:noProof/>
            <w:sz w:val="24"/>
            <w:szCs w:val="24"/>
            <w:rPrChange w:id="170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5"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1706"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0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8"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1709"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171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1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instrText xml:space="preserve"> PAGEREF _Toc186130579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13" w:author="Kiên Lê Trung" w:date="2024-12-26T18:35:00Z" w16du:dateUtc="2024-12-26T11:35:00Z">
            <w:rPr>
              <w:noProof/>
              <w:webHidden/>
            </w:rPr>
          </w:rPrChange>
        </w:rPr>
        <w:fldChar w:fldCharType="separate"/>
      </w:r>
      <w:ins w:id="1714" w:author="Kiên Lê Trung" w:date="2024-12-26T18:35:00Z" w16du:dateUtc="2024-12-26T11:35:00Z">
        <w:r w:rsidRPr="00954E5E">
          <w:rPr>
            <w:rFonts w:ascii="Times New Roman" w:hAnsi="Times New Roman" w:cs="Times New Roman"/>
            <w:noProof/>
            <w:webHidden/>
            <w:sz w:val="24"/>
            <w:szCs w:val="24"/>
            <w:rPrChange w:id="1715"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71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7"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171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19" w:author="Kiên Lê Trung" w:date="2024-12-26T18:35:00Z" w16du:dateUtc="2024-12-26T11:35:00Z">
            <w:rPr>
              <w:ins w:id="172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21" w:author="Kiên Lê Trung" w:date="2024-12-26T18:35:00Z" w16du:dateUtc="2024-12-26T11:35:00Z">
        <w:r w:rsidRPr="00954E5E">
          <w:rPr>
            <w:rStyle w:val="Hyperlink"/>
            <w:rFonts w:ascii="Times New Roman" w:hAnsi="Times New Roman" w:cs="Times New Roman"/>
            <w:noProof/>
            <w:sz w:val="24"/>
            <w:szCs w:val="24"/>
            <w:rPrChange w:id="172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2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4"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1725"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2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7"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1728"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172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3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instrText xml:space="preserve"> PAGEREF _Toc186130580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32" w:author="Kiên Lê Trung" w:date="2024-12-26T18:35:00Z" w16du:dateUtc="2024-12-26T11:35:00Z">
            <w:rPr>
              <w:noProof/>
              <w:webHidden/>
            </w:rPr>
          </w:rPrChange>
        </w:rPr>
        <w:fldChar w:fldCharType="separate"/>
      </w:r>
      <w:ins w:id="1733" w:author="Kiên Lê Trung" w:date="2024-12-26T18:35:00Z" w16du:dateUtc="2024-12-26T11:35:00Z">
        <w:r w:rsidRPr="00954E5E">
          <w:rPr>
            <w:rFonts w:ascii="Times New Roman" w:hAnsi="Times New Roman" w:cs="Times New Roman"/>
            <w:noProof/>
            <w:webHidden/>
            <w:sz w:val="24"/>
            <w:szCs w:val="24"/>
            <w:rPrChange w:id="1734"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173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6"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173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8" w:author="Kiên Lê Trung" w:date="2024-12-26T18:35:00Z" w16du:dateUtc="2024-12-26T11:35:00Z">
            <w:rPr>
              <w:ins w:id="173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40" w:author="Kiên Lê Trung" w:date="2024-12-26T18:35:00Z" w16du:dateUtc="2024-12-26T11:35:00Z">
        <w:r w:rsidRPr="00954E5E">
          <w:rPr>
            <w:rStyle w:val="Hyperlink"/>
            <w:rFonts w:ascii="Times New Roman" w:hAnsi="Times New Roman" w:cs="Times New Roman"/>
            <w:noProof/>
            <w:sz w:val="24"/>
            <w:szCs w:val="24"/>
            <w:rPrChange w:id="174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43"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1744"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4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6"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1747"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174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4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instrText xml:space="preserve"> PAGEREF _Toc186130581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51" w:author="Kiên Lê Trung" w:date="2024-12-26T18:35:00Z" w16du:dateUtc="2024-12-26T11:35:00Z">
            <w:rPr>
              <w:noProof/>
              <w:webHidden/>
            </w:rPr>
          </w:rPrChange>
        </w:rPr>
        <w:fldChar w:fldCharType="separate"/>
      </w:r>
      <w:ins w:id="1752" w:author="Kiên Lê Trung" w:date="2024-12-26T18:35:00Z" w16du:dateUtc="2024-12-26T11:35:00Z">
        <w:r w:rsidRPr="00954E5E">
          <w:rPr>
            <w:rFonts w:ascii="Times New Roman" w:hAnsi="Times New Roman" w:cs="Times New Roman"/>
            <w:noProof/>
            <w:webHidden/>
            <w:sz w:val="24"/>
            <w:szCs w:val="24"/>
            <w:rPrChange w:id="1753"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5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5"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175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57" w:author="Kiên Lê Trung" w:date="2024-12-26T18:35:00Z" w16du:dateUtc="2024-12-26T11:35:00Z">
            <w:rPr>
              <w:ins w:id="175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59" w:author="Kiên Lê Trung" w:date="2024-12-26T18:35:00Z" w16du:dateUtc="2024-12-26T11:35:00Z">
        <w:r w:rsidRPr="00954E5E">
          <w:rPr>
            <w:rStyle w:val="Hyperlink"/>
            <w:rFonts w:ascii="Times New Roman" w:hAnsi="Times New Roman" w:cs="Times New Roman"/>
            <w:noProof/>
            <w:sz w:val="24"/>
            <w:szCs w:val="24"/>
            <w:rPrChange w:id="176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6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62"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1763"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6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5"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1766"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176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6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69" w:author="Kiên Lê Trung" w:date="2024-12-26T18:35:00Z" w16du:dateUtc="2024-12-26T11:35:00Z">
              <w:rPr>
                <w:noProof/>
                <w:webHidden/>
              </w:rPr>
            </w:rPrChange>
          </w:rPr>
          <w:instrText xml:space="preserve"> PAGEREF _Toc186130582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70" w:author="Kiên Lê Trung" w:date="2024-12-26T18:35:00Z" w16du:dateUtc="2024-12-26T11:35:00Z">
            <w:rPr>
              <w:noProof/>
              <w:webHidden/>
            </w:rPr>
          </w:rPrChange>
        </w:rPr>
        <w:fldChar w:fldCharType="separate"/>
      </w:r>
      <w:ins w:id="1771" w:author="Kiên Lê Trung" w:date="2024-12-26T18:35:00Z" w16du:dateUtc="2024-12-26T11:35:00Z">
        <w:r w:rsidRPr="00954E5E">
          <w:rPr>
            <w:rFonts w:ascii="Times New Roman" w:hAnsi="Times New Roman" w:cs="Times New Roman"/>
            <w:noProof/>
            <w:webHidden/>
            <w:sz w:val="24"/>
            <w:szCs w:val="24"/>
            <w:rPrChange w:id="1772"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7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4"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177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76" w:author="Kiên Lê Trung" w:date="2024-12-26T18:35:00Z" w16du:dateUtc="2024-12-26T11:35:00Z">
            <w:rPr>
              <w:ins w:id="177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78" w:author="Kiên Lê Trung" w:date="2024-12-26T18:35:00Z" w16du:dateUtc="2024-12-26T11:35:00Z">
        <w:r w:rsidRPr="00954E5E">
          <w:rPr>
            <w:rStyle w:val="Hyperlink"/>
            <w:rFonts w:ascii="Times New Roman" w:hAnsi="Times New Roman" w:cs="Times New Roman"/>
            <w:noProof/>
            <w:sz w:val="24"/>
            <w:szCs w:val="24"/>
            <w:rPrChange w:id="177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8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81"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1782"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8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84"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1785"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178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8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88" w:author="Kiên Lê Trung" w:date="2024-12-26T18:35:00Z" w16du:dateUtc="2024-12-26T11:35:00Z">
              <w:rPr>
                <w:noProof/>
                <w:webHidden/>
              </w:rPr>
            </w:rPrChange>
          </w:rPr>
          <w:instrText xml:space="preserve"> PAGEREF _Toc186130583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89" w:author="Kiên Lê Trung" w:date="2024-12-26T18:35:00Z" w16du:dateUtc="2024-12-26T11:35:00Z">
            <w:rPr>
              <w:noProof/>
              <w:webHidden/>
            </w:rPr>
          </w:rPrChange>
        </w:rPr>
        <w:fldChar w:fldCharType="separate"/>
      </w:r>
      <w:ins w:id="1790" w:author="Kiên Lê Trung" w:date="2024-12-26T18:35:00Z" w16du:dateUtc="2024-12-26T11:35:00Z">
        <w:r w:rsidRPr="00954E5E">
          <w:rPr>
            <w:rFonts w:ascii="Times New Roman" w:hAnsi="Times New Roman" w:cs="Times New Roman"/>
            <w:noProof/>
            <w:webHidden/>
            <w:sz w:val="24"/>
            <w:szCs w:val="24"/>
            <w:rPrChange w:id="1791"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179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93"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179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95" w:author="Kiên Lê Trung" w:date="2024-12-26T18:35:00Z" w16du:dateUtc="2024-12-26T11:35:00Z">
            <w:rPr>
              <w:ins w:id="179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97" w:author="Kiên Lê Trung" w:date="2024-12-26T18:35:00Z" w16du:dateUtc="2024-12-26T11:35:00Z">
        <w:r w:rsidRPr="00954E5E">
          <w:rPr>
            <w:rStyle w:val="Hyperlink"/>
            <w:rFonts w:ascii="Times New Roman" w:hAnsi="Times New Roman" w:cs="Times New Roman"/>
            <w:noProof/>
            <w:sz w:val="24"/>
            <w:szCs w:val="24"/>
            <w:rPrChange w:id="179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9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00"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1801"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0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03"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1804"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180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0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07" w:author="Kiên Lê Trung" w:date="2024-12-26T18:35:00Z" w16du:dateUtc="2024-12-26T11:35:00Z">
              <w:rPr>
                <w:noProof/>
                <w:webHidden/>
              </w:rPr>
            </w:rPrChange>
          </w:rPr>
          <w:instrText xml:space="preserve"> PAGEREF _Toc186130584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08" w:author="Kiên Lê Trung" w:date="2024-12-26T18:35:00Z" w16du:dateUtc="2024-12-26T11:35:00Z">
            <w:rPr>
              <w:noProof/>
              <w:webHidden/>
            </w:rPr>
          </w:rPrChange>
        </w:rPr>
        <w:fldChar w:fldCharType="separate"/>
      </w:r>
      <w:ins w:id="1809" w:author="Kiên Lê Trung" w:date="2024-12-26T18:35:00Z" w16du:dateUtc="2024-12-26T11:35:00Z">
        <w:r w:rsidRPr="00954E5E">
          <w:rPr>
            <w:rFonts w:ascii="Times New Roman" w:hAnsi="Times New Roman" w:cs="Times New Roman"/>
            <w:noProof/>
            <w:webHidden/>
            <w:sz w:val="24"/>
            <w:szCs w:val="24"/>
            <w:rPrChange w:id="1810"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181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12"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181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14" w:author="Kiên Lê Trung" w:date="2024-12-26T18:35:00Z" w16du:dateUtc="2024-12-26T11:35:00Z">
            <w:rPr>
              <w:ins w:id="181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16" w:author="Kiên Lê Trung" w:date="2024-12-26T18:35:00Z" w16du:dateUtc="2024-12-26T11:35:00Z">
        <w:r w:rsidRPr="00954E5E">
          <w:rPr>
            <w:rStyle w:val="Hyperlink"/>
            <w:rFonts w:ascii="Times New Roman" w:hAnsi="Times New Roman" w:cs="Times New Roman"/>
            <w:noProof/>
            <w:sz w:val="24"/>
            <w:szCs w:val="24"/>
            <w:rPrChange w:id="181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1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19"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1820"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2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22"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1823"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182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2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26" w:author="Kiên Lê Trung" w:date="2024-12-26T18:35:00Z" w16du:dateUtc="2024-12-26T11:35:00Z">
              <w:rPr>
                <w:noProof/>
                <w:webHidden/>
              </w:rPr>
            </w:rPrChange>
          </w:rPr>
          <w:instrText xml:space="preserve"> PAGEREF _Toc186130585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27" w:author="Kiên Lê Trung" w:date="2024-12-26T18:35:00Z" w16du:dateUtc="2024-12-26T11:35:00Z">
            <w:rPr>
              <w:noProof/>
              <w:webHidden/>
            </w:rPr>
          </w:rPrChange>
        </w:rPr>
        <w:fldChar w:fldCharType="separate"/>
      </w:r>
      <w:ins w:id="1828" w:author="Kiên Lê Trung" w:date="2024-12-26T18:35:00Z" w16du:dateUtc="2024-12-26T11:35:00Z">
        <w:r w:rsidRPr="00954E5E">
          <w:rPr>
            <w:rFonts w:ascii="Times New Roman" w:hAnsi="Times New Roman" w:cs="Times New Roman"/>
            <w:noProof/>
            <w:webHidden/>
            <w:sz w:val="24"/>
            <w:szCs w:val="24"/>
            <w:rPrChange w:id="1829"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3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31"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183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33" w:author="Kiên Lê Trung" w:date="2024-12-26T18:35:00Z" w16du:dateUtc="2024-12-26T11:35:00Z">
            <w:rPr>
              <w:ins w:id="183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35" w:author="Kiên Lê Trung" w:date="2024-12-26T18:35:00Z" w16du:dateUtc="2024-12-26T11:35:00Z">
        <w:r w:rsidRPr="00954E5E">
          <w:rPr>
            <w:rStyle w:val="Hyperlink"/>
            <w:rFonts w:ascii="Times New Roman" w:hAnsi="Times New Roman" w:cs="Times New Roman"/>
            <w:noProof/>
            <w:sz w:val="24"/>
            <w:szCs w:val="24"/>
            <w:rPrChange w:id="183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3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38"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1839" w:author="Kiên Lê Trung" w:date="2024-12-26T18:35:00Z" w16du:dateUtc="2024-12-26T11:35:00Z">
              <w:rPr>
                <w:rStyle w:val="Hyperlink"/>
                <w:noProof/>
              </w:rPr>
            </w:rPrChange>
          </w:rPr>
          <w:instrText xml:space="preserve"> </w:instrText>
        </w:r>
        <w:r w:rsidRPr="00A9703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4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41"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1842"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184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4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45" w:author="Kiên Lê Trung" w:date="2024-12-26T18:35:00Z" w16du:dateUtc="2024-12-26T11:35:00Z">
              <w:rPr>
                <w:noProof/>
                <w:webHidden/>
              </w:rPr>
            </w:rPrChange>
          </w:rPr>
          <w:instrText xml:space="preserve"> PAGEREF _Toc186130586 \h </w:instrText>
        </w:r>
      </w:ins>
      <w:r w:rsidRPr="00A9703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46" w:author="Kiên Lê Trung" w:date="2024-12-26T18:35:00Z" w16du:dateUtc="2024-12-26T11:35:00Z">
            <w:rPr>
              <w:noProof/>
              <w:webHidden/>
            </w:rPr>
          </w:rPrChange>
        </w:rPr>
        <w:fldChar w:fldCharType="separate"/>
      </w:r>
      <w:ins w:id="1847" w:author="Kiên Lê Trung" w:date="2024-12-26T18:35:00Z" w16du:dateUtc="2024-12-26T11:35:00Z">
        <w:r w:rsidRPr="00954E5E">
          <w:rPr>
            <w:rFonts w:ascii="Times New Roman" w:hAnsi="Times New Roman" w:cs="Times New Roman"/>
            <w:noProof/>
            <w:webHidden/>
            <w:sz w:val="24"/>
            <w:szCs w:val="24"/>
            <w:rPrChange w:id="1848"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4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50" w:author="Kiên Lê Trung" w:date="2024-12-26T18:35:00Z" w16du:dateUtc="2024-12-26T11:35:00Z">
              <w:rPr>
                <w:rStyle w:val="Hyperlink"/>
                <w:noProof/>
              </w:rPr>
            </w:rPrChange>
          </w:rPr>
          <w:fldChar w:fldCharType="end"/>
        </w:r>
      </w:ins>
    </w:p>
    <w:p w14:paraId="7C8AB086" w14:textId="29645061" w:rsidR="00954E5E" w:rsidRPr="00954E5E" w:rsidRDefault="00954E5E">
      <w:pPr>
        <w:rPr>
          <w:rFonts w:cs="Times New Roman"/>
          <w:sz w:val="24"/>
          <w:szCs w:val="24"/>
          <w:lang w:val="en-US"/>
          <w:rPrChange w:id="1851" w:author="Kiên Lê Trung" w:date="2024-12-26T18:35:00Z" w16du:dateUtc="2024-12-26T11:35:00Z">
            <w:rPr/>
          </w:rPrChange>
        </w:rPr>
        <w:pPrChange w:id="1852" w:author="Kiên Lê Trung" w:date="2024-12-26T18:35:00Z" w16du:dateUtc="2024-12-26T11:35:00Z">
          <w:pPr>
            <w:pStyle w:val="Heading1"/>
          </w:pPr>
        </w:pPrChange>
      </w:pPr>
      <w:ins w:id="1853" w:author="Kiên Lê Trung" w:date="2024-12-26T18:35:00Z" w16du:dateUtc="2024-12-26T11:35:00Z">
        <w:r w:rsidRPr="00954E5E">
          <w:rPr>
            <w:rFonts w:ascii="Times New Roman" w:hAnsi="Times New Roman" w:cs="Times New Roman"/>
            <w:sz w:val="24"/>
            <w:szCs w:val="24"/>
            <w:lang w:val="en-US"/>
            <w:rPrChange w:id="1854" w:author="Kiên Lê Trung" w:date="2024-12-26T18:35:00Z" w16du:dateUtc="2024-12-26T11:35:00Z">
              <w:rPr>
                <w:b w:val="0"/>
                <w:lang w:val="en-US"/>
              </w:rPr>
            </w:rPrChange>
          </w:rPr>
          <w:fldChar w:fldCharType="end"/>
        </w:r>
      </w:ins>
    </w:p>
    <w:p w14:paraId="3B5547D2" w14:textId="246A0091" w:rsidR="00533F53" w:rsidRPr="007C6909" w:rsidRDefault="00533F53">
      <w:pPr>
        <w:pStyle w:val="TableofFigures"/>
        <w:tabs>
          <w:tab w:val="right" w:leader="dot" w:pos="9019"/>
        </w:tabs>
        <w:rPr>
          <w:del w:id="185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6"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185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185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186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186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186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186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186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187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187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187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187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187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188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188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188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188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188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189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189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189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189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189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190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190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190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190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190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1911"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2"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1913"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4"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1915"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6"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1917"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8"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1919"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20"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1921" w:author="Kiên Lê Trung" w:date="2024-12-26T18:35:00Z" w16du:dateUtc="2024-12-26T11:35:00Z"/>
          <w:rFonts w:ascii="Times New Roman" w:eastAsia="Times New Roman" w:hAnsi="Times New Roman" w:cs="Times New Roman"/>
          <w:sz w:val="28"/>
          <w:szCs w:val="28"/>
        </w:rPr>
      </w:pPr>
      <w:del w:id="1922"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1923"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1924"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1925"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1926"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1927"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1928"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1929"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1930"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1931"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1932" w:name="_Toc185955137"/>
      <w:bookmarkStart w:id="1933" w:name="_Toc186130289"/>
      <w:r>
        <w:t>Danh mục các hình vẽ</w:t>
      </w:r>
      <w:bookmarkEnd w:id="1932"/>
      <w:bookmarkEnd w:id="1933"/>
      <w:r>
        <w:t xml:space="preserve"> </w:t>
      </w:r>
    </w:p>
    <w:p w14:paraId="69355BFF" w14:textId="490824D3" w:rsidR="00902100" w:rsidRPr="00902100" w:rsidRDefault="00902100">
      <w:pPr>
        <w:pStyle w:val="TableofFigures"/>
        <w:tabs>
          <w:tab w:val="right" w:leader="dot" w:pos="9019"/>
        </w:tabs>
        <w:rPr>
          <w:ins w:id="19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35" w:author="Kiên Lê Trung" w:date="2024-12-26T18:39:00Z" w16du:dateUtc="2024-12-26T11:39:00Z">
            <w:rPr>
              <w:ins w:id="19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37"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1938" w:author="Kiên Lê Trung" w:date="2024-12-26T18:39:00Z" w16du:dateUtc="2024-12-26T11:39:00Z">
        <w:r w:rsidRPr="00902100">
          <w:rPr>
            <w:rStyle w:val="Hyperlink"/>
            <w:rFonts w:ascii="Times New Roman" w:hAnsi="Times New Roman" w:cs="Times New Roman"/>
            <w:noProof/>
            <w:sz w:val="24"/>
            <w:szCs w:val="24"/>
            <w:rPrChange w:id="19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41"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194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4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44"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1945"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194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4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48" w:author="Kiên Lê Trung" w:date="2024-12-26T18:39:00Z" w16du:dateUtc="2024-12-26T11:39:00Z">
              <w:rPr>
                <w:noProof/>
                <w:webHidden/>
              </w:rPr>
            </w:rPrChange>
          </w:rPr>
          <w:instrText xml:space="preserve"> PAGEREF _Toc186130760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49" w:author="Kiên Lê Trung" w:date="2024-12-26T18:39:00Z" w16du:dateUtc="2024-12-26T11:39:00Z">
            <w:rPr>
              <w:noProof/>
              <w:webHidden/>
            </w:rPr>
          </w:rPrChange>
        </w:rPr>
        <w:fldChar w:fldCharType="separate"/>
      </w:r>
      <w:ins w:id="1950" w:author="Kiên Lê Trung" w:date="2024-12-26T18:39:00Z" w16du:dateUtc="2024-12-26T11:39:00Z">
        <w:r w:rsidRPr="00902100">
          <w:rPr>
            <w:rFonts w:ascii="Times New Roman" w:hAnsi="Times New Roman" w:cs="Times New Roman"/>
            <w:noProof/>
            <w:webHidden/>
            <w:sz w:val="24"/>
            <w:szCs w:val="24"/>
            <w:rPrChange w:id="1951"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5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53"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195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55" w:author="Kiên Lê Trung" w:date="2024-12-26T18:39:00Z" w16du:dateUtc="2024-12-26T11:39:00Z">
            <w:rPr>
              <w:ins w:id="195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57" w:author="Kiên Lê Trung" w:date="2024-12-26T18:39:00Z" w16du:dateUtc="2024-12-26T11:39:00Z">
        <w:r w:rsidRPr="00902100">
          <w:rPr>
            <w:rStyle w:val="Hyperlink"/>
            <w:rFonts w:ascii="Times New Roman" w:hAnsi="Times New Roman" w:cs="Times New Roman"/>
            <w:noProof/>
            <w:sz w:val="24"/>
            <w:szCs w:val="24"/>
            <w:rPrChange w:id="195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5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60"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196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63"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1964"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19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67" w:author="Kiên Lê Trung" w:date="2024-12-26T18:39:00Z" w16du:dateUtc="2024-12-26T11:39:00Z">
              <w:rPr>
                <w:noProof/>
                <w:webHidden/>
              </w:rPr>
            </w:rPrChange>
          </w:rPr>
          <w:instrText xml:space="preserve"> PAGEREF _Toc186130761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68" w:author="Kiên Lê Trung" w:date="2024-12-26T18:39:00Z" w16du:dateUtc="2024-12-26T11:39:00Z">
            <w:rPr>
              <w:noProof/>
              <w:webHidden/>
            </w:rPr>
          </w:rPrChange>
        </w:rPr>
        <w:fldChar w:fldCharType="separate"/>
      </w:r>
      <w:ins w:id="1969" w:author="Kiên Lê Trung" w:date="2024-12-26T18:39:00Z" w16du:dateUtc="2024-12-26T11:39:00Z">
        <w:r w:rsidRPr="00902100">
          <w:rPr>
            <w:rFonts w:ascii="Times New Roman" w:hAnsi="Times New Roman" w:cs="Times New Roman"/>
            <w:noProof/>
            <w:webHidden/>
            <w:sz w:val="24"/>
            <w:szCs w:val="24"/>
            <w:rPrChange w:id="1970"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72"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19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74" w:author="Kiên Lê Trung" w:date="2024-12-26T18:39:00Z" w16du:dateUtc="2024-12-26T11:39:00Z">
            <w:rPr>
              <w:ins w:id="19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76" w:author="Kiên Lê Trung" w:date="2024-12-26T18:39:00Z" w16du:dateUtc="2024-12-26T11:39:00Z">
        <w:r w:rsidRPr="00902100">
          <w:rPr>
            <w:rStyle w:val="Hyperlink"/>
            <w:rFonts w:ascii="Times New Roman" w:hAnsi="Times New Roman" w:cs="Times New Roman"/>
            <w:noProof/>
            <w:sz w:val="24"/>
            <w:szCs w:val="24"/>
            <w:rPrChange w:id="19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79"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198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82"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1983"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19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86" w:author="Kiên Lê Trung" w:date="2024-12-26T18:39:00Z" w16du:dateUtc="2024-12-26T11:39:00Z">
              <w:rPr>
                <w:noProof/>
                <w:webHidden/>
              </w:rPr>
            </w:rPrChange>
          </w:rPr>
          <w:instrText xml:space="preserve"> PAGEREF _Toc186130762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87" w:author="Kiên Lê Trung" w:date="2024-12-26T18:39:00Z" w16du:dateUtc="2024-12-26T11:39:00Z">
            <w:rPr>
              <w:noProof/>
              <w:webHidden/>
            </w:rPr>
          </w:rPrChange>
        </w:rPr>
        <w:fldChar w:fldCharType="separate"/>
      </w:r>
      <w:ins w:id="1988" w:author="Kiên Lê Trung" w:date="2024-12-26T18:39:00Z" w16du:dateUtc="2024-12-26T11:39:00Z">
        <w:r w:rsidRPr="00902100">
          <w:rPr>
            <w:rFonts w:ascii="Times New Roman" w:hAnsi="Times New Roman" w:cs="Times New Roman"/>
            <w:noProof/>
            <w:webHidden/>
            <w:sz w:val="24"/>
            <w:szCs w:val="24"/>
            <w:rPrChange w:id="1989"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19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91"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19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93" w:author="Kiên Lê Trung" w:date="2024-12-26T18:39:00Z" w16du:dateUtc="2024-12-26T11:39:00Z">
            <w:rPr>
              <w:ins w:id="19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95" w:author="Kiên Lê Trung" w:date="2024-12-26T18:39:00Z" w16du:dateUtc="2024-12-26T11:39:00Z">
        <w:r w:rsidRPr="00902100">
          <w:rPr>
            <w:rStyle w:val="Hyperlink"/>
            <w:rFonts w:ascii="Times New Roman" w:hAnsi="Times New Roman" w:cs="Times New Roman"/>
            <w:noProof/>
            <w:sz w:val="24"/>
            <w:szCs w:val="24"/>
            <w:rPrChange w:id="19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98"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199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01"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002"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0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05" w:author="Kiên Lê Trung" w:date="2024-12-26T18:39:00Z" w16du:dateUtc="2024-12-26T11:39:00Z">
              <w:rPr>
                <w:noProof/>
                <w:webHidden/>
              </w:rPr>
            </w:rPrChange>
          </w:rPr>
          <w:instrText xml:space="preserve"> PAGEREF _Toc186130763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06" w:author="Kiên Lê Trung" w:date="2024-12-26T18:39:00Z" w16du:dateUtc="2024-12-26T11:39:00Z">
            <w:rPr>
              <w:noProof/>
              <w:webHidden/>
            </w:rPr>
          </w:rPrChange>
        </w:rPr>
        <w:fldChar w:fldCharType="separate"/>
      </w:r>
      <w:ins w:id="2007" w:author="Kiên Lê Trung" w:date="2024-12-26T18:39:00Z" w16du:dateUtc="2024-12-26T11:39:00Z">
        <w:r w:rsidRPr="00902100">
          <w:rPr>
            <w:rFonts w:ascii="Times New Roman" w:hAnsi="Times New Roman" w:cs="Times New Roman"/>
            <w:noProof/>
            <w:webHidden/>
            <w:sz w:val="24"/>
            <w:szCs w:val="24"/>
            <w:rPrChange w:id="2008"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0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10"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0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12" w:author="Kiên Lê Trung" w:date="2024-12-26T18:39:00Z" w16du:dateUtc="2024-12-26T11:39:00Z">
            <w:rPr>
              <w:ins w:id="20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14" w:author="Kiên Lê Trung" w:date="2024-12-26T18:39:00Z" w16du:dateUtc="2024-12-26T11:39:00Z">
        <w:r w:rsidRPr="00902100">
          <w:rPr>
            <w:rStyle w:val="Hyperlink"/>
            <w:rFonts w:ascii="Times New Roman" w:hAnsi="Times New Roman" w:cs="Times New Roman"/>
            <w:noProof/>
            <w:sz w:val="24"/>
            <w:szCs w:val="24"/>
            <w:rPrChange w:id="20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17"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01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20"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021"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0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24" w:author="Kiên Lê Trung" w:date="2024-12-26T18:39:00Z" w16du:dateUtc="2024-12-26T11:39:00Z">
              <w:rPr>
                <w:noProof/>
                <w:webHidden/>
              </w:rPr>
            </w:rPrChange>
          </w:rPr>
          <w:instrText xml:space="preserve"> PAGEREF _Toc186130764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25" w:author="Kiên Lê Trung" w:date="2024-12-26T18:39:00Z" w16du:dateUtc="2024-12-26T11:39:00Z">
            <w:rPr>
              <w:noProof/>
              <w:webHidden/>
            </w:rPr>
          </w:rPrChange>
        </w:rPr>
        <w:fldChar w:fldCharType="separate"/>
      </w:r>
      <w:ins w:id="2026" w:author="Kiên Lê Trung" w:date="2024-12-26T18:39:00Z" w16du:dateUtc="2024-12-26T11:39:00Z">
        <w:r w:rsidRPr="00902100">
          <w:rPr>
            <w:rFonts w:ascii="Times New Roman" w:hAnsi="Times New Roman" w:cs="Times New Roman"/>
            <w:noProof/>
            <w:webHidden/>
            <w:sz w:val="24"/>
            <w:szCs w:val="24"/>
            <w:rPrChange w:id="2027"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29"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0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31" w:author="Kiên Lê Trung" w:date="2024-12-26T18:39:00Z" w16du:dateUtc="2024-12-26T11:39:00Z">
            <w:rPr>
              <w:ins w:id="20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33" w:author="Kiên Lê Trung" w:date="2024-12-26T18:39:00Z" w16du:dateUtc="2024-12-26T11:39:00Z">
        <w:r w:rsidRPr="00902100">
          <w:rPr>
            <w:rStyle w:val="Hyperlink"/>
            <w:rFonts w:ascii="Times New Roman" w:hAnsi="Times New Roman" w:cs="Times New Roman"/>
            <w:noProof/>
            <w:sz w:val="24"/>
            <w:szCs w:val="24"/>
            <w:rPrChange w:id="20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36"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03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3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39"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040"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04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4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43" w:author="Kiên Lê Trung" w:date="2024-12-26T18:39:00Z" w16du:dateUtc="2024-12-26T11:39:00Z">
              <w:rPr>
                <w:noProof/>
                <w:webHidden/>
              </w:rPr>
            </w:rPrChange>
          </w:rPr>
          <w:instrText xml:space="preserve"> PAGEREF _Toc186130765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44" w:author="Kiên Lê Trung" w:date="2024-12-26T18:39:00Z" w16du:dateUtc="2024-12-26T11:39:00Z">
            <w:rPr>
              <w:noProof/>
              <w:webHidden/>
            </w:rPr>
          </w:rPrChange>
        </w:rPr>
        <w:fldChar w:fldCharType="separate"/>
      </w:r>
      <w:ins w:id="2045" w:author="Kiên Lê Trung" w:date="2024-12-26T18:39:00Z" w16du:dateUtc="2024-12-26T11:39:00Z">
        <w:r w:rsidRPr="00902100">
          <w:rPr>
            <w:rFonts w:ascii="Times New Roman" w:hAnsi="Times New Roman" w:cs="Times New Roman"/>
            <w:noProof/>
            <w:webHidden/>
            <w:sz w:val="24"/>
            <w:szCs w:val="24"/>
            <w:rPrChange w:id="2046"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4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48"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04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50" w:author="Kiên Lê Trung" w:date="2024-12-26T18:39:00Z" w16du:dateUtc="2024-12-26T11:39:00Z">
            <w:rPr>
              <w:ins w:id="205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52" w:author="Kiên Lê Trung" w:date="2024-12-26T18:39:00Z" w16du:dateUtc="2024-12-26T11:39:00Z">
        <w:r w:rsidRPr="00902100">
          <w:rPr>
            <w:rStyle w:val="Hyperlink"/>
            <w:rFonts w:ascii="Times New Roman" w:hAnsi="Times New Roman" w:cs="Times New Roman"/>
            <w:noProof/>
            <w:sz w:val="24"/>
            <w:szCs w:val="24"/>
            <w:rPrChange w:id="205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5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55"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05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58"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059"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0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62" w:author="Kiên Lê Trung" w:date="2024-12-26T18:39:00Z" w16du:dateUtc="2024-12-26T11:39:00Z">
              <w:rPr>
                <w:noProof/>
                <w:webHidden/>
              </w:rPr>
            </w:rPrChange>
          </w:rPr>
          <w:instrText xml:space="preserve"> PAGEREF _Toc186130766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63" w:author="Kiên Lê Trung" w:date="2024-12-26T18:39:00Z" w16du:dateUtc="2024-12-26T11:39:00Z">
            <w:rPr>
              <w:noProof/>
              <w:webHidden/>
            </w:rPr>
          </w:rPrChange>
        </w:rPr>
        <w:fldChar w:fldCharType="separate"/>
      </w:r>
      <w:ins w:id="2064" w:author="Kiên Lê Trung" w:date="2024-12-26T18:39:00Z" w16du:dateUtc="2024-12-26T11:39:00Z">
        <w:r w:rsidRPr="00902100">
          <w:rPr>
            <w:rFonts w:ascii="Times New Roman" w:hAnsi="Times New Roman" w:cs="Times New Roman"/>
            <w:noProof/>
            <w:webHidden/>
            <w:sz w:val="24"/>
            <w:szCs w:val="24"/>
            <w:rPrChange w:id="2065"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0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67"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06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69" w:author="Kiên Lê Trung" w:date="2024-12-26T18:39:00Z" w16du:dateUtc="2024-12-26T11:39:00Z">
            <w:rPr>
              <w:ins w:id="207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71" w:author="Kiên Lê Trung" w:date="2024-12-26T18:39:00Z" w16du:dateUtc="2024-12-26T11:39:00Z">
        <w:r w:rsidRPr="00902100">
          <w:rPr>
            <w:rStyle w:val="Hyperlink"/>
            <w:rFonts w:ascii="Times New Roman" w:hAnsi="Times New Roman" w:cs="Times New Roman"/>
            <w:noProof/>
            <w:sz w:val="24"/>
            <w:szCs w:val="24"/>
            <w:rPrChange w:id="207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7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74"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07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7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77"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078"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07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8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81" w:author="Kiên Lê Trung" w:date="2024-12-26T18:39:00Z" w16du:dateUtc="2024-12-26T11:39:00Z">
              <w:rPr>
                <w:noProof/>
                <w:webHidden/>
              </w:rPr>
            </w:rPrChange>
          </w:rPr>
          <w:instrText xml:space="preserve"> PAGEREF _Toc186130767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82" w:author="Kiên Lê Trung" w:date="2024-12-26T18:39:00Z" w16du:dateUtc="2024-12-26T11:39:00Z">
            <w:rPr>
              <w:noProof/>
              <w:webHidden/>
            </w:rPr>
          </w:rPrChange>
        </w:rPr>
        <w:fldChar w:fldCharType="separate"/>
      </w:r>
      <w:ins w:id="2083" w:author="Kiên Lê Trung" w:date="2024-12-26T18:39:00Z" w16du:dateUtc="2024-12-26T11:39:00Z">
        <w:r w:rsidRPr="00902100">
          <w:rPr>
            <w:rFonts w:ascii="Times New Roman" w:hAnsi="Times New Roman" w:cs="Times New Roman"/>
            <w:noProof/>
            <w:webHidden/>
            <w:sz w:val="24"/>
            <w:szCs w:val="24"/>
            <w:rPrChange w:id="2084"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08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86"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08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88" w:author="Kiên Lê Trung" w:date="2024-12-26T18:39:00Z" w16du:dateUtc="2024-12-26T11:39:00Z">
            <w:rPr>
              <w:ins w:id="208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90" w:author="Kiên Lê Trung" w:date="2024-12-26T18:39:00Z" w16du:dateUtc="2024-12-26T11:39:00Z">
        <w:r w:rsidRPr="00902100">
          <w:rPr>
            <w:rStyle w:val="Hyperlink"/>
            <w:rFonts w:ascii="Times New Roman" w:hAnsi="Times New Roman" w:cs="Times New Roman"/>
            <w:noProof/>
            <w:sz w:val="24"/>
            <w:szCs w:val="24"/>
            <w:rPrChange w:id="209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9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93"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09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9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96"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097"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09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9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00" w:author="Kiên Lê Trung" w:date="2024-12-26T18:39:00Z" w16du:dateUtc="2024-12-26T11:39:00Z">
              <w:rPr>
                <w:noProof/>
                <w:webHidden/>
              </w:rPr>
            </w:rPrChange>
          </w:rPr>
          <w:instrText xml:space="preserve"> PAGEREF _Toc186130768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01" w:author="Kiên Lê Trung" w:date="2024-12-26T18:39:00Z" w16du:dateUtc="2024-12-26T11:39:00Z">
            <w:rPr>
              <w:noProof/>
              <w:webHidden/>
            </w:rPr>
          </w:rPrChange>
        </w:rPr>
        <w:fldChar w:fldCharType="separate"/>
      </w:r>
      <w:ins w:id="2102" w:author="Kiên Lê Trung" w:date="2024-12-26T18:39:00Z" w16du:dateUtc="2024-12-26T11:39:00Z">
        <w:r w:rsidRPr="00902100">
          <w:rPr>
            <w:rFonts w:ascii="Times New Roman" w:hAnsi="Times New Roman" w:cs="Times New Roman"/>
            <w:noProof/>
            <w:webHidden/>
            <w:sz w:val="24"/>
            <w:szCs w:val="24"/>
            <w:rPrChange w:id="2103"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1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05"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1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07" w:author="Kiên Lê Trung" w:date="2024-12-26T18:39:00Z" w16du:dateUtc="2024-12-26T11:39:00Z">
            <w:rPr>
              <w:ins w:id="21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09" w:author="Kiên Lê Trung" w:date="2024-12-26T18:39:00Z" w16du:dateUtc="2024-12-26T11:39:00Z">
        <w:r w:rsidRPr="00902100">
          <w:rPr>
            <w:rStyle w:val="Hyperlink"/>
            <w:rFonts w:ascii="Times New Roman" w:hAnsi="Times New Roman" w:cs="Times New Roman"/>
            <w:noProof/>
            <w:sz w:val="24"/>
            <w:szCs w:val="24"/>
            <w:rPrChange w:id="21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12"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113"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15"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116"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1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19" w:author="Kiên Lê Trung" w:date="2024-12-26T18:39:00Z" w16du:dateUtc="2024-12-26T11:39:00Z">
              <w:rPr>
                <w:noProof/>
                <w:webHidden/>
              </w:rPr>
            </w:rPrChange>
          </w:rPr>
          <w:instrText xml:space="preserve"> PAGEREF _Toc186130769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20" w:author="Kiên Lê Trung" w:date="2024-12-26T18:39:00Z" w16du:dateUtc="2024-12-26T11:39:00Z">
            <w:rPr>
              <w:noProof/>
              <w:webHidden/>
            </w:rPr>
          </w:rPrChange>
        </w:rPr>
        <w:fldChar w:fldCharType="separate"/>
      </w:r>
      <w:ins w:id="2121" w:author="Kiên Lê Trung" w:date="2024-12-26T18:39:00Z" w16du:dateUtc="2024-12-26T11:39:00Z">
        <w:r w:rsidRPr="00902100">
          <w:rPr>
            <w:rFonts w:ascii="Times New Roman" w:hAnsi="Times New Roman" w:cs="Times New Roman"/>
            <w:noProof/>
            <w:webHidden/>
            <w:sz w:val="24"/>
            <w:szCs w:val="24"/>
            <w:rPrChange w:id="2122"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24"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1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26" w:author="Kiên Lê Trung" w:date="2024-12-26T18:39:00Z" w16du:dateUtc="2024-12-26T11:39:00Z">
            <w:rPr>
              <w:ins w:id="21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28" w:author="Kiên Lê Trung" w:date="2024-12-26T18:39:00Z" w16du:dateUtc="2024-12-26T11:39:00Z">
        <w:r w:rsidRPr="00902100">
          <w:rPr>
            <w:rStyle w:val="Hyperlink"/>
            <w:rFonts w:ascii="Times New Roman" w:hAnsi="Times New Roman" w:cs="Times New Roman"/>
            <w:noProof/>
            <w:sz w:val="24"/>
            <w:szCs w:val="24"/>
            <w:rPrChange w:id="21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31"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13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3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34"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135"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1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38" w:author="Kiên Lê Trung" w:date="2024-12-26T18:39:00Z" w16du:dateUtc="2024-12-26T11:39:00Z">
              <w:rPr>
                <w:noProof/>
                <w:webHidden/>
              </w:rPr>
            </w:rPrChange>
          </w:rPr>
          <w:instrText xml:space="preserve"> PAGEREF _Toc186130770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39" w:author="Kiên Lê Trung" w:date="2024-12-26T18:39:00Z" w16du:dateUtc="2024-12-26T11:39:00Z">
            <w:rPr>
              <w:noProof/>
              <w:webHidden/>
            </w:rPr>
          </w:rPrChange>
        </w:rPr>
        <w:fldChar w:fldCharType="separate"/>
      </w:r>
      <w:ins w:id="2140" w:author="Kiên Lê Trung" w:date="2024-12-26T18:39:00Z" w16du:dateUtc="2024-12-26T11:39:00Z">
        <w:r w:rsidRPr="00902100">
          <w:rPr>
            <w:rFonts w:ascii="Times New Roman" w:hAnsi="Times New Roman" w:cs="Times New Roman"/>
            <w:noProof/>
            <w:webHidden/>
            <w:sz w:val="24"/>
            <w:szCs w:val="24"/>
            <w:rPrChange w:id="2141"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43"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1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45" w:author="Kiên Lê Trung" w:date="2024-12-26T18:39:00Z" w16du:dateUtc="2024-12-26T11:39:00Z">
            <w:rPr>
              <w:ins w:id="21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47" w:author="Kiên Lê Trung" w:date="2024-12-26T18:39:00Z" w16du:dateUtc="2024-12-26T11:39:00Z">
        <w:r w:rsidRPr="00902100">
          <w:rPr>
            <w:rStyle w:val="Hyperlink"/>
            <w:rFonts w:ascii="Times New Roman" w:hAnsi="Times New Roman" w:cs="Times New Roman"/>
            <w:noProof/>
            <w:sz w:val="24"/>
            <w:szCs w:val="24"/>
            <w:rPrChange w:id="21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50"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15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53"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154"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1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57" w:author="Kiên Lê Trung" w:date="2024-12-26T18:39:00Z" w16du:dateUtc="2024-12-26T11:39:00Z">
              <w:rPr>
                <w:noProof/>
                <w:webHidden/>
              </w:rPr>
            </w:rPrChange>
          </w:rPr>
          <w:instrText xml:space="preserve"> PAGEREF _Toc186130771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58" w:author="Kiên Lê Trung" w:date="2024-12-26T18:39:00Z" w16du:dateUtc="2024-12-26T11:39:00Z">
            <w:rPr>
              <w:noProof/>
              <w:webHidden/>
            </w:rPr>
          </w:rPrChange>
        </w:rPr>
        <w:fldChar w:fldCharType="separate"/>
      </w:r>
      <w:ins w:id="2159" w:author="Kiên Lê Trung" w:date="2024-12-26T18:39:00Z" w16du:dateUtc="2024-12-26T11:39:00Z">
        <w:r w:rsidRPr="00902100">
          <w:rPr>
            <w:rFonts w:ascii="Times New Roman" w:hAnsi="Times New Roman" w:cs="Times New Roman"/>
            <w:noProof/>
            <w:webHidden/>
            <w:sz w:val="24"/>
            <w:szCs w:val="24"/>
            <w:rPrChange w:id="2160"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62"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1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64" w:author="Kiên Lê Trung" w:date="2024-12-26T18:39:00Z" w16du:dateUtc="2024-12-26T11:39:00Z">
            <w:rPr>
              <w:ins w:id="21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66" w:author="Kiên Lê Trung" w:date="2024-12-26T18:39:00Z" w16du:dateUtc="2024-12-26T11:39:00Z">
        <w:r w:rsidRPr="00902100">
          <w:rPr>
            <w:rStyle w:val="Hyperlink"/>
            <w:rFonts w:ascii="Times New Roman" w:hAnsi="Times New Roman" w:cs="Times New Roman"/>
            <w:noProof/>
            <w:sz w:val="24"/>
            <w:szCs w:val="24"/>
            <w:rPrChange w:id="21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69"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17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72"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173"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1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76" w:author="Kiên Lê Trung" w:date="2024-12-26T18:39:00Z" w16du:dateUtc="2024-12-26T11:39:00Z">
              <w:rPr>
                <w:noProof/>
                <w:webHidden/>
              </w:rPr>
            </w:rPrChange>
          </w:rPr>
          <w:instrText xml:space="preserve"> PAGEREF _Toc186130772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77" w:author="Kiên Lê Trung" w:date="2024-12-26T18:39:00Z" w16du:dateUtc="2024-12-26T11:39:00Z">
            <w:rPr>
              <w:noProof/>
              <w:webHidden/>
            </w:rPr>
          </w:rPrChange>
        </w:rPr>
        <w:fldChar w:fldCharType="separate"/>
      </w:r>
      <w:ins w:id="2178" w:author="Kiên Lê Trung" w:date="2024-12-26T18:39:00Z" w16du:dateUtc="2024-12-26T11:39:00Z">
        <w:r w:rsidRPr="00902100">
          <w:rPr>
            <w:rFonts w:ascii="Times New Roman" w:hAnsi="Times New Roman" w:cs="Times New Roman"/>
            <w:noProof/>
            <w:webHidden/>
            <w:sz w:val="24"/>
            <w:szCs w:val="24"/>
            <w:rPrChange w:id="2179"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8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81"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18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83" w:author="Kiên Lê Trung" w:date="2024-12-26T18:39:00Z" w16du:dateUtc="2024-12-26T11:39:00Z">
            <w:rPr>
              <w:ins w:id="218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85" w:author="Kiên Lê Trung" w:date="2024-12-26T18:39:00Z" w16du:dateUtc="2024-12-26T11:39:00Z">
        <w:r w:rsidRPr="00902100">
          <w:rPr>
            <w:rStyle w:val="Hyperlink"/>
            <w:rFonts w:ascii="Times New Roman" w:hAnsi="Times New Roman" w:cs="Times New Roman"/>
            <w:noProof/>
            <w:sz w:val="24"/>
            <w:szCs w:val="24"/>
            <w:rPrChange w:id="218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8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88"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18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9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91"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192"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19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9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95" w:author="Kiên Lê Trung" w:date="2024-12-26T18:39:00Z" w16du:dateUtc="2024-12-26T11:39:00Z">
              <w:rPr>
                <w:noProof/>
                <w:webHidden/>
              </w:rPr>
            </w:rPrChange>
          </w:rPr>
          <w:instrText xml:space="preserve"> PAGEREF _Toc186130773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96" w:author="Kiên Lê Trung" w:date="2024-12-26T18:39:00Z" w16du:dateUtc="2024-12-26T11:39:00Z">
            <w:rPr>
              <w:noProof/>
              <w:webHidden/>
            </w:rPr>
          </w:rPrChange>
        </w:rPr>
        <w:fldChar w:fldCharType="separate"/>
      </w:r>
      <w:ins w:id="2197" w:author="Kiên Lê Trung" w:date="2024-12-26T18:39:00Z" w16du:dateUtc="2024-12-26T11:39:00Z">
        <w:r w:rsidRPr="00902100">
          <w:rPr>
            <w:rFonts w:ascii="Times New Roman" w:hAnsi="Times New Roman" w:cs="Times New Roman"/>
            <w:noProof/>
            <w:webHidden/>
            <w:sz w:val="24"/>
            <w:szCs w:val="24"/>
            <w:rPrChange w:id="2198"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19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00"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20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02" w:author="Kiên Lê Trung" w:date="2024-12-26T18:39:00Z" w16du:dateUtc="2024-12-26T11:39:00Z">
            <w:rPr>
              <w:ins w:id="220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04" w:author="Kiên Lê Trung" w:date="2024-12-26T18:39:00Z" w16du:dateUtc="2024-12-26T11:39:00Z">
        <w:r w:rsidRPr="00902100">
          <w:rPr>
            <w:rStyle w:val="Hyperlink"/>
            <w:rFonts w:ascii="Times New Roman" w:hAnsi="Times New Roman" w:cs="Times New Roman"/>
            <w:noProof/>
            <w:sz w:val="24"/>
            <w:szCs w:val="24"/>
            <w:rPrChange w:id="220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0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07"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20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10"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211"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2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14" w:author="Kiên Lê Trung" w:date="2024-12-26T18:39:00Z" w16du:dateUtc="2024-12-26T11:39:00Z">
              <w:rPr>
                <w:noProof/>
                <w:webHidden/>
              </w:rPr>
            </w:rPrChange>
          </w:rPr>
          <w:instrText xml:space="preserve"> PAGEREF _Toc186130774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15" w:author="Kiên Lê Trung" w:date="2024-12-26T18:39:00Z" w16du:dateUtc="2024-12-26T11:39:00Z">
            <w:rPr>
              <w:noProof/>
              <w:webHidden/>
            </w:rPr>
          </w:rPrChange>
        </w:rPr>
        <w:fldChar w:fldCharType="separate"/>
      </w:r>
      <w:ins w:id="2216" w:author="Kiên Lê Trung" w:date="2024-12-26T18:39:00Z" w16du:dateUtc="2024-12-26T11:39:00Z">
        <w:r w:rsidRPr="00902100">
          <w:rPr>
            <w:rFonts w:ascii="Times New Roman" w:hAnsi="Times New Roman" w:cs="Times New Roman"/>
            <w:noProof/>
            <w:webHidden/>
            <w:sz w:val="24"/>
            <w:szCs w:val="24"/>
            <w:rPrChange w:id="2217"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2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19"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2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21" w:author="Kiên Lê Trung" w:date="2024-12-26T18:39:00Z" w16du:dateUtc="2024-12-26T11:39:00Z">
            <w:rPr>
              <w:ins w:id="22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23" w:author="Kiên Lê Trung" w:date="2024-12-26T18:39:00Z" w16du:dateUtc="2024-12-26T11:39:00Z">
        <w:r w:rsidRPr="00902100">
          <w:rPr>
            <w:rStyle w:val="Hyperlink"/>
            <w:rFonts w:ascii="Times New Roman" w:hAnsi="Times New Roman" w:cs="Times New Roman"/>
            <w:noProof/>
            <w:sz w:val="24"/>
            <w:szCs w:val="24"/>
            <w:rPrChange w:id="22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26"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22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2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29"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230"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23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3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33" w:author="Kiên Lê Trung" w:date="2024-12-26T18:39:00Z" w16du:dateUtc="2024-12-26T11:39:00Z">
              <w:rPr>
                <w:noProof/>
                <w:webHidden/>
              </w:rPr>
            </w:rPrChange>
          </w:rPr>
          <w:instrText xml:space="preserve"> PAGEREF _Toc186130775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34" w:author="Kiên Lê Trung" w:date="2024-12-26T18:39:00Z" w16du:dateUtc="2024-12-26T11:39:00Z">
            <w:rPr>
              <w:noProof/>
              <w:webHidden/>
            </w:rPr>
          </w:rPrChange>
        </w:rPr>
        <w:fldChar w:fldCharType="separate"/>
      </w:r>
      <w:ins w:id="2235" w:author="Kiên Lê Trung" w:date="2024-12-26T18:39:00Z" w16du:dateUtc="2024-12-26T11:39:00Z">
        <w:r w:rsidRPr="00902100">
          <w:rPr>
            <w:rFonts w:ascii="Times New Roman" w:hAnsi="Times New Roman" w:cs="Times New Roman"/>
            <w:noProof/>
            <w:webHidden/>
            <w:sz w:val="24"/>
            <w:szCs w:val="24"/>
            <w:rPrChange w:id="2236"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3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38"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23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40" w:author="Kiên Lê Trung" w:date="2024-12-26T18:39:00Z" w16du:dateUtc="2024-12-26T11:39:00Z">
            <w:rPr>
              <w:ins w:id="224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42" w:author="Kiên Lê Trung" w:date="2024-12-26T18:39:00Z" w16du:dateUtc="2024-12-26T11:39:00Z">
        <w:r w:rsidRPr="00902100">
          <w:rPr>
            <w:rStyle w:val="Hyperlink"/>
            <w:rFonts w:ascii="Times New Roman" w:hAnsi="Times New Roman" w:cs="Times New Roman"/>
            <w:noProof/>
            <w:sz w:val="24"/>
            <w:szCs w:val="24"/>
            <w:rPrChange w:id="224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4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45"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24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4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48"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249"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25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5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52" w:author="Kiên Lê Trung" w:date="2024-12-26T18:39:00Z" w16du:dateUtc="2024-12-26T11:39:00Z">
              <w:rPr>
                <w:noProof/>
                <w:webHidden/>
              </w:rPr>
            </w:rPrChange>
          </w:rPr>
          <w:instrText xml:space="preserve"> PAGEREF _Toc186130776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53" w:author="Kiên Lê Trung" w:date="2024-12-26T18:39:00Z" w16du:dateUtc="2024-12-26T11:39:00Z">
            <w:rPr>
              <w:noProof/>
              <w:webHidden/>
            </w:rPr>
          </w:rPrChange>
        </w:rPr>
        <w:fldChar w:fldCharType="separate"/>
      </w:r>
      <w:ins w:id="2254" w:author="Kiên Lê Trung" w:date="2024-12-26T18:39:00Z" w16du:dateUtc="2024-12-26T11:39:00Z">
        <w:r w:rsidRPr="00902100">
          <w:rPr>
            <w:rFonts w:ascii="Times New Roman" w:hAnsi="Times New Roman" w:cs="Times New Roman"/>
            <w:noProof/>
            <w:webHidden/>
            <w:sz w:val="24"/>
            <w:szCs w:val="24"/>
            <w:rPrChange w:id="2255"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57"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2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59" w:author="Kiên Lê Trung" w:date="2024-12-26T18:39:00Z" w16du:dateUtc="2024-12-26T11:39:00Z">
            <w:rPr>
              <w:ins w:id="22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61" w:author="Kiên Lê Trung" w:date="2024-12-26T18:39:00Z" w16du:dateUtc="2024-12-26T11:39:00Z">
        <w:r w:rsidRPr="00902100">
          <w:rPr>
            <w:rStyle w:val="Hyperlink"/>
            <w:rFonts w:ascii="Times New Roman" w:hAnsi="Times New Roman" w:cs="Times New Roman"/>
            <w:noProof/>
            <w:sz w:val="24"/>
            <w:szCs w:val="24"/>
            <w:rPrChange w:id="22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64"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26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67"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268"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2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71" w:author="Kiên Lê Trung" w:date="2024-12-26T18:39:00Z" w16du:dateUtc="2024-12-26T11:39:00Z">
              <w:rPr>
                <w:noProof/>
                <w:webHidden/>
              </w:rPr>
            </w:rPrChange>
          </w:rPr>
          <w:instrText xml:space="preserve"> PAGEREF _Toc186130777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72" w:author="Kiên Lê Trung" w:date="2024-12-26T18:39:00Z" w16du:dateUtc="2024-12-26T11:39:00Z">
            <w:rPr>
              <w:noProof/>
              <w:webHidden/>
            </w:rPr>
          </w:rPrChange>
        </w:rPr>
        <w:fldChar w:fldCharType="separate"/>
      </w:r>
      <w:ins w:id="2273" w:author="Kiên Lê Trung" w:date="2024-12-26T18:39:00Z" w16du:dateUtc="2024-12-26T11:39:00Z">
        <w:r w:rsidRPr="00902100">
          <w:rPr>
            <w:rFonts w:ascii="Times New Roman" w:hAnsi="Times New Roman" w:cs="Times New Roman"/>
            <w:noProof/>
            <w:webHidden/>
            <w:sz w:val="24"/>
            <w:szCs w:val="24"/>
            <w:rPrChange w:id="2274"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76"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2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78" w:author="Kiên Lê Trung" w:date="2024-12-26T18:39:00Z" w16du:dateUtc="2024-12-26T11:39:00Z">
            <w:rPr>
              <w:ins w:id="22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80" w:author="Kiên Lê Trung" w:date="2024-12-26T18:39:00Z" w16du:dateUtc="2024-12-26T11:39:00Z">
        <w:r w:rsidRPr="00902100">
          <w:rPr>
            <w:rStyle w:val="Hyperlink"/>
            <w:rFonts w:ascii="Times New Roman" w:hAnsi="Times New Roman" w:cs="Times New Roman"/>
            <w:noProof/>
            <w:sz w:val="24"/>
            <w:szCs w:val="24"/>
            <w:rPrChange w:id="22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83"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28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8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86"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287"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28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8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90" w:author="Kiên Lê Trung" w:date="2024-12-26T18:39:00Z" w16du:dateUtc="2024-12-26T11:39:00Z">
              <w:rPr>
                <w:noProof/>
                <w:webHidden/>
              </w:rPr>
            </w:rPrChange>
          </w:rPr>
          <w:instrText xml:space="preserve"> PAGEREF _Toc186130778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91" w:author="Kiên Lê Trung" w:date="2024-12-26T18:39:00Z" w16du:dateUtc="2024-12-26T11:39:00Z">
            <w:rPr>
              <w:noProof/>
              <w:webHidden/>
            </w:rPr>
          </w:rPrChange>
        </w:rPr>
        <w:fldChar w:fldCharType="separate"/>
      </w:r>
      <w:ins w:id="2292" w:author="Kiên Lê Trung" w:date="2024-12-26T18:39:00Z" w16du:dateUtc="2024-12-26T11:39:00Z">
        <w:r w:rsidRPr="00902100">
          <w:rPr>
            <w:rFonts w:ascii="Times New Roman" w:hAnsi="Times New Roman" w:cs="Times New Roman"/>
            <w:noProof/>
            <w:webHidden/>
            <w:sz w:val="24"/>
            <w:szCs w:val="24"/>
            <w:rPrChange w:id="2293"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9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95"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29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97" w:author="Kiên Lê Trung" w:date="2024-12-26T18:39:00Z" w16du:dateUtc="2024-12-26T11:39:00Z">
            <w:rPr>
              <w:ins w:id="229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99" w:author="Kiên Lê Trung" w:date="2024-12-26T18:39:00Z" w16du:dateUtc="2024-12-26T11:39:00Z">
        <w:r w:rsidRPr="00902100">
          <w:rPr>
            <w:rStyle w:val="Hyperlink"/>
            <w:rFonts w:ascii="Times New Roman" w:hAnsi="Times New Roman" w:cs="Times New Roman"/>
            <w:noProof/>
            <w:sz w:val="24"/>
            <w:szCs w:val="24"/>
            <w:rPrChange w:id="230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0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02"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303"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05"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306"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3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09" w:author="Kiên Lê Trung" w:date="2024-12-26T18:39:00Z" w16du:dateUtc="2024-12-26T11:39:00Z">
              <w:rPr>
                <w:noProof/>
                <w:webHidden/>
              </w:rPr>
            </w:rPrChange>
          </w:rPr>
          <w:instrText xml:space="preserve"> PAGEREF _Toc186130779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10" w:author="Kiên Lê Trung" w:date="2024-12-26T18:39:00Z" w16du:dateUtc="2024-12-26T11:39:00Z">
            <w:rPr>
              <w:noProof/>
              <w:webHidden/>
            </w:rPr>
          </w:rPrChange>
        </w:rPr>
        <w:fldChar w:fldCharType="separate"/>
      </w:r>
      <w:ins w:id="2311" w:author="Kiên Lê Trung" w:date="2024-12-26T18:39:00Z" w16du:dateUtc="2024-12-26T11:39:00Z">
        <w:r w:rsidRPr="00902100">
          <w:rPr>
            <w:rFonts w:ascii="Times New Roman" w:hAnsi="Times New Roman" w:cs="Times New Roman"/>
            <w:noProof/>
            <w:webHidden/>
            <w:sz w:val="24"/>
            <w:szCs w:val="24"/>
            <w:rPrChange w:id="2312"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14"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3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16" w:author="Kiên Lê Trung" w:date="2024-12-26T18:39:00Z" w16du:dateUtc="2024-12-26T11:39:00Z">
            <w:rPr>
              <w:ins w:id="23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18" w:author="Kiên Lê Trung" w:date="2024-12-26T18:39:00Z" w16du:dateUtc="2024-12-26T11:39:00Z">
        <w:r w:rsidRPr="00902100">
          <w:rPr>
            <w:rStyle w:val="Hyperlink"/>
            <w:rFonts w:ascii="Times New Roman" w:hAnsi="Times New Roman" w:cs="Times New Roman"/>
            <w:noProof/>
            <w:sz w:val="24"/>
            <w:szCs w:val="24"/>
            <w:rPrChange w:id="23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21"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32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24"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325"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3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28" w:author="Kiên Lê Trung" w:date="2024-12-26T18:39:00Z" w16du:dateUtc="2024-12-26T11:39:00Z">
              <w:rPr>
                <w:noProof/>
                <w:webHidden/>
              </w:rPr>
            </w:rPrChange>
          </w:rPr>
          <w:instrText xml:space="preserve"> PAGEREF _Toc186130780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29" w:author="Kiên Lê Trung" w:date="2024-12-26T18:39:00Z" w16du:dateUtc="2024-12-26T11:39:00Z">
            <w:rPr>
              <w:noProof/>
              <w:webHidden/>
            </w:rPr>
          </w:rPrChange>
        </w:rPr>
        <w:fldChar w:fldCharType="separate"/>
      </w:r>
      <w:ins w:id="2330" w:author="Kiên Lê Trung" w:date="2024-12-26T18:39:00Z" w16du:dateUtc="2024-12-26T11:39:00Z">
        <w:r w:rsidRPr="00902100">
          <w:rPr>
            <w:rFonts w:ascii="Times New Roman" w:hAnsi="Times New Roman" w:cs="Times New Roman"/>
            <w:noProof/>
            <w:webHidden/>
            <w:sz w:val="24"/>
            <w:szCs w:val="24"/>
            <w:rPrChange w:id="2331"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3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33"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3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35" w:author="Kiên Lê Trung" w:date="2024-12-26T18:39:00Z" w16du:dateUtc="2024-12-26T11:39:00Z">
            <w:rPr>
              <w:ins w:id="23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37" w:author="Kiên Lê Trung" w:date="2024-12-26T18:39:00Z" w16du:dateUtc="2024-12-26T11:39:00Z">
        <w:r w:rsidRPr="00902100">
          <w:rPr>
            <w:rStyle w:val="Hyperlink"/>
            <w:rFonts w:ascii="Times New Roman" w:hAnsi="Times New Roman" w:cs="Times New Roman"/>
            <w:noProof/>
            <w:sz w:val="24"/>
            <w:szCs w:val="24"/>
            <w:rPrChange w:id="233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3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40"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34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4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43"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344"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34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4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47" w:author="Kiên Lê Trung" w:date="2024-12-26T18:39:00Z" w16du:dateUtc="2024-12-26T11:39:00Z">
              <w:rPr>
                <w:noProof/>
                <w:webHidden/>
              </w:rPr>
            </w:rPrChange>
          </w:rPr>
          <w:instrText xml:space="preserve"> PAGEREF _Toc186130781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48" w:author="Kiên Lê Trung" w:date="2024-12-26T18:39:00Z" w16du:dateUtc="2024-12-26T11:39:00Z">
            <w:rPr>
              <w:noProof/>
              <w:webHidden/>
            </w:rPr>
          </w:rPrChange>
        </w:rPr>
        <w:fldChar w:fldCharType="separate"/>
      </w:r>
      <w:ins w:id="2349" w:author="Kiên Lê Trung" w:date="2024-12-26T18:39:00Z" w16du:dateUtc="2024-12-26T11:39:00Z">
        <w:r w:rsidRPr="00902100">
          <w:rPr>
            <w:rFonts w:ascii="Times New Roman" w:hAnsi="Times New Roman" w:cs="Times New Roman"/>
            <w:noProof/>
            <w:webHidden/>
            <w:sz w:val="24"/>
            <w:szCs w:val="24"/>
            <w:rPrChange w:id="2350"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52"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3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54" w:author="Kiên Lê Trung" w:date="2024-12-26T18:39:00Z" w16du:dateUtc="2024-12-26T11:39:00Z">
            <w:rPr>
              <w:ins w:id="23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56" w:author="Kiên Lê Trung" w:date="2024-12-26T18:39:00Z" w16du:dateUtc="2024-12-26T11:39:00Z">
        <w:r w:rsidRPr="00902100">
          <w:rPr>
            <w:rStyle w:val="Hyperlink"/>
            <w:rFonts w:ascii="Times New Roman" w:hAnsi="Times New Roman" w:cs="Times New Roman"/>
            <w:noProof/>
            <w:sz w:val="24"/>
            <w:szCs w:val="24"/>
            <w:rPrChange w:id="23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59"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36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62"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363"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3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66" w:author="Kiên Lê Trung" w:date="2024-12-26T18:39:00Z" w16du:dateUtc="2024-12-26T11:39:00Z">
              <w:rPr>
                <w:noProof/>
                <w:webHidden/>
              </w:rPr>
            </w:rPrChange>
          </w:rPr>
          <w:instrText xml:space="preserve"> PAGEREF _Toc186130782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67" w:author="Kiên Lê Trung" w:date="2024-12-26T18:39:00Z" w16du:dateUtc="2024-12-26T11:39:00Z">
            <w:rPr>
              <w:noProof/>
              <w:webHidden/>
            </w:rPr>
          </w:rPrChange>
        </w:rPr>
        <w:fldChar w:fldCharType="separate"/>
      </w:r>
      <w:ins w:id="2368" w:author="Kiên Lê Trung" w:date="2024-12-26T18:39:00Z" w16du:dateUtc="2024-12-26T11:39:00Z">
        <w:r w:rsidRPr="00902100">
          <w:rPr>
            <w:rFonts w:ascii="Times New Roman" w:hAnsi="Times New Roman" w:cs="Times New Roman"/>
            <w:noProof/>
            <w:webHidden/>
            <w:sz w:val="24"/>
            <w:szCs w:val="24"/>
            <w:rPrChange w:id="2369"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71"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3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73" w:author="Kiên Lê Trung" w:date="2024-12-26T18:39:00Z" w16du:dateUtc="2024-12-26T11:39:00Z">
            <w:rPr>
              <w:ins w:id="23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75" w:author="Kiên Lê Trung" w:date="2024-12-26T18:39:00Z" w16du:dateUtc="2024-12-26T11:39:00Z">
        <w:r w:rsidRPr="00902100">
          <w:rPr>
            <w:rStyle w:val="Hyperlink"/>
            <w:rFonts w:ascii="Times New Roman" w:hAnsi="Times New Roman" w:cs="Times New Roman"/>
            <w:noProof/>
            <w:sz w:val="24"/>
            <w:szCs w:val="24"/>
            <w:rPrChange w:id="23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78"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37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8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81"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382"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3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85" w:author="Kiên Lê Trung" w:date="2024-12-26T18:39:00Z" w16du:dateUtc="2024-12-26T11:39:00Z">
              <w:rPr>
                <w:noProof/>
                <w:webHidden/>
              </w:rPr>
            </w:rPrChange>
          </w:rPr>
          <w:instrText xml:space="preserve"> PAGEREF _Toc186130783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86" w:author="Kiên Lê Trung" w:date="2024-12-26T18:39:00Z" w16du:dateUtc="2024-12-26T11:39:00Z">
            <w:rPr>
              <w:noProof/>
              <w:webHidden/>
            </w:rPr>
          </w:rPrChange>
        </w:rPr>
        <w:fldChar w:fldCharType="separate"/>
      </w:r>
      <w:ins w:id="2387" w:author="Kiên Lê Trung" w:date="2024-12-26T18:39:00Z" w16du:dateUtc="2024-12-26T11:39:00Z">
        <w:r w:rsidRPr="00902100">
          <w:rPr>
            <w:rFonts w:ascii="Times New Roman" w:hAnsi="Times New Roman" w:cs="Times New Roman"/>
            <w:noProof/>
            <w:webHidden/>
            <w:sz w:val="24"/>
            <w:szCs w:val="24"/>
            <w:rPrChange w:id="2388"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3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90"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3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92" w:author="Kiên Lê Trung" w:date="2024-12-26T18:39:00Z" w16du:dateUtc="2024-12-26T11:39:00Z">
            <w:rPr>
              <w:ins w:id="23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94" w:author="Kiên Lê Trung" w:date="2024-12-26T18:39:00Z" w16du:dateUtc="2024-12-26T11:39:00Z">
        <w:r w:rsidRPr="00902100">
          <w:rPr>
            <w:rStyle w:val="Hyperlink"/>
            <w:rFonts w:ascii="Times New Roman" w:hAnsi="Times New Roman" w:cs="Times New Roman"/>
            <w:noProof/>
            <w:sz w:val="24"/>
            <w:szCs w:val="24"/>
            <w:rPrChange w:id="23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7"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39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00"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401"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40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0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instrText xml:space="preserve"> PAGEREF _Toc186130784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05" w:author="Kiên Lê Trung" w:date="2024-12-26T18:39:00Z" w16du:dateUtc="2024-12-26T11:39:00Z">
            <w:rPr>
              <w:noProof/>
              <w:webHidden/>
            </w:rPr>
          </w:rPrChange>
        </w:rPr>
        <w:fldChar w:fldCharType="separate"/>
      </w:r>
      <w:ins w:id="2406" w:author="Kiên Lê Trung" w:date="2024-12-26T18:39:00Z" w16du:dateUtc="2024-12-26T11:39:00Z">
        <w:r w:rsidRPr="00902100">
          <w:rPr>
            <w:rFonts w:ascii="Times New Roman" w:hAnsi="Times New Roman" w:cs="Times New Roman"/>
            <w:noProof/>
            <w:webHidden/>
            <w:sz w:val="24"/>
            <w:szCs w:val="24"/>
            <w:rPrChange w:id="2407"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40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09"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41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11" w:author="Kiên Lê Trung" w:date="2024-12-26T18:39:00Z" w16du:dateUtc="2024-12-26T11:39:00Z">
            <w:rPr>
              <w:ins w:id="241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13" w:author="Kiên Lê Trung" w:date="2024-12-26T18:39:00Z" w16du:dateUtc="2024-12-26T11:39:00Z">
        <w:r w:rsidRPr="00902100">
          <w:rPr>
            <w:rStyle w:val="Hyperlink"/>
            <w:rFonts w:ascii="Times New Roman" w:hAnsi="Times New Roman" w:cs="Times New Roman"/>
            <w:noProof/>
            <w:sz w:val="24"/>
            <w:szCs w:val="24"/>
            <w:rPrChange w:id="241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6"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41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1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19"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420"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42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2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instrText xml:space="preserve"> PAGEREF _Toc186130785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24" w:author="Kiên Lê Trung" w:date="2024-12-26T18:39:00Z" w16du:dateUtc="2024-12-26T11:39:00Z">
            <w:rPr>
              <w:noProof/>
              <w:webHidden/>
            </w:rPr>
          </w:rPrChange>
        </w:rPr>
        <w:fldChar w:fldCharType="separate"/>
      </w:r>
      <w:ins w:id="2425" w:author="Kiên Lê Trung" w:date="2024-12-26T18:39:00Z" w16du:dateUtc="2024-12-26T11:39:00Z">
        <w:r w:rsidRPr="00902100">
          <w:rPr>
            <w:rFonts w:ascii="Times New Roman" w:hAnsi="Times New Roman" w:cs="Times New Roman"/>
            <w:noProof/>
            <w:webHidden/>
            <w:sz w:val="24"/>
            <w:szCs w:val="24"/>
            <w:rPrChange w:id="2426"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2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28"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42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30" w:author="Kiên Lê Trung" w:date="2024-12-26T18:39:00Z" w16du:dateUtc="2024-12-26T11:39:00Z">
            <w:rPr>
              <w:ins w:id="243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32" w:author="Kiên Lê Trung" w:date="2024-12-26T18:39:00Z" w16du:dateUtc="2024-12-26T11:39:00Z">
        <w:r w:rsidRPr="00902100">
          <w:rPr>
            <w:rStyle w:val="Hyperlink"/>
            <w:rFonts w:ascii="Times New Roman" w:hAnsi="Times New Roman" w:cs="Times New Roman"/>
            <w:noProof/>
            <w:sz w:val="24"/>
            <w:szCs w:val="24"/>
            <w:rPrChange w:id="243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5"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43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3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38"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439"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44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4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42" w:author="Kiên Lê Trung" w:date="2024-12-26T18:39:00Z" w16du:dateUtc="2024-12-26T11:39:00Z">
              <w:rPr>
                <w:noProof/>
                <w:webHidden/>
              </w:rPr>
            </w:rPrChange>
          </w:rPr>
          <w:instrText xml:space="preserve"> PAGEREF _Toc186130786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43" w:author="Kiên Lê Trung" w:date="2024-12-26T18:39:00Z" w16du:dateUtc="2024-12-26T11:39:00Z">
            <w:rPr>
              <w:noProof/>
              <w:webHidden/>
            </w:rPr>
          </w:rPrChange>
        </w:rPr>
        <w:fldChar w:fldCharType="separate"/>
      </w:r>
      <w:ins w:id="2444" w:author="Kiên Lê Trung" w:date="2024-12-26T18:39:00Z" w16du:dateUtc="2024-12-26T11:39:00Z">
        <w:r w:rsidRPr="00902100">
          <w:rPr>
            <w:rFonts w:ascii="Times New Roman" w:hAnsi="Times New Roman" w:cs="Times New Roman"/>
            <w:noProof/>
            <w:webHidden/>
            <w:sz w:val="24"/>
            <w:szCs w:val="24"/>
            <w:rPrChange w:id="2445"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4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47"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44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49" w:author="Kiên Lê Trung" w:date="2024-12-26T18:39:00Z" w16du:dateUtc="2024-12-26T11:39:00Z">
            <w:rPr>
              <w:ins w:id="245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51" w:author="Kiên Lê Trung" w:date="2024-12-26T18:39:00Z" w16du:dateUtc="2024-12-26T11:39:00Z">
        <w:r w:rsidRPr="00902100">
          <w:rPr>
            <w:rStyle w:val="Hyperlink"/>
            <w:rFonts w:ascii="Times New Roman" w:hAnsi="Times New Roman" w:cs="Times New Roman"/>
            <w:noProof/>
            <w:sz w:val="24"/>
            <w:szCs w:val="24"/>
            <w:rPrChange w:id="245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5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4"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45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5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57"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458"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45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6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61" w:author="Kiên Lê Trung" w:date="2024-12-26T18:39:00Z" w16du:dateUtc="2024-12-26T11:39:00Z">
              <w:rPr>
                <w:noProof/>
                <w:webHidden/>
              </w:rPr>
            </w:rPrChange>
          </w:rPr>
          <w:instrText xml:space="preserve"> PAGEREF _Toc186130787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62" w:author="Kiên Lê Trung" w:date="2024-12-26T18:39:00Z" w16du:dateUtc="2024-12-26T11:39:00Z">
            <w:rPr>
              <w:noProof/>
              <w:webHidden/>
            </w:rPr>
          </w:rPrChange>
        </w:rPr>
        <w:fldChar w:fldCharType="separate"/>
      </w:r>
      <w:ins w:id="2463" w:author="Kiên Lê Trung" w:date="2024-12-26T18:39:00Z" w16du:dateUtc="2024-12-26T11:39:00Z">
        <w:r w:rsidRPr="00902100">
          <w:rPr>
            <w:rFonts w:ascii="Times New Roman" w:hAnsi="Times New Roman" w:cs="Times New Roman"/>
            <w:noProof/>
            <w:webHidden/>
            <w:sz w:val="24"/>
            <w:szCs w:val="24"/>
            <w:rPrChange w:id="2464"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6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66"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46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68" w:author="Kiên Lê Trung" w:date="2024-12-26T18:39:00Z" w16du:dateUtc="2024-12-26T11:39:00Z">
            <w:rPr>
              <w:ins w:id="246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70" w:author="Kiên Lê Trung" w:date="2024-12-26T18:39:00Z" w16du:dateUtc="2024-12-26T11:39:00Z">
        <w:r w:rsidRPr="00902100">
          <w:rPr>
            <w:rStyle w:val="Hyperlink"/>
            <w:rFonts w:ascii="Times New Roman" w:hAnsi="Times New Roman" w:cs="Times New Roman"/>
            <w:noProof/>
            <w:sz w:val="24"/>
            <w:szCs w:val="24"/>
            <w:rPrChange w:id="247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73"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47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7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76"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477"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47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7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80" w:author="Kiên Lê Trung" w:date="2024-12-26T18:39:00Z" w16du:dateUtc="2024-12-26T11:39:00Z">
              <w:rPr>
                <w:noProof/>
                <w:webHidden/>
              </w:rPr>
            </w:rPrChange>
          </w:rPr>
          <w:instrText xml:space="preserve"> PAGEREF _Toc186130788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81" w:author="Kiên Lê Trung" w:date="2024-12-26T18:39:00Z" w16du:dateUtc="2024-12-26T11:39:00Z">
            <w:rPr>
              <w:noProof/>
              <w:webHidden/>
            </w:rPr>
          </w:rPrChange>
        </w:rPr>
        <w:fldChar w:fldCharType="separate"/>
      </w:r>
      <w:ins w:id="2482" w:author="Kiên Lê Trung" w:date="2024-12-26T18:39:00Z" w16du:dateUtc="2024-12-26T11:39:00Z">
        <w:r w:rsidRPr="00902100">
          <w:rPr>
            <w:rFonts w:ascii="Times New Roman" w:hAnsi="Times New Roman" w:cs="Times New Roman"/>
            <w:noProof/>
            <w:webHidden/>
            <w:sz w:val="24"/>
            <w:szCs w:val="24"/>
            <w:rPrChange w:id="2483"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8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85"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48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87" w:author="Kiên Lê Trung" w:date="2024-12-26T18:39:00Z" w16du:dateUtc="2024-12-26T11:39:00Z">
            <w:rPr>
              <w:ins w:id="248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89" w:author="Kiên Lê Trung" w:date="2024-12-26T18:39:00Z" w16du:dateUtc="2024-12-26T11:39:00Z">
        <w:r w:rsidRPr="00902100">
          <w:rPr>
            <w:rStyle w:val="Hyperlink"/>
            <w:rFonts w:ascii="Times New Roman" w:hAnsi="Times New Roman" w:cs="Times New Roman"/>
            <w:noProof/>
            <w:sz w:val="24"/>
            <w:szCs w:val="24"/>
            <w:rPrChange w:id="249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9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92"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493"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9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95"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496"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49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9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99" w:author="Kiên Lê Trung" w:date="2024-12-26T18:39:00Z" w16du:dateUtc="2024-12-26T11:39:00Z">
              <w:rPr>
                <w:noProof/>
                <w:webHidden/>
              </w:rPr>
            </w:rPrChange>
          </w:rPr>
          <w:instrText xml:space="preserve"> PAGEREF _Toc186130789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00" w:author="Kiên Lê Trung" w:date="2024-12-26T18:39:00Z" w16du:dateUtc="2024-12-26T11:39:00Z">
            <w:rPr>
              <w:noProof/>
              <w:webHidden/>
            </w:rPr>
          </w:rPrChange>
        </w:rPr>
        <w:fldChar w:fldCharType="separate"/>
      </w:r>
      <w:ins w:id="2501" w:author="Kiên Lê Trung" w:date="2024-12-26T18:39:00Z" w16du:dateUtc="2024-12-26T11:39:00Z">
        <w:r w:rsidRPr="00902100">
          <w:rPr>
            <w:rFonts w:ascii="Times New Roman" w:hAnsi="Times New Roman" w:cs="Times New Roman"/>
            <w:noProof/>
            <w:webHidden/>
            <w:sz w:val="24"/>
            <w:szCs w:val="24"/>
            <w:rPrChange w:id="2502"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0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04"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50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06" w:author="Kiên Lê Trung" w:date="2024-12-26T18:39:00Z" w16du:dateUtc="2024-12-26T11:39:00Z">
            <w:rPr>
              <w:ins w:id="250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08" w:author="Kiên Lê Trung" w:date="2024-12-26T18:39:00Z" w16du:dateUtc="2024-12-26T11:39:00Z">
        <w:r w:rsidRPr="00902100">
          <w:rPr>
            <w:rStyle w:val="Hyperlink"/>
            <w:rFonts w:ascii="Times New Roman" w:hAnsi="Times New Roman" w:cs="Times New Roman"/>
            <w:noProof/>
            <w:sz w:val="24"/>
            <w:szCs w:val="24"/>
            <w:rPrChange w:id="250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1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11"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51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1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14"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515"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51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1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18" w:author="Kiên Lê Trung" w:date="2024-12-26T18:39:00Z" w16du:dateUtc="2024-12-26T11:39:00Z">
              <w:rPr>
                <w:noProof/>
                <w:webHidden/>
              </w:rPr>
            </w:rPrChange>
          </w:rPr>
          <w:instrText xml:space="preserve"> PAGEREF _Toc186130790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19" w:author="Kiên Lê Trung" w:date="2024-12-26T18:39:00Z" w16du:dateUtc="2024-12-26T11:39:00Z">
            <w:rPr>
              <w:noProof/>
              <w:webHidden/>
            </w:rPr>
          </w:rPrChange>
        </w:rPr>
        <w:fldChar w:fldCharType="separate"/>
      </w:r>
      <w:ins w:id="2520" w:author="Kiên Lê Trung" w:date="2024-12-26T18:39:00Z" w16du:dateUtc="2024-12-26T11:39:00Z">
        <w:r w:rsidRPr="00902100">
          <w:rPr>
            <w:rFonts w:ascii="Times New Roman" w:hAnsi="Times New Roman" w:cs="Times New Roman"/>
            <w:noProof/>
            <w:webHidden/>
            <w:sz w:val="24"/>
            <w:szCs w:val="24"/>
            <w:rPrChange w:id="2521"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2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23"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52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25" w:author="Kiên Lê Trung" w:date="2024-12-26T18:39:00Z" w16du:dateUtc="2024-12-26T11:39:00Z">
            <w:rPr>
              <w:ins w:id="252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27" w:author="Kiên Lê Trung" w:date="2024-12-26T18:39:00Z" w16du:dateUtc="2024-12-26T11:39:00Z">
        <w:r w:rsidRPr="00902100">
          <w:rPr>
            <w:rStyle w:val="Hyperlink"/>
            <w:rFonts w:ascii="Times New Roman" w:hAnsi="Times New Roman" w:cs="Times New Roman"/>
            <w:noProof/>
            <w:sz w:val="24"/>
            <w:szCs w:val="24"/>
            <w:rPrChange w:id="252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2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30"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53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3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33"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534"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53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3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37" w:author="Kiên Lê Trung" w:date="2024-12-26T18:39:00Z" w16du:dateUtc="2024-12-26T11:39:00Z">
              <w:rPr>
                <w:noProof/>
                <w:webHidden/>
              </w:rPr>
            </w:rPrChange>
          </w:rPr>
          <w:instrText xml:space="preserve"> PAGEREF _Toc186130791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38" w:author="Kiên Lê Trung" w:date="2024-12-26T18:39:00Z" w16du:dateUtc="2024-12-26T11:39:00Z">
            <w:rPr>
              <w:noProof/>
              <w:webHidden/>
            </w:rPr>
          </w:rPrChange>
        </w:rPr>
        <w:fldChar w:fldCharType="separate"/>
      </w:r>
      <w:ins w:id="2539" w:author="Kiên Lê Trung" w:date="2024-12-26T18:39:00Z" w16du:dateUtc="2024-12-26T11:39:00Z">
        <w:r w:rsidRPr="00902100">
          <w:rPr>
            <w:rFonts w:ascii="Times New Roman" w:hAnsi="Times New Roman" w:cs="Times New Roman"/>
            <w:noProof/>
            <w:webHidden/>
            <w:sz w:val="24"/>
            <w:szCs w:val="24"/>
            <w:rPrChange w:id="2540"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4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42"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54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44" w:author="Kiên Lê Trung" w:date="2024-12-26T18:39:00Z" w16du:dateUtc="2024-12-26T11:39:00Z">
            <w:rPr>
              <w:ins w:id="254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46" w:author="Kiên Lê Trung" w:date="2024-12-26T18:39:00Z" w16du:dateUtc="2024-12-26T11:39:00Z">
        <w:r w:rsidRPr="00902100">
          <w:rPr>
            <w:rStyle w:val="Hyperlink"/>
            <w:rFonts w:ascii="Times New Roman" w:hAnsi="Times New Roman" w:cs="Times New Roman"/>
            <w:noProof/>
            <w:sz w:val="24"/>
            <w:szCs w:val="24"/>
            <w:rPrChange w:id="254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49"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255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5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52"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2553"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255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5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6" w:author="Kiên Lê Trung" w:date="2024-12-26T18:39:00Z" w16du:dateUtc="2024-12-26T11:39:00Z">
              <w:rPr>
                <w:noProof/>
                <w:webHidden/>
              </w:rPr>
            </w:rPrChange>
          </w:rPr>
          <w:instrText xml:space="preserve"> PAGEREF _Toc186130792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57" w:author="Kiên Lê Trung" w:date="2024-12-26T18:39:00Z" w16du:dateUtc="2024-12-26T11:39:00Z">
            <w:rPr>
              <w:noProof/>
              <w:webHidden/>
            </w:rPr>
          </w:rPrChange>
        </w:rPr>
        <w:fldChar w:fldCharType="separate"/>
      </w:r>
      <w:ins w:id="2558" w:author="Kiên Lê Trung" w:date="2024-12-26T18:39:00Z" w16du:dateUtc="2024-12-26T11:39:00Z">
        <w:r w:rsidRPr="00902100">
          <w:rPr>
            <w:rFonts w:ascii="Times New Roman" w:hAnsi="Times New Roman" w:cs="Times New Roman"/>
            <w:noProof/>
            <w:webHidden/>
            <w:sz w:val="24"/>
            <w:szCs w:val="24"/>
            <w:rPrChange w:id="2559"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6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61"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256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63" w:author="Kiên Lê Trung" w:date="2024-12-26T18:39:00Z" w16du:dateUtc="2024-12-26T11:39:00Z">
            <w:rPr>
              <w:ins w:id="256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5" w:author="Kiên Lê Trung" w:date="2024-12-26T18:39:00Z" w16du:dateUtc="2024-12-26T11:39:00Z">
        <w:r w:rsidRPr="00902100">
          <w:rPr>
            <w:rStyle w:val="Hyperlink"/>
            <w:rFonts w:ascii="Times New Roman" w:hAnsi="Times New Roman" w:cs="Times New Roman"/>
            <w:noProof/>
            <w:sz w:val="24"/>
            <w:szCs w:val="24"/>
            <w:rPrChange w:id="256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8"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256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7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71"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2572"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257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instrText xml:space="preserve"> PAGEREF _Toc186130793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76" w:author="Kiên Lê Trung" w:date="2024-12-26T18:39:00Z" w16du:dateUtc="2024-12-26T11:39:00Z">
            <w:rPr>
              <w:noProof/>
              <w:webHidden/>
            </w:rPr>
          </w:rPrChange>
        </w:rPr>
        <w:fldChar w:fldCharType="separate"/>
      </w:r>
      <w:ins w:id="2577" w:author="Kiên Lê Trung" w:date="2024-12-26T18:39:00Z" w16du:dateUtc="2024-12-26T11:39:00Z">
        <w:r w:rsidRPr="00902100">
          <w:rPr>
            <w:rFonts w:ascii="Times New Roman" w:hAnsi="Times New Roman" w:cs="Times New Roman"/>
            <w:noProof/>
            <w:webHidden/>
            <w:sz w:val="24"/>
            <w:szCs w:val="24"/>
            <w:rPrChange w:id="2578"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7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80"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258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82" w:author="Kiên Lê Trung" w:date="2024-12-26T18:39:00Z" w16du:dateUtc="2024-12-26T11:39:00Z">
            <w:rPr>
              <w:ins w:id="258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4" w:author="Kiên Lê Trung" w:date="2024-12-26T18:39:00Z" w16du:dateUtc="2024-12-26T11:39:00Z">
        <w:r w:rsidRPr="00902100">
          <w:rPr>
            <w:rStyle w:val="Hyperlink"/>
            <w:rFonts w:ascii="Times New Roman" w:hAnsi="Times New Roman" w:cs="Times New Roman"/>
            <w:noProof/>
            <w:sz w:val="24"/>
            <w:szCs w:val="24"/>
            <w:rPrChange w:id="258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7"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258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8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90"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2591"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259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9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instrText xml:space="preserve"> PAGEREF _Toc186130794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95" w:author="Kiên Lê Trung" w:date="2024-12-26T18:39:00Z" w16du:dateUtc="2024-12-26T11:39:00Z">
            <w:rPr>
              <w:noProof/>
              <w:webHidden/>
            </w:rPr>
          </w:rPrChange>
        </w:rPr>
        <w:fldChar w:fldCharType="separate"/>
      </w:r>
      <w:ins w:id="2596" w:author="Kiên Lê Trung" w:date="2024-12-26T18:39:00Z" w16du:dateUtc="2024-12-26T11:39:00Z">
        <w:r w:rsidRPr="00902100">
          <w:rPr>
            <w:rFonts w:ascii="Times New Roman" w:hAnsi="Times New Roman" w:cs="Times New Roman"/>
            <w:noProof/>
            <w:webHidden/>
            <w:sz w:val="24"/>
            <w:szCs w:val="24"/>
            <w:rPrChange w:id="2597"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9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99"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260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01" w:author="Kiên Lê Trung" w:date="2024-12-26T18:39:00Z" w16du:dateUtc="2024-12-26T11:39:00Z">
            <w:rPr>
              <w:ins w:id="260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03" w:author="Kiên Lê Trung" w:date="2024-12-26T18:39:00Z" w16du:dateUtc="2024-12-26T11:39:00Z">
        <w:r w:rsidRPr="00902100">
          <w:rPr>
            <w:rStyle w:val="Hyperlink"/>
            <w:rFonts w:ascii="Times New Roman" w:hAnsi="Times New Roman" w:cs="Times New Roman"/>
            <w:noProof/>
            <w:sz w:val="24"/>
            <w:szCs w:val="24"/>
            <w:rPrChange w:id="260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6"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260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0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09"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2610"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261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1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instrText xml:space="preserve"> PAGEREF _Toc186130795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14" w:author="Kiên Lê Trung" w:date="2024-12-26T18:39:00Z" w16du:dateUtc="2024-12-26T11:39:00Z">
            <w:rPr>
              <w:noProof/>
              <w:webHidden/>
            </w:rPr>
          </w:rPrChange>
        </w:rPr>
        <w:fldChar w:fldCharType="separate"/>
      </w:r>
      <w:ins w:id="2615" w:author="Kiên Lê Trung" w:date="2024-12-26T18:39:00Z" w16du:dateUtc="2024-12-26T11:39:00Z">
        <w:r w:rsidRPr="00902100">
          <w:rPr>
            <w:rFonts w:ascii="Times New Roman" w:hAnsi="Times New Roman" w:cs="Times New Roman"/>
            <w:noProof/>
            <w:webHidden/>
            <w:sz w:val="24"/>
            <w:szCs w:val="24"/>
            <w:rPrChange w:id="2616"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1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8"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261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20" w:author="Kiên Lê Trung" w:date="2024-12-26T18:39:00Z" w16du:dateUtc="2024-12-26T11:39:00Z">
            <w:rPr>
              <w:ins w:id="262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22" w:author="Kiên Lê Trung" w:date="2024-12-26T18:39:00Z" w16du:dateUtc="2024-12-26T11:39:00Z">
        <w:r w:rsidRPr="00902100">
          <w:rPr>
            <w:rStyle w:val="Hyperlink"/>
            <w:rFonts w:ascii="Times New Roman" w:hAnsi="Times New Roman" w:cs="Times New Roman"/>
            <w:noProof/>
            <w:sz w:val="24"/>
            <w:szCs w:val="24"/>
            <w:rPrChange w:id="262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5"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262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2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28"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2629"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263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3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instrText xml:space="preserve"> PAGEREF _Toc186130796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33" w:author="Kiên Lê Trung" w:date="2024-12-26T18:39:00Z" w16du:dateUtc="2024-12-26T11:39:00Z">
            <w:rPr>
              <w:noProof/>
              <w:webHidden/>
            </w:rPr>
          </w:rPrChange>
        </w:rPr>
        <w:fldChar w:fldCharType="separate"/>
      </w:r>
      <w:ins w:id="2634" w:author="Kiên Lê Trung" w:date="2024-12-26T18:39:00Z" w16du:dateUtc="2024-12-26T11:39:00Z">
        <w:r w:rsidRPr="00902100">
          <w:rPr>
            <w:rFonts w:ascii="Times New Roman" w:hAnsi="Times New Roman" w:cs="Times New Roman"/>
            <w:noProof/>
            <w:webHidden/>
            <w:sz w:val="24"/>
            <w:szCs w:val="24"/>
            <w:rPrChange w:id="2635"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3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37"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263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39" w:author="Kiên Lê Trung" w:date="2024-12-26T18:39:00Z" w16du:dateUtc="2024-12-26T11:39:00Z">
            <w:rPr>
              <w:ins w:id="264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41" w:author="Kiên Lê Trung" w:date="2024-12-26T18:39:00Z" w16du:dateUtc="2024-12-26T11:39:00Z">
        <w:r w:rsidRPr="00902100">
          <w:rPr>
            <w:rStyle w:val="Hyperlink"/>
            <w:rFonts w:ascii="Times New Roman" w:hAnsi="Times New Roman" w:cs="Times New Roman"/>
            <w:noProof/>
            <w:sz w:val="24"/>
            <w:szCs w:val="24"/>
            <w:rPrChange w:id="264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4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4"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264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4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47"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2648"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264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5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51" w:author="Kiên Lê Trung" w:date="2024-12-26T18:39:00Z" w16du:dateUtc="2024-12-26T11:39:00Z">
              <w:rPr>
                <w:noProof/>
                <w:webHidden/>
              </w:rPr>
            </w:rPrChange>
          </w:rPr>
          <w:instrText xml:space="preserve"> PAGEREF _Toc186130797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52" w:author="Kiên Lê Trung" w:date="2024-12-26T18:39:00Z" w16du:dateUtc="2024-12-26T11:39:00Z">
            <w:rPr>
              <w:noProof/>
              <w:webHidden/>
            </w:rPr>
          </w:rPrChange>
        </w:rPr>
        <w:fldChar w:fldCharType="separate"/>
      </w:r>
      <w:ins w:id="2653" w:author="Kiên Lê Trung" w:date="2024-12-26T18:39:00Z" w16du:dateUtc="2024-12-26T11:39:00Z">
        <w:r w:rsidRPr="00902100">
          <w:rPr>
            <w:rFonts w:ascii="Times New Roman" w:hAnsi="Times New Roman" w:cs="Times New Roman"/>
            <w:noProof/>
            <w:webHidden/>
            <w:sz w:val="24"/>
            <w:szCs w:val="24"/>
            <w:rPrChange w:id="2654"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5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56"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265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58" w:author="Kiên Lê Trung" w:date="2024-12-26T18:39:00Z" w16du:dateUtc="2024-12-26T11:39:00Z">
            <w:rPr>
              <w:ins w:id="265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60" w:author="Kiên Lê Trung" w:date="2024-12-26T18:39:00Z" w16du:dateUtc="2024-12-26T11:39:00Z">
        <w:r w:rsidRPr="00902100">
          <w:rPr>
            <w:rStyle w:val="Hyperlink"/>
            <w:rFonts w:ascii="Times New Roman" w:hAnsi="Times New Roman" w:cs="Times New Roman"/>
            <w:noProof/>
            <w:sz w:val="24"/>
            <w:szCs w:val="24"/>
            <w:rPrChange w:id="266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6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63"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266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6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66"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2667"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266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6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70" w:author="Kiên Lê Trung" w:date="2024-12-26T18:39:00Z" w16du:dateUtc="2024-12-26T11:39:00Z">
              <w:rPr>
                <w:noProof/>
                <w:webHidden/>
              </w:rPr>
            </w:rPrChange>
          </w:rPr>
          <w:instrText xml:space="preserve"> PAGEREF _Toc186130798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71" w:author="Kiên Lê Trung" w:date="2024-12-26T18:39:00Z" w16du:dateUtc="2024-12-26T11:39:00Z">
            <w:rPr>
              <w:noProof/>
              <w:webHidden/>
            </w:rPr>
          </w:rPrChange>
        </w:rPr>
        <w:fldChar w:fldCharType="separate"/>
      </w:r>
      <w:ins w:id="2672" w:author="Kiên Lê Trung" w:date="2024-12-26T18:39:00Z" w16du:dateUtc="2024-12-26T11:39:00Z">
        <w:r w:rsidRPr="00902100">
          <w:rPr>
            <w:rFonts w:ascii="Times New Roman" w:hAnsi="Times New Roman" w:cs="Times New Roman"/>
            <w:noProof/>
            <w:webHidden/>
            <w:sz w:val="24"/>
            <w:szCs w:val="24"/>
            <w:rPrChange w:id="2673"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7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75"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267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77" w:author="Kiên Lê Trung" w:date="2024-12-26T18:39:00Z" w16du:dateUtc="2024-12-26T11:39:00Z">
            <w:rPr>
              <w:ins w:id="267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79" w:author="Kiên Lê Trung" w:date="2024-12-26T18:39:00Z" w16du:dateUtc="2024-12-26T11:39:00Z">
        <w:r w:rsidRPr="00902100">
          <w:rPr>
            <w:rStyle w:val="Hyperlink"/>
            <w:rFonts w:ascii="Times New Roman" w:hAnsi="Times New Roman" w:cs="Times New Roman"/>
            <w:noProof/>
            <w:sz w:val="24"/>
            <w:szCs w:val="24"/>
            <w:rPrChange w:id="268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8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82"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2683"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8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85"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2686"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268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8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89" w:author="Kiên Lê Trung" w:date="2024-12-26T18:39:00Z" w16du:dateUtc="2024-12-26T11:39:00Z">
              <w:rPr>
                <w:noProof/>
                <w:webHidden/>
              </w:rPr>
            </w:rPrChange>
          </w:rPr>
          <w:instrText xml:space="preserve"> PAGEREF _Toc186130799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90" w:author="Kiên Lê Trung" w:date="2024-12-26T18:39:00Z" w16du:dateUtc="2024-12-26T11:39:00Z">
            <w:rPr>
              <w:noProof/>
              <w:webHidden/>
            </w:rPr>
          </w:rPrChange>
        </w:rPr>
        <w:fldChar w:fldCharType="separate"/>
      </w:r>
      <w:ins w:id="2691" w:author="Kiên Lê Trung" w:date="2024-12-26T18:39:00Z" w16du:dateUtc="2024-12-26T11:39:00Z">
        <w:r w:rsidRPr="00902100">
          <w:rPr>
            <w:rFonts w:ascii="Times New Roman" w:hAnsi="Times New Roman" w:cs="Times New Roman"/>
            <w:noProof/>
            <w:webHidden/>
            <w:sz w:val="24"/>
            <w:szCs w:val="24"/>
            <w:rPrChange w:id="2692"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69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94"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269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96" w:author="Kiên Lê Trung" w:date="2024-12-26T18:39:00Z" w16du:dateUtc="2024-12-26T11:39:00Z">
            <w:rPr>
              <w:ins w:id="269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98" w:author="Kiên Lê Trung" w:date="2024-12-26T18:39:00Z" w16du:dateUtc="2024-12-26T11:39:00Z">
        <w:r w:rsidRPr="00902100">
          <w:rPr>
            <w:rStyle w:val="Hyperlink"/>
            <w:rFonts w:ascii="Times New Roman" w:hAnsi="Times New Roman" w:cs="Times New Roman"/>
            <w:noProof/>
            <w:sz w:val="24"/>
            <w:szCs w:val="24"/>
            <w:rPrChange w:id="269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0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01"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270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0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04"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2705"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270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0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08" w:author="Kiên Lê Trung" w:date="2024-12-26T18:39:00Z" w16du:dateUtc="2024-12-26T11:39:00Z">
              <w:rPr>
                <w:noProof/>
                <w:webHidden/>
              </w:rPr>
            </w:rPrChange>
          </w:rPr>
          <w:instrText xml:space="preserve"> PAGEREF _Toc186130800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09" w:author="Kiên Lê Trung" w:date="2024-12-26T18:39:00Z" w16du:dateUtc="2024-12-26T11:39:00Z">
            <w:rPr>
              <w:noProof/>
              <w:webHidden/>
            </w:rPr>
          </w:rPrChange>
        </w:rPr>
        <w:fldChar w:fldCharType="separate"/>
      </w:r>
      <w:ins w:id="2710" w:author="Kiên Lê Trung" w:date="2024-12-26T18:39:00Z" w16du:dateUtc="2024-12-26T11:39:00Z">
        <w:r w:rsidRPr="00902100">
          <w:rPr>
            <w:rFonts w:ascii="Times New Roman" w:hAnsi="Times New Roman" w:cs="Times New Roman"/>
            <w:noProof/>
            <w:webHidden/>
            <w:sz w:val="24"/>
            <w:szCs w:val="24"/>
            <w:rPrChange w:id="2711"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71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13"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271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15" w:author="Kiên Lê Trung" w:date="2024-12-26T18:39:00Z" w16du:dateUtc="2024-12-26T11:39:00Z">
            <w:rPr>
              <w:ins w:id="271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17" w:author="Kiên Lê Trung" w:date="2024-12-26T18:39:00Z" w16du:dateUtc="2024-12-26T11:39:00Z">
        <w:r w:rsidRPr="00902100">
          <w:rPr>
            <w:rStyle w:val="Hyperlink"/>
            <w:rFonts w:ascii="Times New Roman" w:hAnsi="Times New Roman" w:cs="Times New Roman"/>
            <w:noProof/>
            <w:sz w:val="24"/>
            <w:szCs w:val="24"/>
            <w:rPrChange w:id="271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1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20"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272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2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23"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2724"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272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2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27" w:author="Kiên Lê Trung" w:date="2024-12-26T18:39:00Z" w16du:dateUtc="2024-12-26T11:39:00Z">
              <w:rPr>
                <w:noProof/>
                <w:webHidden/>
              </w:rPr>
            </w:rPrChange>
          </w:rPr>
          <w:instrText xml:space="preserve"> PAGEREF _Toc186130801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28" w:author="Kiên Lê Trung" w:date="2024-12-26T18:39:00Z" w16du:dateUtc="2024-12-26T11:39:00Z">
            <w:rPr>
              <w:noProof/>
              <w:webHidden/>
            </w:rPr>
          </w:rPrChange>
        </w:rPr>
        <w:fldChar w:fldCharType="separate"/>
      </w:r>
      <w:ins w:id="2729" w:author="Kiên Lê Trung" w:date="2024-12-26T18:39:00Z" w16du:dateUtc="2024-12-26T11:39:00Z">
        <w:r w:rsidRPr="00902100">
          <w:rPr>
            <w:rFonts w:ascii="Times New Roman" w:hAnsi="Times New Roman" w:cs="Times New Roman"/>
            <w:noProof/>
            <w:webHidden/>
            <w:sz w:val="24"/>
            <w:szCs w:val="24"/>
            <w:rPrChange w:id="2730"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273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32"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273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34" w:author="Kiên Lê Trung" w:date="2024-12-26T18:39:00Z" w16du:dateUtc="2024-12-26T11:39:00Z">
            <w:rPr>
              <w:ins w:id="273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36" w:author="Kiên Lê Trung" w:date="2024-12-26T18:39:00Z" w16du:dateUtc="2024-12-26T11:39:00Z">
        <w:r w:rsidRPr="00902100">
          <w:rPr>
            <w:rStyle w:val="Hyperlink"/>
            <w:rFonts w:ascii="Times New Roman" w:hAnsi="Times New Roman" w:cs="Times New Roman"/>
            <w:noProof/>
            <w:sz w:val="24"/>
            <w:szCs w:val="24"/>
            <w:rPrChange w:id="273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39"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274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4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42"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2743"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274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4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46" w:author="Kiên Lê Trung" w:date="2024-12-26T18:39:00Z" w16du:dateUtc="2024-12-26T11:39:00Z">
              <w:rPr>
                <w:noProof/>
                <w:webHidden/>
              </w:rPr>
            </w:rPrChange>
          </w:rPr>
          <w:instrText xml:space="preserve"> PAGEREF _Toc186130802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47" w:author="Kiên Lê Trung" w:date="2024-12-26T18:39:00Z" w16du:dateUtc="2024-12-26T11:39:00Z">
            <w:rPr>
              <w:noProof/>
              <w:webHidden/>
            </w:rPr>
          </w:rPrChange>
        </w:rPr>
        <w:fldChar w:fldCharType="separate"/>
      </w:r>
      <w:ins w:id="2748" w:author="Kiên Lê Trung" w:date="2024-12-26T18:39:00Z" w16du:dateUtc="2024-12-26T11:39:00Z">
        <w:r w:rsidRPr="00902100">
          <w:rPr>
            <w:rFonts w:ascii="Times New Roman" w:hAnsi="Times New Roman" w:cs="Times New Roman"/>
            <w:noProof/>
            <w:webHidden/>
            <w:sz w:val="24"/>
            <w:szCs w:val="24"/>
            <w:rPrChange w:id="2749"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275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51"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275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53" w:author="Kiên Lê Trung" w:date="2024-12-26T18:39:00Z" w16du:dateUtc="2024-12-26T11:39:00Z">
            <w:rPr>
              <w:ins w:id="275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55" w:author="Kiên Lê Trung" w:date="2024-12-26T18:39:00Z" w16du:dateUtc="2024-12-26T11:39:00Z">
        <w:r w:rsidRPr="00902100">
          <w:rPr>
            <w:rStyle w:val="Hyperlink"/>
            <w:rFonts w:ascii="Times New Roman" w:hAnsi="Times New Roman" w:cs="Times New Roman"/>
            <w:noProof/>
            <w:sz w:val="24"/>
            <w:szCs w:val="24"/>
            <w:rPrChange w:id="275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8"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275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6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61"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2762"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276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6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instrText xml:space="preserve"> PAGEREF _Toc186130803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66" w:author="Kiên Lê Trung" w:date="2024-12-26T18:39:00Z" w16du:dateUtc="2024-12-26T11:39:00Z">
            <w:rPr>
              <w:noProof/>
              <w:webHidden/>
            </w:rPr>
          </w:rPrChange>
        </w:rPr>
        <w:fldChar w:fldCharType="separate"/>
      </w:r>
      <w:ins w:id="2767" w:author="Kiên Lê Trung" w:date="2024-12-26T18:39:00Z" w16du:dateUtc="2024-12-26T11:39:00Z">
        <w:r w:rsidRPr="00902100">
          <w:rPr>
            <w:rFonts w:ascii="Times New Roman" w:hAnsi="Times New Roman" w:cs="Times New Roman"/>
            <w:noProof/>
            <w:webHidden/>
            <w:sz w:val="24"/>
            <w:szCs w:val="24"/>
            <w:rPrChange w:id="2768"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276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70"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277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72" w:author="Kiên Lê Trung" w:date="2024-12-26T18:39:00Z" w16du:dateUtc="2024-12-26T11:39:00Z">
            <w:rPr>
              <w:ins w:id="277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4" w:author="Kiên Lê Trung" w:date="2024-12-26T18:39:00Z" w16du:dateUtc="2024-12-26T11:39:00Z">
        <w:r w:rsidRPr="00902100">
          <w:rPr>
            <w:rStyle w:val="Hyperlink"/>
            <w:rFonts w:ascii="Times New Roman" w:hAnsi="Times New Roman" w:cs="Times New Roman"/>
            <w:noProof/>
            <w:sz w:val="24"/>
            <w:szCs w:val="24"/>
            <w:rPrChange w:id="277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7"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277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7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80"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278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782"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278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8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5" w:author="Kiên Lê Trung" w:date="2024-12-26T18:39:00Z" w16du:dateUtc="2024-12-26T11:39:00Z">
              <w:rPr>
                <w:noProof/>
                <w:webHidden/>
              </w:rPr>
            </w:rPrChange>
          </w:rPr>
          <w:instrText xml:space="preserve"> PAGEREF _Toc186130804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86" w:author="Kiên Lê Trung" w:date="2024-12-26T18:39:00Z" w16du:dateUtc="2024-12-26T11:39:00Z">
            <w:rPr>
              <w:noProof/>
              <w:webHidden/>
            </w:rPr>
          </w:rPrChange>
        </w:rPr>
        <w:fldChar w:fldCharType="separate"/>
      </w:r>
      <w:ins w:id="2787" w:author="Kiên Lê Trung" w:date="2024-12-26T18:39:00Z" w16du:dateUtc="2024-12-26T11:39:00Z">
        <w:r w:rsidRPr="00902100">
          <w:rPr>
            <w:rFonts w:ascii="Times New Roman" w:hAnsi="Times New Roman" w:cs="Times New Roman"/>
            <w:noProof/>
            <w:webHidden/>
            <w:sz w:val="24"/>
            <w:szCs w:val="24"/>
            <w:rPrChange w:id="278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78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90"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279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92" w:author="Kiên Lê Trung" w:date="2024-12-26T18:39:00Z" w16du:dateUtc="2024-12-26T11:39:00Z">
            <w:rPr>
              <w:ins w:id="279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94" w:author="Kiên Lê Trung" w:date="2024-12-26T18:39:00Z" w16du:dateUtc="2024-12-26T11:39:00Z">
        <w:r w:rsidRPr="00902100">
          <w:rPr>
            <w:rStyle w:val="Hyperlink"/>
            <w:rFonts w:ascii="Times New Roman" w:hAnsi="Times New Roman" w:cs="Times New Roman"/>
            <w:noProof/>
            <w:sz w:val="24"/>
            <w:szCs w:val="24"/>
            <w:rPrChange w:id="279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7"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279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9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00"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280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02"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28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05" w:author="Kiên Lê Trung" w:date="2024-12-26T18:39:00Z" w16du:dateUtc="2024-12-26T11:39:00Z">
              <w:rPr>
                <w:noProof/>
                <w:webHidden/>
              </w:rPr>
            </w:rPrChange>
          </w:rPr>
          <w:instrText xml:space="preserve"> PAGEREF _Toc186130805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06" w:author="Kiên Lê Trung" w:date="2024-12-26T18:39:00Z" w16du:dateUtc="2024-12-26T11:39:00Z">
            <w:rPr>
              <w:noProof/>
              <w:webHidden/>
            </w:rPr>
          </w:rPrChange>
        </w:rPr>
        <w:fldChar w:fldCharType="separate"/>
      </w:r>
      <w:ins w:id="2807" w:author="Kiên Lê Trung" w:date="2024-12-26T18:39:00Z" w16du:dateUtc="2024-12-26T11:39:00Z">
        <w:r w:rsidRPr="00902100">
          <w:rPr>
            <w:rFonts w:ascii="Times New Roman" w:hAnsi="Times New Roman" w:cs="Times New Roman"/>
            <w:noProof/>
            <w:webHidden/>
            <w:sz w:val="24"/>
            <w:szCs w:val="24"/>
            <w:rPrChange w:id="280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10"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28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12" w:author="Kiên Lê Trung" w:date="2024-12-26T18:39:00Z" w16du:dateUtc="2024-12-26T11:39:00Z">
            <w:rPr>
              <w:ins w:id="28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14" w:author="Kiên Lê Trung" w:date="2024-12-26T18:39:00Z" w16du:dateUtc="2024-12-26T11:39:00Z">
        <w:r w:rsidRPr="00902100">
          <w:rPr>
            <w:rStyle w:val="Hyperlink"/>
            <w:rFonts w:ascii="Times New Roman" w:hAnsi="Times New Roman" w:cs="Times New Roman"/>
            <w:noProof/>
            <w:sz w:val="24"/>
            <w:szCs w:val="24"/>
            <w:rPrChange w:id="28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7"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281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20"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2821"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22"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282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2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25" w:author="Kiên Lê Trung" w:date="2024-12-26T18:39:00Z" w16du:dateUtc="2024-12-26T11:39:00Z">
              <w:rPr>
                <w:noProof/>
                <w:webHidden/>
              </w:rPr>
            </w:rPrChange>
          </w:rPr>
          <w:instrText xml:space="preserve"> PAGEREF _Toc186130806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26" w:author="Kiên Lê Trung" w:date="2024-12-26T18:39:00Z" w16du:dateUtc="2024-12-26T11:39:00Z">
            <w:rPr>
              <w:noProof/>
              <w:webHidden/>
            </w:rPr>
          </w:rPrChange>
        </w:rPr>
        <w:fldChar w:fldCharType="separate"/>
      </w:r>
      <w:ins w:id="2827" w:author="Kiên Lê Trung" w:date="2024-12-26T18:39:00Z" w16du:dateUtc="2024-12-26T11:39:00Z">
        <w:r w:rsidRPr="00902100">
          <w:rPr>
            <w:rFonts w:ascii="Times New Roman" w:hAnsi="Times New Roman" w:cs="Times New Roman"/>
            <w:noProof/>
            <w:webHidden/>
            <w:sz w:val="24"/>
            <w:szCs w:val="24"/>
            <w:rPrChange w:id="2828"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2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30"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283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32" w:author="Kiên Lê Trung" w:date="2024-12-26T18:39:00Z" w16du:dateUtc="2024-12-26T11:39:00Z">
            <w:rPr>
              <w:ins w:id="283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34" w:author="Kiên Lê Trung" w:date="2024-12-26T18:39:00Z" w16du:dateUtc="2024-12-26T11:39:00Z">
        <w:r w:rsidRPr="00902100">
          <w:rPr>
            <w:rStyle w:val="Hyperlink"/>
            <w:rFonts w:ascii="Times New Roman" w:hAnsi="Times New Roman" w:cs="Times New Roman"/>
            <w:noProof/>
            <w:sz w:val="24"/>
            <w:szCs w:val="24"/>
            <w:rPrChange w:id="283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3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7"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283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3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40"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2841"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284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4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44" w:author="Kiên Lê Trung" w:date="2024-12-26T18:39:00Z" w16du:dateUtc="2024-12-26T11:39:00Z">
              <w:rPr>
                <w:noProof/>
                <w:webHidden/>
              </w:rPr>
            </w:rPrChange>
          </w:rPr>
          <w:instrText xml:space="preserve"> PAGEREF _Toc186130807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45" w:author="Kiên Lê Trung" w:date="2024-12-26T18:39:00Z" w16du:dateUtc="2024-12-26T11:39:00Z">
            <w:rPr>
              <w:noProof/>
              <w:webHidden/>
            </w:rPr>
          </w:rPrChange>
        </w:rPr>
        <w:fldChar w:fldCharType="separate"/>
      </w:r>
      <w:ins w:id="2846" w:author="Kiên Lê Trung" w:date="2024-12-26T18:39:00Z" w16du:dateUtc="2024-12-26T11:39:00Z">
        <w:r w:rsidRPr="00902100">
          <w:rPr>
            <w:rFonts w:ascii="Times New Roman" w:hAnsi="Times New Roman" w:cs="Times New Roman"/>
            <w:noProof/>
            <w:webHidden/>
            <w:sz w:val="24"/>
            <w:szCs w:val="24"/>
            <w:rPrChange w:id="2847"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4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49"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285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51" w:author="Kiên Lê Trung" w:date="2024-12-26T18:39:00Z" w16du:dateUtc="2024-12-26T11:39:00Z">
            <w:rPr>
              <w:ins w:id="285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53" w:author="Kiên Lê Trung" w:date="2024-12-26T18:39:00Z" w16du:dateUtc="2024-12-26T11:39:00Z">
        <w:r w:rsidRPr="00902100">
          <w:rPr>
            <w:rStyle w:val="Hyperlink"/>
            <w:rFonts w:ascii="Times New Roman" w:hAnsi="Times New Roman" w:cs="Times New Roman"/>
            <w:noProof/>
            <w:sz w:val="24"/>
            <w:szCs w:val="24"/>
            <w:rPrChange w:id="285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5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56"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285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5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59"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2860"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286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6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63" w:author="Kiên Lê Trung" w:date="2024-12-26T18:39:00Z" w16du:dateUtc="2024-12-26T11:39:00Z">
              <w:rPr>
                <w:noProof/>
                <w:webHidden/>
              </w:rPr>
            </w:rPrChange>
          </w:rPr>
          <w:instrText xml:space="preserve"> PAGEREF _Toc186130808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64" w:author="Kiên Lê Trung" w:date="2024-12-26T18:39:00Z" w16du:dateUtc="2024-12-26T11:39:00Z">
            <w:rPr>
              <w:noProof/>
              <w:webHidden/>
            </w:rPr>
          </w:rPrChange>
        </w:rPr>
        <w:fldChar w:fldCharType="separate"/>
      </w:r>
      <w:ins w:id="2865" w:author="Kiên Lê Trung" w:date="2024-12-26T18:39:00Z" w16du:dateUtc="2024-12-26T11:39:00Z">
        <w:r w:rsidRPr="00902100">
          <w:rPr>
            <w:rFonts w:ascii="Times New Roman" w:hAnsi="Times New Roman" w:cs="Times New Roman"/>
            <w:noProof/>
            <w:webHidden/>
            <w:sz w:val="24"/>
            <w:szCs w:val="24"/>
            <w:rPrChange w:id="2866"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6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68"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286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70" w:author="Kiên Lê Trung" w:date="2024-12-26T18:39:00Z" w16du:dateUtc="2024-12-26T11:39:00Z">
            <w:rPr>
              <w:ins w:id="287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72" w:author="Kiên Lê Trung" w:date="2024-12-26T18:39:00Z" w16du:dateUtc="2024-12-26T11:39:00Z">
        <w:r w:rsidRPr="00902100">
          <w:rPr>
            <w:rStyle w:val="Hyperlink"/>
            <w:rFonts w:ascii="Times New Roman" w:hAnsi="Times New Roman" w:cs="Times New Roman"/>
            <w:noProof/>
            <w:sz w:val="24"/>
            <w:szCs w:val="24"/>
            <w:rPrChange w:id="287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7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75"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287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7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78"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2879"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288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8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82" w:author="Kiên Lê Trung" w:date="2024-12-26T18:39:00Z" w16du:dateUtc="2024-12-26T11:39:00Z">
              <w:rPr>
                <w:noProof/>
                <w:webHidden/>
              </w:rPr>
            </w:rPrChange>
          </w:rPr>
          <w:instrText xml:space="preserve"> PAGEREF _Toc186130809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83" w:author="Kiên Lê Trung" w:date="2024-12-26T18:39:00Z" w16du:dateUtc="2024-12-26T11:39:00Z">
            <w:rPr>
              <w:noProof/>
              <w:webHidden/>
            </w:rPr>
          </w:rPrChange>
        </w:rPr>
        <w:fldChar w:fldCharType="separate"/>
      </w:r>
      <w:ins w:id="2884" w:author="Kiên Lê Trung" w:date="2024-12-26T18:39:00Z" w16du:dateUtc="2024-12-26T11:39:00Z">
        <w:r w:rsidRPr="00902100">
          <w:rPr>
            <w:rFonts w:ascii="Times New Roman" w:hAnsi="Times New Roman" w:cs="Times New Roman"/>
            <w:noProof/>
            <w:webHidden/>
            <w:sz w:val="24"/>
            <w:szCs w:val="24"/>
            <w:rPrChange w:id="2885"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88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87"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288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89" w:author="Kiên Lê Trung" w:date="2024-12-26T18:39:00Z" w16du:dateUtc="2024-12-26T11:39:00Z">
            <w:rPr>
              <w:ins w:id="289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91" w:author="Kiên Lê Trung" w:date="2024-12-26T18:39:00Z" w16du:dateUtc="2024-12-26T11:39:00Z">
        <w:r w:rsidRPr="00902100">
          <w:rPr>
            <w:rStyle w:val="Hyperlink"/>
            <w:rFonts w:ascii="Times New Roman" w:hAnsi="Times New Roman" w:cs="Times New Roman"/>
            <w:noProof/>
            <w:sz w:val="24"/>
            <w:szCs w:val="24"/>
            <w:rPrChange w:id="289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9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94"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289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9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97"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2898"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289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0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01" w:author="Kiên Lê Trung" w:date="2024-12-26T18:39:00Z" w16du:dateUtc="2024-12-26T11:39:00Z">
              <w:rPr>
                <w:noProof/>
                <w:webHidden/>
              </w:rPr>
            </w:rPrChange>
          </w:rPr>
          <w:instrText xml:space="preserve"> PAGEREF _Toc186130810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02" w:author="Kiên Lê Trung" w:date="2024-12-26T18:39:00Z" w16du:dateUtc="2024-12-26T11:39:00Z">
            <w:rPr>
              <w:noProof/>
              <w:webHidden/>
            </w:rPr>
          </w:rPrChange>
        </w:rPr>
        <w:fldChar w:fldCharType="separate"/>
      </w:r>
      <w:ins w:id="2903" w:author="Kiên Lê Trung" w:date="2024-12-26T18:39:00Z" w16du:dateUtc="2024-12-26T11:39:00Z">
        <w:r w:rsidRPr="00902100">
          <w:rPr>
            <w:rFonts w:ascii="Times New Roman" w:hAnsi="Times New Roman" w:cs="Times New Roman"/>
            <w:noProof/>
            <w:webHidden/>
            <w:sz w:val="24"/>
            <w:szCs w:val="24"/>
            <w:rPrChange w:id="2904"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90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06"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290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08" w:author="Kiên Lê Trung" w:date="2024-12-26T18:39:00Z" w16du:dateUtc="2024-12-26T11:39:00Z">
            <w:rPr>
              <w:ins w:id="290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10" w:author="Kiên Lê Trung" w:date="2024-12-26T18:39:00Z" w16du:dateUtc="2024-12-26T11:39:00Z">
        <w:r w:rsidRPr="00902100">
          <w:rPr>
            <w:rStyle w:val="Hyperlink"/>
            <w:rFonts w:ascii="Times New Roman" w:hAnsi="Times New Roman" w:cs="Times New Roman"/>
            <w:noProof/>
            <w:sz w:val="24"/>
            <w:szCs w:val="24"/>
            <w:rPrChange w:id="291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1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13"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291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1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16"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2917"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291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1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20" w:author="Kiên Lê Trung" w:date="2024-12-26T18:39:00Z" w16du:dateUtc="2024-12-26T11:39:00Z">
              <w:rPr>
                <w:noProof/>
                <w:webHidden/>
              </w:rPr>
            </w:rPrChange>
          </w:rPr>
          <w:instrText xml:space="preserve"> PAGEREF _Toc186130811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21" w:author="Kiên Lê Trung" w:date="2024-12-26T18:39:00Z" w16du:dateUtc="2024-12-26T11:39:00Z">
            <w:rPr>
              <w:noProof/>
              <w:webHidden/>
            </w:rPr>
          </w:rPrChange>
        </w:rPr>
        <w:fldChar w:fldCharType="separate"/>
      </w:r>
      <w:ins w:id="2922" w:author="Kiên Lê Trung" w:date="2024-12-26T18:39:00Z" w16du:dateUtc="2024-12-26T11:39:00Z">
        <w:r w:rsidRPr="00902100">
          <w:rPr>
            <w:rFonts w:ascii="Times New Roman" w:hAnsi="Times New Roman" w:cs="Times New Roman"/>
            <w:noProof/>
            <w:webHidden/>
            <w:sz w:val="24"/>
            <w:szCs w:val="24"/>
            <w:rPrChange w:id="2923"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2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25"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292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27" w:author="Kiên Lê Trung" w:date="2024-12-26T18:39:00Z" w16du:dateUtc="2024-12-26T11:39:00Z">
            <w:rPr>
              <w:ins w:id="292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29" w:author="Kiên Lê Trung" w:date="2024-12-26T18:39:00Z" w16du:dateUtc="2024-12-26T11:39:00Z">
        <w:r w:rsidRPr="00902100">
          <w:rPr>
            <w:rStyle w:val="Hyperlink"/>
            <w:rFonts w:ascii="Times New Roman" w:hAnsi="Times New Roman" w:cs="Times New Roman"/>
            <w:noProof/>
            <w:sz w:val="24"/>
            <w:szCs w:val="24"/>
            <w:rPrChange w:id="293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3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32"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2933"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3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35"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2936"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293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3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39" w:author="Kiên Lê Trung" w:date="2024-12-26T18:39:00Z" w16du:dateUtc="2024-12-26T11:39:00Z">
              <w:rPr>
                <w:noProof/>
                <w:webHidden/>
              </w:rPr>
            </w:rPrChange>
          </w:rPr>
          <w:instrText xml:space="preserve"> PAGEREF _Toc186130812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40" w:author="Kiên Lê Trung" w:date="2024-12-26T18:39:00Z" w16du:dateUtc="2024-12-26T11:39:00Z">
            <w:rPr>
              <w:noProof/>
              <w:webHidden/>
            </w:rPr>
          </w:rPrChange>
        </w:rPr>
        <w:fldChar w:fldCharType="separate"/>
      </w:r>
      <w:ins w:id="2941" w:author="Kiên Lê Trung" w:date="2024-12-26T18:39:00Z" w16du:dateUtc="2024-12-26T11:39:00Z">
        <w:r w:rsidRPr="00902100">
          <w:rPr>
            <w:rFonts w:ascii="Times New Roman" w:hAnsi="Times New Roman" w:cs="Times New Roman"/>
            <w:noProof/>
            <w:webHidden/>
            <w:sz w:val="24"/>
            <w:szCs w:val="24"/>
            <w:rPrChange w:id="2942"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4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44"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294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46" w:author="Kiên Lê Trung" w:date="2024-12-26T18:39:00Z" w16du:dateUtc="2024-12-26T11:39:00Z">
            <w:rPr>
              <w:ins w:id="294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48" w:author="Kiên Lê Trung" w:date="2024-12-26T18:39:00Z" w16du:dateUtc="2024-12-26T11:39:00Z">
        <w:r w:rsidRPr="00902100">
          <w:rPr>
            <w:rStyle w:val="Hyperlink"/>
            <w:rFonts w:ascii="Times New Roman" w:hAnsi="Times New Roman" w:cs="Times New Roman"/>
            <w:noProof/>
            <w:sz w:val="24"/>
            <w:szCs w:val="24"/>
            <w:rPrChange w:id="294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5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51"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2952"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5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54"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2955"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295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5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58" w:author="Kiên Lê Trung" w:date="2024-12-26T18:39:00Z" w16du:dateUtc="2024-12-26T11:39:00Z">
              <w:rPr>
                <w:noProof/>
                <w:webHidden/>
              </w:rPr>
            </w:rPrChange>
          </w:rPr>
          <w:instrText xml:space="preserve"> PAGEREF _Toc186130813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59" w:author="Kiên Lê Trung" w:date="2024-12-26T18:39:00Z" w16du:dateUtc="2024-12-26T11:39:00Z">
            <w:rPr>
              <w:noProof/>
              <w:webHidden/>
            </w:rPr>
          </w:rPrChange>
        </w:rPr>
        <w:fldChar w:fldCharType="separate"/>
      </w:r>
      <w:ins w:id="2960" w:author="Kiên Lê Trung" w:date="2024-12-26T18:39:00Z" w16du:dateUtc="2024-12-26T11:39:00Z">
        <w:r w:rsidRPr="00902100">
          <w:rPr>
            <w:rFonts w:ascii="Times New Roman" w:hAnsi="Times New Roman" w:cs="Times New Roman"/>
            <w:noProof/>
            <w:webHidden/>
            <w:sz w:val="24"/>
            <w:szCs w:val="24"/>
            <w:rPrChange w:id="2961"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63"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29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65" w:author="Kiên Lê Trung" w:date="2024-12-26T18:39:00Z" w16du:dateUtc="2024-12-26T11:39:00Z">
            <w:rPr>
              <w:ins w:id="29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67" w:author="Kiên Lê Trung" w:date="2024-12-26T18:39:00Z" w16du:dateUtc="2024-12-26T11:39:00Z">
        <w:r w:rsidRPr="00902100">
          <w:rPr>
            <w:rStyle w:val="Hyperlink"/>
            <w:rFonts w:ascii="Times New Roman" w:hAnsi="Times New Roman" w:cs="Times New Roman"/>
            <w:noProof/>
            <w:sz w:val="24"/>
            <w:szCs w:val="24"/>
            <w:rPrChange w:id="29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70"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2971"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73"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2974"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29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7" w:author="Kiên Lê Trung" w:date="2024-12-26T18:39:00Z" w16du:dateUtc="2024-12-26T11:39:00Z">
              <w:rPr>
                <w:noProof/>
                <w:webHidden/>
              </w:rPr>
            </w:rPrChange>
          </w:rPr>
          <w:instrText xml:space="preserve"> PAGEREF _Toc186130814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78" w:author="Kiên Lê Trung" w:date="2024-12-26T18:39:00Z" w16du:dateUtc="2024-12-26T11:39:00Z">
            <w:rPr>
              <w:noProof/>
              <w:webHidden/>
            </w:rPr>
          </w:rPrChange>
        </w:rPr>
        <w:fldChar w:fldCharType="separate"/>
      </w:r>
      <w:ins w:id="2979" w:author="Kiên Lê Trung" w:date="2024-12-26T18:39:00Z" w16du:dateUtc="2024-12-26T11:39:00Z">
        <w:r w:rsidRPr="00902100">
          <w:rPr>
            <w:rFonts w:ascii="Times New Roman" w:hAnsi="Times New Roman" w:cs="Times New Roman"/>
            <w:noProof/>
            <w:webHidden/>
            <w:sz w:val="24"/>
            <w:szCs w:val="24"/>
            <w:rPrChange w:id="2980"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82"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29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84" w:author="Kiên Lê Trung" w:date="2024-12-26T18:39:00Z" w16du:dateUtc="2024-12-26T11:39:00Z">
            <w:rPr>
              <w:ins w:id="29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86" w:author="Kiên Lê Trung" w:date="2024-12-26T18:39:00Z" w16du:dateUtc="2024-12-26T11:39:00Z">
        <w:r w:rsidRPr="00902100">
          <w:rPr>
            <w:rStyle w:val="Hyperlink"/>
            <w:rFonts w:ascii="Times New Roman" w:hAnsi="Times New Roman" w:cs="Times New Roman"/>
            <w:noProof/>
            <w:sz w:val="24"/>
            <w:szCs w:val="24"/>
            <w:rPrChange w:id="29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89"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2990"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9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92"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2993"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299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9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96" w:author="Kiên Lê Trung" w:date="2024-12-26T18:39:00Z" w16du:dateUtc="2024-12-26T11:39:00Z">
              <w:rPr>
                <w:noProof/>
                <w:webHidden/>
              </w:rPr>
            </w:rPrChange>
          </w:rPr>
          <w:instrText xml:space="preserve"> PAGEREF _Toc186130815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97" w:author="Kiên Lê Trung" w:date="2024-12-26T18:39:00Z" w16du:dateUtc="2024-12-26T11:39:00Z">
            <w:rPr>
              <w:noProof/>
              <w:webHidden/>
            </w:rPr>
          </w:rPrChange>
        </w:rPr>
        <w:fldChar w:fldCharType="separate"/>
      </w:r>
      <w:ins w:id="2998" w:author="Kiên Lê Trung" w:date="2024-12-26T18:39:00Z" w16du:dateUtc="2024-12-26T11:39:00Z">
        <w:r w:rsidRPr="00902100">
          <w:rPr>
            <w:rFonts w:ascii="Times New Roman" w:hAnsi="Times New Roman" w:cs="Times New Roman"/>
            <w:noProof/>
            <w:webHidden/>
            <w:sz w:val="24"/>
            <w:szCs w:val="24"/>
            <w:rPrChange w:id="2999"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0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01"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00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03" w:author="Kiên Lê Trung" w:date="2024-12-26T18:39:00Z" w16du:dateUtc="2024-12-26T11:39:00Z">
            <w:rPr>
              <w:ins w:id="300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05" w:author="Kiên Lê Trung" w:date="2024-12-26T18:39:00Z" w16du:dateUtc="2024-12-26T11:39:00Z">
        <w:r w:rsidRPr="00902100">
          <w:rPr>
            <w:rStyle w:val="Hyperlink"/>
            <w:rFonts w:ascii="Times New Roman" w:hAnsi="Times New Roman" w:cs="Times New Roman"/>
            <w:noProof/>
            <w:sz w:val="24"/>
            <w:szCs w:val="24"/>
            <w:rPrChange w:id="300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8"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009"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1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11"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012"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01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1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15" w:author="Kiên Lê Trung" w:date="2024-12-26T18:39:00Z" w16du:dateUtc="2024-12-26T11:39:00Z">
              <w:rPr>
                <w:noProof/>
                <w:webHidden/>
              </w:rPr>
            </w:rPrChange>
          </w:rPr>
          <w:instrText xml:space="preserve"> PAGEREF _Toc186130816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16" w:author="Kiên Lê Trung" w:date="2024-12-26T18:39:00Z" w16du:dateUtc="2024-12-26T11:39:00Z">
            <w:rPr>
              <w:noProof/>
              <w:webHidden/>
            </w:rPr>
          </w:rPrChange>
        </w:rPr>
        <w:fldChar w:fldCharType="separate"/>
      </w:r>
      <w:ins w:id="3017" w:author="Kiên Lê Trung" w:date="2024-12-26T18:39:00Z" w16du:dateUtc="2024-12-26T11:39:00Z">
        <w:r w:rsidRPr="00902100">
          <w:rPr>
            <w:rFonts w:ascii="Times New Roman" w:hAnsi="Times New Roman" w:cs="Times New Roman"/>
            <w:noProof/>
            <w:webHidden/>
            <w:sz w:val="24"/>
            <w:szCs w:val="24"/>
            <w:rPrChange w:id="3018"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20"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0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22" w:author="Kiên Lê Trung" w:date="2024-12-26T18:39:00Z" w16du:dateUtc="2024-12-26T11:39:00Z">
            <w:rPr>
              <w:ins w:id="30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24" w:author="Kiên Lê Trung" w:date="2024-12-26T18:39:00Z" w16du:dateUtc="2024-12-26T11:39:00Z">
        <w:r w:rsidRPr="00902100">
          <w:rPr>
            <w:rStyle w:val="Hyperlink"/>
            <w:rFonts w:ascii="Times New Roman" w:hAnsi="Times New Roman" w:cs="Times New Roman"/>
            <w:noProof/>
            <w:sz w:val="24"/>
            <w:szCs w:val="24"/>
            <w:rPrChange w:id="30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7"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028"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30"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031"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0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34" w:author="Kiên Lê Trung" w:date="2024-12-26T18:39:00Z" w16du:dateUtc="2024-12-26T11:39:00Z">
              <w:rPr>
                <w:noProof/>
                <w:webHidden/>
              </w:rPr>
            </w:rPrChange>
          </w:rPr>
          <w:instrText xml:space="preserve"> PAGEREF _Toc186130817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35" w:author="Kiên Lê Trung" w:date="2024-12-26T18:39:00Z" w16du:dateUtc="2024-12-26T11:39:00Z">
            <w:rPr>
              <w:noProof/>
              <w:webHidden/>
            </w:rPr>
          </w:rPrChange>
        </w:rPr>
        <w:fldChar w:fldCharType="separate"/>
      </w:r>
      <w:ins w:id="3036" w:author="Kiên Lê Trung" w:date="2024-12-26T18:39:00Z" w16du:dateUtc="2024-12-26T11:39:00Z">
        <w:r w:rsidRPr="00902100">
          <w:rPr>
            <w:rFonts w:ascii="Times New Roman" w:hAnsi="Times New Roman" w:cs="Times New Roman"/>
            <w:noProof/>
            <w:webHidden/>
            <w:sz w:val="24"/>
            <w:szCs w:val="24"/>
            <w:rPrChange w:id="3037"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3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39"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04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41" w:author="Kiên Lê Trung" w:date="2024-12-26T18:39:00Z" w16du:dateUtc="2024-12-26T11:39:00Z">
            <w:rPr>
              <w:ins w:id="304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43" w:author="Kiên Lê Trung" w:date="2024-12-26T18:39:00Z" w16du:dateUtc="2024-12-26T11:39:00Z">
        <w:r w:rsidRPr="00902100">
          <w:rPr>
            <w:rStyle w:val="Hyperlink"/>
            <w:rFonts w:ascii="Times New Roman" w:hAnsi="Times New Roman" w:cs="Times New Roman"/>
            <w:noProof/>
            <w:sz w:val="24"/>
            <w:szCs w:val="24"/>
            <w:rPrChange w:id="304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4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46"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047"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4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49"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050"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05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5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53" w:author="Kiên Lê Trung" w:date="2024-12-26T18:39:00Z" w16du:dateUtc="2024-12-26T11:39:00Z">
              <w:rPr>
                <w:noProof/>
                <w:webHidden/>
              </w:rPr>
            </w:rPrChange>
          </w:rPr>
          <w:instrText xml:space="preserve"> PAGEREF _Toc186130818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54" w:author="Kiên Lê Trung" w:date="2024-12-26T18:39:00Z" w16du:dateUtc="2024-12-26T11:39:00Z">
            <w:rPr>
              <w:noProof/>
              <w:webHidden/>
            </w:rPr>
          </w:rPrChange>
        </w:rPr>
        <w:fldChar w:fldCharType="separate"/>
      </w:r>
      <w:ins w:id="3055" w:author="Kiên Lê Trung" w:date="2024-12-26T18:39:00Z" w16du:dateUtc="2024-12-26T11:39:00Z">
        <w:r w:rsidRPr="00902100">
          <w:rPr>
            <w:rFonts w:ascii="Times New Roman" w:hAnsi="Times New Roman" w:cs="Times New Roman"/>
            <w:noProof/>
            <w:webHidden/>
            <w:sz w:val="24"/>
            <w:szCs w:val="24"/>
            <w:rPrChange w:id="3056"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5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58"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05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60" w:author="Kiên Lê Trung" w:date="2024-12-26T18:39:00Z" w16du:dateUtc="2024-12-26T11:39:00Z">
            <w:rPr>
              <w:ins w:id="306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62" w:author="Kiên Lê Trung" w:date="2024-12-26T18:39:00Z" w16du:dateUtc="2024-12-26T11:39:00Z">
        <w:r w:rsidRPr="00902100">
          <w:rPr>
            <w:rStyle w:val="Hyperlink"/>
            <w:rFonts w:ascii="Times New Roman" w:hAnsi="Times New Roman" w:cs="Times New Roman"/>
            <w:noProof/>
            <w:sz w:val="24"/>
            <w:szCs w:val="24"/>
            <w:rPrChange w:id="306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6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65"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066"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68"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069"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0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72" w:author="Kiên Lê Trung" w:date="2024-12-26T18:39:00Z" w16du:dateUtc="2024-12-26T11:39:00Z">
              <w:rPr>
                <w:noProof/>
                <w:webHidden/>
              </w:rPr>
            </w:rPrChange>
          </w:rPr>
          <w:instrText xml:space="preserve"> PAGEREF _Toc186130819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73" w:author="Kiên Lê Trung" w:date="2024-12-26T18:39:00Z" w16du:dateUtc="2024-12-26T11:39:00Z">
            <w:rPr>
              <w:noProof/>
              <w:webHidden/>
            </w:rPr>
          </w:rPrChange>
        </w:rPr>
        <w:fldChar w:fldCharType="separate"/>
      </w:r>
      <w:ins w:id="3074" w:author="Kiên Lê Trung" w:date="2024-12-26T18:39:00Z" w16du:dateUtc="2024-12-26T11:39:00Z">
        <w:r w:rsidRPr="00902100">
          <w:rPr>
            <w:rFonts w:ascii="Times New Roman" w:hAnsi="Times New Roman" w:cs="Times New Roman"/>
            <w:noProof/>
            <w:webHidden/>
            <w:sz w:val="24"/>
            <w:szCs w:val="24"/>
            <w:rPrChange w:id="3075"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77"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0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79" w:author="Kiên Lê Trung" w:date="2024-12-26T18:39:00Z" w16du:dateUtc="2024-12-26T11:39:00Z">
            <w:rPr>
              <w:ins w:id="30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81" w:author="Kiên Lê Trung" w:date="2024-12-26T18:39:00Z" w16du:dateUtc="2024-12-26T11:39:00Z">
        <w:r w:rsidRPr="00902100">
          <w:rPr>
            <w:rStyle w:val="Hyperlink"/>
            <w:rFonts w:ascii="Times New Roman" w:hAnsi="Times New Roman" w:cs="Times New Roman"/>
            <w:noProof/>
            <w:sz w:val="24"/>
            <w:szCs w:val="24"/>
            <w:rPrChange w:id="30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84"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085"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87"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088"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0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91" w:author="Kiên Lê Trung" w:date="2024-12-26T18:39:00Z" w16du:dateUtc="2024-12-26T11:39:00Z">
              <w:rPr>
                <w:noProof/>
                <w:webHidden/>
              </w:rPr>
            </w:rPrChange>
          </w:rPr>
          <w:instrText xml:space="preserve"> PAGEREF _Toc186130820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92" w:author="Kiên Lê Trung" w:date="2024-12-26T18:39:00Z" w16du:dateUtc="2024-12-26T11:39:00Z">
            <w:rPr>
              <w:noProof/>
              <w:webHidden/>
            </w:rPr>
          </w:rPrChange>
        </w:rPr>
        <w:fldChar w:fldCharType="separate"/>
      </w:r>
      <w:ins w:id="3093" w:author="Kiên Lê Trung" w:date="2024-12-26T18:39:00Z" w16du:dateUtc="2024-12-26T11:39:00Z">
        <w:r w:rsidRPr="00902100">
          <w:rPr>
            <w:rFonts w:ascii="Times New Roman" w:hAnsi="Times New Roman" w:cs="Times New Roman"/>
            <w:noProof/>
            <w:webHidden/>
            <w:sz w:val="24"/>
            <w:szCs w:val="24"/>
            <w:rPrChange w:id="3094"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09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96"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09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98" w:author="Kiên Lê Trung" w:date="2024-12-26T18:39:00Z" w16du:dateUtc="2024-12-26T11:39:00Z">
            <w:rPr>
              <w:ins w:id="309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00" w:author="Kiên Lê Trung" w:date="2024-12-26T18:39:00Z" w16du:dateUtc="2024-12-26T11:39:00Z">
        <w:r w:rsidRPr="00902100">
          <w:rPr>
            <w:rStyle w:val="Hyperlink"/>
            <w:rFonts w:ascii="Times New Roman" w:hAnsi="Times New Roman" w:cs="Times New Roman"/>
            <w:noProof/>
            <w:sz w:val="24"/>
            <w:szCs w:val="24"/>
            <w:rPrChange w:id="310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0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03"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104" w:author="Kiên Lê Trung" w:date="2024-12-26T18:39:00Z" w16du:dateUtc="2024-12-26T11:39:00Z">
              <w:rPr>
                <w:rStyle w:val="Hyperlink"/>
                <w:noProof/>
              </w:rPr>
            </w:rPrChange>
          </w:rPr>
          <w:instrText xml:space="preserve"> </w:instrText>
        </w:r>
        <w:r w:rsidRPr="00A9703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0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06"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107"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10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0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10" w:author="Kiên Lê Trung" w:date="2024-12-26T18:39:00Z" w16du:dateUtc="2024-12-26T11:39:00Z">
              <w:rPr>
                <w:noProof/>
                <w:webHidden/>
              </w:rPr>
            </w:rPrChange>
          </w:rPr>
          <w:instrText xml:space="preserve"> PAGEREF _Toc186130821 \h </w:instrText>
        </w:r>
      </w:ins>
      <w:r w:rsidRPr="00A9703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11" w:author="Kiên Lê Trung" w:date="2024-12-26T18:39:00Z" w16du:dateUtc="2024-12-26T11:39:00Z">
            <w:rPr>
              <w:noProof/>
              <w:webHidden/>
            </w:rPr>
          </w:rPrChange>
        </w:rPr>
        <w:fldChar w:fldCharType="separate"/>
      </w:r>
      <w:ins w:id="3112" w:author="Kiên Lê Trung" w:date="2024-12-26T18:39:00Z" w16du:dateUtc="2024-12-26T11:39:00Z">
        <w:r w:rsidRPr="00902100">
          <w:rPr>
            <w:rFonts w:ascii="Times New Roman" w:hAnsi="Times New Roman" w:cs="Times New Roman"/>
            <w:noProof/>
            <w:webHidden/>
            <w:sz w:val="24"/>
            <w:szCs w:val="24"/>
            <w:rPrChange w:id="3113"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1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15"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11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117" w:author="Kiên Lê Trung" w:date="2024-12-26T18:39:00Z" w16du:dateUtc="2024-12-26T11:39:00Z">
        <w:r w:rsidRPr="00902100">
          <w:rPr>
            <w:rFonts w:ascii="Times New Roman" w:eastAsia="Times New Roman" w:hAnsi="Times New Roman" w:cs="Times New Roman"/>
            <w:sz w:val="24"/>
            <w:szCs w:val="24"/>
          </w:rPr>
          <w:fldChar w:fldCharType="end"/>
        </w:r>
      </w:ins>
      <w:del w:id="3118"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11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12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12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12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12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12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13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13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13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13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13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14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14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14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14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14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15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15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15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15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15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16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16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16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16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16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17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17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17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17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17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18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18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18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18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18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19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19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19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19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19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20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20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20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20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209"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0"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211"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2"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213"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4"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215"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6"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21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8"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219" w:author="Kiên Lê Trung" w:date="2024-12-26T18:38:00Z" w16du:dateUtc="2024-12-26T11:38:00Z"/>
          <w:rFonts w:ascii="Times New Roman" w:eastAsia="Times New Roman" w:hAnsi="Times New Roman" w:cs="Times New Roman"/>
          <w:sz w:val="24"/>
          <w:szCs w:val="24"/>
        </w:rPr>
      </w:pPr>
      <w:del w:id="3220"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221"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222"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223"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224"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225"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226"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227"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228"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229"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230"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231"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232"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233"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234"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235" w:name="_Toc185955138"/>
      <w:bookmarkStart w:id="3236" w:name="_Toc186130290"/>
      <w:r>
        <w:t>Danh mục các từ + thuật ngữ viết tắt</w:t>
      </w:r>
      <w:bookmarkEnd w:id="3235"/>
      <w:bookmarkEnd w:id="3236"/>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79E970EA" w:rsidR="00F41643" w:rsidRPr="007C6909" w:rsidRDefault="00E655A6" w:rsidP="007C6909">
            <w:pPr>
              <w:spacing w:line="360" w:lineRule="auto"/>
              <w:rPr>
                <w:rFonts w:ascii="Times New Roman" w:eastAsia="Times New Roman" w:hAnsi="Times New Roman" w:cs="Times New Roman"/>
                <w:sz w:val="28"/>
                <w:szCs w:val="28"/>
                <w:lang w:val="en-US"/>
              </w:rPr>
            </w:pPr>
            <w:del w:id="3237" w:author="Kiên Lê Trung" w:date="2024-12-27T00:53:00Z" w16du:dateUtc="2024-12-26T17:53:00Z">
              <w:r w:rsidDel="0066436D">
                <w:rPr>
                  <w:rFonts w:ascii="Times New Roman" w:eastAsia="Times New Roman" w:hAnsi="Times New Roman" w:cs="Times New Roman"/>
                  <w:sz w:val="28"/>
                  <w:szCs w:val="28"/>
                  <w:lang w:val="en-US"/>
                </w:rPr>
                <w:delText>e</w:delText>
              </w:r>
            </w:del>
            <w:ins w:id="3238" w:author="Kiên Lê Trung" w:date="2024-12-27T00:53:00Z" w16du:dateUtc="2024-12-26T17:53:00Z">
              <w:r w:rsidR="0066436D">
                <w:rPr>
                  <w:rFonts w:ascii="Times New Roman" w:eastAsia="Times New Roman" w:hAnsi="Times New Roman" w:cs="Times New Roman"/>
                  <w:sz w:val="28"/>
                  <w:szCs w:val="28"/>
                  <w:lang w:val="en-US"/>
                </w:rPr>
                <w:t>E</w:t>
              </w:r>
            </w:ins>
            <w:r>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D56EA4" w:rsidRDefault="00DF21E7" w:rsidP="007C6909">
            <w:pPr>
              <w:spacing w:line="360" w:lineRule="auto"/>
              <w:rPr>
                <w:rFonts w:ascii="Times New Roman" w:eastAsia="Times New Roman" w:hAnsi="Times New Roman" w:cs="Times New Roman"/>
                <w:sz w:val="24"/>
                <w:szCs w:val="24"/>
                <w:lang w:val="en-US"/>
                <w:rPrChange w:id="3239" w:author="Kiên Lê Trung" w:date="2024-12-27T00:57:00Z" w16du:dateUtc="2024-12-26T17:57:00Z">
                  <w:rPr>
                    <w:rFonts w:ascii="Times New Roman" w:eastAsia="Times New Roman" w:hAnsi="Times New Roman" w:cs="Times New Roman"/>
                    <w:sz w:val="28"/>
                    <w:szCs w:val="28"/>
                    <w:lang w:val="en-US"/>
                  </w:rPr>
                </w:rPrChange>
              </w:rPr>
            </w:pPr>
            <w:r w:rsidRPr="00D56EA4">
              <w:rPr>
                <w:rFonts w:ascii="Times New Roman" w:eastAsia="Times New Roman" w:hAnsi="Times New Roman" w:cs="Times New Roman"/>
                <w:sz w:val="24"/>
                <w:szCs w:val="24"/>
                <w:lang w:val="en-US"/>
                <w:rPrChange w:id="3240" w:author="Kiên Lê Trung" w:date="2024-12-27T00:57:00Z" w16du:dateUtc="2024-12-26T17:57:00Z">
                  <w:rPr>
                    <w:rFonts w:ascii="Times New Roman" w:eastAsia="Times New Roman" w:hAnsi="Times New Roman" w:cs="Times New Roman"/>
                    <w:sz w:val="28"/>
                    <w:szCs w:val="28"/>
                    <w:lang w:val="en-US"/>
                  </w:rPr>
                </w:rPrChange>
              </w:rPr>
              <w:t>Thương mại điện tử</w:t>
            </w:r>
          </w:p>
        </w:tc>
      </w:tr>
      <w:tr w:rsidR="00F41643" w14:paraId="27E2737B" w14:textId="77777777" w:rsidTr="00A969BA">
        <w:tc>
          <w:tcPr>
            <w:tcW w:w="1838" w:type="dxa"/>
          </w:tcPr>
          <w:p w14:paraId="1D5CF43C" w14:textId="56F143AE" w:rsidR="00F41643" w:rsidRPr="0066436D" w:rsidRDefault="00F9573A" w:rsidP="007C6909">
            <w:pPr>
              <w:spacing w:line="360" w:lineRule="auto"/>
              <w:rPr>
                <w:rFonts w:ascii="Times New Roman" w:eastAsia="Times New Roman" w:hAnsi="Times New Roman" w:cs="Times New Roman"/>
                <w:sz w:val="24"/>
                <w:szCs w:val="24"/>
                <w:lang w:val="en-US"/>
                <w:rPrChange w:id="3241"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lang w:val="en-US"/>
                <w:rPrChange w:id="3242" w:author="Kiên Lê Trung" w:date="2024-12-27T00:52:00Z" w16du:dateUtc="2024-12-26T17:52:00Z">
                  <w:rPr>
                    <w:rFonts w:ascii="Times New Roman" w:eastAsia="Times New Roman" w:hAnsi="Times New Roman" w:cs="Times New Roman"/>
                    <w:sz w:val="28"/>
                    <w:szCs w:val="28"/>
                    <w:lang w:val="en-US"/>
                  </w:rPr>
                </w:rPrChange>
              </w:rPr>
              <w:t>IDE</w:t>
            </w:r>
          </w:p>
        </w:tc>
        <w:tc>
          <w:tcPr>
            <w:tcW w:w="3544" w:type="dxa"/>
          </w:tcPr>
          <w:p w14:paraId="0FC86466" w14:textId="77777777" w:rsidR="00F9573A" w:rsidRPr="0066436D" w:rsidRDefault="00F9573A" w:rsidP="00F9573A">
            <w:pPr>
              <w:spacing w:line="360" w:lineRule="auto"/>
              <w:rPr>
                <w:rFonts w:ascii="Times New Roman" w:eastAsia="Times New Roman" w:hAnsi="Times New Roman" w:cs="Times New Roman"/>
                <w:sz w:val="24"/>
                <w:szCs w:val="24"/>
                <w:rPrChange w:id="324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44" w:author="Kiên Lê Trung" w:date="2024-12-27T00:52:00Z" w16du:dateUtc="2024-12-26T17:52:00Z">
                  <w:rPr>
                    <w:rFonts w:ascii="Times New Roman" w:eastAsia="Times New Roman" w:hAnsi="Times New Roman" w:cs="Times New Roman"/>
                    <w:sz w:val="28"/>
                    <w:szCs w:val="28"/>
                  </w:rPr>
                </w:rPrChange>
              </w:rPr>
              <w:t>Integrated Development</w:t>
            </w:r>
          </w:p>
          <w:p w14:paraId="121258F2" w14:textId="5B2BC9F7" w:rsidR="00F41643" w:rsidRPr="0066436D" w:rsidRDefault="00F9573A" w:rsidP="007C6909">
            <w:pPr>
              <w:spacing w:line="360" w:lineRule="auto"/>
              <w:rPr>
                <w:rFonts w:ascii="Times New Roman" w:eastAsia="Times New Roman" w:hAnsi="Times New Roman" w:cs="Times New Roman"/>
                <w:sz w:val="24"/>
                <w:szCs w:val="24"/>
                <w:lang w:val="en-US"/>
                <w:rPrChange w:id="3245"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6" w:author="Kiên Lê Trung" w:date="2024-12-27T00:52:00Z" w16du:dateUtc="2024-12-26T17:52:00Z">
                  <w:rPr>
                    <w:rFonts w:ascii="Times New Roman" w:eastAsia="Times New Roman" w:hAnsi="Times New Roman" w:cs="Times New Roman"/>
                    <w:sz w:val="28"/>
                    <w:szCs w:val="28"/>
                  </w:rPr>
                </w:rPrChange>
              </w:rPr>
              <w:t>Environment</w:t>
            </w:r>
          </w:p>
        </w:tc>
        <w:tc>
          <w:tcPr>
            <w:tcW w:w="3637" w:type="dxa"/>
          </w:tcPr>
          <w:p w14:paraId="64EB09C3" w14:textId="25EF836A" w:rsidR="00F41643" w:rsidRPr="0066436D" w:rsidRDefault="00F9573A" w:rsidP="007C6909">
            <w:pPr>
              <w:spacing w:line="360" w:lineRule="auto"/>
              <w:rPr>
                <w:rFonts w:ascii="Times New Roman" w:eastAsia="Times New Roman" w:hAnsi="Times New Roman" w:cs="Times New Roman"/>
                <w:sz w:val="24"/>
                <w:szCs w:val="24"/>
                <w:lang w:val="en-US"/>
                <w:rPrChange w:id="3247"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8" w:author="Kiên Lê Trung" w:date="2024-12-27T00:52:00Z" w16du:dateUtc="2024-12-26T17:52:00Z">
                  <w:rPr>
                    <w:rFonts w:ascii="Times New Roman" w:eastAsia="Times New Roman" w:hAnsi="Times New Roman" w:cs="Times New Roman"/>
                    <w:sz w:val="28"/>
                    <w:szCs w:val="28"/>
                  </w:rPr>
                </w:rPrChange>
              </w:rPr>
              <w:t>Môi trường phát triển</w:t>
            </w:r>
            <w:r w:rsidRPr="0066436D">
              <w:rPr>
                <w:rFonts w:ascii="Times New Roman" w:eastAsia="Times New Roman" w:hAnsi="Times New Roman" w:cs="Times New Roman"/>
                <w:sz w:val="24"/>
                <w:szCs w:val="24"/>
                <w:lang w:val="en-US"/>
                <w:rPrChange w:id="324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0" w:author="Kiên Lê Trung" w:date="2024-12-27T00:52:00Z" w16du:dateUtc="2024-12-26T17:52:00Z">
                  <w:rPr>
                    <w:rFonts w:ascii="Times New Roman" w:eastAsia="Times New Roman" w:hAnsi="Times New Roman" w:cs="Times New Roman"/>
                    <w:sz w:val="28"/>
                    <w:szCs w:val="28"/>
                  </w:rPr>
                </w:rPrChange>
              </w:rPr>
              <w:t>tích</w:t>
            </w:r>
            <w:r w:rsidRPr="0066436D">
              <w:rPr>
                <w:rFonts w:ascii="Times New Roman" w:eastAsia="Times New Roman" w:hAnsi="Times New Roman" w:cs="Times New Roman"/>
                <w:sz w:val="24"/>
                <w:szCs w:val="24"/>
                <w:lang w:val="en-US"/>
                <w:rPrChange w:id="325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2" w:author="Kiên Lê Trung" w:date="2024-12-27T00:52:00Z" w16du:dateUtc="2024-12-26T17:52:00Z">
                  <w:rPr>
                    <w:rFonts w:ascii="Times New Roman" w:eastAsia="Times New Roman" w:hAnsi="Times New Roman" w:cs="Times New Roman"/>
                    <w:sz w:val="28"/>
                    <w:szCs w:val="28"/>
                  </w:rPr>
                </w:rPrChange>
              </w:rPr>
              <w:t>hợ</w:t>
            </w:r>
            <w:r w:rsidRPr="0066436D">
              <w:rPr>
                <w:rFonts w:ascii="Times New Roman" w:eastAsia="Times New Roman" w:hAnsi="Times New Roman" w:cs="Times New Roman"/>
                <w:sz w:val="24"/>
                <w:szCs w:val="24"/>
                <w:lang w:val="en-US"/>
                <w:rPrChange w:id="3253" w:author="Kiên Lê Trung" w:date="2024-12-27T00:52:00Z" w16du:dateUtc="2024-12-26T17:52:00Z">
                  <w:rPr>
                    <w:rFonts w:ascii="Times New Roman" w:eastAsia="Times New Roman" w:hAnsi="Times New Roman" w:cs="Times New Roman"/>
                    <w:sz w:val="28"/>
                    <w:szCs w:val="28"/>
                    <w:lang w:val="en-US"/>
                  </w:rPr>
                </w:rPrChange>
              </w:rPr>
              <w:t>p</w:t>
            </w:r>
          </w:p>
        </w:tc>
      </w:tr>
      <w:tr w:rsidR="00F41643" w14:paraId="793D03A6" w14:textId="77777777" w:rsidTr="00A969BA">
        <w:tc>
          <w:tcPr>
            <w:tcW w:w="1838" w:type="dxa"/>
          </w:tcPr>
          <w:p w14:paraId="3574EFE7" w14:textId="6CBBC934" w:rsidR="00F41643" w:rsidRPr="0066436D" w:rsidRDefault="007A4F0A" w:rsidP="007C6909">
            <w:pPr>
              <w:spacing w:line="360" w:lineRule="auto"/>
              <w:rPr>
                <w:rFonts w:ascii="Times New Roman" w:eastAsia="Times New Roman" w:hAnsi="Times New Roman" w:cs="Times New Roman"/>
                <w:sz w:val="24"/>
                <w:szCs w:val="24"/>
                <w:rPrChange w:id="325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5" w:author="Kiên Lê Trung" w:date="2024-12-27T00:52:00Z" w16du:dateUtc="2024-12-26T17:52:00Z">
                  <w:rPr>
                    <w:rFonts w:ascii="Times New Roman" w:eastAsia="Times New Roman" w:hAnsi="Times New Roman" w:cs="Times New Roman"/>
                    <w:sz w:val="28"/>
                    <w:szCs w:val="28"/>
                  </w:rPr>
                </w:rPrChange>
              </w:rPr>
              <w:t>ORM</w:t>
            </w:r>
          </w:p>
        </w:tc>
        <w:tc>
          <w:tcPr>
            <w:tcW w:w="3544" w:type="dxa"/>
          </w:tcPr>
          <w:p w14:paraId="62244FED" w14:textId="7E32231B" w:rsidR="00F41643" w:rsidRPr="0066436D" w:rsidRDefault="007A4F0A" w:rsidP="007C6909">
            <w:pPr>
              <w:spacing w:line="360" w:lineRule="auto"/>
              <w:rPr>
                <w:rFonts w:ascii="Times New Roman" w:eastAsia="Times New Roman" w:hAnsi="Times New Roman" w:cs="Times New Roman"/>
                <w:sz w:val="24"/>
                <w:szCs w:val="24"/>
                <w:rPrChange w:id="3256"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7" w:author="Kiên Lê Trung" w:date="2024-12-27T00:52:00Z" w16du:dateUtc="2024-12-26T17:52:00Z">
                  <w:rPr>
                    <w:rFonts w:ascii="Times New Roman" w:eastAsia="Times New Roman" w:hAnsi="Times New Roman" w:cs="Times New Roman"/>
                    <w:sz w:val="28"/>
                    <w:szCs w:val="28"/>
                  </w:rPr>
                </w:rPrChange>
              </w:rPr>
              <w:t>Object Relational Mapping</w:t>
            </w:r>
          </w:p>
        </w:tc>
        <w:tc>
          <w:tcPr>
            <w:tcW w:w="3637" w:type="dxa"/>
          </w:tcPr>
          <w:p w14:paraId="261B1D3A" w14:textId="613A97A8" w:rsidR="00F41643" w:rsidRPr="0066436D" w:rsidRDefault="00425AE8" w:rsidP="007C6909">
            <w:pPr>
              <w:spacing w:line="360" w:lineRule="auto"/>
              <w:rPr>
                <w:rFonts w:ascii="Times New Roman" w:eastAsia="Times New Roman" w:hAnsi="Times New Roman" w:cs="Times New Roman"/>
                <w:sz w:val="24"/>
                <w:szCs w:val="24"/>
                <w:rPrChange w:id="3258"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9" w:author="Kiên Lê Trung" w:date="2024-12-27T00:52:00Z" w16du:dateUtc="2024-12-26T17:52:00Z">
                  <w:rPr>
                    <w:rFonts w:ascii="Times New Roman" w:eastAsia="Times New Roman" w:hAnsi="Times New Roman" w:cs="Times New Roman"/>
                    <w:sz w:val="28"/>
                    <w:szCs w:val="28"/>
                  </w:rPr>
                </w:rPrChange>
              </w:rPr>
              <w:t>Ánh xạ quan hệ đối tượng</w:t>
            </w:r>
          </w:p>
        </w:tc>
      </w:tr>
      <w:tr w:rsidR="00F41643" w14:paraId="47C429BD" w14:textId="77777777" w:rsidTr="00A969BA">
        <w:tc>
          <w:tcPr>
            <w:tcW w:w="1838" w:type="dxa"/>
          </w:tcPr>
          <w:p w14:paraId="34C1DF62" w14:textId="278A643D" w:rsidR="00F41643" w:rsidRPr="0066436D" w:rsidRDefault="0054737B" w:rsidP="007C6909">
            <w:pPr>
              <w:spacing w:line="360" w:lineRule="auto"/>
              <w:rPr>
                <w:rFonts w:ascii="Times New Roman" w:eastAsia="Times New Roman" w:hAnsi="Times New Roman" w:cs="Times New Roman"/>
                <w:sz w:val="24"/>
                <w:szCs w:val="24"/>
                <w:rPrChange w:id="3260"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1" w:author="Kiên Lê Trung" w:date="2024-12-27T00:52:00Z" w16du:dateUtc="2024-12-26T17:52:00Z">
                  <w:rPr>
                    <w:rFonts w:ascii="Times New Roman" w:eastAsia="Times New Roman" w:hAnsi="Times New Roman" w:cs="Times New Roman"/>
                    <w:sz w:val="28"/>
                    <w:szCs w:val="28"/>
                  </w:rPr>
                </w:rPrChange>
              </w:rPr>
              <w:t>SQL</w:t>
            </w:r>
          </w:p>
        </w:tc>
        <w:tc>
          <w:tcPr>
            <w:tcW w:w="3544" w:type="dxa"/>
          </w:tcPr>
          <w:p w14:paraId="0CA3719F" w14:textId="6A4FD71F" w:rsidR="00F41643" w:rsidRPr="0066436D" w:rsidRDefault="008E46EE" w:rsidP="007C6909">
            <w:pPr>
              <w:spacing w:line="360" w:lineRule="auto"/>
              <w:rPr>
                <w:rFonts w:ascii="Times New Roman" w:eastAsia="Times New Roman" w:hAnsi="Times New Roman" w:cs="Times New Roman"/>
                <w:sz w:val="24"/>
                <w:szCs w:val="24"/>
                <w:rPrChange w:id="326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3" w:author="Kiên Lê Trung" w:date="2024-12-27T00:52:00Z" w16du:dateUtc="2024-12-26T17:52:00Z">
                  <w:rPr>
                    <w:rFonts w:ascii="Times New Roman" w:eastAsia="Times New Roman" w:hAnsi="Times New Roman" w:cs="Times New Roman"/>
                    <w:sz w:val="28"/>
                    <w:szCs w:val="28"/>
                  </w:rPr>
                </w:rPrChange>
              </w:rPr>
              <w:t>Structured Query Language</w:t>
            </w:r>
          </w:p>
        </w:tc>
        <w:tc>
          <w:tcPr>
            <w:tcW w:w="3637" w:type="dxa"/>
          </w:tcPr>
          <w:p w14:paraId="754A8B05" w14:textId="560CB236" w:rsidR="00F41643" w:rsidRPr="0066436D" w:rsidRDefault="00D77C98" w:rsidP="007C6909">
            <w:pPr>
              <w:spacing w:line="360" w:lineRule="auto"/>
              <w:rPr>
                <w:rFonts w:ascii="Times New Roman" w:eastAsia="Times New Roman" w:hAnsi="Times New Roman" w:cs="Times New Roman"/>
                <w:sz w:val="24"/>
                <w:szCs w:val="24"/>
                <w:rPrChange w:id="326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5" w:author="Kiên Lê Trung" w:date="2024-12-27T00:52:00Z" w16du:dateUtc="2024-12-26T17:52:00Z">
                  <w:rPr>
                    <w:rFonts w:ascii="Times New Roman" w:eastAsia="Times New Roman" w:hAnsi="Times New Roman" w:cs="Times New Roman"/>
                    <w:sz w:val="28"/>
                    <w:szCs w:val="28"/>
                  </w:rPr>
                </w:rPrChange>
              </w:rPr>
              <w:t>Ngôn ngữ truy vấn có</w:t>
            </w:r>
            <w:r w:rsidRPr="0066436D">
              <w:rPr>
                <w:rFonts w:ascii="Times New Roman" w:eastAsia="Times New Roman" w:hAnsi="Times New Roman" w:cs="Times New Roman"/>
                <w:sz w:val="24"/>
                <w:szCs w:val="24"/>
                <w:lang w:val="en-US"/>
                <w:rPrChange w:id="3266"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67" w:author="Kiên Lê Trung" w:date="2024-12-27T00:52:00Z" w16du:dateUtc="2024-12-26T17:52:00Z">
                  <w:rPr>
                    <w:rFonts w:ascii="Times New Roman" w:eastAsia="Times New Roman" w:hAnsi="Times New Roman" w:cs="Times New Roman"/>
                    <w:sz w:val="28"/>
                    <w:szCs w:val="28"/>
                  </w:rPr>
                </w:rPrChange>
              </w:rPr>
              <w:t>cấu</w:t>
            </w:r>
            <w:r w:rsidRPr="0066436D">
              <w:rPr>
                <w:rFonts w:ascii="Times New Roman" w:eastAsia="Times New Roman" w:hAnsi="Times New Roman" w:cs="Times New Roman"/>
                <w:sz w:val="24"/>
                <w:szCs w:val="24"/>
                <w:lang w:val="en-US"/>
                <w:rPrChange w:id="326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69" w:author="Kiên Lê Trung" w:date="2024-12-27T00:52:00Z" w16du:dateUtc="2024-12-26T17:52:00Z">
                  <w:rPr>
                    <w:rFonts w:ascii="Times New Roman" w:eastAsia="Times New Roman" w:hAnsi="Times New Roman" w:cs="Times New Roman"/>
                    <w:sz w:val="28"/>
                    <w:szCs w:val="28"/>
                  </w:rPr>
                </w:rPrChange>
              </w:rPr>
              <w:t>trúc</w:t>
            </w:r>
          </w:p>
        </w:tc>
      </w:tr>
      <w:tr w:rsidR="00D77C98" w14:paraId="3AD5D5D9" w14:textId="77777777" w:rsidTr="0018317A">
        <w:tc>
          <w:tcPr>
            <w:tcW w:w="1838" w:type="dxa"/>
          </w:tcPr>
          <w:p w14:paraId="039287DA" w14:textId="5B844044" w:rsidR="00D77C98" w:rsidRPr="0066436D" w:rsidRDefault="00E77AB6" w:rsidP="00BA03F8">
            <w:pPr>
              <w:spacing w:line="360" w:lineRule="auto"/>
              <w:rPr>
                <w:rFonts w:ascii="Times New Roman" w:eastAsia="Times New Roman" w:hAnsi="Times New Roman" w:cs="Times New Roman"/>
                <w:sz w:val="24"/>
                <w:szCs w:val="24"/>
                <w:rPrChange w:id="3270"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1" w:author="Kiên Lê Trung" w:date="2024-12-27T00:52:00Z" w16du:dateUtc="2024-12-26T17:52:00Z">
                  <w:rPr>
                    <w:rFonts w:ascii="Times New Roman" w:eastAsia="Times New Roman" w:hAnsi="Times New Roman" w:cs="Times New Roman"/>
                    <w:sz w:val="28"/>
                    <w:szCs w:val="28"/>
                  </w:rPr>
                </w:rPrChange>
              </w:rPr>
              <w:t>JPA</w:t>
            </w:r>
          </w:p>
        </w:tc>
        <w:tc>
          <w:tcPr>
            <w:tcW w:w="3544" w:type="dxa"/>
          </w:tcPr>
          <w:p w14:paraId="27726FE4" w14:textId="735B2F60" w:rsidR="00D77C98" w:rsidRPr="0066436D" w:rsidRDefault="008A5AD9" w:rsidP="00BA03F8">
            <w:pPr>
              <w:spacing w:line="360" w:lineRule="auto"/>
              <w:rPr>
                <w:rFonts w:ascii="Times New Roman" w:eastAsia="Times New Roman" w:hAnsi="Times New Roman" w:cs="Times New Roman"/>
                <w:sz w:val="24"/>
                <w:szCs w:val="24"/>
                <w:rPrChange w:id="3272"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3" w:author="Kiên Lê Trung" w:date="2024-12-27T00:52:00Z" w16du:dateUtc="2024-12-26T17:52:00Z">
                  <w:rPr>
                    <w:rFonts w:ascii="Times New Roman" w:eastAsia="Times New Roman" w:hAnsi="Times New Roman" w:cs="Times New Roman"/>
                    <w:sz w:val="28"/>
                    <w:szCs w:val="28"/>
                  </w:rPr>
                </w:rPrChange>
              </w:rPr>
              <w:t>Java Persistence API</w:t>
            </w:r>
          </w:p>
        </w:tc>
        <w:tc>
          <w:tcPr>
            <w:tcW w:w="3637" w:type="dxa"/>
          </w:tcPr>
          <w:p w14:paraId="6C3B526B" w14:textId="5BFEDC2F" w:rsidR="00D77C98" w:rsidRPr="0066436D" w:rsidRDefault="0018317A" w:rsidP="00BA03F8">
            <w:pPr>
              <w:spacing w:line="360" w:lineRule="auto"/>
              <w:rPr>
                <w:rFonts w:ascii="Times New Roman" w:eastAsia="Times New Roman" w:hAnsi="Times New Roman" w:cs="Times New Roman"/>
                <w:sz w:val="24"/>
                <w:szCs w:val="24"/>
                <w:rPrChange w:id="327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5" w:author="Kiên Lê Trung" w:date="2024-12-27T00:52:00Z" w16du:dateUtc="2024-12-26T17:52:00Z">
                  <w:rPr>
                    <w:rFonts w:ascii="Times New Roman" w:eastAsia="Times New Roman" w:hAnsi="Times New Roman" w:cs="Times New Roman"/>
                    <w:sz w:val="28"/>
                    <w:szCs w:val="28"/>
                  </w:rPr>
                </w:rPrChange>
              </w:rPr>
              <w:t>Đặc tả Java cho việc ánh xạ</w:t>
            </w:r>
            <w:r w:rsidRPr="0066436D">
              <w:rPr>
                <w:rFonts w:ascii="Times New Roman" w:eastAsia="Times New Roman" w:hAnsi="Times New Roman" w:cs="Times New Roman"/>
                <w:sz w:val="24"/>
                <w:szCs w:val="24"/>
                <w:lang w:val="en-US"/>
                <w:rPrChange w:id="3276"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7" w:author="Kiên Lê Trung" w:date="2024-12-27T00:52:00Z" w16du:dateUtc="2024-12-26T17:52:00Z">
                  <w:rPr>
                    <w:rFonts w:ascii="Times New Roman" w:eastAsia="Times New Roman" w:hAnsi="Times New Roman" w:cs="Times New Roman"/>
                    <w:sz w:val="28"/>
                    <w:szCs w:val="28"/>
                  </w:rPr>
                </w:rPrChange>
              </w:rPr>
              <w:t>giữa các đối tượng Java</w:t>
            </w:r>
            <w:r w:rsidRPr="0066436D">
              <w:rPr>
                <w:rFonts w:ascii="Times New Roman" w:eastAsia="Times New Roman" w:hAnsi="Times New Roman" w:cs="Times New Roman"/>
                <w:sz w:val="24"/>
                <w:szCs w:val="24"/>
                <w:lang w:val="en-US"/>
                <w:rPrChange w:id="3278"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9" w:author="Kiên Lê Trung" w:date="2024-12-27T00:52:00Z" w16du:dateUtc="2024-12-26T17:52:00Z">
                  <w:rPr>
                    <w:rFonts w:ascii="Times New Roman" w:eastAsia="Times New Roman" w:hAnsi="Times New Roman" w:cs="Times New Roman"/>
                    <w:sz w:val="28"/>
                    <w:szCs w:val="28"/>
                  </w:rPr>
                </w:rPrChange>
              </w:rPr>
              <w:t>với</w:t>
            </w:r>
            <w:r w:rsidRPr="0066436D">
              <w:rPr>
                <w:rFonts w:ascii="Times New Roman" w:eastAsia="Times New Roman" w:hAnsi="Times New Roman" w:cs="Times New Roman"/>
                <w:sz w:val="24"/>
                <w:szCs w:val="24"/>
                <w:lang w:val="en-US"/>
                <w:rPrChange w:id="3280"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81" w:author="Kiên Lê Trung" w:date="2024-12-27T00:52:00Z" w16du:dateUtc="2024-12-26T17:52:00Z">
                  <w:rPr>
                    <w:rFonts w:ascii="Times New Roman" w:eastAsia="Times New Roman" w:hAnsi="Times New Roman" w:cs="Times New Roman"/>
                    <w:sz w:val="28"/>
                    <w:szCs w:val="28"/>
                  </w:rPr>
                </w:rPrChange>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282"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283"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284"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285"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286"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287" w:author="Kiên Lê Trung" w:date="2024-12-26T18:40:00Z" w16du:dateUtc="2024-12-26T11:40:00Z"/>
          <w:rFonts w:ascii="Times New Roman" w:eastAsia="Times New Roman" w:hAnsi="Times New Roman" w:cs="Times New Roman"/>
          <w:sz w:val="28"/>
          <w:szCs w:val="28"/>
          <w:lang w:val="en-US"/>
          <w:rPrChange w:id="3288" w:author="Kiên Lê Trung" w:date="2024-12-26T18:43:00Z" w16du:dateUtc="2024-12-26T11:43:00Z">
            <w:rPr>
              <w:del w:id="3289"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290" w:name="_Toc185955139"/>
      <w:bookmarkStart w:id="3291" w:name="_Toc186130291"/>
      <w:r w:rsidRPr="007C6909">
        <w:rPr>
          <w:sz w:val="48"/>
          <w:szCs w:val="48"/>
        </w:rPr>
        <w:t>Lời mở đầu</w:t>
      </w:r>
      <w:bookmarkEnd w:id="3290"/>
      <w:bookmarkEnd w:id="3291"/>
    </w:p>
    <w:p w14:paraId="47D93E8B"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2"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3"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4"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lang w:val="en-US"/>
        </w:rPr>
        <w:pPrChange w:id="3295"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pPr>
        <w:spacing w:before="160" w:line="288" w:lineRule="auto"/>
        <w:ind w:right="-43" w:firstLine="720"/>
        <w:jc w:val="both"/>
        <w:rPr>
          <w:rFonts w:ascii="Times New Roman" w:eastAsia="Times New Roman" w:hAnsi="Times New Roman" w:cs="Times New Roman"/>
          <w:sz w:val="24"/>
          <w:szCs w:val="24"/>
          <w:lang w:val="en-US"/>
        </w:rPr>
        <w:pPrChange w:id="3296"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pPr>
        <w:spacing w:before="160" w:line="288" w:lineRule="auto"/>
        <w:ind w:right="-43"/>
        <w:jc w:val="both"/>
        <w:rPr>
          <w:rFonts w:ascii="Times New Roman" w:eastAsia="Times New Roman" w:hAnsi="Times New Roman" w:cs="Times New Roman"/>
          <w:sz w:val="24"/>
          <w:szCs w:val="24"/>
          <w:lang w:val="en-US"/>
        </w:rPr>
        <w:pPrChange w:id="3297"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298"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299"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664DCB">
          <w:footerReference w:type="default" r:id="rId12"/>
          <w:pgSz w:w="11909" w:h="16834"/>
          <w:pgMar w:top="1440" w:right="1440" w:bottom="1440" w:left="1440" w:header="720" w:footer="720" w:gutter="0"/>
          <w:pgNumType w:fmt="lowerRoman" w:start="1" w:chapStyle="1"/>
          <w:cols w:space="720"/>
          <w:docGrid w:linePitch="299"/>
        </w:sectPr>
      </w:pPr>
    </w:p>
    <w:p w14:paraId="2ECEE504" w14:textId="77777777" w:rsidR="007569A2" w:rsidRPr="00034C0F" w:rsidRDefault="00CE686F" w:rsidP="007C6909">
      <w:pPr>
        <w:pStyle w:val="Heading1"/>
        <w:numPr>
          <w:ilvl w:val="0"/>
          <w:numId w:val="213"/>
        </w:numPr>
        <w:ind w:left="0"/>
      </w:pPr>
      <w:bookmarkStart w:id="3300" w:name="_Toc186021566"/>
      <w:bookmarkStart w:id="3301" w:name="_Toc185954659"/>
      <w:bookmarkStart w:id="3302" w:name="_Toc185955140"/>
      <w:bookmarkStart w:id="3303" w:name="_Toc186130292"/>
      <w:bookmarkEnd w:id="3300"/>
      <w:r w:rsidRPr="00EE00A5">
        <w:t>CHƯƠNG 1: GIỚI THIỆU BÀI TOÁN VÀ CÔNG NGHỆ LIÊN QUAN</w:t>
      </w:r>
      <w:bookmarkEnd w:id="3301"/>
      <w:bookmarkEnd w:id="3302"/>
      <w:bookmarkEnd w:id="3303"/>
      <w:r w:rsidRPr="00EE00A5">
        <w:t xml:space="preserve"> </w:t>
      </w:r>
    </w:p>
    <w:p w14:paraId="03DC71B3" w14:textId="77777777" w:rsidR="007569A2" w:rsidRDefault="00CE686F">
      <w:pPr>
        <w:pStyle w:val="Heading2"/>
      </w:pPr>
      <w:bookmarkStart w:id="3304" w:name="_Toc185954660"/>
      <w:bookmarkStart w:id="3305" w:name="_Toc185955141"/>
      <w:bookmarkStart w:id="3306" w:name="_Toc186130293"/>
      <w:r>
        <w:t>1.1 Tổng quan về hệ thống website bán đồ điện tử</w:t>
      </w:r>
      <w:bookmarkEnd w:id="3304"/>
      <w:bookmarkEnd w:id="3305"/>
      <w:bookmarkEnd w:id="3306"/>
    </w:p>
    <w:p w14:paraId="06BBA33E" w14:textId="68777A7E" w:rsidR="007569A2" w:rsidRPr="00034C0F" w:rsidRDefault="00CE686F" w:rsidP="00034C0F">
      <w:pPr>
        <w:pStyle w:val="Heading3"/>
        <w:rPr>
          <w:lang w:val="en-US"/>
        </w:rPr>
      </w:pPr>
      <w:bookmarkStart w:id="3307" w:name="_Toc185954661"/>
      <w:bookmarkStart w:id="3308" w:name="_Toc185955142"/>
      <w:bookmarkStart w:id="3309" w:name="_Toc186130294"/>
      <w:r>
        <w:t>1.1.1 Giới thiệu hệ thống</w:t>
      </w:r>
      <w:bookmarkEnd w:id="3307"/>
      <w:bookmarkEnd w:id="3308"/>
      <w:bookmarkEnd w:id="3309"/>
      <w:r>
        <w:t xml:space="preserve"> </w:t>
      </w:r>
    </w:p>
    <w:p w14:paraId="15580D62" w14:textId="4D0EC2D6" w:rsidR="00A14B37" w:rsidRPr="007C6909" w:rsidRDefault="00CE686F">
      <w:pPr>
        <w:spacing w:after="240"/>
        <w:ind w:firstLine="720"/>
        <w:jc w:val="both"/>
        <w:rPr>
          <w:rFonts w:ascii="Times New Roman" w:eastAsia="Times New Roman" w:hAnsi="Times New Roman" w:cs="Times New Roman"/>
          <w:sz w:val="24"/>
          <w:szCs w:val="24"/>
          <w:lang w:val="en-US"/>
        </w:rPr>
        <w:pPrChange w:id="3310"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pPr>
        <w:spacing w:after="240"/>
        <w:ind w:firstLine="720"/>
        <w:jc w:val="both"/>
        <w:rPr>
          <w:rFonts w:ascii="Times New Roman" w:eastAsia="Times New Roman" w:hAnsi="Times New Roman" w:cs="Times New Roman"/>
          <w:sz w:val="24"/>
          <w:szCs w:val="24"/>
          <w:lang w:val="en-US"/>
        </w:rPr>
        <w:pPrChange w:id="3311"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pPr>
        <w:spacing w:after="240"/>
        <w:ind w:firstLine="720"/>
        <w:jc w:val="both"/>
        <w:rPr>
          <w:rFonts w:ascii="Times New Roman" w:eastAsia="Times New Roman" w:hAnsi="Times New Roman" w:cs="Times New Roman"/>
          <w:sz w:val="24"/>
          <w:szCs w:val="24"/>
          <w:lang w:val="en-US"/>
        </w:rPr>
        <w:pPrChange w:id="3312"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pPr>
        <w:spacing w:after="240"/>
        <w:ind w:firstLine="720"/>
        <w:jc w:val="both"/>
        <w:rPr>
          <w:rFonts w:ascii="Times New Roman" w:eastAsia="Times New Roman" w:hAnsi="Times New Roman" w:cs="Times New Roman"/>
          <w:sz w:val="24"/>
          <w:szCs w:val="24"/>
          <w:lang w:val="en-US"/>
        </w:rPr>
        <w:pPrChange w:id="3313"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pPr>
        <w:ind w:firstLine="720"/>
        <w:jc w:val="both"/>
        <w:rPr>
          <w:rFonts w:ascii="Times New Roman" w:eastAsia="Times New Roman" w:hAnsi="Times New Roman" w:cs="Times New Roman"/>
          <w:sz w:val="24"/>
          <w:szCs w:val="24"/>
        </w:rPr>
        <w:pPrChange w:id="3314"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315" w:name="_Toc185954662"/>
      <w:bookmarkStart w:id="3316" w:name="_Toc185955143"/>
      <w:bookmarkStart w:id="3317" w:name="_Toc186130295"/>
      <w:r>
        <w:t>1.1.2 Khảo sát các sản phẩm tương tự</w:t>
      </w:r>
      <w:bookmarkEnd w:id="3315"/>
      <w:bookmarkEnd w:id="3316"/>
      <w:bookmarkEnd w:id="3317"/>
      <w:r>
        <w:t xml:space="preserve"> </w:t>
      </w:r>
    </w:p>
    <w:p w14:paraId="41004F19" w14:textId="0E245F89" w:rsidR="007569A2" w:rsidRPr="007C6909" w:rsidRDefault="00CE686F">
      <w:pPr>
        <w:spacing w:after="240"/>
        <w:ind w:firstLine="720"/>
        <w:jc w:val="both"/>
        <w:rPr>
          <w:rFonts w:ascii="Times New Roman" w:eastAsia="Times New Roman" w:hAnsi="Times New Roman" w:cs="Times New Roman"/>
          <w:sz w:val="24"/>
          <w:szCs w:val="24"/>
          <w:lang w:val="en-US"/>
        </w:rPr>
        <w:pPrChange w:id="3318"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19"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pPr>
        <w:ind w:firstLine="720"/>
        <w:jc w:val="both"/>
        <w:rPr>
          <w:del w:id="3320" w:author="Kiên Lê Trung" w:date="2024-12-26T18:03:00Z" w16du:dateUtc="2024-12-26T11:03:00Z"/>
          <w:rFonts w:ascii="Times New Roman" w:eastAsia="Times New Roman" w:hAnsi="Times New Roman" w:cs="Times New Roman"/>
          <w:sz w:val="24"/>
          <w:szCs w:val="24"/>
          <w:lang w:val="en-US"/>
        </w:rPr>
        <w:pPrChange w:id="3321"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pPr>
        <w:ind w:firstLine="720"/>
        <w:jc w:val="both"/>
        <w:rPr>
          <w:rFonts w:ascii="Times New Roman" w:eastAsia="Times New Roman" w:hAnsi="Times New Roman" w:cs="Times New Roman"/>
          <w:sz w:val="24"/>
          <w:szCs w:val="24"/>
          <w:lang w:val="en-US"/>
          <w:rPrChange w:id="3322" w:author="Kiên Lê Trung" w:date="2024-12-26T18:06:00Z" w16du:dateUtc="2024-12-26T11:06:00Z">
            <w:rPr>
              <w:rFonts w:ascii="Times New Roman" w:eastAsia="Times New Roman" w:hAnsi="Times New Roman" w:cs="Times New Roman"/>
              <w:sz w:val="24"/>
              <w:szCs w:val="24"/>
            </w:rPr>
          </w:rPrChange>
        </w:rPr>
        <w:pPrChange w:id="3323" w:author="Kiên Lê Trung" w:date="2024-12-26T18:01:00Z" w16du:dateUtc="2024-12-26T11:01:00Z">
          <w:pPr/>
        </w:pPrChange>
      </w:pPr>
    </w:p>
    <w:p w14:paraId="058A10B0"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24"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pPr>
        <w:jc w:val="both"/>
        <w:rPr>
          <w:del w:id="3325" w:author="Kiên Lê Trung" w:date="2024-12-26T18:03:00Z" w16du:dateUtc="2024-12-26T11:03:00Z"/>
          <w:rFonts w:ascii="Times New Roman" w:eastAsia="Times New Roman" w:hAnsi="Times New Roman" w:cs="Times New Roman"/>
          <w:sz w:val="24"/>
          <w:szCs w:val="24"/>
        </w:rPr>
        <w:pPrChange w:id="3326"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pPr>
        <w:ind w:firstLine="720"/>
        <w:jc w:val="both"/>
        <w:rPr>
          <w:rFonts w:ascii="Times New Roman" w:eastAsia="Times New Roman" w:hAnsi="Times New Roman" w:cs="Times New Roman"/>
          <w:sz w:val="24"/>
          <w:szCs w:val="24"/>
          <w:lang w:val="en-US"/>
          <w:rPrChange w:id="3327" w:author="Kiên Lê Trung" w:date="2024-12-26T18:06:00Z" w16du:dateUtc="2024-12-26T11:06:00Z">
            <w:rPr>
              <w:rFonts w:ascii="Times New Roman" w:eastAsia="Times New Roman" w:hAnsi="Times New Roman" w:cs="Times New Roman"/>
              <w:sz w:val="24"/>
              <w:szCs w:val="24"/>
            </w:rPr>
          </w:rPrChange>
        </w:rPr>
        <w:pPrChange w:id="3328" w:author="Kiên Lê Trung" w:date="2024-12-26T18:01:00Z" w16du:dateUtc="2024-12-26T11:01:00Z">
          <w:pPr/>
        </w:pPrChange>
      </w:pPr>
    </w:p>
    <w:p w14:paraId="75C10F61"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29"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pPr>
        <w:ind w:firstLine="720"/>
        <w:jc w:val="both"/>
        <w:rPr>
          <w:rFonts w:ascii="Times New Roman" w:eastAsia="Times New Roman" w:hAnsi="Times New Roman" w:cs="Times New Roman"/>
          <w:sz w:val="24"/>
          <w:szCs w:val="24"/>
          <w:lang w:val="en-US"/>
        </w:rPr>
        <w:pPrChange w:id="3330"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331" w:author="Kiên Lê Trung" w:date="2024-12-26T18:05:00Z" w16du:dateUtc="2024-12-26T11:05:00Z"/>
          <w:lang w:val="en-US"/>
        </w:rPr>
      </w:pPr>
      <w:bookmarkStart w:id="3332" w:name="_Toc185954664"/>
      <w:bookmarkStart w:id="3333" w:name="_Toc185955145"/>
      <w:bookmarkStart w:id="3334" w:name="_Toc186130296"/>
      <w:r>
        <w:t>1.1.</w:t>
      </w:r>
      <w:r w:rsidR="0094412A">
        <w:rPr>
          <w:lang w:val="en-US"/>
        </w:rPr>
        <w:t>3</w:t>
      </w:r>
      <w:r>
        <w:t xml:space="preserve"> Xác định yêu cầu </w:t>
      </w:r>
      <w:r w:rsidR="00C87A9A">
        <w:rPr>
          <w:lang w:val="en-US"/>
        </w:rPr>
        <w:t>hệ thống</w:t>
      </w:r>
      <w:bookmarkEnd w:id="3332"/>
      <w:bookmarkEnd w:id="3333"/>
      <w:bookmarkEnd w:id="3334"/>
    </w:p>
    <w:p w14:paraId="6AA258D8" w14:textId="77777777" w:rsidR="007569A2" w:rsidRPr="00B367F2" w:rsidRDefault="007569A2">
      <w:pPr>
        <w:pStyle w:val="Heading3"/>
        <w:rPr>
          <w:lang w:val="en-US"/>
          <w:rPrChange w:id="3335" w:author="Kiên Lê Trung" w:date="2024-12-26T18:09:00Z" w16du:dateUtc="2024-12-26T11:09:00Z">
            <w:rPr>
              <w:rFonts w:ascii="Times New Roman" w:eastAsia="Times New Roman" w:hAnsi="Times New Roman" w:cs="Times New Roman"/>
              <w:sz w:val="28"/>
              <w:szCs w:val="28"/>
            </w:rPr>
          </w:rPrChange>
        </w:rPr>
        <w:pPrChange w:id="3336"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337"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338"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Del="00403DBE" w:rsidRDefault="630CF71F">
      <w:pPr>
        <w:rPr>
          <w:del w:id="3339" w:author="Kiên Lê Trung" w:date="2024-12-27T00:56:00Z" w16du:dateUtc="2024-12-26T17:56: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Del="00403DBE" w:rsidRDefault="2895571A" w:rsidP="2895571A">
      <w:pPr>
        <w:rPr>
          <w:del w:id="3340" w:author="Kiên Lê Trung" w:date="2024-12-27T00:56:00Z" w16du:dateUtc="2024-12-26T17:56:00Z"/>
          <w:rFonts w:ascii="Times New Roman" w:eastAsia="Times New Roman" w:hAnsi="Times New Roman" w:cs="Times New Roman"/>
          <w:sz w:val="24"/>
          <w:szCs w:val="24"/>
        </w:rPr>
      </w:pPr>
    </w:p>
    <w:p w14:paraId="1C0157D6" w14:textId="77777777" w:rsidR="007569A2" w:rsidRPr="00403DBE" w:rsidRDefault="007569A2">
      <w:pPr>
        <w:rPr>
          <w:rFonts w:ascii="Times New Roman" w:eastAsia="Times New Roman" w:hAnsi="Times New Roman" w:cs="Times New Roman"/>
          <w:sz w:val="24"/>
          <w:szCs w:val="24"/>
          <w:lang w:val="vi-VN"/>
          <w:rPrChange w:id="3341" w:author="Kiên Lê Trung" w:date="2024-12-27T00:56:00Z" w16du:dateUtc="2024-12-26T17:56:00Z">
            <w:rPr>
              <w:rFonts w:ascii="Times New Roman" w:eastAsia="Times New Roman" w:hAnsi="Times New Roman" w:cs="Times New Roman"/>
              <w:sz w:val="24"/>
              <w:szCs w:val="24"/>
            </w:rPr>
          </w:rPrChange>
        </w:rPr>
      </w:pPr>
    </w:p>
    <w:p w14:paraId="2D82C41D" w14:textId="5C638556" w:rsidR="007569A2" w:rsidRPr="007C6909" w:rsidRDefault="630CF71F" w:rsidP="2895571A">
      <w:pPr>
        <w:rPr>
          <w:del w:id="3342"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343"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344"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345"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346"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347" w:name="_Toc185954665"/>
      <w:bookmarkStart w:id="3348" w:name="_Toc185955146"/>
      <w:bookmarkStart w:id="3349" w:name="_Toc186130297"/>
      <w:r>
        <w:t>1.2 Tìm hiểu một số công nghệ liên quan</w:t>
      </w:r>
      <w:bookmarkEnd w:id="3347"/>
      <w:bookmarkEnd w:id="3348"/>
      <w:bookmarkEnd w:id="3349"/>
      <w:r>
        <w:t xml:space="preserve">  </w:t>
      </w:r>
    </w:p>
    <w:p w14:paraId="28B9336D" w14:textId="15DB02DE" w:rsidR="007569A2" w:rsidRDefault="00CE686F">
      <w:pPr>
        <w:pStyle w:val="Heading3"/>
      </w:pPr>
      <w:bookmarkStart w:id="3350" w:name="_Toc185954666"/>
      <w:bookmarkStart w:id="3351" w:name="_Toc185955147"/>
      <w:bookmarkStart w:id="3352" w:name="_Toc186130298"/>
      <w:r>
        <w:t>1.2.1 Front</w:t>
      </w:r>
      <w:r w:rsidR="002C09B4">
        <w:rPr>
          <w:lang w:val="en-US"/>
        </w:rPr>
        <w:t>e</w:t>
      </w:r>
      <w:r>
        <w:t>nd</w:t>
      </w:r>
      <w:bookmarkEnd w:id="3350"/>
      <w:bookmarkEnd w:id="3351"/>
      <w:bookmarkEnd w:id="3352"/>
    </w:p>
    <w:p w14:paraId="1726B018" w14:textId="0E09B0B4" w:rsidR="007569A2" w:rsidRDefault="00CE686F">
      <w:pPr>
        <w:spacing w:after="240"/>
        <w:ind w:firstLine="720"/>
        <w:jc w:val="both"/>
        <w:rPr>
          <w:del w:id="3353" w:author="Kiên Lê Trung" w:date="2024-12-26T18:05:00Z" w16du:dateUtc="2024-12-26T11:05:00Z"/>
          <w:rFonts w:ascii="Times New Roman" w:eastAsia="Times New Roman" w:hAnsi="Times New Roman" w:cs="Times New Roman"/>
          <w:sz w:val="24"/>
          <w:szCs w:val="24"/>
          <w:lang w:val="en-US"/>
        </w:rPr>
        <w:pPrChange w:id="3354"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55" w:author="Kiên Lê Trung" w:date="2024-12-26T18:09:00Z" w16du:dateUtc="2024-12-26T11:09:00Z">
            <w:rPr>
              <w:rFonts w:ascii="Times New Roman" w:eastAsia="Times New Roman" w:hAnsi="Times New Roman" w:cs="Times New Roman"/>
              <w:sz w:val="24"/>
              <w:szCs w:val="24"/>
            </w:rPr>
          </w:rPrChange>
        </w:rPr>
        <w:pPrChange w:id="3356" w:author="Kiên Lê Trung" w:date="2024-12-26T18:09:00Z" w16du:dateUtc="2024-12-26T11:09:00Z">
          <w:pPr/>
        </w:pPrChange>
      </w:pPr>
    </w:p>
    <w:p w14:paraId="66584A8F" w14:textId="77777777" w:rsidR="007569A2" w:rsidRPr="007C6909" w:rsidRDefault="00CE686F">
      <w:pPr>
        <w:spacing w:before="240" w:after="240"/>
        <w:ind w:firstLine="720"/>
        <w:jc w:val="both"/>
        <w:rPr>
          <w:del w:id="3357" w:author="Kiên Lê Trung" w:date="2024-12-26T18:05:00Z" w16du:dateUtc="2024-12-26T11:05:00Z"/>
          <w:rFonts w:ascii="Times New Roman" w:eastAsia="Times New Roman" w:hAnsi="Times New Roman" w:cs="Times New Roman"/>
          <w:sz w:val="24"/>
          <w:szCs w:val="24"/>
        </w:rPr>
        <w:pPrChange w:id="3358"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59" w:author="Kiên Lê Trung" w:date="2024-12-26T18:09:00Z" w16du:dateUtc="2024-12-26T11:09:00Z">
            <w:rPr>
              <w:rFonts w:ascii="Times New Roman" w:eastAsia="Times New Roman" w:hAnsi="Times New Roman" w:cs="Times New Roman"/>
              <w:sz w:val="24"/>
              <w:szCs w:val="24"/>
            </w:rPr>
          </w:rPrChange>
        </w:rPr>
        <w:pPrChange w:id="3360" w:author="Kiên Lê Trung" w:date="2024-12-26T18:09:00Z" w16du:dateUtc="2024-12-26T11:09:00Z">
          <w:pPr/>
        </w:pPrChange>
      </w:pPr>
    </w:p>
    <w:p w14:paraId="470EA36B" w14:textId="77777777" w:rsidR="007569A2" w:rsidRPr="007C6909" w:rsidRDefault="00CE686F">
      <w:pPr>
        <w:spacing w:after="240"/>
        <w:ind w:firstLine="720"/>
        <w:jc w:val="both"/>
        <w:rPr>
          <w:del w:id="3361" w:author="Kiên Lê Trung" w:date="2024-12-26T18:05:00Z" w16du:dateUtc="2024-12-26T11:05:00Z"/>
          <w:rFonts w:ascii="Times New Roman" w:eastAsia="Times New Roman" w:hAnsi="Times New Roman" w:cs="Times New Roman"/>
          <w:sz w:val="24"/>
          <w:szCs w:val="24"/>
        </w:rPr>
        <w:pPrChange w:id="3362"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63" w:author="Kiên Lê Trung" w:date="2024-12-26T18:09:00Z" w16du:dateUtc="2024-12-26T11:09:00Z">
            <w:rPr>
              <w:rFonts w:ascii="Times New Roman" w:eastAsia="Times New Roman" w:hAnsi="Times New Roman" w:cs="Times New Roman"/>
              <w:sz w:val="24"/>
              <w:szCs w:val="24"/>
            </w:rPr>
          </w:rPrChange>
        </w:rPr>
        <w:pPrChange w:id="3364" w:author="Kiên Lê Trung" w:date="2024-12-26T18:09:00Z" w16du:dateUtc="2024-12-26T11:09:00Z">
          <w:pPr/>
        </w:pPrChange>
      </w:pPr>
    </w:p>
    <w:p w14:paraId="7BA20D1B" w14:textId="62124ABE" w:rsidR="007569A2" w:rsidRPr="007C6909" w:rsidRDefault="00CE686F">
      <w:pPr>
        <w:spacing w:after="240"/>
        <w:ind w:firstLine="720"/>
        <w:jc w:val="both"/>
        <w:rPr>
          <w:del w:id="3365" w:author="Kiên Lê Trung" w:date="2024-12-26T18:07:00Z" w16du:dateUtc="2024-12-26T11:07:00Z"/>
          <w:rFonts w:ascii="Times New Roman" w:eastAsia="Times New Roman" w:hAnsi="Times New Roman" w:cs="Times New Roman"/>
          <w:sz w:val="24"/>
          <w:szCs w:val="24"/>
        </w:rPr>
        <w:pPrChange w:id="3366"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367"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pPr>
        <w:spacing w:after="240"/>
        <w:ind w:firstLine="720"/>
        <w:jc w:val="both"/>
        <w:rPr>
          <w:del w:id="3368" w:author="Kiên Lê Trung" w:date="2024-12-26T18:05:00Z" w16du:dateUtc="2024-12-26T11:05:00Z"/>
          <w:rFonts w:ascii="Times New Roman" w:eastAsia="Times New Roman" w:hAnsi="Times New Roman" w:cs="Times New Roman"/>
          <w:sz w:val="24"/>
          <w:szCs w:val="24"/>
        </w:rPr>
        <w:pPrChange w:id="3369"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70" w:author="Kiên Lê Trung" w:date="2024-12-26T18:09:00Z" w16du:dateUtc="2024-12-26T11:09:00Z">
            <w:rPr>
              <w:rFonts w:ascii="Times New Roman" w:eastAsia="Times New Roman" w:hAnsi="Times New Roman" w:cs="Times New Roman"/>
              <w:sz w:val="24"/>
              <w:szCs w:val="24"/>
            </w:rPr>
          </w:rPrChange>
        </w:rPr>
        <w:pPrChange w:id="3371" w:author="Kiên Lê Trung" w:date="2024-12-26T18:09:00Z" w16du:dateUtc="2024-12-26T11:09:00Z">
          <w:pPr/>
        </w:pPrChange>
      </w:pPr>
    </w:p>
    <w:p w14:paraId="2C484D95" w14:textId="24CCA9C2" w:rsidR="007569A2" w:rsidRPr="007C6909" w:rsidRDefault="00CE686F">
      <w:pPr>
        <w:spacing w:after="240"/>
        <w:ind w:firstLine="720"/>
        <w:jc w:val="both"/>
        <w:rPr>
          <w:del w:id="3372" w:author="Kiên Lê Trung" w:date="2024-12-26T18:07:00Z" w16du:dateUtc="2024-12-26T11:07:00Z"/>
          <w:rFonts w:ascii="Times New Roman" w:eastAsia="Times New Roman" w:hAnsi="Times New Roman" w:cs="Times New Roman"/>
          <w:sz w:val="24"/>
          <w:szCs w:val="24"/>
        </w:rPr>
        <w:pPrChange w:id="3373" w:author="Kiên Lê Trung" w:date="2024-12-26T18:09:00Z" w16du:dateUtc="2024-12-26T11:09:00Z">
          <w:pPr/>
        </w:pPrChange>
      </w:pPr>
      <w:r w:rsidRPr="007C6909">
        <w:rPr>
          <w:rFonts w:ascii="Times New Roman" w:eastAsia="Times New Roman" w:hAnsi="Times New Roman" w:cs="Times New Roman"/>
          <w:sz w:val="24"/>
          <w:szCs w:val="24"/>
        </w:rPr>
        <w:t>Vue.js</w:t>
      </w:r>
      <w:del w:id="3374"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75" w:author="Kiên Lê Trung" w:date="2024-12-26T18:09:00Z" w16du:dateUtc="2024-12-26T11:09:00Z">
            <w:rPr>
              <w:rFonts w:ascii="Times New Roman" w:eastAsia="Times New Roman" w:hAnsi="Times New Roman" w:cs="Times New Roman"/>
              <w:sz w:val="24"/>
              <w:szCs w:val="24"/>
            </w:rPr>
          </w:rPrChange>
        </w:rPr>
        <w:pPrChange w:id="3376" w:author="Kiên Lê Trung" w:date="2024-12-26T18:09:00Z" w16du:dateUtc="2024-12-26T11:09:00Z">
          <w:pPr/>
        </w:pPrChange>
      </w:pPr>
    </w:p>
    <w:p w14:paraId="508C98E9" w14:textId="1935BCE1" w:rsidR="007569A2" w:rsidRPr="007C6909" w:rsidRDefault="00CE686F">
      <w:pPr>
        <w:spacing w:after="240"/>
        <w:ind w:firstLine="720"/>
        <w:jc w:val="both"/>
        <w:rPr>
          <w:rFonts w:ascii="Times New Roman" w:eastAsia="Times New Roman" w:hAnsi="Times New Roman" w:cs="Times New Roman"/>
          <w:sz w:val="24"/>
          <w:szCs w:val="24"/>
          <w:lang w:val="en-US"/>
        </w:rPr>
        <w:pPrChange w:id="3377"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378" w:name="_Toc185954667"/>
      <w:bookmarkStart w:id="3379" w:name="_Toc185955148"/>
      <w:bookmarkStart w:id="3380" w:name="_Toc186130299"/>
      <w:r>
        <w:t>1.2.2 Back</w:t>
      </w:r>
      <w:r w:rsidR="002C09B4">
        <w:rPr>
          <w:lang w:val="en-US"/>
        </w:rPr>
        <w:t>e</w:t>
      </w:r>
      <w:r>
        <w:t>nd</w:t>
      </w:r>
      <w:bookmarkEnd w:id="3378"/>
      <w:bookmarkEnd w:id="3379"/>
      <w:bookmarkEnd w:id="3380"/>
    </w:p>
    <w:p w14:paraId="22CEF6EC" w14:textId="77777777" w:rsidR="007569A2" w:rsidRPr="007C6909" w:rsidRDefault="00CE686F">
      <w:pPr>
        <w:spacing w:after="240"/>
        <w:ind w:firstLine="720"/>
        <w:jc w:val="both"/>
        <w:rPr>
          <w:del w:id="3381" w:author="Kiên Lê Trung" w:date="2024-12-26T18:08:00Z" w16du:dateUtc="2024-12-26T11:08:00Z"/>
          <w:rFonts w:ascii="Times New Roman" w:eastAsia="Times New Roman" w:hAnsi="Times New Roman" w:cs="Times New Roman"/>
          <w:sz w:val="24"/>
          <w:szCs w:val="24"/>
        </w:rPr>
        <w:pPrChange w:id="3382"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83" w:author="Kiên Lê Trung" w:date="2024-12-26T18:09:00Z" w16du:dateUtc="2024-12-26T11:09:00Z">
            <w:rPr>
              <w:rFonts w:ascii="Times New Roman" w:eastAsia="Times New Roman" w:hAnsi="Times New Roman" w:cs="Times New Roman"/>
              <w:sz w:val="24"/>
              <w:szCs w:val="24"/>
            </w:rPr>
          </w:rPrChange>
        </w:rPr>
        <w:pPrChange w:id="3384" w:author="Kiên Lê Trung" w:date="2024-12-26T18:09:00Z" w16du:dateUtc="2024-12-26T11:09:00Z">
          <w:pPr/>
        </w:pPrChange>
      </w:pPr>
    </w:p>
    <w:p w14:paraId="030E6736" w14:textId="77777777" w:rsidR="00F65C11" w:rsidRDefault="00CE686F">
      <w:pPr>
        <w:spacing w:after="240"/>
        <w:ind w:firstLine="720"/>
        <w:jc w:val="both"/>
        <w:rPr>
          <w:ins w:id="3385" w:author="Kiên Lê Trung" w:date="2024-12-26T18:10:00Z" w16du:dateUtc="2024-12-26T11:10:00Z"/>
          <w:rFonts w:ascii="Times New Roman" w:eastAsia="Times New Roman" w:hAnsi="Times New Roman" w:cs="Times New Roman"/>
          <w:sz w:val="24"/>
          <w:szCs w:val="24"/>
          <w:lang w:val="en-US"/>
        </w:rPr>
        <w:pPrChange w:id="3386"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387"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pPr>
        <w:spacing w:after="240"/>
        <w:ind w:firstLine="720"/>
        <w:jc w:val="both"/>
        <w:rPr>
          <w:rFonts w:ascii="Times New Roman" w:eastAsia="Times New Roman" w:hAnsi="Times New Roman" w:cs="Times New Roman"/>
          <w:sz w:val="24"/>
          <w:szCs w:val="24"/>
          <w:lang w:val="en-US"/>
          <w:rPrChange w:id="3388" w:author="Kiên Lê Trung" w:date="2024-12-26T18:09:00Z" w16du:dateUtc="2024-12-26T11:09:00Z">
            <w:rPr>
              <w:lang w:val="en-US"/>
            </w:rPr>
          </w:rPrChange>
        </w:rPr>
        <w:pPrChange w:id="3389" w:author="Kiên Lê Trung" w:date="2024-12-26T18:11:00Z" w16du:dateUtc="2024-12-26T11:11:00Z">
          <w:pPr/>
        </w:pPrChange>
      </w:pPr>
      <w:del w:id="3390"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391"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392" w:name="_Toc185954668"/>
      <w:bookmarkStart w:id="3393" w:name="_Toc185955149"/>
      <w:bookmarkStart w:id="3394" w:name="_Toc186130300"/>
      <w:r>
        <w:t>1.2.3 Cơ sở dữ liệu</w:t>
      </w:r>
      <w:bookmarkEnd w:id="3392"/>
      <w:bookmarkEnd w:id="3393"/>
      <w:bookmarkEnd w:id="3394"/>
      <w:r>
        <w:t xml:space="preserve"> </w:t>
      </w:r>
    </w:p>
    <w:p w14:paraId="41508A3C" w14:textId="59C908D1" w:rsidR="007569A2" w:rsidRPr="007C6909" w:rsidRDefault="00CE686F">
      <w:pPr>
        <w:ind w:firstLine="720"/>
        <w:jc w:val="both"/>
        <w:rPr>
          <w:rFonts w:ascii="Times New Roman" w:eastAsia="Times New Roman" w:hAnsi="Times New Roman" w:cs="Times New Roman"/>
          <w:sz w:val="28"/>
          <w:szCs w:val="28"/>
          <w:lang w:val="en-US"/>
        </w:rPr>
        <w:pPrChange w:id="3395"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396" w:name="_Toc185954669"/>
      <w:bookmarkStart w:id="3397" w:name="_Toc185955150"/>
      <w:bookmarkStart w:id="3398" w:name="_Toc186130301"/>
      <w:r w:rsidRPr="00034C0F">
        <w:t>1.3  Kết luận chương</w:t>
      </w:r>
      <w:bookmarkEnd w:id="3396"/>
      <w:bookmarkEnd w:id="3397"/>
      <w:bookmarkEnd w:id="3398"/>
    </w:p>
    <w:p w14:paraId="63EECE45" w14:textId="0805CD76" w:rsidR="00B72697" w:rsidRPr="007C6909" w:rsidRDefault="00B72697">
      <w:pPr>
        <w:spacing w:after="240"/>
        <w:ind w:firstLine="720"/>
        <w:jc w:val="both"/>
        <w:rPr>
          <w:del w:id="3399" w:author="Kiên Lê Trung" w:date="2024-12-26T18:14:00Z" w16du:dateUtc="2024-12-26T11:14:00Z"/>
          <w:rFonts w:ascii="Times New Roman" w:hAnsi="Times New Roman" w:cs="Times New Roman"/>
          <w:sz w:val="24"/>
          <w:szCs w:val="24"/>
          <w:lang w:val="en-US"/>
        </w:rPr>
        <w:pPrChange w:id="3400"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pPr>
        <w:spacing w:after="240"/>
        <w:ind w:firstLine="720"/>
        <w:jc w:val="both"/>
        <w:rPr>
          <w:rFonts w:ascii="Times New Roman" w:hAnsi="Times New Roman" w:cs="Times New Roman"/>
          <w:sz w:val="24"/>
          <w:szCs w:val="24"/>
          <w:lang w:val="en-US"/>
        </w:rPr>
        <w:pPrChange w:id="3401" w:author="Kiên Lê Trung" w:date="2024-12-26T18:14:00Z" w16du:dateUtc="2024-12-26T11:14:00Z">
          <w:pPr/>
        </w:pPrChange>
      </w:pPr>
    </w:p>
    <w:p w14:paraId="5C89C92E" w14:textId="2458648B" w:rsidR="001F6DCA" w:rsidRPr="007C6909" w:rsidRDefault="00B72697">
      <w:pPr>
        <w:spacing w:after="240"/>
        <w:ind w:firstLine="720"/>
        <w:jc w:val="both"/>
        <w:rPr>
          <w:rFonts w:cs="Times New Roman"/>
          <w:sz w:val="24"/>
          <w:szCs w:val="24"/>
          <w:lang w:val="en-US"/>
        </w:rPr>
        <w:pPrChange w:id="3402"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5AD9DEF7" w:rsidR="00D2314F" w:rsidRDefault="00241A37">
      <w:pPr>
        <w:rPr>
          <w:ins w:id="3403" w:author="Việt Lương" w:date="2024-12-27T00:56:00Z" w16du:dateUtc="2024-12-26T17:56:00Z"/>
          <w:rFonts w:ascii="Times New Roman" w:eastAsia="Times New Roman" w:hAnsi="Times New Roman" w:cs="Times New Roman"/>
          <w:b/>
          <w:sz w:val="28"/>
          <w:szCs w:val="28"/>
          <w:lang w:val="en-US"/>
        </w:rPr>
      </w:pPr>
      <w:ins w:id="3404" w:author="Việt Lương" w:date="2024-12-27T00:56:00Z" w16du:dateUtc="2024-12-26T17:56:00Z">
        <w:r>
          <w:rPr>
            <w:rFonts w:eastAsia="Times New Roman" w:cs="Times New Roman"/>
            <w:szCs w:val="28"/>
            <w:lang w:val="en-US"/>
          </w:rPr>
          <w:br w:type="page"/>
        </w:r>
      </w:ins>
    </w:p>
    <w:p w14:paraId="734B891D" w14:textId="77777777" w:rsidR="00D2314F" w:rsidDel="00241A37" w:rsidRDefault="00D2314F">
      <w:pPr>
        <w:rPr>
          <w:del w:id="3405" w:author="Việt Lương" w:date="2024-12-27T00:56:00Z" w16du:dateUtc="2024-12-26T17:56:00Z"/>
          <w:rFonts w:ascii="Times New Roman" w:eastAsia="Times New Roman" w:hAnsi="Times New Roman" w:cs="Times New Roman"/>
          <w:sz w:val="28"/>
          <w:szCs w:val="28"/>
          <w:lang w:val="en-US"/>
        </w:rPr>
      </w:pPr>
    </w:p>
    <w:p w14:paraId="36CB5F33" w14:textId="77777777" w:rsidR="00D2314F" w:rsidRDefault="00D2314F">
      <w:pPr>
        <w:rPr>
          <w:del w:id="3406" w:author="Việt Lương" w:date="2024-12-27T00:56:00Z" w16du:dateUtc="2024-12-26T17:56:00Z"/>
          <w:rFonts w:ascii="Times New Roman" w:eastAsia="Times New Roman" w:hAnsi="Times New Roman" w:cs="Times New Roman"/>
          <w:sz w:val="28"/>
          <w:szCs w:val="28"/>
          <w:lang w:val="en-US"/>
        </w:rPr>
      </w:pPr>
    </w:p>
    <w:p w14:paraId="60E3100F" w14:textId="77777777" w:rsidR="00D2314F" w:rsidRDefault="00D2314F">
      <w:pPr>
        <w:rPr>
          <w:del w:id="3407" w:author="Việt Lương" w:date="2024-12-27T00:56:00Z" w16du:dateUtc="2024-12-26T17:56:00Z"/>
          <w:rFonts w:ascii="Times New Roman" w:eastAsia="Times New Roman" w:hAnsi="Times New Roman" w:cs="Times New Roman"/>
          <w:sz w:val="28"/>
          <w:szCs w:val="28"/>
          <w:lang w:val="en-US"/>
        </w:rPr>
      </w:pPr>
    </w:p>
    <w:p w14:paraId="7E2E6C0F" w14:textId="77777777" w:rsidR="00D2314F" w:rsidRDefault="00D2314F">
      <w:pPr>
        <w:rPr>
          <w:del w:id="3408" w:author="Việt Lương" w:date="2024-12-27T00:56:00Z" w16du:dateUtc="2024-12-26T17:56:00Z"/>
          <w:rFonts w:ascii="Times New Roman" w:eastAsia="Times New Roman" w:hAnsi="Times New Roman" w:cs="Times New Roman"/>
          <w:sz w:val="28"/>
          <w:szCs w:val="28"/>
          <w:lang w:val="en-US"/>
        </w:rPr>
      </w:pPr>
    </w:p>
    <w:p w14:paraId="0103E4EB" w14:textId="77777777" w:rsidR="00D2314F" w:rsidRDefault="00D2314F">
      <w:pPr>
        <w:rPr>
          <w:del w:id="3409" w:author="Việt Lương" w:date="2024-12-27T00:56:00Z" w16du:dateUtc="2024-12-26T17:56:00Z"/>
          <w:rFonts w:ascii="Times New Roman" w:eastAsia="Times New Roman" w:hAnsi="Times New Roman" w:cs="Times New Roman"/>
          <w:sz w:val="28"/>
          <w:szCs w:val="28"/>
          <w:lang w:val="en-US"/>
        </w:rPr>
      </w:pPr>
    </w:p>
    <w:p w14:paraId="115B027A" w14:textId="77777777" w:rsidR="00D2314F" w:rsidRDefault="00D2314F">
      <w:pPr>
        <w:rPr>
          <w:del w:id="3410" w:author="Việt Lương" w:date="2024-12-27T00:56:00Z" w16du:dateUtc="2024-12-26T17:56:00Z"/>
          <w:rFonts w:ascii="Times New Roman" w:eastAsia="Times New Roman" w:hAnsi="Times New Roman" w:cs="Times New Roman"/>
          <w:sz w:val="28"/>
          <w:szCs w:val="28"/>
          <w:lang w:val="en-US"/>
        </w:rPr>
      </w:pPr>
    </w:p>
    <w:p w14:paraId="79DC8187" w14:textId="77777777" w:rsidR="00D2314F" w:rsidRDefault="00D2314F">
      <w:pPr>
        <w:rPr>
          <w:del w:id="3411" w:author="Việt Lương" w:date="2024-12-27T00:56:00Z" w16du:dateUtc="2024-12-26T17:56:00Z"/>
          <w:rFonts w:ascii="Times New Roman" w:eastAsia="Times New Roman" w:hAnsi="Times New Roman" w:cs="Times New Roman"/>
          <w:sz w:val="28"/>
          <w:szCs w:val="28"/>
          <w:lang w:val="en-US"/>
        </w:rPr>
      </w:pPr>
    </w:p>
    <w:p w14:paraId="2DE1BE11" w14:textId="77777777" w:rsidR="00D2314F" w:rsidRDefault="00D2314F">
      <w:pPr>
        <w:rPr>
          <w:del w:id="3412"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413"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414"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415"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416"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417"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418"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del w:id="3419" w:author="Việt Lương" w:date="2024-12-27T00:56:00Z" w16du:dateUtc="2024-12-26T17:56:00Z"/>
          <w:rFonts w:ascii="Times New Roman" w:eastAsia="Times New Roman" w:hAnsi="Times New Roman" w:cs="Times New Roman"/>
          <w:sz w:val="28"/>
          <w:szCs w:val="28"/>
          <w:lang w:val="en-US"/>
          <w:rPrChange w:id="3420" w:author="Kiên Lê Trung" w:date="2024-12-26T18:14:00Z" w16du:dateUtc="2024-12-26T11:14:00Z">
            <w:rPr>
              <w:del w:id="3421" w:author="Việt Lương" w:date="2024-12-27T00:56:00Z" w16du:dateUtc="2024-12-26T17:56:00Z"/>
              <w:rFonts w:ascii="Times New Roman" w:eastAsia="Times New Roman" w:hAnsi="Times New Roman" w:cs="Times New Roman"/>
              <w:sz w:val="28"/>
              <w:szCs w:val="28"/>
            </w:rPr>
          </w:rPrChange>
        </w:rPr>
      </w:pPr>
    </w:p>
    <w:p w14:paraId="69E2BB2B" w14:textId="71804151" w:rsidR="007569A2" w:rsidRPr="00034C0F" w:rsidRDefault="00CE686F">
      <w:pPr>
        <w:pStyle w:val="Heading1"/>
        <w:rPr>
          <w:lang w:val="en-US"/>
        </w:rPr>
        <w:pPrChange w:id="3422" w:author="Việt Lương" w:date="2024-12-27T00:57:00Z" w16du:dateUtc="2024-12-26T17:57:00Z">
          <w:pPr>
            <w:pStyle w:val="Heading1"/>
            <w:numPr>
              <w:numId w:val="213"/>
            </w:numPr>
            <w:ind w:left="720" w:hanging="1146"/>
          </w:pPr>
        </w:pPrChange>
      </w:pPr>
      <w:bookmarkStart w:id="3423" w:name="_Toc185954670"/>
      <w:bookmarkStart w:id="3424" w:name="_Toc185955151"/>
      <w:bookmarkStart w:id="3425" w:name="_Toc186130302"/>
      <w:r w:rsidRPr="00D2314F">
        <w:t>C</w:t>
      </w:r>
      <w:r w:rsidR="0099382E">
        <w:rPr>
          <w:lang w:val="en-US"/>
        </w:rPr>
        <w:t>HƯƠNG 2: PHÂN TÍCH VÀ THIẾT KẾ HỆ THỐNG</w:t>
      </w:r>
      <w:bookmarkEnd w:id="3423"/>
      <w:bookmarkEnd w:id="3424"/>
      <w:bookmarkEnd w:id="3425"/>
      <w:r w:rsidRPr="00D2314F">
        <w:t xml:space="preserve"> </w:t>
      </w:r>
    </w:p>
    <w:p w14:paraId="59589B9F" w14:textId="77777777" w:rsidR="007569A2" w:rsidRPr="00D2314F" w:rsidRDefault="00CE686F" w:rsidP="00D2314F">
      <w:pPr>
        <w:pStyle w:val="Heading2"/>
      </w:pPr>
      <w:bookmarkStart w:id="3426" w:name="_Toc185954671"/>
      <w:bookmarkStart w:id="3427" w:name="_Toc185955152"/>
      <w:bookmarkStart w:id="3428" w:name="_Toc186130303"/>
      <w:r w:rsidRPr="00D2314F">
        <w:t>2.1 Phân tích hệ thống</w:t>
      </w:r>
      <w:bookmarkEnd w:id="3426"/>
      <w:bookmarkEnd w:id="3427"/>
      <w:bookmarkEnd w:id="3428"/>
    </w:p>
    <w:p w14:paraId="57C0D796" w14:textId="766FF1EC" w:rsidR="007569A2" w:rsidRPr="00034C0F" w:rsidRDefault="00CE686F" w:rsidP="00034C0F">
      <w:pPr>
        <w:pStyle w:val="Heading3"/>
        <w:rPr>
          <w:lang w:val="en-US"/>
        </w:rPr>
      </w:pPr>
      <w:bookmarkStart w:id="3429" w:name="_Toc185954672"/>
      <w:bookmarkStart w:id="3430" w:name="_Toc185955153"/>
      <w:bookmarkStart w:id="3431" w:name="_Toc186130304"/>
      <w:r w:rsidRPr="00D2314F">
        <w:t>2.1.1 Xác định và mô tả các tác nhân</w:t>
      </w:r>
      <w:bookmarkEnd w:id="3429"/>
      <w:bookmarkEnd w:id="3430"/>
      <w:bookmarkEnd w:id="3431"/>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432" w:author="Việt Lương" w:date="2024-12-26T21:20:00Z" w16du:dateUtc="2024-12-26T14:20: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433"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433"/>
    </w:p>
    <w:p w14:paraId="73C91252" w14:textId="77777777" w:rsidR="007569A2" w:rsidRDefault="00CE686F">
      <w:pPr>
        <w:pStyle w:val="Heading3"/>
      </w:pPr>
      <w:bookmarkStart w:id="3434" w:name="_Toc185954673"/>
      <w:bookmarkStart w:id="3435" w:name="_Toc185955154"/>
      <w:bookmarkStart w:id="3436" w:name="_Toc186130305"/>
      <w:r>
        <w:t>2.1.2 Xác định và mô tả các ca sử dụng</w:t>
      </w:r>
      <w:bookmarkEnd w:id="3434"/>
      <w:bookmarkEnd w:id="3435"/>
      <w:bookmarkEnd w:id="3436"/>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437"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437"/>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438"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438"/>
    </w:p>
    <w:p w14:paraId="616EA273" w14:textId="747ED831" w:rsidR="007569A2" w:rsidRPr="00C60A20" w:rsidRDefault="00CE686F" w:rsidP="002C0E01">
      <w:pPr>
        <w:pStyle w:val="Heading4"/>
        <w:rPr>
          <w:color w:val="auto"/>
          <w:lang w:val="en-US"/>
        </w:rPr>
      </w:pPr>
      <w:bookmarkStart w:id="3439"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439"/>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440"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440"/>
    </w:p>
    <w:p w14:paraId="3FA92145" w14:textId="13D7C515" w:rsidR="007569A2" w:rsidRPr="00C60A20" w:rsidRDefault="00CE686F" w:rsidP="002C0E01">
      <w:pPr>
        <w:pStyle w:val="Heading4"/>
        <w:rPr>
          <w:color w:val="auto"/>
          <w:lang w:val="en-US"/>
        </w:rPr>
      </w:pPr>
      <w:bookmarkStart w:id="3441" w:name="_Toc185954676"/>
      <w:r w:rsidRPr="00C60A20">
        <w:rPr>
          <w:color w:val="auto"/>
        </w:rPr>
        <w:t xml:space="preserve">2.1.2.c.   Danh sách các usecase cho Người </w:t>
      </w:r>
      <w:r w:rsidR="00DD0859" w:rsidRPr="00C60A20">
        <w:rPr>
          <w:color w:val="auto"/>
        </w:rPr>
        <w:t>quản trị</w:t>
      </w:r>
      <w:bookmarkEnd w:id="3441"/>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442" w:name="_Toc186130554"/>
      <w:bookmarkStart w:id="3443" w:name="_Toc185954677"/>
      <w:bookmarkStart w:id="3444"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442"/>
      <w:r>
        <w:rPr>
          <w:lang w:val="en-US"/>
        </w:rPr>
        <w:t xml:space="preserve"> </w:t>
      </w:r>
    </w:p>
    <w:p w14:paraId="47079598" w14:textId="6DBDD819" w:rsidR="007569A2" w:rsidRPr="00C60A20" w:rsidRDefault="00CE686F">
      <w:pPr>
        <w:pStyle w:val="Heading3"/>
        <w:spacing w:after="200"/>
        <w:rPr>
          <w:b w:val="0"/>
          <w:color w:val="auto"/>
          <w:szCs w:val="26"/>
        </w:rPr>
        <w:pPrChange w:id="3445" w:author="Việt Lương" w:date="2024-12-26T18:24:00Z" w16du:dateUtc="2024-12-26T11:24:00Z">
          <w:pPr>
            <w:pStyle w:val="Heading3"/>
          </w:pPr>
        </w:pPrChange>
      </w:pPr>
      <w:bookmarkStart w:id="3446" w:name="_Toc186130306"/>
      <w:r w:rsidRPr="00C60A20">
        <w:rPr>
          <w:color w:val="auto"/>
        </w:rPr>
        <w:t>2.1.3</w:t>
      </w:r>
      <w:r w:rsidRPr="00C60A20">
        <w:rPr>
          <w:color w:val="auto"/>
          <w:sz w:val="14"/>
          <w:szCs w:val="14"/>
        </w:rPr>
        <w:t xml:space="preserve">     </w:t>
      </w:r>
      <w:r w:rsidRPr="00C60A20">
        <w:rPr>
          <w:color w:val="auto"/>
          <w:szCs w:val="26"/>
        </w:rPr>
        <w:t xml:space="preserve">Biểu đồ </w:t>
      </w:r>
      <w:bookmarkStart w:id="3447" w:name="_Int_toI0yeoU"/>
      <w:r w:rsidRPr="00C60A20">
        <w:rPr>
          <w:color w:val="auto"/>
          <w:szCs w:val="26"/>
        </w:rPr>
        <w:t>usecase</w:t>
      </w:r>
      <w:bookmarkEnd w:id="3443"/>
      <w:bookmarkEnd w:id="3444"/>
      <w:bookmarkEnd w:id="3446"/>
      <w:bookmarkEnd w:id="3447"/>
    </w:p>
    <w:p w14:paraId="13C326F3" w14:textId="364B375E" w:rsidR="007569A2" w:rsidRPr="007C6909" w:rsidRDefault="00CE686F">
      <w:pPr>
        <w:spacing w:after="200"/>
        <w:ind w:firstLine="720"/>
        <w:rPr>
          <w:rFonts w:ascii="Times New Roman" w:eastAsia="Times New Roman" w:hAnsi="Times New Roman" w:cs="Times New Roman"/>
          <w:sz w:val="28"/>
          <w:szCs w:val="28"/>
          <w:lang w:val="en-US"/>
        </w:rPr>
        <w:pPrChange w:id="3448"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C60A20" w:rsidDel="00F659D6" w:rsidRDefault="00CE686F">
      <w:pPr>
        <w:pStyle w:val="Heading4"/>
        <w:spacing w:after="200"/>
        <w:rPr>
          <w:del w:id="3449" w:author="Kiên Lê Trung" w:date="2024-12-27T01:56:00Z" w16du:dateUtc="2024-12-26T18:56:00Z"/>
          <w:color w:val="auto"/>
          <w:sz w:val="26"/>
          <w:szCs w:val="26"/>
        </w:rPr>
        <w:pPrChange w:id="3450" w:author="Việt Lương" w:date="2024-12-26T18:24:00Z" w16du:dateUtc="2024-12-26T11:24:00Z">
          <w:pPr>
            <w:pStyle w:val="Heading4"/>
          </w:pPr>
        </w:pPrChange>
      </w:pPr>
      <w:bookmarkStart w:id="3451"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451"/>
    </w:p>
    <w:p w14:paraId="4853B841" w14:textId="77777777" w:rsidR="007569A2" w:rsidRPr="00F659D6" w:rsidRDefault="007569A2">
      <w:pPr>
        <w:pStyle w:val="Heading4"/>
        <w:spacing w:after="200"/>
        <w:rPr>
          <w:lang w:val="vi-VN"/>
          <w:rPrChange w:id="3452" w:author="Kiên Lê Trung" w:date="2024-12-27T01:56:00Z" w16du:dateUtc="2024-12-26T18:56:00Z">
            <w:rPr>
              <w:rFonts w:ascii="Times New Roman" w:eastAsia="Times New Roman" w:hAnsi="Times New Roman" w:cs="Times New Roman"/>
              <w:sz w:val="28"/>
              <w:szCs w:val="28"/>
            </w:rPr>
          </w:rPrChange>
        </w:rPr>
        <w:pPrChange w:id="3453" w:author="Kiên Lê Trung" w:date="2024-12-27T01:56:00Z" w16du:dateUtc="2024-12-26T18:56:00Z">
          <w:pPr/>
        </w:pPrChange>
      </w:pPr>
    </w:p>
    <w:p w14:paraId="4AB4EA24" w14:textId="4DD6B8F5" w:rsidR="00D617D3" w:rsidDel="00F659D6" w:rsidRDefault="00CE686F">
      <w:pPr>
        <w:keepNext/>
        <w:spacing w:after="200"/>
        <w:rPr>
          <w:del w:id="3454" w:author="Kiên Lê Trung" w:date="2024-12-27T01:56:00Z" w16du:dateUtc="2024-12-26T18:56:00Z"/>
        </w:rPr>
        <w:pPrChange w:id="3455" w:author="Kiên Lê Trung" w:date="2024-12-27T01:56:00Z" w16du:dateUtc="2024-12-26T18:56:00Z">
          <w:pPr>
            <w:keepNext/>
          </w:pPr>
        </w:pPrChange>
      </w:pPr>
      <w:commentRangeStart w:id="3456"/>
      <w:del w:id="3457" w:author="Kiên Lê Trung" w:date="2024-12-27T01:56:00Z" w16du:dateUtc="2024-12-26T18:56:00Z">
        <w:r w:rsidDel="00F659D6">
          <w:rPr>
            <w:noProof/>
          </w:rPr>
          <w:drawing>
            <wp:inline distT="114300" distB="114300" distL="114300" distR="114300" wp14:anchorId="30276F0D" wp14:editId="754743BB">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del>
      <w:commentRangeEnd w:id="3456"/>
      <w:ins w:id="3458" w:author="Kiên Lê Trung" w:date="2024-12-27T01:56:00Z" w16du:dateUtc="2024-12-26T18:56:00Z">
        <w:r w:rsidR="00F659D6" w:rsidRPr="00F659D6">
          <w:rPr>
            <w:noProof/>
          </w:rPr>
          <w:drawing>
            <wp:inline distT="0" distB="0" distL="0" distR="0" wp14:anchorId="5A39DDB4" wp14:editId="3D4EA745">
              <wp:extent cx="5733415" cy="3745865"/>
              <wp:effectExtent l="0" t="0" r="635" b="6985"/>
              <wp:docPr id="2075459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9915" name="Picture 1" descr="A diagram of a diagram&#10;&#10;Description automatically generated"/>
                      <pic:cNvPicPr/>
                    </pic:nvPicPr>
                    <pic:blipFill>
                      <a:blip r:embed="rId14"/>
                      <a:stretch>
                        <a:fillRect/>
                      </a:stretch>
                    </pic:blipFill>
                    <pic:spPr>
                      <a:xfrm>
                        <a:off x="0" y="0"/>
                        <a:ext cx="5733415" cy="3745865"/>
                      </a:xfrm>
                      <a:prstGeom prst="rect">
                        <a:avLst/>
                      </a:prstGeom>
                    </pic:spPr>
                  </pic:pic>
                </a:graphicData>
              </a:graphic>
            </wp:inline>
          </w:drawing>
        </w:r>
      </w:ins>
    </w:p>
    <w:p w14:paraId="78BEFD2A" w14:textId="41825F7A" w:rsidR="007569A2" w:rsidRPr="00F659D6" w:rsidRDefault="00CE686F">
      <w:pPr>
        <w:keepNext/>
        <w:spacing w:after="200"/>
        <w:rPr>
          <w:rFonts w:ascii="Times New Roman" w:eastAsia="Times New Roman" w:hAnsi="Times New Roman" w:cs="Times New Roman"/>
          <w:sz w:val="28"/>
          <w:szCs w:val="28"/>
          <w:lang w:val="vi-VN"/>
          <w:rPrChange w:id="3459" w:author="Kiên Lê Trung" w:date="2024-12-27T01:56:00Z" w16du:dateUtc="2024-12-26T18:56:00Z">
            <w:rPr>
              <w:rFonts w:ascii="Times New Roman" w:eastAsia="Times New Roman" w:hAnsi="Times New Roman" w:cs="Times New Roman"/>
              <w:sz w:val="28"/>
              <w:szCs w:val="28"/>
              <w:lang w:val="en-US"/>
            </w:rPr>
          </w:rPrChange>
        </w:rPr>
        <w:pPrChange w:id="3460" w:author="Kiên Lê Trung" w:date="2024-12-27T01:56:00Z" w16du:dateUtc="2024-12-26T18:56:00Z">
          <w:pPr/>
        </w:pPrChange>
      </w:pPr>
      <w:del w:id="3461" w:author="Kiên Lê Trung" w:date="2024-12-27T01:56:00Z" w16du:dateUtc="2024-12-26T18:56:00Z">
        <w:r w:rsidDel="00F659D6">
          <w:commentReference w:id="3456"/>
        </w:r>
      </w:del>
    </w:p>
    <w:p w14:paraId="27A76422" w14:textId="680CF5BD" w:rsidR="007569A2" w:rsidRPr="007C6909" w:rsidRDefault="005A3B78" w:rsidP="0091538E">
      <w:pPr>
        <w:pStyle w:val="Caption"/>
        <w:rPr>
          <w:rFonts w:eastAsia="Times New Roman" w:cs="Times New Roman"/>
          <w:sz w:val="28"/>
          <w:szCs w:val="28"/>
          <w:lang w:val="en-US"/>
        </w:rPr>
      </w:pPr>
      <w:bookmarkStart w:id="3462" w:name="_Toc186019727"/>
      <w:bookmarkStart w:id="3463" w:name="_Toc186027524"/>
      <w:bookmarkStart w:id="3464" w:name="_Toc186027683"/>
      <w:bookmarkStart w:id="3465" w:name="_Toc186028039"/>
      <w:bookmarkStart w:id="3466"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462"/>
      <w:bookmarkEnd w:id="3463"/>
      <w:bookmarkEnd w:id="3464"/>
      <w:bookmarkEnd w:id="3465"/>
      <w:bookmarkEnd w:id="3466"/>
      <w:r>
        <w:rPr>
          <w:lang w:val="en-US"/>
        </w:rPr>
        <w:t xml:space="preserve"> </w:t>
      </w:r>
    </w:p>
    <w:p w14:paraId="67B7A70C" w14:textId="43F1BC73" w:rsidR="007569A2" w:rsidRPr="00C60A20" w:rsidRDefault="00CE686F">
      <w:pPr>
        <w:pStyle w:val="Heading4"/>
        <w:spacing w:after="200"/>
        <w:rPr>
          <w:color w:val="auto"/>
          <w:lang w:val="en-US"/>
        </w:rPr>
        <w:pPrChange w:id="3467" w:author="Việt Lương" w:date="2024-12-26T18:24:00Z" w16du:dateUtc="2024-12-26T11:24:00Z">
          <w:pPr>
            <w:pStyle w:val="Heading4"/>
          </w:pPr>
        </w:pPrChange>
      </w:pPr>
      <w:bookmarkStart w:id="3468"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468"/>
    </w:p>
    <w:p w14:paraId="71887C79" w14:textId="3D03D3F6" w:rsidR="007569A2" w:rsidRPr="007C6909" w:rsidRDefault="00CE686F">
      <w:pPr>
        <w:pStyle w:val="ListParagraph"/>
        <w:numPr>
          <w:ilvl w:val="0"/>
          <w:numId w:val="150"/>
        </w:numPr>
        <w:spacing w:after="200"/>
        <w:rPr>
          <w:rFonts w:ascii="Times New Roman" w:eastAsia="Times New Roman" w:hAnsi="Times New Roman" w:cs="Times New Roman"/>
          <w:sz w:val="24"/>
          <w:szCs w:val="24"/>
          <w:lang w:val="en-US"/>
        </w:rPr>
        <w:pPrChange w:id="3469"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pPr>
        <w:spacing w:after="200"/>
        <w:rPr>
          <w:rFonts w:ascii="Times New Roman" w:eastAsia="Times New Roman" w:hAnsi="Times New Roman" w:cs="Times New Roman"/>
          <w:sz w:val="28"/>
          <w:szCs w:val="28"/>
          <w:lang w:val="en-US"/>
        </w:rPr>
        <w:pPrChange w:id="3470" w:author="Việt Lương" w:date="2024-12-26T18:24:00Z" w16du:dateUtc="2024-12-26T11:24:00Z">
          <w:pPr/>
        </w:pPrChange>
      </w:pPr>
    </w:p>
    <w:p w14:paraId="38D6B9B6" w14:textId="7E97F061" w:rsidR="007569A2" w:rsidRDefault="24FACA8E">
      <w:pPr>
        <w:spacing w:after="200"/>
        <w:rPr>
          <w:lang w:val="en-US"/>
        </w:rPr>
        <w:pPrChange w:id="3471" w:author="Việt Lương" w:date="2024-12-26T18:24:00Z" w16du:dateUtc="2024-12-26T11:24:00Z">
          <w:pPr/>
        </w:pPrChange>
      </w:pPr>
      <w:commentRangeStart w:id="3472"/>
      <w:commentRangeEnd w:id="3472"/>
      <w:r>
        <w:rPr>
          <w:rStyle w:val="CommentReference"/>
        </w:rPr>
        <w:commentReference w:id="3472"/>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9"/>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473" w:name="_Toc186027525"/>
      <w:bookmarkStart w:id="3474" w:name="_Toc186027684"/>
      <w:bookmarkStart w:id="3475" w:name="_Toc186028040"/>
      <w:bookmarkStart w:id="3476"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473"/>
      <w:bookmarkEnd w:id="3474"/>
      <w:bookmarkEnd w:id="3475"/>
      <w:bookmarkEnd w:id="3476"/>
    </w:p>
    <w:p w14:paraId="143A2EA5" w14:textId="6D44B251" w:rsidR="00697EBD" w:rsidRPr="007C6909" w:rsidRDefault="00697EBD">
      <w:pPr>
        <w:pStyle w:val="ListParagraph"/>
        <w:numPr>
          <w:ilvl w:val="1"/>
          <w:numId w:val="151"/>
        </w:numPr>
        <w:spacing w:after="200"/>
        <w:rPr>
          <w:sz w:val="24"/>
          <w:szCs w:val="24"/>
          <w:lang w:val="en-US"/>
        </w:rPr>
        <w:pPrChange w:id="3477"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pPr>
        <w:spacing w:after="200"/>
        <w:rPr>
          <w:rFonts w:ascii="Times New Roman" w:eastAsia="Times New Roman" w:hAnsi="Times New Roman" w:cs="Times New Roman"/>
          <w:sz w:val="28"/>
          <w:szCs w:val="28"/>
        </w:rPr>
        <w:pPrChange w:id="3478" w:author="Việt Lương" w:date="2024-12-26T18:24:00Z" w16du:dateUtc="2024-12-26T11:24:00Z">
          <w:pPr/>
        </w:pPrChange>
      </w:pPr>
    </w:p>
    <w:p w14:paraId="56A8786C" w14:textId="25EDB446" w:rsidR="00C16BE1" w:rsidRDefault="00A72270">
      <w:pPr>
        <w:keepNext/>
        <w:spacing w:after="200"/>
        <w:pPrChange w:id="3479"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0"/>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480" w:name="_Toc186027526"/>
      <w:bookmarkStart w:id="3481" w:name="_Toc186027685"/>
      <w:bookmarkStart w:id="3482" w:name="_Toc186028041"/>
      <w:bookmarkStart w:id="3483"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480"/>
      <w:bookmarkEnd w:id="3481"/>
      <w:bookmarkEnd w:id="3482"/>
      <w:bookmarkEnd w:id="3483"/>
    </w:p>
    <w:p w14:paraId="17B246DD" w14:textId="69D05898" w:rsidR="007569A2" w:rsidRPr="007C6909" w:rsidRDefault="00CE686F">
      <w:pPr>
        <w:spacing w:after="200"/>
        <w:rPr>
          <w:rFonts w:ascii="Times New Roman" w:eastAsia="Times New Roman" w:hAnsi="Times New Roman" w:cs="Times New Roman"/>
          <w:sz w:val="28"/>
          <w:szCs w:val="28"/>
          <w:lang w:val="en-US"/>
        </w:rPr>
        <w:pPrChange w:id="3484" w:author="Việt Lương" w:date="2024-12-26T18:24:00Z" w16du:dateUtc="2024-12-26T11:24:00Z">
          <w:pPr/>
        </w:pPrChange>
      </w:pPr>
      <w:commentRangeStart w:id="3485"/>
      <w:commentRangeStart w:id="3486"/>
      <w:commentRangeEnd w:id="3485"/>
      <w:r>
        <w:rPr>
          <w:rStyle w:val="CommentReference"/>
        </w:rPr>
        <w:commentReference w:id="3485"/>
      </w:r>
      <w:commentRangeEnd w:id="3486"/>
      <w:r>
        <w:rPr>
          <w:rStyle w:val="CommentReference"/>
        </w:rPr>
        <w:commentReference w:id="3486"/>
      </w:r>
    </w:p>
    <w:p w14:paraId="470EF9AA" w14:textId="35152D8D" w:rsidR="007569A2" w:rsidRPr="007C6909" w:rsidRDefault="00CE686F">
      <w:pPr>
        <w:pStyle w:val="ListParagraph"/>
        <w:numPr>
          <w:ilvl w:val="0"/>
          <w:numId w:val="167"/>
        </w:numPr>
        <w:spacing w:after="200"/>
        <w:ind w:left="709"/>
        <w:rPr>
          <w:rFonts w:ascii="Times New Roman" w:hAnsi="Times New Roman" w:cs="Times New Roman"/>
          <w:sz w:val="24"/>
          <w:szCs w:val="24"/>
        </w:rPr>
        <w:pPrChange w:id="3487"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pPr>
        <w:spacing w:after="200"/>
        <w:rPr>
          <w:rFonts w:ascii="Times New Roman" w:eastAsia="Times New Roman" w:hAnsi="Times New Roman" w:cs="Times New Roman"/>
          <w:sz w:val="28"/>
          <w:szCs w:val="28"/>
        </w:rPr>
        <w:pPrChange w:id="3488" w:author="Việt Lương" w:date="2024-12-26T18:24:00Z" w16du:dateUtc="2024-12-26T11:24:00Z">
          <w:pPr/>
        </w:pPrChange>
      </w:pPr>
    </w:p>
    <w:p w14:paraId="66A1FAB9" w14:textId="6266777E" w:rsidR="007569A2" w:rsidRPr="007C6909" w:rsidRDefault="00386151">
      <w:pPr>
        <w:spacing w:after="200"/>
        <w:rPr>
          <w:rFonts w:ascii="Times New Roman" w:eastAsia="Times New Roman" w:hAnsi="Times New Roman" w:cs="Times New Roman"/>
          <w:sz w:val="28"/>
          <w:szCs w:val="28"/>
          <w:lang w:val="en-US"/>
        </w:rPr>
        <w:pPrChange w:id="3489"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1"/>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490" w:name="_Toc186027527"/>
      <w:bookmarkStart w:id="3491" w:name="_Toc186027686"/>
      <w:bookmarkStart w:id="3492" w:name="_Toc186028042"/>
      <w:bookmarkStart w:id="3493"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490"/>
      <w:bookmarkEnd w:id="3491"/>
      <w:bookmarkEnd w:id="3492"/>
      <w:bookmarkEnd w:id="3493"/>
    </w:p>
    <w:p w14:paraId="38723505" w14:textId="629FD136" w:rsidR="007569A2" w:rsidRPr="007C6909" w:rsidRDefault="00CE686F">
      <w:pPr>
        <w:pStyle w:val="ListParagraph"/>
        <w:numPr>
          <w:ilvl w:val="0"/>
          <w:numId w:val="168"/>
        </w:numPr>
        <w:spacing w:after="200"/>
        <w:ind w:left="709"/>
        <w:rPr>
          <w:rFonts w:ascii="Times New Roman" w:hAnsi="Times New Roman" w:cs="Times New Roman"/>
          <w:sz w:val="24"/>
          <w:szCs w:val="24"/>
        </w:rPr>
        <w:pPrChange w:id="3494"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pPr>
        <w:spacing w:after="200"/>
        <w:rPr>
          <w:rFonts w:ascii="Times New Roman" w:eastAsia="Times New Roman" w:hAnsi="Times New Roman" w:cs="Times New Roman"/>
          <w:sz w:val="28"/>
          <w:szCs w:val="28"/>
        </w:rPr>
        <w:pPrChange w:id="3495" w:author="Việt Lương" w:date="2024-12-26T18:24:00Z" w16du:dateUtc="2024-12-26T11:24:00Z">
          <w:pPr/>
        </w:pPrChange>
      </w:pPr>
    </w:p>
    <w:p w14:paraId="75CAC6F5" w14:textId="1002FDA9" w:rsidR="007569A2" w:rsidRPr="007158F7" w:rsidRDefault="00297A4C">
      <w:pPr>
        <w:spacing w:after="200"/>
        <w:pPrChange w:id="3496" w:author="Việt Lương" w:date="2024-12-26T18:24:00Z" w16du:dateUtc="2024-12-26T11:24:00Z">
          <w:pPr/>
        </w:pPrChange>
      </w:pPr>
      <w:bookmarkStart w:id="3497" w:name="_njfhpeobxpnc" w:colFirst="0" w:colLast="0"/>
      <w:bookmarkEnd w:id="3497"/>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2"/>
                    <a:stretch>
                      <a:fillRect/>
                    </a:stretch>
                  </pic:blipFill>
                  <pic:spPr>
                    <a:xfrm>
                      <a:off x="0" y="0"/>
                      <a:ext cx="5733415" cy="2312670"/>
                    </a:xfrm>
                    <a:prstGeom prst="rect">
                      <a:avLst/>
                    </a:prstGeom>
                  </pic:spPr>
                </pic:pic>
              </a:graphicData>
            </a:graphic>
          </wp:inline>
        </w:drawing>
      </w:r>
      <w:commentRangeStart w:id="3498"/>
      <w:commentRangeEnd w:id="3498"/>
      <w:r w:rsidR="00CE686F">
        <w:rPr>
          <w:rStyle w:val="CommentReference"/>
        </w:rPr>
        <w:commentReference w:id="3498"/>
      </w:r>
    </w:p>
    <w:p w14:paraId="66060428" w14:textId="77777777" w:rsidR="007569A2" w:rsidRDefault="007569A2">
      <w:pPr>
        <w:spacing w:after="200"/>
        <w:rPr>
          <w:sz w:val="28"/>
          <w:szCs w:val="28"/>
        </w:rPr>
        <w:pPrChange w:id="3499"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500" w:name="_Toc186027528"/>
      <w:bookmarkStart w:id="3501" w:name="_Toc186027687"/>
      <w:bookmarkStart w:id="3502" w:name="_Toc186028043"/>
      <w:bookmarkStart w:id="3503"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500"/>
      <w:bookmarkEnd w:id="3501"/>
      <w:bookmarkEnd w:id="3502"/>
      <w:bookmarkEnd w:id="3503"/>
    </w:p>
    <w:p w14:paraId="764A1B9C" w14:textId="4B2F09C5" w:rsidR="007569A2" w:rsidRPr="007C6909" w:rsidRDefault="00CE686F">
      <w:pPr>
        <w:pStyle w:val="ListParagraph"/>
        <w:numPr>
          <w:ilvl w:val="0"/>
          <w:numId w:val="169"/>
        </w:numPr>
        <w:spacing w:after="200"/>
        <w:ind w:left="709"/>
        <w:rPr>
          <w:rFonts w:ascii="Times New Roman" w:hAnsi="Times New Roman" w:cs="Times New Roman"/>
          <w:sz w:val="24"/>
          <w:szCs w:val="24"/>
        </w:rPr>
        <w:pPrChange w:id="3504" w:author="Việt Lương" w:date="2024-12-26T18:24:00Z" w16du:dateUtc="2024-12-26T11:24:00Z">
          <w:pPr>
            <w:pStyle w:val="ListParagraph"/>
            <w:numPr>
              <w:numId w:val="169"/>
            </w:numPr>
            <w:ind w:left="709" w:hanging="360"/>
          </w:pPr>
        </w:pPrChange>
      </w:pPr>
      <w:commentRangeStart w:id="3505"/>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505"/>
      <w:r w:rsidR="003B5E3E" w:rsidRPr="007C6909">
        <w:rPr>
          <w:rStyle w:val="CommentReference"/>
          <w:sz w:val="24"/>
          <w:szCs w:val="24"/>
        </w:rPr>
        <w:commentReference w:id="3505"/>
      </w:r>
    </w:p>
    <w:p w14:paraId="394798F2" w14:textId="77777777" w:rsidR="007569A2" w:rsidRDefault="007569A2">
      <w:pPr>
        <w:spacing w:after="200"/>
        <w:rPr>
          <w:sz w:val="24"/>
          <w:szCs w:val="24"/>
        </w:rPr>
        <w:pPrChange w:id="3506" w:author="Việt Lương" w:date="2024-12-26T18:24:00Z" w16du:dateUtc="2024-12-26T11:24:00Z">
          <w:pPr/>
        </w:pPrChange>
      </w:pPr>
    </w:p>
    <w:p w14:paraId="3889A505" w14:textId="2D27E490" w:rsidR="007569A2" w:rsidRDefault="006E7643">
      <w:pPr>
        <w:spacing w:after="200"/>
        <w:rPr>
          <w:lang w:val="en-US"/>
        </w:rPr>
        <w:pPrChange w:id="3507" w:author="Việt Lương" w:date="2024-12-26T18:24:00Z" w16du:dateUtc="2024-12-26T11:24:00Z">
          <w:pPr/>
        </w:pPrChange>
      </w:pPr>
      <w:bookmarkStart w:id="3508" w:name="_lxs9i6qrp944" w:colFirst="0" w:colLast="0"/>
      <w:bookmarkEnd w:id="3508"/>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3"/>
                    <a:stretch>
                      <a:fillRect/>
                    </a:stretch>
                  </pic:blipFill>
                  <pic:spPr>
                    <a:xfrm>
                      <a:off x="0" y="0"/>
                      <a:ext cx="5733415" cy="2049145"/>
                    </a:xfrm>
                    <a:prstGeom prst="rect">
                      <a:avLst/>
                    </a:prstGeom>
                  </pic:spPr>
                </pic:pic>
              </a:graphicData>
            </a:graphic>
          </wp:inline>
        </w:drawing>
      </w:r>
      <w:commentRangeStart w:id="3509"/>
      <w:commentRangeEnd w:id="3509"/>
      <w:r w:rsidR="00CE686F">
        <w:rPr>
          <w:rStyle w:val="CommentReference"/>
        </w:rPr>
        <w:commentReference w:id="3509"/>
      </w:r>
    </w:p>
    <w:p w14:paraId="29079D35" w14:textId="178A5A22" w:rsidR="007569A2" w:rsidRPr="007C6909" w:rsidRDefault="00B51A99" w:rsidP="0091538E">
      <w:pPr>
        <w:pStyle w:val="Caption"/>
        <w:rPr>
          <w:lang w:val="en-US"/>
        </w:rPr>
      </w:pPr>
      <w:bookmarkStart w:id="3510" w:name="_Toc186027529"/>
      <w:bookmarkStart w:id="3511" w:name="_Toc186027688"/>
      <w:bookmarkStart w:id="3512" w:name="_Toc186028044"/>
      <w:bookmarkStart w:id="3513"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510"/>
      <w:bookmarkEnd w:id="3511"/>
      <w:bookmarkEnd w:id="3512"/>
      <w:bookmarkEnd w:id="3513"/>
    </w:p>
    <w:p w14:paraId="76614669" w14:textId="4B3387A3" w:rsidR="007569A2" w:rsidRPr="00C60A20" w:rsidRDefault="00CE686F" w:rsidP="0091538E">
      <w:pPr>
        <w:pStyle w:val="Heading4"/>
        <w:rPr>
          <w:color w:val="auto"/>
          <w:lang w:val="en-US"/>
        </w:rPr>
      </w:pPr>
      <w:bookmarkStart w:id="3514"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515" w:name="_mqidg1v9lbf1" w:colFirst="0" w:colLast="0"/>
      <w:bookmarkEnd w:id="3514"/>
      <w:bookmarkEnd w:id="3515"/>
    </w:p>
    <w:p w14:paraId="7E1C2E56" w14:textId="1E1190F9" w:rsidR="007569A2" w:rsidRPr="007C6909" w:rsidRDefault="00CE686F">
      <w:pPr>
        <w:pStyle w:val="ListParagraph"/>
        <w:numPr>
          <w:ilvl w:val="0"/>
          <w:numId w:val="170"/>
        </w:numPr>
        <w:spacing w:after="80"/>
        <w:ind w:left="709"/>
        <w:rPr>
          <w:rFonts w:ascii="Times New Roman" w:hAnsi="Times New Roman" w:cs="Times New Roman"/>
          <w:b/>
          <w:sz w:val="24"/>
          <w:szCs w:val="24"/>
        </w:rPr>
        <w:pPrChange w:id="3516"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pPr>
        <w:spacing w:after="80"/>
        <w:rPr>
          <w:b/>
          <w:sz w:val="24"/>
          <w:szCs w:val="24"/>
        </w:rPr>
        <w:pPrChange w:id="3517" w:author="Việt Lương" w:date="2024-12-26T18:23:00Z" w16du:dateUtc="2024-12-26T11:23:00Z">
          <w:pPr/>
        </w:pPrChange>
      </w:pPr>
    </w:p>
    <w:p w14:paraId="0C5B615A" w14:textId="77777777" w:rsidR="007569A2" w:rsidRDefault="007569A2">
      <w:pPr>
        <w:spacing w:after="80"/>
        <w:pPrChange w:id="3518" w:author="Việt Lương" w:date="2024-12-26T18:23:00Z" w16du:dateUtc="2024-12-26T11:23:00Z">
          <w:pPr/>
        </w:pPrChange>
      </w:pPr>
    </w:p>
    <w:p w14:paraId="792F1AA2" w14:textId="77777777" w:rsidR="007569A2" w:rsidRDefault="007569A2">
      <w:pPr>
        <w:spacing w:after="80"/>
        <w:pPrChange w:id="3519" w:author="Việt Lương" w:date="2024-12-26T18:23:00Z" w16du:dateUtc="2024-12-26T11:23:00Z">
          <w:pPr/>
        </w:pPrChange>
      </w:pPr>
    </w:p>
    <w:p w14:paraId="1A499DFC" w14:textId="77777777" w:rsidR="007569A2" w:rsidRDefault="007569A2">
      <w:pPr>
        <w:spacing w:after="80"/>
        <w:pPrChange w:id="3520" w:author="Việt Lương" w:date="2024-12-26T18:23:00Z" w16du:dateUtc="2024-12-26T11:23:00Z">
          <w:pPr/>
        </w:pPrChange>
      </w:pPr>
    </w:p>
    <w:p w14:paraId="5E7E3C41" w14:textId="31B09608" w:rsidR="007569A2" w:rsidRDefault="00C90D8E">
      <w:pPr>
        <w:spacing w:after="80"/>
        <w:pPrChange w:id="3521" w:author="Việt Lương" w:date="2024-12-26T18:23:00Z" w16du:dateUtc="2024-12-26T11:23:00Z">
          <w:pPr/>
        </w:pPrChange>
      </w:pPr>
      <w:bookmarkStart w:id="3522" w:name="_rt4pop4sffdq" w:colFirst="0" w:colLast="0"/>
      <w:bookmarkEnd w:id="3522"/>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4"/>
                    <a:stretch>
                      <a:fillRect/>
                    </a:stretch>
                  </pic:blipFill>
                  <pic:spPr>
                    <a:xfrm>
                      <a:off x="0" y="0"/>
                      <a:ext cx="5733415" cy="3500120"/>
                    </a:xfrm>
                    <a:prstGeom prst="rect">
                      <a:avLst/>
                    </a:prstGeom>
                  </pic:spPr>
                </pic:pic>
              </a:graphicData>
            </a:graphic>
          </wp:inline>
        </w:drawing>
      </w:r>
    </w:p>
    <w:p w14:paraId="6A09E912" w14:textId="60AA7B4A" w:rsidR="007569A2" w:rsidRDefault="007569A2">
      <w:pPr>
        <w:spacing w:after="80"/>
        <w:pPrChange w:id="3523" w:author="Việt Lương" w:date="2024-12-26T18:23:00Z" w16du:dateUtc="2024-12-26T11:23:00Z">
          <w:pPr/>
        </w:pPrChange>
      </w:pPr>
    </w:p>
    <w:p w14:paraId="2AC57CB0" w14:textId="7FF2823B" w:rsidR="007569A2" w:rsidRPr="007C6909" w:rsidRDefault="009D0BB7">
      <w:pPr>
        <w:pStyle w:val="Caption"/>
        <w:spacing w:after="80"/>
        <w:rPr>
          <w:lang w:val="en-US"/>
        </w:rPr>
        <w:pPrChange w:id="3524" w:author="Việt Lương" w:date="2024-12-26T18:23:00Z" w16du:dateUtc="2024-12-26T11:23:00Z">
          <w:pPr>
            <w:pStyle w:val="Caption"/>
          </w:pPr>
        </w:pPrChange>
      </w:pPr>
      <w:bookmarkStart w:id="3525" w:name="_Toc186027530"/>
      <w:bookmarkStart w:id="3526" w:name="_Toc186027689"/>
      <w:bookmarkStart w:id="3527" w:name="_Toc186028045"/>
      <w:bookmarkStart w:id="3528"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525"/>
      <w:bookmarkEnd w:id="3526"/>
      <w:bookmarkEnd w:id="3527"/>
      <w:bookmarkEnd w:id="3528"/>
    </w:p>
    <w:p w14:paraId="753E184E" w14:textId="0066026A" w:rsidR="00336505" w:rsidRPr="00CD1C93" w:rsidRDefault="00336505">
      <w:pPr>
        <w:pStyle w:val="ListParagraph"/>
        <w:numPr>
          <w:ilvl w:val="0"/>
          <w:numId w:val="171"/>
        </w:numPr>
        <w:spacing w:after="80"/>
        <w:ind w:left="709"/>
        <w:rPr>
          <w:rFonts w:ascii="Times New Roman" w:hAnsi="Times New Roman" w:cs="Times New Roman"/>
          <w:sz w:val="24"/>
          <w:szCs w:val="24"/>
        </w:rPr>
        <w:pPrChange w:id="3529"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pPr>
        <w:spacing w:after="80"/>
        <w:rPr>
          <w:lang w:val="en-US"/>
        </w:rPr>
        <w:pPrChange w:id="3530" w:author="Việt Lương" w:date="2024-12-26T18:23:00Z" w16du:dateUtc="2024-12-26T11:23:00Z">
          <w:pPr/>
        </w:pPrChange>
      </w:pPr>
    </w:p>
    <w:p w14:paraId="17726504" w14:textId="40D5A89D" w:rsidR="00336505" w:rsidRDefault="000D2E6D">
      <w:pPr>
        <w:spacing w:after="80"/>
        <w:rPr>
          <w:lang w:val="en-US"/>
        </w:rPr>
        <w:pPrChange w:id="3531"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5"/>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pPr>
        <w:spacing w:after="80"/>
        <w:rPr>
          <w:lang w:val="en-US"/>
        </w:rPr>
        <w:pPrChange w:id="3532" w:author="Việt Lương" w:date="2024-12-26T18:23:00Z" w16du:dateUtc="2024-12-26T11:23:00Z">
          <w:pPr/>
        </w:pPrChange>
      </w:pPr>
    </w:p>
    <w:p w14:paraId="68838E8E" w14:textId="06A3C395" w:rsidR="007569A2" w:rsidRPr="007C6909" w:rsidRDefault="00CE686F">
      <w:pPr>
        <w:pStyle w:val="ListParagraph"/>
        <w:numPr>
          <w:ilvl w:val="0"/>
          <w:numId w:val="171"/>
        </w:numPr>
        <w:spacing w:after="80"/>
        <w:ind w:left="709"/>
        <w:rPr>
          <w:rFonts w:ascii="Times New Roman" w:hAnsi="Times New Roman" w:cs="Times New Roman"/>
          <w:sz w:val="24"/>
          <w:szCs w:val="24"/>
        </w:rPr>
        <w:pPrChange w:id="3533"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pPr>
        <w:spacing w:after="80"/>
        <w:pPrChange w:id="3534" w:author="Việt Lương" w:date="2024-12-26T18:23:00Z" w16du:dateUtc="2024-12-26T11:23:00Z">
          <w:pPr/>
        </w:pPrChange>
      </w:pPr>
    </w:p>
    <w:p w14:paraId="3D404BC9" w14:textId="5392EDBD" w:rsidR="007569A2" w:rsidRDefault="003A656E">
      <w:pPr>
        <w:spacing w:after="80"/>
        <w:rPr>
          <w:sz w:val="28"/>
          <w:szCs w:val="28"/>
          <w:lang w:val="en-US"/>
        </w:rPr>
        <w:pPrChange w:id="3535"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6"/>
                    <a:stretch>
                      <a:fillRect/>
                    </a:stretch>
                  </pic:blipFill>
                  <pic:spPr>
                    <a:xfrm>
                      <a:off x="0" y="0"/>
                      <a:ext cx="5733415" cy="1890395"/>
                    </a:xfrm>
                    <a:prstGeom prst="rect">
                      <a:avLst/>
                    </a:prstGeom>
                  </pic:spPr>
                </pic:pic>
              </a:graphicData>
            </a:graphic>
          </wp:inline>
        </w:drawing>
      </w:r>
      <w:commentRangeStart w:id="3536"/>
      <w:commentRangeStart w:id="3537"/>
      <w:commentRangeEnd w:id="3536"/>
      <w:r w:rsidR="00CE686F">
        <w:rPr>
          <w:rStyle w:val="CommentReference"/>
        </w:rPr>
        <w:commentReference w:id="3536"/>
      </w:r>
      <w:commentRangeEnd w:id="3537"/>
      <w:r w:rsidR="004C3F56">
        <w:rPr>
          <w:rStyle w:val="CommentReference"/>
        </w:rPr>
        <w:commentReference w:id="3537"/>
      </w:r>
    </w:p>
    <w:p w14:paraId="05656C54" w14:textId="77777777" w:rsidR="0099382E" w:rsidRDefault="0099382E">
      <w:pPr>
        <w:pStyle w:val="Caption"/>
        <w:spacing w:after="80"/>
        <w:rPr>
          <w:lang w:val="en-US"/>
        </w:rPr>
        <w:pPrChange w:id="3538" w:author="Việt Lương" w:date="2024-12-26T18:23:00Z" w16du:dateUtc="2024-12-26T11:23:00Z">
          <w:pPr>
            <w:pStyle w:val="Caption"/>
          </w:pPr>
        </w:pPrChange>
      </w:pPr>
      <w:bookmarkStart w:id="3539" w:name="_Toc186027531"/>
      <w:bookmarkStart w:id="3540" w:name="_Toc186027690"/>
      <w:bookmarkStart w:id="3541" w:name="_Toc186028046"/>
    </w:p>
    <w:p w14:paraId="61319B8A" w14:textId="0DECF597" w:rsidR="007569A2" w:rsidRPr="007C6909" w:rsidRDefault="009D0BB7">
      <w:pPr>
        <w:pStyle w:val="Caption"/>
        <w:spacing w:after="80"/>
        <w:rPr>
          <w:lang w:val="en-US"/>
        </w:rPr>
        <w:pPrChange w:id="3542" w:author="Việt Lương" w:date="2024-12-26T18:23:00Z" w16du:dateUtc="2024-12-26T11:23:00Z">
          <w:pPr>
            <w:pStyle w:val="Caption"/>
          </w:pPr>
        </w:pPrChange>
      </w:pPr>
      <w:bookmarkStart w:id="3543"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3539"/>
      <w:bookmarkEnd w:id="3540"/>
      <w:bookmarkEnd w:id="3541"/>
      <w:bookmarkEnd w:id="3543"/>
    </w:p>
    <w:p w14:paraId="4690D2CA" w14:textId="51253CA5" w:rsidR="007569A2" w:rsidRPr="007C6909" w:rsidRDefault="00CE686F">
      <w:pPr>
        <w:pStyle w:val="ListParagraph"/>
        <w:numPr>
          <w:ilvl w:val="0"/>
          <w:numId w:val="172"/>
        </w:numPr>
        <w:spacing w:after="80"/>
        <w:ind w:left="709"/>
        <w:rPr>
          <w:rFonts w:ascii="Times New Roman" w:hAnsi="Times New Roman" w:cs="Times New Roman"/>
          <w:sz w:val="24"/>
          <w:szCs w:val="24"/>
        </w:rPr>
        <w:pPrChange w:id="3544"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pPr>
        <w:pStyle w:val="ListParagraph"/>
        <w:numPr>
          <w:ilvl w:val="0"/>
          <w:numId w:val="172"/>
        </w:numPr>
        <w:spacing w:after="80"/>
        <w:ind w:left="0"/>
        <w:rPr>
          <w:b/>
          <w:bCs/>
          <w:sz w:val="24"/>
          <w:szCs w:val="24"/>
        </w:rPr>
        <w:pPrChange w:id="3545"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7"/>
                    <a:stretch>
                      <a:fillRect/>
                    </a:stretch>
                  </pic:blipFill>
                  <pic:spPr>
                    <a:xfrm>
                      <a:off x="0" y="0"/>
                      <a:ext cx="5733415" cy="3169920"/>
                    </a:xfrm>
                    <a:prstGeom prst="rect">
                      <a:avLst/>
                    </a:prstGeom>
                  </pic:spPr>
                </pic:pic>
              </a:graphicData>
            </a:graphic>
          </wp:inline>
        </w:drawing>
      </w:r>
      <w:commentRangeStart w:id="3546"/>
      <w:commentRangeEnd w:id="3546"/>
      <w:r w:rsidR="00CE686F">
        <w:commentReference w:id="3546"/>
      </w:r>
    </w:p>
    <w:p w14:paraId="70DF735C" w14:textId="77777777" w:rsidR="007569A2" w:rsidRDefault="007569A2">
      <w:pPr>
        <w:spacing w:after="80"/>
        <w:rPr>
          <w:b/>
          <w:sz w:val="24"/>
          <w:szCs w:val="24"/>
        </w:rPr>
        <w:pPrChange w:id="3547" w:author="Việt Lương" w:date="2024-12-26T18:23:00Z" w16du:dateUtc="2024-12-26T11:23:00Z">
          <w:pPr/>
        </w:pPrChange>
      </w:pPr>
    </w:p>
    <w:p w14:paraId="3A413BF6" w14:textId="337CC0A9" w:rsidR="007569A2" w:rsidRPr="007C6909" w:rsidRDefault="005A678B">
      <w:pPr>
        <w:pStyle w:val="Caption"/>
        <w:spacing w:after="80"/>
        <w:rPr>
          <w:lang w:val="en-US"/>
        </w:rPr>
        <w:pPrChange w:id="3548" w:author="Việt Lương" w:date="2024-12-26T18:23:00Z" w16du:dateUtc="2024-12-26T11:23:00Z">
          <w:pPr>
            <w:pStyle w:val="Caption"/>
          </w:pPr>
        </w:pPrChange>
      </w:pPr>
      <w:bookmarkStart w:id="3549" w:name="_Toc186027532"/>
      <w:bookmarkStart w:id="3550" w:name="_Toc186027691"/>
      <w:bookmarkStart w:id="3551" w:name="_Toc186028047"/>
      <w:bookmarkStart w:id="3552"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3549"/>
      <w:bookmarkEnd w:id="3550"/>
      <w:bookmarkEnd w:id="3551"/>
      <w:bookmarkEnd w:id="3552"/>
    </w:p>
    <w:p w14:paraId="33D28B4B" w14:textId="77777777" w:rsidR="007569A2" w:rsidRDefault="007569A2">
      <w:pPr>
        <w:spacing w:after="80"/>
        <w:pPrChange w:id="3553" w:author="Việt Lương" w:date="2024-12-26T18:23:00Z" w16du:dateUtc="2024-12-26T11:23:00Z">
          <w:pPr/>
        </w:pPrChange>
      </w:pPr>
    </w:p>
    <w:p w14:paraId="431A865E" w14:textId="053C3589" w:rsidR="007569A2" w:rsidRPr="007C6909" w:rsidRDefault="7A5AEBB1">
      <w:pPr>
        <w:pStyle w:val="ListParagraph"/>
        <w:numPr>
          <w:ilvl w:val="0"/>
          <w:numId w:val="173"/>
        </w:numPr>
        <w:spacing w:after="80"/>
        <w:ind w:left="709"/>
        <w:rPr>
          <w:rFonts w:ascii="Times New Roman" w:hAnsi="Times New Roman" w:cs="Times New Roman"/>
          <w:sz w:val="24"/>
          <w:szCs w:val="24"/>
        </w:rPr>
        <w:pPrChange w:id="3554"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pPr>
        <w:spacing w:after="80"/>
        <w:pPrChange w:id="3555"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8"/>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pPr>
        <w:pStyle w:val="Caption"/>
        <w:spacing w:after="80"/>
        <w:rPr>
          <w:lang w:val="en-US"/>
        </w:rPr>
        <w:pPrChange w:id="3556" w:author="Việt Lương" w:date="2024-12-26T18:23:00Z" w16du:dateUtc="2024-12-26T11:23:00Z">
          <w:pPr>
            <w:pStyle w:val="Caption"/>
          </w:pPr>
        </w:pPrChange>
      </w:pPr>
      <w:bookmarkStart w:id="3557" w:name="_Toc186027533"/>
      <w:bookmarkStart w:id="3558" w:name="_Toc186027692"/>
      <w:bookmarkStart w:id="3559" w:name="_Toc186028048"/>
      <w:bookmarkStart w:id="3560"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3557"/>
      <w:bookmarkEnd w:id="3558"/>
      <w:bookmarkEnd w:id="3559"/>
      <w:bookmarkEnd w:id="3560"/>
      <w:r>
        <w:rPr>
          <w:lang w:val="en-US"/>
        </w:rPr>
        <w:t xml:space="preserve"> </w:t>
      </w:r>
    </w:p>
    <w:p w14:paraId="37EFA3E3" w14:textId="5E4E1D16" w:rsidR="007569A2" w:rsidRDefault="007569A2">
      <w:pPr>
        <w:spacing w:after="80"/>
        <w:rPr>
          <w:sz w:val="28"/>
          <w:szCs w:val="28"/>
        </w:rPr>
        <w:pPrChange w:id="3561" w:author="Việt Lương" w:date="2024-12-26T18:23:00Z" w16du:dateUtc="2024-12-26T11:23:00Z">
          <w:pPr/>
        </w:pPrChange>
      </w:pPr>
    </w:p>
    <w:p w14:paraId="521C1E6F" w14:textId="06D0C8B9" w:rsidR="007569A2" w:rsidRPr="007C6909" w:rsidRDefault="00517332">
      <w:pPr>
        <w:pStyle w:val="ListParagraph"/>
        <w:numPr>
          <w:ilvl w:val="0"/>
          <w:numId w:val="173"/>
        </w:numPr>
        <w:spacing w:after="80"/>
        <w:ind w:left="709"/>
        <w:rPr>
          <w:sz w:val="24"/>
          <w:szCs w:val="24"/>
        </w:rPr>
        <w:pPrChange w:id="3562"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pPr>
        <w:spacing w:after="80"/>
        <w:pPrChange w:id="3563" w:author="Việt Lương" w:date="2024-12-26T18:23:00Z" w16du:dateUtc="2024-12-26T11:23:00Z">
          <w:pPr/>
        </w:pPrChange>
      </w:pPr>
    </w:p>
    <w:p w14:paraId="76DD069B" w14:textId="7661CCE0" w:rsidR="1E1DDABD" w:rsidRDefault="00AD5632">
      <w:pPr>
        <w:spacing w:after="80"/>
        <w:rPr>
          <w:lang w:val="en-US"/>
        </w:rPr>
        <w:pPrChange w:id="3564"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9"/>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pPr>
        <w:pStyle w:val="Caption"/>
        <w:spacing w:after="80"/>
        <w:rPr>
          <w:lang w:val="en-US"/>
        </w:rPr>
        <w:pPrChange w:id="3565" w:author="Việt Lương" w:date="2024-12-26T18:23:00Z" w16du:dateUtc="2024-12-26T11:23:00Z">
          <w:pPr>
            <w:pStyle w:val="Caption"/>
          </w:pPr>
        </w:pPrChange>
      </w:pPr>
      <w:bookmarkStart w:id="3566" w:name="_Toc186027534"/>
      <w:bookmarkStart w:id="3567" w:name="_Toc186027693"/>
      <w:bookmarkStart w:id="3568" w:name="_Toc186028049"/>
      <w:bookmarkStart w:id="3569"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3566"/>
      <w:bookmarkEnd w:id="3567"/>
      <w:bookmarkEnd w:id="3568"/>
      <w:bookmarkEnd w:id="3569"/>
    </w:p>
    <w:p w14:paraId="2DC44586" w14:textId="40332BD6" w:rsidR="007569A2" w:rsidRPr="007C6909" w:rsidRDefault="00F51725">
      <w:pPr>
        <w:pStyle w:val="ListParagraph"/>
        <w:numPr>
          <w:ilvl w:val="0"/>
          <w:numId w:val="59"/>
        </w:numPr>
        <w:spacing w:after="80"/>
        <w:rPr>
          <w:rFonts w:ascii="Times New Roman" w:hAnsi="Times New Roman" w:cs="Times New Roman"/>
          <w:sz w:val="24"/>
          <w:szCs w:val="24"/>
          <w:lang w:val="en-US"/>
        </w:rPr>
        <w:pPrChange w:id="3570"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3571"/>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3571"/>
      <w:r w:rsidR="00C5469A" w:rsidRPr="007C6909">
        <w:rPr>
          <w:rStyle w:val="CommentReference"/>
          <w:rFonts w:ascii="Times New Roman" w:hAnsi="Times New Roman" w:cs="Times New Roman"/>
          <w:b/>
          <w:sz w:val="24"/>
          <w:szCs w:val="24"/>
        </w:rPr>
        <w:commentReference w:id="3571"/>
      </w:r>
      <w:r w:rsidRPr="007C6909">
        <w:rPr>
          <w:rFonts w:ascii="Times New Roman" w:hAnsi="Times New Roman" w:cs="Times New Roman"/>
          <w:sz w:val="24"/>
          <w:szCs w:val="24"/>
          <w:lang w:val="vi-VN"/>
        </w:rPr>
        <w:t>”</w:t>
      </w:r>
    </w:p>
    <w:p w14:paraId="6CC526C9" w14:textId="77777777" w:rsidR="00677107" w:rsidRDefault="00677107">
      <w:pPr>
        <w:spacing w:after="80"/>
        <w:rPr>
          <w:lang w:val="en-US"/>
        </w:rPr>
        <w:pPrChange w:id="3572" w:author="Việt Lương" w:date="2024-12-26T18:23:00Z" w16du:dateUtc="2024-12-26T11:23:00Z">
          <w:pPr/>
        </w:pPrChange>
      </w:pPr>
    </w:p>
    <w:p w14:paraId="570FF31F" w14:textId="77777777" w:rsidR="00677107" w:rsidRDefault="00677107">
      <w:pPr>
        <w:spacing w:after="80"/>
        <w:rPr>
          <w:lang w:val="en-US"/>
        </w:rPr>
        <w:pPrChange w:id="3573" w:author="Việt Lương" w:date="2024-12-26T18:23:00Z" w16du:dateUtc="2024-12-26T11:23:00Z">
          <w:pPr/>
        </w:pPrChange>
      </w:pPr>
    </w:p>
    <w:p w14:paraId="42E60D57" w14:textId="20FDB406" w:rsidR="00677107" w:rsidRDefault="00B85C43">
      <w:pPr>
        <w:spacing w:after="80"/>
        <w:rPr>
          <w:lang w:val="en-US"/>
        </w:rPr>
        <w:pPrChange w:id="3574"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30"/>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pPr>
        <w:pStyle w:val="Caption"/>
        <w:spacing w:after="80"/>
        <w:rPr>
          <w:lang w:val="en-US"/>
        </w:rPr>
        <w:pPrChange w:id="3575" w:author="Việt Lương" w:date="2024-12-26T18:23:00Z" w16du:dateUtc="2024-12-26T11:23:00Z">
          <w:pPr>
            <w:pStyle w:val="Caption"/>
          </w:pPr>
        </w:pPrChange>
      </w:pPr>
      <w:bookmarkStart w:id="3576" w:name="_Toc186027535"/>
      <w:bookmarkStart w:id="3577" w:name="_Toc186027694"/>
      <w:bookmarkStart w:id="3578" w:name="_Toc186028050"/>
      <w:bookmarkStart w:id="3579"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3576"/>
      <w:bookmarkEnd w:id="3577"/>
      <w:bookmarkEnd w:id="3578"/>
      <w:bookmarkEnd w:id="3579"/>
    </w:p>
    <w:p w14:paraId="4FFCBC07" w14:textId="39FA3412" w:rsidR="007569A2" w:rsidRPr="007C6909" w:rsidRDefault="00340D02">
      <w:pPr>
        <w:pStyle w:val="ListParagraph"/>
        <w:numPr>
          <w:ilvl w:val="1"/>
          <w:numId w:val="142"/>
        </w:numPr>
        <w:spacing w:after="80"/>
        <w:rPr>
          <w:rFonts w:ascii="Times New Roman" w:hAnsi="Times New Roman" w:cs="Times New Roman"/>
          <w:sz w:val="24"/>
          <w:szCs w:val="24"/>
          <w:lang w:val="vi-VN"/>
        </w:rPr>
        <w:pPrChange w:id="3580"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pPr>
        <w:spacing w:after="80"/>
        <w:rPr>
          <w:lang w:val="en-US"/>
        </w:rPr>
        <w:pPrChange w:id="3581"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1"/>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pPr>
        <w:pStyle w:val="Caption"/>
        <w:spacing w:after="80"/>
        <w:rPr>
          <w:lang w:val="en-US"/>
        </w:rPr>
        <w:pPrChange w:id="3582" w:author="Việt Lương" w:date="2024-12-26T18:23:00Z" w16du:dateUtc="2024-12-26T11:23:00Z">
          <w:pPr>
            <w:pStyle w:val="Caption"/>
          </w:pPr>
        </w:pPrChange>
      </w:pPr>
      <w:bookmarkStart w:id="3583" w:name="_Toc186027536"/>
      <w:bookmarkStart w:id="3584" w:name="_Toc186027695"/>
      <w:bookmarkStart w:id="3585" w:name="_Toc186028051"/>
      <w:bookmarkStart w:id="3586"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3583"/>
      <w:bookmarkEnd w:id="3584"/>
      <w:bookmarkEnd w:id="3585"/>
      <w:bookmarkEnd w:id="3586"/>
    </w:p>
    <w:p w14:paraId="7E8FE7CF" w14:textId="77777777" w:rsidR="00C862A4" w:rsidRPr="00034C0F" w:rsidRDefault="00C862A4">
      <w:pPr>
        <w:spacing w:after="80"/>
        <w:rPr>
          <w:lang w:val="en-US"/>
        </w:rPr>
        <w:pPrChange w:id="3587"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3588"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3588"/>
      <w:r w:rsidRPr="00C60A20">
        <w:rPr>
          <w:color w:val="auto"/>
          <w:sz w:val="28"/>
          <w:szCs w:val="28"/>
        </w:rPr>
        <w:t xml:space="preserve"> </w:t>
      </w:r>
    </w:p>
    <w:p w14:paraId="316F38DE" w14:textId="00A0B580" w:rsidR="007569A2" w:rsidRPr="007C6909" w:rsidRDefault="00CE686F">
      <w:pPr>
        <w:pStyle w:val="ListParagraph"/>
        <w:numPr>
          <w:ilvl w:val="0"/>
          <w:numId w:val="174"/>
        </w:numPr>
        <w:spacing w:after="80"/>
        <w:ind w:left="709"/>
        <w:rPr>
          <w:rFonts w:ascii="Times New Roman" w:hAnsi="Times New Roman" w:cs="Times New Roman"/>
          <w:sz w:val="24"/>
          <w:szCs w:val="24"/>
        </w:rPr>
        <w:pPrChange w:id="3589"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pPr>
        <w:spacing w:after="80"/>
        <w:rPr>
          <w:b/>
          <w:sz w:val="26"/>
          <w:szCs w:val="26"/>
        </w:rPr>
        <w:pPrChange w:id="3590" w:author="Việt Lương" w:date="2024-12-26T18:23:00Z" w16du:dateUtc="2024-12-26T11:23:00Z">
          <w:pPr/>
        </w:pPrChange>
      </w:pPr>
    </w:p>
    <w:p w14:paraId="34959D4B" w14:textId="08A10D00" w:rsidR="007569A2" w:rsidRDefault="00CE686F">
      <w:pPr>
        <w:spacing w:after="80"/>
        <w:rPr>
          <w:lang w:val="en-US"/>
        </w:rPr>
        <w:pPrChange w:id="3591" w:author="Việt Lương" w:date="2024-12-26T18:23:00Z" w16du:dateUtc="2024-12-26T11:23:00Z">
          <w:pPr/>
        </w:pPrChange>
      </w:pPr>
      <w:bookmarkStart w:id="3592" w:name="_16eos795q34f" w:colFirst="0" w:colLast="0"/>
      <w:bookmarkEnd w:id="3592"/>
      <w:commentRangeStart w:id="3593"/>
      <w:commentRangeEnd w:id="3593"/>
      <w:r>
        <w:rPr>
          <w:rStyle w:val="CommentReference"/>
        </w:rPr>
        <w:commentReference w:id="3593"/>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pPr>
        <w:pStyle w:val="Caption"/>
        <w:spacing w:after="80"/>
        <w:rPr>
          <w:lang w:val="en-US"/>
        </w:rPr>
        <w:pPrChange w:id="3594" w:author="Việt Lương" w:date="2024-12-26T18:23:00Z" w16du:dateUtc="2024-12-26T11:23:00Z">
          <w:pPr>
            <w:pStyle w:val="Caption"/>
          </w:pPr>
        </w:pPrChange>
      </w:pPr>
      <w:bookmarkStart w:id="3595" w:name="_Toc186027537"/>
      <w:bookmarkStart w:id="3596" w:name="_Toc186027696"/>
      <w:bookmarkStart w:id="3597" w:name="_Toc186028052"/>
      <w:bookmarkStart w:id="3598"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3595"/>
      <w:bookmarkEnd w:id="3596"/>
      <w:bookmarkEnd w:id="3597"/>
      <w:bookmarkEnd w:id="3598"/>
    </w:p>
    <w:p w14:paraId="6BDD9FEB" w14:textId="444B66C2" w:rsidR="00EB2917" w:rsidRPr="007C6909" w:rsidRDefault="00082E98">
      <w:pPr>
        <w:pStyle w:val="ListParagraph"/>
        <w:numPr>
          <w:ilvl w:val="0"/>
          <w:numId w:val="162"/>
        </w:numPr>
        <w:spacing w:after="80"/>
        <w:ind w:left="709" w:hanging="283"/>
        <w:rPr>
          <w:rFonts w:ascii="Times New Roman" w:hAnsi="Times New Roman" w:cs="Times New Roman"/>
          <w:sz w:val="24"/>
          <w:szCs w:val="24"/>
          <w:lang w:val="vi-VN"/>
        </w:rPr>
        <w:pPrChange w:id="3599"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pPr>
        <w:pStyle w:val="ListParagraph"/>
        <w:spacing w:after="80"/>
        <w:rPr>
          <w:lang w:val="vi-VN"/>
        </w:rPr>
        <w:pPrChange w:id="3600" w:author="Việt Lương" w:date="2024-12-26T18:23:00Z" w16du:dateUtc="2024-12-26T11:23:00Z">
          <w:pPr>
            <w:pStyle w:val="ListParagraph"/>
          </w:pPr>
        </w:pPrChange>
      </w:pPr>
    </w:p>
    <w:p w14:paraId="31613E7B" w14:textId="0ACD3CC7" w:rsidR="005A678B" w:rsidRDefault="001C228B">
      <w:pPr>
        <w:spacing w:after="80"/>
        <w:pPrChange w:id="3601" w:author="Việt Lương" w:date="2024-12-26T18:23:00Z" w16du:dateUtc="2024-12-26T11:23:00Z">
          <w:pPr/>
        </w:pPrChange>
      </w:pPr>
      <w:bookmarkStart w:id="3602" w:name="_y8mks1r5mxg8" w:colFirst="0" w:colLast="0"/>
      <w:bookmarkEnd w:id="3602"/>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3"/>
                    <a:stretch>
                      <a:fillRect/>
                    </a:stretch>
                  </pic:blipFill>
                  <pic:spPr>
                    <a:xfrm>
                      <a:off x="0" y="0"/>
                      <a:ext cx="5733415" cy="3049270"/>
                    </a:xfrm>
                    <a:prstGeom prst="rect">
                      <a:avLst/>
                    </a:prstGeom>
                  </pic:spPr>
                </pic:pic>
              </a:graphicData>
            </a:graphic>
          </wp:inline>
        </w:drawing>
      </w:r>
    </w:p>
    <w:p w14:paraId="2016B27B" w14:textId="6219A6E0" w:rsidR="00146937" w:rsidRDefault="00146937">
      <w:pPr>
        <w:pStyle w:val="Caption"/>
        <w:spacing w:after="80"/>
        <w:jc w:val="left"/>
        <w:rPr>
          <w:lang w:val="en-US"/>
        </w:rPr>
        <w:pPrChange w:id="3603" w:author="Việt Lương" w:date="2024-12-26T18:23:00Z" w16du:dateUtc="2024-12-26T11:23:00Z">
          <w:pPr>
            <w:pStyle w:val="Caption"/>
            <w:jc w:val="left"/>
          </w:pPr>
        </w:pPrChange>
      </w:pPr>
    </w:p>
    <w:p w14:paraId="37EE4A11" w14:textId="214C6F6E" w:rsidR="005A678B" w:rsidRDefault="005A678B">
      <w:pPr>
        <w:pStyle w:val="Caption"/>
        <w:spacing w:after="80"/>
        <w:rPr>
          <w:lang w:val="en-US"/>
        </w:rPr>
        <w:pPrChange w:id="3604" w:author="Việt Lương" w:date="2024-12-26T18:23:00Z" w16du:dateUtc="2024-12-26T11:23:00Z">
          <w:pPr>
            <w:pStyle w:val="Caption"/>
          </w:pPr>
        </w:pPrChange>
      </w:pPr>
      <w:bookmarkStart w:id="3605" w:name="_Toc186027538"/>
      <w:bookmarkStart w:id="3606" w:name="_Toc186027697"/>
      <w:bookmarkStart w:id="3607" w:name="_Toc186028053"/>
      <w:bookmarkStart w:id="3608"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3605"/>
      <w:bookmarkEnd w:id="3606"/>
      <w:bookmarkEnd w:id="3607"/>
      <w:bookmarkEnd w:id="3608"/>
    </w:p>
    <w:p w14:paraId="103E0E71" w14:textId="77777777" w:rsidR="00606FFE" w:rsidRDefault="00606FFE">
      <w:pPr>
        <w:spacing w:after="80"/>
        <w:rPr>
          <w:lang w:val="en-US"/>
        </w:rPr>
        <w:pPrChange w:id="3609" w:author="Việt Lương" w:date="2024-12-26T18:23:00Z" w16du:dateUtc="2024-12-26T11:23:00Z">
          <w:pPr/>
        </w:pPrChange>
      </w:pPr>
      <w:bookmarkStart w:id="3610" w:name="_Toc185759287"/>
      <w:bookmarkStart w:id="3611" w:name="_Toc185759288"/>
      <w:bookmarkEnd w:id="3610"/>
      <w:bookmarkEnd w:id="3611"/>
    </w:p>
    <w:p w14:paraId="58F75D42" w14:textId="77777777" w:rsidR="00606FFE" w:rsidRDefault="00606FFE">
      <w:pPr>
        <w:spacing w:after="80"/>
        <w:rPr>
          <w:lang w:val="en-US"/>
        </w:rPr>
        <w:pPrChange w:id="3612" w:author="Việt Lương" w:date="2024-12-26T18:23:00Z" w16du:dateUtc="2024-12-26T11:23:00Z">
          <w:pPr/>
        </w:pPrChange>
      </w:pPr>
    </w:p>
    <w:p w14:paraId="68BC4283" w14:textId="77777777" w:rsidR="00606FFE" w:rsidRDefault="00606FFE">
      <w:pPr>
        <w:spacing w:after="80"/>
        <w:rPr>
          <w:lang w:val="en-US"/>
        </w:rPr>
        <w:pPrChange w:id="3613" w:author="Việt Lương" w:date="2024-12-26T18:23:00Z" w16du:dateUtc="2024-12-26T11:23:00Z">
          <w:pPr/>
        </w:pPrChange>
      </w:pPr>
    </w:p>
    <w:p w14:paraId="5C0B98BD" w14:textId="77777777" w:rsidR="00606FFE" w:rsidRDefault="00606FFE">
      <w:pPr>
        <w:spacing w:after="80"/>
        <w:rPr>
          <w:lang w:val="en-US"/>
        </w:rPr>
        <w:pPrChange w:id="3614" w:author="Việt Lương" w:date="2024-12-26T18:23:00Z" w16du:dateUtc="2024-12-26T11:23:00Z">
          <w:pPr/>
        </w:pPrChange>
      </w:pPr>
    </w:p>
    <w:p w14:paraId="6C07B283" w14:textId="77777777" w:rsidR="00606FFE" w:rsidRDefault="00606FFE">
      <w:pPr>
        <w:spacing w:after="80"/>
        <w:rPr>
          <w:lang w:val="en-US"/>
        </w:rPr>
        <w:pPrChange w:id="3615" w:author="Việt Lương" w:date="2024-12-26T18:23:00Z" w16du:dateUtc="2024-12-26T11:23:00Z">
          <w:pPr/>
        </w:pPrChange>
      </w:pPr>
    </w:p>
    <w:p w14:paraId="0CC3006C" w14:textId="77777777" w:rsidR="00606FFE" w:rsidRDefault="00606FFE">
      <w:pPr>
        <w:spacing w:after="80"/>
        <w:rPr>
          <w:lang w:val="en-US"/>
        </w:rPr>
        <w:pPrChange w:id="3616" w:author="Việt Lương" w:date="2024-12-26T18:23:00Z" w16du:dateUtc="2024-12-26T11:23:00Z">
          <w:pPr/>
        </w:pPrChange>
      </w:pPr>
    </w:p>
    <w:p w14:paraId="66051DFE" w14:textId="77777777" w:rsidR="00606FFE" w:rsidRDefault="00606FFE">
      <w:pPr>
        <w:spacing w:after="80"/>
        <w:rPr>
          <w:lang w:val="en-US"/>
        </w:rPr>
        <w:pPrChange w:id="3617" w:author="Việt Lương" w:date="2024-12-26T18:23:00Z" w16du:dateUtc="2024-12-26T11:23:00Z">
          <w:pPr/>
        </w:pPrChange>
      </w:pPr>
    </w:p>
    <w:p w14:paraId="766B6FFA" w14:textId="77777777" w:rsidR="00606FFE" w:rsidRDefault="00606FFE">
      <w:pPr>
        <w:spacing w:after="80"/>
        <w:rPr>
          <w:lang w:val="en-US"/>
        </w:rPr>
        <w:pPrChange w:id="3618" w:author="Việt Lương" w:date="2024-12-26T18:23:00Z" w16du:dateUtc="2024-12-26T11:23:00Z">
          <w:pPr/>
        </w:pPrChange>
      </w:pPr>
    </w:p>
    <w:p w14:paraId="1E5605AE" w14:textId="77777777" w:rsidR="00606FFE" w:rsidRPr="007C6909" w:rsidRDefault="00606FFE">
      <w:pPr>
        <w:spacing w:after="80"/>
        <w:rPr>
          <w:lang w:val="en-US"/>
        </w:rPr>
        <w:pPrChange w:id="3619" w:author="Việt Lương" w:date="2024-12-26T18:23:00Z" w16du:dateUtc="2024-12-26T11:23:00Z">
          <w:pPr/>
        </w:pPrChange>
      </w:pPr>
    </w:p>
    <w:p w14:paraId="0C483197" w14:textId="4F959499" w:rsidR="007569A2" w:rsidRPr="007C6909" w:rsidRDefault="00CE686F">
      <w:pPr>
        <w:pStyle w:val="ListParagraph"/>
        <w:numPr>
          <w:ilvl w:val="0"/>
          <w:numId w:val="175"/>
        </w:numPr>
        <w:spacing w:after="80"/>
        <w:ind w:left="709" w:hanging="283"/>
        <w:rPr>
          <w:rFonts w:ascii="Times New Roman" w:hAnsi="Times New Roman" w:cs="Times New Roman"/>
          <w:sz w:val="24"/>
          <w:szCs w:val="24"/>
        </w:rPr>
        <w:pPrChange w:id="3620"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pPr>
        <w:pStyle w:val="ListParagraph"/>
        <w:spacing w:after="80"/>
        <w:ind w:left="709"/>
        <w:rPr>
          <w:rFonts w:ascii="Times New Roman" w:hAnsi="Times New Roman" w:cs="Times New Roman"/>
          <w:sz w:val="26"/>
          <w:szCs w:val="26"/>
        </w:rPr>
        <w:pPrChange w:id="3621" w:author="Việt Lương" w:date="2024-12-26T18:23:00Z" w16du:dateUtc="2024-12-26T11:23:00Z">
          <w:pPr>
            <w:pStyle w:val="ListParagraph"/>
            <w:ind w:left="709"/>
          </w:pPr>
        </w:pPrChange>
      </w:pPr>
    </w:p>
    <w:p w14:paraId="770DA672" w14:textId="7EA142B4" w:rsidR="3F5363AD" w:rsidRDefault="002C344D">
      <w:pPr>
        <w:spacing w:after="80"/>
        <w:rPr>
          <w:lang w:val="en-US"/>
        </w:rPr>
        <w:pPrChange w:id="3622" w:author="Việt Lương" w:date="2024-12-26T18:23:00Z" w16du:dateUtc="2024-12-26T11:23:00Z">
          <w:pPr/>
        </w:pPrChange>
      </w:pPr>
      <w:bookmarkStart w:id="3623" w:name="_4amctghsycoj"/>
      <w:bookmarkEnd w:id="3623"/>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4"/>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pPr>
        <w:pStyle w:val="Caption"/>
        <w:spacing w:before="240" w:after="80"/>
        <w:rPr>
          <w:lang w:val="en-US"/>
        </w:rPr>
        <w:pPrChange w:id="3624" w:author="Việt Lương" w:date="2024-12-26T18:42:00Z" w16du:dateUtc="2024-12-26T11:42:00Z">
          <w:pPr>
            <w:pStyle w:val="Caption"/>
          </w:pPr>
        </w:pPrChange>
      </w:pPr>
      <w:bookmarkStart w:id="3625" w:name="_Toc186027539"/>
      <w:bookmarkStart w:id="3626" w:name="_Toc186027698"/>
      <w:bookmarkStart w:id="3627" w:name="_Toc186028054"/>
      <w:bookmarkStart w:id="3628"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3625"/>
      <w:bookmarkEnd w:id="3626"/>
      <w:bookmarkEnd w:id="3627"/>
      <w:bookmarkEnd w:id="3628"/>
    </w:p>
    <w:p w14:paraId="0C76FB9F" w14:textId="3B08D3AE" w:rsidR="007569A2" w:rsidRPr="007C6909" w:rsidRDefault="00CE686F">
      <w:pPr>
        <w:pStyle w:val="ListParagraph"/>
        <w:numPr>
          <w:ilvl w:val="0"/>
          <w:numId w:val="175"/>
        </w:numPr>
        <w:spacing w:before="240" w:after="80"/>
        <w:ind w:left="709" w:hanging="283"/>
        <w:rPr>
          <w:rFonts w:ascii="Times New Roman" w:hAnsi="Times New Roman" w:cs="Times New Roman"/>
          <w:sz w:val="24"/>
          <w:szCs w:val="24"/>
        </w:rPr>
        <w:pPrChange w:id="3629"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370F9E3A" w:rsidR="007569A2" w:rsidRDefault="00D654B3" w:rsidP="5A64F9FC">
      <w:pPr>
        <w:rPr>
          <w:lang w:val="en-US"/>
        </w:rPr>
      </w:pPr>
      <w:del w:id="3630" w:author="Kiên Lê Trung" w:date="2024-12-26T21:22:00Z" w16du:dateUtc="2024-12-26T14:22:00Z">
        <w:r w:rsidRPr="00D654B3" w:rsidDel="007D3270">
          <w:rPr>
            <w:noProof/>
            <w:lang w:val="en-US"/>
          </w:rPr>
          <w:drawing>
            <wp:inline distT="0" distB="0" distL="0" distR="0" wp14:anchorId="3752E0CE" wp14:editId="61029823">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5"/>
                      <a:stretch>
                        <a:fillRect/>
                      </a:stretch>
                    </pic:blipFill>
                    <pic:spPr>
                      <a:xfrm>
                        <a:off x="0" y="0"/>
                        <a:ext cx="5733415" cy="1814195"/>
                      </a:xfrm>
                      <a:prstGeom prst="rect">
                        <a:avLst/>
                      </a:prstGeom>
                    </pic:spPr>
                  </pic:pic>
                </a:graphicData>
              </a:graphic>
            </wp:inline>
          </w:drawing>
        </w:r>
      </w:del>
      <w:ins w:id="3631" w:author="Kiên Lê Trung" w:date="2024-12-26T21:22:00Z" w16du:dateUtc="2024-12-26T14:22:00Z">
        <w:r w:rsidR="007D3270" w:rsidRPr="007D3270">
          <w:rPr>
            <w:noProof/>
            <w:lang w:val="en-US"/>
          </w:rPr>
          <w:drawing>
            <wp:inline distT="0" distB="0" distL="0" distR="0" wp14:anchorId="6D35E824" wp14:editId="69CEF894">
              <wp:extent cx="5733415" cy="1811655"/>
              <wp:effectExtent l="0" t="0" r="635" b="0"/>
              <wp:docPr id="215526342"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42" name="Picture 1" descr="A diagram of text and words&#10;&#10;Description automatically generated with medium confidence"/>
                      <pic:cNvPicPr/>
                    </pic:nvPicPr>
                    <pic:blipFill>
                      <a:blip r:embed="rId36"/>
                      <a:stretch>
                        <a:fillRect/>
                      </a:stretch>
                    </pic:blipFill>
                    <pic:spPr>
                      <a:xfrm>
                        <a:off x="0" y="0"/>
                        <a:ext cx="5733415" cy="1811655"/>
                      </a:xfrm>
                      <a:prstGeom prst="rect">
                        <a:avLst/>
                      </a:prstGeom>
                    </pic:spPr>
                  </pic:pic>
                </a:graphicData>
              </a:graphic>
            </wp:inline>
          </w:drawing>
        </w:r>
      </w:ins>
    </w:p>
    <w:p w14:paraId="6FFF331D" w14:textId="2F4AF357" w:rsidR="005A678B" w:rsidRPr="007C6909" w:rsidRDefault="005A678B" w:rsidP="0091538E">
      <w:pPr>
        <w:pStyle w:val="Caption"/>
        <w:spacing w:before="240"/>
        <w:rPr>
          <w:lang w:val="en-US"/>
        </w:rPr>
      </w:pPr>
      <w:bookmarkStart w:id="3632" w:name="_Toc186027540"/>
      <w:bookmarkStart w:id="3633" w:name="_Toc186027699"/>
      <w:bookmarkStart w:id="3634" w:name="_Toc186028055"/>
      <w:bookmarkStart w:id="3635"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3632"/>
      <w:bookmarkEnd w:id="3633"/>
      <w:bookmarkEnd w:id="3634"/>
      <w:bookmarkEnd w:id="3635"/>
      <w:r>
        <w:rPr>
          <w:lang w:val="en-US"/>
        </w:rPr>
        <w:t xml:space="preserve"> </w:t>
      </w:r>
    </w:p>
    <w:p w14:paraId="545B5F7C" w14:textId="6A516E4F" w:rsidR="007569A2" w:rsidRPr="007C6909" w:rsidRDefault="00CE686F">
      <w:pPr>
        <w:pStyle w:val="ListParagraph"/>
        <w:numPr>
          <w:ilvl w:val="0"/>
          <w:numId w:val="176"/>
        </w:numPr>
        <w:spacing w:after="200"/>
        <w:ind w:left="709" w:hanging="283"/>
        <w:rPr>
          <w:rFonts w:ascii="Times New Roman" w:hAnsi="Times New Roman" w:cs="Times New Roman"/>
          <w:sz w:val="24"/>
          <w:szCs w:val="24"/>
        </w:rPr>
        <w:pPrChange w:id="3636"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09B4CA4C" w:rsidR="007569A2" w:rsidRDefault="00361F58">
      <w:pPr>
        <w:spacing w:after="200"/>
        <w:rPr>
          <w:lang w:val="en-US"/>
        </w:rPr>
        <w:pPrChange w:id="3637" w:author="Việt Lương" w:date="2024-12-26T18:23:00Z" w16du:dateUtc="2024-12-26T11:23:00Z">
          <w:pPr/>
        </w:pPrChange>
      </w:pPr>
      <w:del w:id="3638" w:author="Kiên Lê Trung" w:date="2024-12-26T21:22:00Z" w16du:dateUtc="2024-12-26T14:22:00Z">
        <w:r w:rsidRPr="00361F58" w:rsidDel="00FC779B">
          <w:rPr>
            <w:noProof/>
            <w:lang w:val="en-US"/>
          </w:rPr>
          <w:drawing>
            <wp:inline distT="0" distB="0" distL="0" distR="0" wp14:anchorId="1D02D6D9" wp14:editId="4B20B0FE">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7"/>
                      <a:stretch>
                        <a:fillRect/>
                      </a:stretch>
                    </pic:blipFill>
                    <pic:spPr>
                      <a:xfrm>
                        <a:off x="0" y="0"/>
                        <a:ext cx="5733415" cy="2148205"/>
                      </a:xfrm>
                      <a:prstGeom prst="rect">
                        <a:avLst/>
                      </a:prstGeom>
                    </pic:spPr>
                  </pic:pic>
                </a:graphicData>
              </a:graphic>
            </wp:inline>
          </w:drawing>
        </w:r>
      </w:del>
      <w:ins w:id="3639" w:author="Kiên Lê Trung" w:date="2024-12-26T21:22:00Z" w16du:dateUtc="2024-12-26T14:22:00Z">
        <w:r w:rsidR="00FC779B" w:rsidRPr="00FC779B">
          <w:rPr>
            <w:noProof/>
            <w:lang w:val="en-US"/>
          </w:rPr>
          <w:drawing>
            <wp:inline distT="0" distB="0" distL="0" distR="0" wp14:anchorId="77C1715D" wp14:editId="371BA07F">
              <wp:extent cx="5733415" cy="2192655"/>
              <wp:effectExtent l="0" t="0" r="635" b="0"/>
              <wp:docPr id="46505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7353" name="Picture 1" descr="A diagram of a diagram&#10;&#10;Description automatically generated"/>
                      <pic:cNvPicPr/>
                    </pic:nvPicPr>
                    <pic:blipFill>
                      <a:blip r:embed="rId38"/>
                      <a:stretch>
                        <a:fillRect/>
                      </a:stretch>
                    </pic:blipFill>
                    <pic:spPr>
                      <a:xfrm>
                        <a:off x="0" y="0"/>
                        <a:ext cx="5733415" cy="2192655"/>
                      </a:xfrm>
                      <a:prstGeom prst="rect">
                        <a:avLst/>
                      </a:prstGeom>
                    </pic:spPr>
                  </pic:pic>
                </a:graphicData>
              </a:graphic>
            </wp:inline>
          </w:drawing>
        </w:r>
      </w:ins>
    </w:p>
    <w:p w14:paraId="61C3EEF8" w14:textId="6DF0A2EB" w:rsidR="005A678B" w:rsidRPr="007C6909" w:rsidDel="0053380D" w:rsidRDefault="005A678B" w:rsidP="0091538E">
      <w:pPr>
        <w:pStyle w:val="Caption"/>
        <w:spacing w:before="240"/>
        <w:rPr>
          <w:del w:id="3640" w:author="Việt Lương" w:date="2024-12-26T18:42:00Z" w16du:dateUtc="2024-12-26T11:42:00Z"/>
          <w:lang w:val="en-US"/>
        </w:rPr>
      </w:pPr>
      <w:bookmarkStart w:id="3641" w:name="_Toc186027541"/>
      <w:bookmarkStart w:id="3642" w:name="_Toc186027700"/>
      <w:bookmarkStart w:id="3643" w:name="_Toc186028056"/>
      <w:bookmarkStart w:id="3644" w:name="_Toc18613077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18</w:t>
      </w:r>
      <w:r w:rsidR="00A151F2">
        <w:rPr>
          <w:iCs w:val="0"/>
        </w:rPr>
        <w:fldChar w:fldCharType="end"/>
      </w:r>
      <w:r>
        <w:rPr>
          <w:lang w:val="en-US"/>
        </w:rPr>
        <w:t xml:space="preserve"> </w:t>
      </w:r>
      <w:r w:rsidR="00B05B16">
        <w:rPr>
          <w:lang w:val="en-US"/>
        </w:rPr>
        <w:t xml:space="preserve">Biểu đồ </w:t>
      </w:r>
      <w:r>
        <w:rPr>
          <w:lang w:val="en-US"/>
        </w:rPr>
        <w:t>Usecase Quản lý danh mục</w:t>
      </w:r>
      <w:bookmarkEnd w:id="3641"/>
      <w:bookmarkEnd w:id="3642"/>
      <w:bookmarkEnd w:id="3643"/>
      <w:bookmarkEnd w:id="3644"/>
      <w:r>
        <w:rPr>
          <w:lang w:val="en-US"/>
        </w:rPr>
        <w:t xml:space="preserve"> </w:t>
      </w:r>
    </w:p>
    <w:p w14:paraId="6CEB15CE" w14:textId="370BA441" w:rsidR="007569A2" w:rsidDel="0053380D" w:rsidRDefault="007569A2">
      <w:pPr>
        <w:spacing w:after="200"/>
        <w:rPr>
          <w:del w:id="3645" w:author="Việt Lương" w:date="2024-12-26T18:42:00Z" w16du:dateUtc="2024-12-26T11:42:00Z"/>
          <w:rFonts w:ascii="Times New Roman" w:eastAsia="Times New Roman" w:hAnsi="Times New Roman" w:cs="Times New Roman"/>
          <w:b/>
          <w:bCs/>
          <w:sz w:val="24"/>
          <w:szCs w:val="24"/>
          <w:lang w:val="en-US"/>
        </w:rPr>
        <w:pPrChange w:id="3646" w:author="Việt Lương" w:date="2024-12-26T18:23:00Z" w16du:dateUtc="2024-12-26T11:23:00Z">
          <w:pPr/>
        </w:pPrChange>
      </w:pPr>
    </w:p>
    <w:p w14:paraId="7BDC1BEA" w14:textId="2FC2C4DA" w:rsidR="5A64F9FC" w:rsidRPr="0053380D" w:rsidRDefault="5A64F9FC">
      <w:pPr>
        <w:pStyle w:val="Caption"/>
        <w:spacing w:before="240"/>
        <w:rPr>
          <w:lang w:val="en-US"/>
          <w:rPrChange w:id="3647" w:author="Việt Lương" w:date="2024-12-26T18:42:00Z" w16du:dateUtc="2024-12-26T11:42:00Z">
            <w:rPr>
              <w:rFonts w:ascii="Times New Roman" w:eastAsia="Times New Roman" w:hAnsi="Times New Roman" w:cs="Times New Roman"/>
              <w:b/>
              <w:bCs/>
              <w:sz w:val="24"/>
              <w:szCs w:val="24"/>
            </w:rPr>
          </w:rPrChange>
        </w:rPr>
        <w:pPrChange w:id="3648" w:author="Việt Lương" w:date="2024-12-26T18:42:00Z" w16du:dateUtc="2024-12-26T11:42:00Z">
          <w:pPr/>
        </w:pPrChange>
      </w:pPr>
    </w:p>
    <w:p w14:paraId="07A92DE8" w14:textId="4D1E8B97" w:rsidR="1806AF38" w:rsidRPr="007C6909" w:rsidRDefault="1806AF38">
      <w:pPr>
        <w:pStyle w:val="ListParagraph"/>
        <w:numPr>
          <w:ilvl w:val="0"/>
          <w:numId w:val="177"/>
        </w:numPr>
        <w:spacing w:after="200"/>
        <w:ind w:left="709" w:hanging="283"/>
        <w:rPr>
          <w:rFonts w:ascii="Times New Roman" w:hAnsi="Times New Roman" w:cs="Times New Roman"/>
          <w:b/>
          <w:sz w:val="24"/>
          <w:szCs w:val="24"/>
        </w:rPr>
        <w:pPrChange w:id="3649"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9"/>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3650" w:name="_Toc186027542"/>
      <w:bookmarkStart w:id="3651" w:name="_Toc186027701"/>
      <w:bookmarkStart w:id="3652" w:name="_Toc186028057"/>
      <w:bookmarkStart w:id="3653"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3650"/>
      <w:bookmarkEnd w:id="3651"/>
      <w:bookmarkEnd w:id="3652"/>
      <w:bookmarkEnd w:id="3653"/>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3654" w:name="_Toc185954682"/>
      <w:bookmarkStart w:id="3655" w:name="_Toc185955156"/>
      <w:bookmarkStart w:id="3656" w:name="_Toc186130307"/>
      <w:r>
        <w:t>2.1.4 Xây dựng kịch bản</w:t>
      </w:r>
      <w:bookmarkEnd w:id="3654"/>
      <w:bookmarkEnd w:id="3655"/>
      <w:bookmarkEnd w:id="3656"/>
      <w:r>
        <w:t xml:space="preserve"> </w:t>
      </w:r>
    </w:p>
    <w:p w14:paraId="66518E39" w14:textId="754828CE" w:rsidR="007569A2" w:rsidRPr="007C6909" w:rsidRDefault="00CE686F">
      <w:pPr>
        <w:pStyle w:val="ListParagraph"/>
        <w:numPr>
          <w:ilvl w:val="0"/>
          <w:numId w:val="178"/>
        </w:numPr>
        <w:spacing w:after="80" w:line="360" w:lineRule="auto"/>
        <w:ind w:left="709"/>
        <w:rPr>
          <w:rFonts w:ascii="Times New Roman" w:hAnsi="Times New Roman" w:cs="Times New Roman"/>
          <w:sz w:val="24"/>
          <w:szCs w:val="24"/>
        </w:rPr>
        <w:pPrChange w:id="3657" w:author="Việt Lương" w:date="2024-12-26T18:22:00Z" w16du:dateUtc="2024-12-26T11:22:00Z">
          <w:pPr>
            <w:pStyle w:val="ListParagraph"/>
            <w:numPr>
              <w:numId w:val="178"/>
            </w:numPr>
            <w:spacing w:line="360" w:lineRule="auto"/>
            <w:ind w:left="709" w:hanging="360"/>
          </w:pPr>
        </w:pPrChange>
      </w:pPr>
      <w:bookmarkStart w:id="3658" w:name="_xvimcszu6ui" w:colFirst="0" w:colLast="0"/>
      <w:bookmarkEnd w:id="3658"/>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034C0F">
            <w:pPr>
              <w:widowControl w:val="0"/>
              <w:numPr>
                <w:ilvl w:val="0"/>
                <w:numId w:val="62"/>
              </w:numPr>
              <w:rPr>
                <w:rFonts w:ascii="Times New Roman" w:eastAsia="Times New Roman" w:hAnsi="Times New Roman" w:cs="Times New Roman"/>
                <w:sz w:val="24"/>
                <w:szCs w:val="24"/>
              </w:rPr>
            </w:pPr>
            <w:commentRangeStart w:id="3659"/>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hyperlink r:id="rId40" w:history="1">
              <w:r w:rsidR="006530B6" w:rsidRPr="007C6909">
                <w:rPr>
                  <w:rStyle w:val="Hyperlink"/>
                  <w:rFonts w:ascii="Times New Roman" w:eastAsia="Times New Roman" w:hAnsi="Times New Roman" w:cs="Times New Roman"/>
                  <w:sz w:val="24"/>
                  <w:szCs w:val="24"/>
                  <w:lang w:val="en-US"/>
                </w:rPr>
                <w:t>kinltrung72@gmail.com</w:t>
              </w:r>
            </w:hyperlink>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3659"/>
            <w:r w:rsidR="00590221" w:rsidRPr="007C6909">
              <w:rPr>
                <w:rStyle w:val="CommentReference"/>
                <w:sz w:val="24"/>
                <w:szCs w:val="24"/>
              </w:rPr>
              <w:commentReference w:id="3659"/>
            </w:r>
          </w:p>
          <w:p w14:paraId="1A174DD3" w14:textId="439FA78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pPr>
              <w:widowControl w:val="0"/>
              <w:spacing w:line="240" w:lineRule="auto"/>
              <w:ind w:left="96"/>
              <w:rPr>
                <w:rFonts w:ascii="Times New Roman" w:eastAsia="Times New Roman" w:hAnsi="Times New Roman" w:cs="Times New Roman"/>
                <w:sz w:val="24"/>
                <w:szCs w:val="24"/>
              </w:rPr>
              <w:pPrChange w:id="366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pPr>
              <w:widowControl w:val="0"/>
              <w:ind w:left="96"/>
              <w:rPr>
                <w:rFonts w:ascii="Times New Roman" w:eastAsia="Times New Roman" w:hAnsi="Times New Roman" w:cs="Times New Roman"/>
                <w:sz w:val="24"/>
                <w:szCs w:val="24"/>
                <w:lang w:val="en-US"/>
              </w:rPr>
              <w:pPrChange w:id="366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5.1 </w:t>
            </w:r>
            <w:commentRangeStart w:id="3662"/>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3662"/>
            <w:r w:rsidR="003A0622" w:rsidRPr="007C6909">
              <w:rPr>
                <w:rStyle w:val="CommentReference"/>
                <w:sz w:val="24"/>
                <w:szCs w:val="24"/>
              </w:rPr>
              <w:commentReference w:id="3662"/>
            </w:r>
          </w:p>
          <w:p w14:paraId="4CCBB3E4" w14:textId="36263583" w:rsidR="0010042F" w:rsidRPr="007C6909" w:rsidRDefault="0010042F">
            <w:pPr>
              <w:widowControl w:val="0"/>
              <w:ind w:left="96"/>
              <w:rPr>
                <w:rFonts w:ascii="Times New Roman" w:eastAsia="Times New Roman" w:hAnsi="Times New Roman" w:cs="Times New Roman"/>
                <w:sz w:val="24"/>
                <w:szCs w:val="24"/>
                <w:lang w:val="en-US"/>
              </w:rPr>
              <w:pPrChange w:id="36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pPr>
              <w:widowControl w:val="0"/>
              <w:ind w:left="96"/>
              <w:rPr>
                <w:rFonts w:ascii="Times New Roman" w:eastAsia="Times New Roman" w:hAnsi="Times New Roman" w:cs="Times New Roman"/>
                <w:sz w:val="24"/>
                <w:szCs w:val="24"/>
                <w:lang w:val="en-US"/>
              </w:rPr>
              <w:pPrChange w:id="366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pPr>
              <w:widowControl w:val="0"/>
              <w:ind w:left="96"/>
              <w:rPr>
                <w:rFonts w:ascii="Times New Roman" w:eastAsia="Times New Roman" w:hAnsi="Times New Roman" w:cs="Times New Roman"/>
                <w:sz w:val="24"/>
                <w:szCs w:val="24"/>
                <w:lang w:val="en-US"/>
              </w:rPr>
              <w:pPrChange w:id="36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pPr>
              <w:widowControl w:val="0"/>
              <w:ind w:left="96"/>
              <w:rPr>
                <w:rFonts w:ascii="Times New Roman" w:eastAsia="Times New Roman" w:hAnsi="Times New Roman" w:cs="Times New Roman"/>
                <w:sz w:val="24"/>
                <w:szCs w:val="24"/>
                <w:lang w:val="en-US"/>
              </w:rPr>
              <w:pPrChange w:id="36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pPr>
              <w:widowControl w:val="0"/>
              <w:ind w:left="96"/>
              <w:rPr>
                <w:rFonts w:ascii="Times New Roman" w:eastAsia="Times New Roman" w:hAnsi="Times New Roman" w:cs="Times New Roman"/>
                <w:sz w:val="24"/>
                <w:szCs w:val="24"/>
                <w:lang w:val="en-US"/>
              </w:rPr>
              <w:pPrChange w:id="36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pPr>
              <w:widowControl w:val="0"/>
              <w:ind w:left="96"/>
              <w:rPr>
                <w:rFonts w:ascii="Times New Roman" w:eastAsia="Times New Roman" w:hAnsi="Times New Roman" w:cs="Times New Roman"/>
                <w:sz w:val="24"/>
                <w:szCs w:val="24"/>
              </w:rPr>
              <w:pPrChange w:id="36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3669"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3669"/>
    </w:p>
    <w:p w14:paraId="673C37A3" w14:textId="46F89A9F" w:rsidR="00A14FDE" w:rsidRPr="007C6909" w:rsidRDefault="00CE686F">
      <w:pPr>
        <w:pStyle w:val="ListParagraph"/>
        <w:numPr>
          <w:ilvl w:val="0"/>
          <w:numId w:val="179"/>
        </w:numPr>
        <w:spacing w:after="200" w:line="360" w:lineRule="auto"/>
        <w:ind w:left="709"/>
        <w:rPr>
          <w:rFonts w:ascii="Times New Roman" w:hAnsi="Times New Roman" w:cs="Times New Roman"/>
          <w:b/>
          <w:sz w:val="24"/>
          <w:szCs w:val="24"/>
          <w:lang w:val="en-US"/>
        </w:rPr>
        <w:pPrChange w:id="3670"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3671"/>
            <w:r w:rsidRPr="007C6909">
              <w:rPr>
                <w:rFonts w:ascii="Times New Roman" w:eastAsia="Times New Roman" w:hAnsi="Times New Roman" w:cs="Times New Roman"/>
                <w:sz w:val="24"/>
                <w:szCs w:val="24"/>
              </w:rPr>
              <w:t>Hệ thống trả về giao diện cho người dùng đăng nhập</w:t>
            </w:r>
            <w:commentRangeEnd w:id="3671"/>
            <w:r w:rsidR="006C6D73" w:rsidRPr="007C6909">
              <w:rPr>
                <w:rStyle w:val="CommentReference"/>
                <w:sz w:val="24"/>
                <w:szCs w:val="24"/>
              </w:rPr>
              <w:commentReference w:id="3671"/>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3672"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3672"/>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pPr>
              <w:widowControl w:val="0"/>
              <w:ind w:left="94"/>
              <w:rPr>
                <w:rFonts w:ascii="Times New Roman" w:eastAsia="Times New Roman" w:hAnsi="Times New Roman" w:cs="Times New Roman"/>
                <w:sz w:val="24"/>
                <w:szCs w:val="24"/>
              </w:rPr>
              <w:pPrChange w:id="3673"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pPr>
              <w:pStyle w:val="ListParagraph"/>
              <w:widowControl w:val="0"/>
              <w:numPr>
                <w:ilvl w:val="0"/>
                <w:numId w:val="3"/>
              </w:numPr>
              <w:rPr>
                <w:rFonts w:ascii="Times New Roman" w:eastAsia="Times New Roman" w:hAnsi="Times New Roman" w:cs="Times New Roman"/>
                <w:sz w:val="24"/>
                <w:szCs w:val="24"/>
              </w:rPr>
              <w:pPrChange w:id="3674"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pPr>
              <w:pStyle w:val="ListParagraph"/>
              <w:widowControl w:val="0"/>
              <w:numPr>
                <w:ilvl w:val="0"/>
                <w:numId w:val="3"/>
              </w:numPr>
              <w:rPr>
                <w:rFonts w:ascii="Times New Roman" w:eastAsia="Times New Roman" w:hAnsi="Times New Roman" w:cs="Times New Roman"/>
                <w:sz w:val="24"/>
                <w:szCs w:val="24"/>
              </w:rPr>
              <w:pPrChange w:id="3675"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3676"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3677"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pPr>
              <w:pStyle w:val="ListParagraph"/>
              <w:widowControl w:val="0"/>
              <w:numPr>
                <w:ilvl w:val="0"/>
                <w:numId w:val="3"/>
              </w:numPr>
              <w:rPr>
                <w:rFonts w:ascii="Times New Roman" w:eastAsia="Times New Roman" w:hAnsi="Times New Roman" w:cs="Times New Roman"/>
                <w:sz w:val="24"/>
                <w:szCs w:val="24"/>
              </w:rPr>
              <w:pPrChange w:id="3678"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pPr>
              <w:pStyle w:val="ListParagraph"/>
              <w:widowControl w:val="0"/>
              <w:numPr>
                <w:ilvl w:val="0"/>
                <w:numId w:val="3"/>
              </w:numPr>
              <w:rPr>
                <w:rFonts w:ascii="Times New Roman" w:eastAsia="Times New Roman" w:hAnsi="Times New Roman" w:cs="Times New Roman"/>
                <w:sz w:val="24"/>
                <w:szCs w:val="24"/>
              </w:rPr>
              <w:pPrChange w:id="3679"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pPr>
              <w:widowControl w:val="0"/>
              <w:ind w:left="94"/>
              <w:rPr>
                <w:rFonts w:ascii="Times New Roman" w:eastAsia="Times New Roman" w:hAnsi="Times New Roman" w:cs="Times New Roman"/>
                <w:sz w:val="24"/>
                <w:szCs w:val="24"/>
              </w:rPr>
              <w:pPrChange w:id="3680" w:author="Việt Lương" w:date="2024-12-26T21:20:00Z" w16du:dateUtc="2024-12-26T14:20:00Z">
                <w:pPr>
                  <w:widowControl w:val="0"/>
                  <w:spacing w:line="276" w:lineRule="auto"/>
                  <w:ind w:left="94"/>
                </w:pPr>
              </w:pPrChange>
            </w:pPr>
            <w:commentRangeStart w:id="3681"/>
            <w:r w:rsidRPr="007C6909">
              <w:rPr>
                <w:rFonts w:ascii="Times New Roman" w:eastAsia="Times New Roman" w:hAnsi="Times New Roman" w:cs="Times New Roman"/>
                <w:sz w:val="24"/>
                <w:szCs w:val="24"/>
              </w:rPr>
              <w:t>Ngoại lệ:</w:t>
            </w:r>
          </w:p>
          <w:p w14:paraId="3FEA3B3F" w14:textId="77777777" w:rsidR="5A64F9FC" w:rsidRPr="007C6909" w:rsidRDefault="5A64F9FC">
            <w:pPr>
              <w:widowControl w:val="0"/>
              <w:rPr>
                <w:rFonts w:ascii="Times New Roman" w:eastAsia="Times New Roman" w:hAnsi="Times New Roman" w:cs="Times New Roman"/>
                <w:sz w:val="24"/>
                <w:szCs w:val="24"/>
                <w:lang w:val="en-US"/>
              </w:rPr>
              <w:pPrChange w:id="3682"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rPr>
              <w:t xml:space="preserve">     </w:t>
            </w:r>
            <w:commentRangeEnd w:id="3681"/>
            <w:r w:rsidR="00873634" w:rsidRPr="007C6909">
              <w:rPr>
                <w:rStyle w:val="CommentReference"/>
                <w:sz w:val="24"/>
                <w:szCs w:val="24"/>
              </w:rPr>
              <w:commentReference w:id="3681"/>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pPr>
              <w:widowControl w:val="0"/>
              <w:rPr>
                <w:rFonts w:ascii="Times New Roman" w:eastAsia="Times New Roman" w:hAnsi="Times New Roman" w:cs="Times New Roman"/>
                <w:sz w:val="24"/>
                <w:szCs w:val="24"/>
                <w:lang w:val="en-US"/>
              </w:rPr>
              <w:pPrChange w:id="3683"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pPr>
              <w:widowControl w:val="0"/>
              <w:rPr>
                <w:rFonts w:ascii="Times New Roman" w:eastAsia="Times New Roman" w:hAnsi="Times New Roman" w:cs="Times New Roman"/>
                <w:sz w:val="24"/>
                <w:szCs w:val="24"/>
                <w:lang w:val="en-US"/>
              </w:rPr>
              <w:pPrChange w:id="3684"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pPr>
              <w:widowControl w:val="0"/>
              <w:rPr>
                <w:rFonts w:ascii="Times New Roman" w:eastAsia="Times New Roman" w:hAnsi="Times New Roman" w:cs="Times New Roman"/>
                <w:sz w:val="24"/>
                <w:szCs w:val="24"/>
                <w:lang w:val="en-US"/>
              </w:rPr>
              <w:pPrChange w:id="3685"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pPr>
              <w:widowControl w:val="0"/>
              <w:rPr>
                <w:rFonts w:ascii="Times New Roman" w:eastAsia="Times New Roman" w:hAnsi="Times New Roman" w:cs="Times New Roman"/>
                <w:sz w:val="24"/>
                <w:szCs w:val="24"/>
                <w:lang w:val="en-US"/>
              </w:rPr>
              <w:pPrChange w:id="3686"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pPr>
              <w:widowControl w:val="0"/>
              <w:rPr>
                <w:rFonts w:ascii="Times New Roman" w:eastAsia="Times New Roman" w:hAnsi="Times New Roman" w:cs="Times New Roman"/>
                <w:sz w:val="24"/>
                <w:szCs w:val="24"/>
                <w:lang w:val="en-US"/>
              </w:rPr>
              <w:pPrChange w:id="3687"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3688"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3688"/>
      <w:r>
        <w:rPr>
          <w:lang w:val="en-US"/>
        </w:rPr>
        <w:t xml:space="preserve"> </w:t>
      </w:r>
    </w:p>
    <w:p w14:paraId="5D8118B8" w14:textId="757657D0" w:rsidR="007569A2" w:rsidRPr="007C6909" w:rsidRDefault="00CE686F">
      <w:pPr>
        <w:pStyle w:val="ListParagraph"/>
        <w:numPr>
          <w:ilvl w:val="0"/>
          <w:numId w:val="180"/>
        </w:numPr>
        <w:spacing w:after="200"/>
        <w:ind w:left="709"/>
        <w:rPr>
          <w:rFonts w:ascii="Times New Roman" w:hAnsi="Times New Roman" w:cs="Times New Roman"/>
          <w:b/>
          <w:sz w:val="24"/>
          <w:szCs w:val="24"/>
        </w:rPr>
        <w:pPrChange w:id="3689" w:author="Việt Lương" w:date="2024-12-26T18:21:00Z" w16du:dateUtc="2024-12-26T11:21:00Z">
          <w:pPr>
            <w:pStyle w:val="ListParagraph"/>
            <w:numPr>
              <w:numId w:val="180"/>
            </w:numPr>
            <w:ind w:left="709" w:hanging="360"/>
          </w:pPr>
        </w:pPrChange>
      </w:pPr>
      <w:bookmarkStart w:id="3690" w:name="_cdr8gxc61mh0" w:colFirst="0" w:colLast="0"/>
      <w:bookmarkEnd w:id="3690"/>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pPr>
        <w:numPr>
          <w:ilvl w:val="0"/>
          <w:numId w:val="88"/>
        </w:numPr>
        <w:spacing w:after="200"/>
        <w:rPr>
          <w:del w:id="3691" w:author="Việt Lương" w:date="2024-12-26T18:21:00Z" w16du:dateUtc="2024-12-26T11:21:00Z"/>
          <w:rFonts w:ascii="Times New Roman" w:eastAsia="Times New Roman" w:hAnsi="Times New Roman" w:cs="Times New Roman"/>
          <w:sz w:val="24"/>
          <w:szCs w:val="24"/>
        </w:rPr>
        <w:pPrChange w:id="3692"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pPr>
        <w:numPr>
          <w:ilvl w:val="0"/>
          <w:numId w:val="88"/>
        </w:numPr>
        <w:spacing w:after="200"/>
        <w:rPr>
          <w:color w:val="666666"/>
          <w:sz w:val="24"/>
          <w:szCs w:val="24"/>
          <w:lang w:val="en-US"/>
          <w:rPrChange w:id="3693" w:author="Việt Lương" w:date="2024-12-26T18:21:00Z" w16du:dateUtc="2024-12-26T11:21:00Z">
            <w:rPr>
              <w:color w:val="666666"/>
              <w:sz w:val="24"/>
              <w:szCs w:val="24"/>
            </w:rPr>
          </w:rPrChange>
        </w:rPr>
        <w:pPrChange w:id="3694" w:author="Việt Lương" w:date="2024-12-26T18:21:00Z" w16du:dateUtc="2024-12-26T11:21:00Z">
          <w:pPr>
            <w:ind w:left="720"/>
          </w:pPr>
        </w:pPrChange>
      </w:pPr>
      <w:del w:id="3695"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3696"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3696"/>
    </w:p>
    <w:p w14:paraId="25AA05CD" w14:textId="77777777" w:rsidR="007569A2" w:rsidRPr="007C6909" w:rsidDel="00230236" w:rsidRDefault="00CE686F">
      <w:pPr>
        <w:numPr>
          <w:ilvl w:val="0"/>
          <w:numId w:val="89"/>
        </w:numPr>
        <w:spacing w:after="200"/>
        <w:rPr>
          <w:del w:id="3697" w:author="Việt Lương" w:date="2024-12-26T18:21:00Z" w16du:dateUtc="2024-12-26T11:21:00Z"/>
          <w:rFonts w:ascii="Times New Roman" w:eastAsia="Times New Roman" w:hAnsi="Times New Roman" w:cs="Times New Roman"/>
          <w:sz w:val="24"/>
          <w:szCs w:val="24"/>
        </w:rPr>
        <w:pPrChange w:id="3698"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pPr>
        <w:numPr>
          <w:ilvl w:val="0"/>
          <w:numId w:val="89"/>
        </w:numPr>
        <w:spacing w:after="200"/>
        <w:rPr>
          <w:color w:val="666666"/>
          <w:sz w:val="24"/>
          <w:szCs w:val="24"/>
          <w:lang w:val="en-US"/>
          <w:rPrChange w:id="3699" w:author="Việt Lương" w:date="2024-12-26T18:21:00Z" w16du:dateUtc="2024-12-26T11:21:00Z">
            <w:rPr>
              <w:color w:val="666666"/>
              <w:sz w:val="24"/>
              <w:szCs w:val="24"/>
            </w:rPr>
          </w:rPrChange>
        </w:rPr>
        <w:pPrChange w:id="3700"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3701"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3701"/>
    </w:p>
    <w:p w14:paraId="4F1B2064" w14:textId="083070CD" w:rsidR="007569A2" w:rsidRPr="007C6909" w:rsidRDefault="00CE686F">
      <w:pPr>
        <w:pStyle w:val="ListParagraph"/>
        <w:numPr>
          <w:ilvl w:val="0"/>
          <w:numId w:val="181"/>
        </w:numPr>
        <w:spacing w:after="200"/>
        <w:ind w:left="709"/>
        <w:rPr>
          <w:rFonts w:ascii="Times New Roman" w:hAnsi="Times New Roman" w:cs="Times New Roman"/>
          <w:b/>
          <w:sz w:val="24"/>
          <w:szCs w:val="24"/>
        </w:rPr>
        <w:pPrChange w:id="3702" w:author="Việt Lương" w:date="2024-12-26T18:21:00Z" w16du:dateUtc="2024-12-26T11:21:00Z">
          <w:pPr>
            <w:pStyle w:val="ListParagraph"/>
            <w:numPr>
              <w:numId w:val="181"/>
            </w:numPr>
            <w:ind w:left="709" w:hanging="360"/>
          </w:pPr>
        </w:pPrChange>
      </w:pPr>
      <w:bookmarkStart w:id="3703" w:name="_syxvcov2i23s" w:colFirst="0" w:colLast="0"/>
      <w:bookmarkEnd w:id="3703"/>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pPr>
        <w:numPr>
          <w:ilvl w:val="0"/>
          <w:numId w:val="91"/>
        </w:numPr>
        <w:spacing w:after="200"/>
        <w:rPr>
          <w:del w:id="3704" w:author="Việt Lương" w:date="2024-12-26T18:21:00Z" w16du:dateUtc="2024-12-26T11:21:00Z"/>
          <w:rFonts w:ascii="Times New Roman" w:eastAsia="Times New Roman" w:hAnsi="Times New Roman" w:cs="Times New Roman"/>
          <w:sz w:val="24"/>
          <w:szCs w:val="24"/>
        </w:rPr>
        <w:pPrChange w:id="3705"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pPr>
        <w:numPr>
          <w:ilvl w:val="0"/>
          <w:numId w:val="91"/>
        </w:numPr>
        <w:spacing w:after="200"/>
        <w:rPr>
          <w:sz w:val="24"/>
          <w:szCs w:val="24"/>
          <w:lang w:val="en-US"/>
          <w:rPrChange w:id="3706" w:author="Việt Lương" w:date="2024-12-26T18:21:00Z" w16du:dateUtc="2024-12-26T11:21:00Z">
            <w:rPr>
              <w:sz w:val="24"/>
              <w:szCs w:val="24"/>
            </w:rPr>
          </w:rPrChange>
        </w:rPr>
        <w:pPrChange w:id="3707"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8A2850">
            <w:pPr>
              <w:widowControl w:val="0"/>
              <w:numPr>
                <w:ilvl w:val="0"/>
                <w:numId w:val="67"/>
              </w:numPr>
              <w:rPr>
                <w:rFonts w:ascii="Times New Roman" w:eastAsia="Times New Roman" w:hAnsi="Times New Roman" w:cs="Times New Roman"/>
                <w:sz w:val="24"/>
                <w:szCs w:val="24"/>
              </w:rPr>
            </w:pPr>
            <w:commentRangeStart w:id="3708"/>
            <w:r w:rsidRPr="007C6909">
              <w:rPr>
                <w:rFonts w:ascii="Times New Roman" w:eastAsia="Times New Roman" w:hAnsi="Times New Roman" w:cs="Times New Roman"/>
                <w:sz w:val="24"/>
                <w:szCs w:val="24"/>
              </w:rPr>
              <w:t>Hệ thống trả về giao diện cho người dùng đăng nhập</w:t>
            </w:r>
            <w:commentRangeEnd w:id="3708"/>
            <w:r w:rsidRPr="007C6909">
              <w:rPr>
                <w:rStyle w:val="CommentReference"/>
                <w:sz w:val="24"/>
                <w:szCs w:val="24"/>
              </w:rPr>
              <w:commentReference w:id="3708"/>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3709"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3709"/>
    </w:p>
    <w:p w14:paraId="0C989E54" w14:textId="77777777" w:rsidR="007569A2" w:rsidRPr="007C6909" w:rsidDel="00754FF0" w:rsidRDefault="00CE686F">
      <w:pPr>
        <w:numPr>
          <w:ilvl w:val="0"/>
          <w:numId w:val="92"/>
        </w:numPr>
        <w:spacing w:after="200"/>
        <w:rPr>
          <w:del w:id="3710" w:author="Việt Lương" w:date="2024-12-26T18:19:00Z" w16du:dateUtc="2024-12-26T11:19:00Z"/>
          <w:rFonts w:ascii="Times New Roman" w:eastAsia="Times New Roman" w:hAnsi="Times New Roman" w:cs="Times New Roman"/>
          <w:sz w:val="24"/>
          <w:szCs w:val="24"/>
        </w:rPr>
        <w:pPrChange w:id="3711"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pPr>
        <w:numPr>
          <w:ilvl w:val="0"/>
          <w:numId w:val="92"/>
        </w:numPr>
        <w:spacing w:after="200"/>
        <w:rPr>
          <w:sz w:val="24"/>
          <w:szCs w:val="24"/>
          <w:lang w:val="en-US"/>
        </w:rPr>
        <w:pPrChange w:id="3712"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3713"/>
            <w:r w:rsidRPr="007C6909">
              <w:rPr>
                <w:rFonts w:ascii="Times New Roman" w:eastAsia="Times New Roman" w:hAnsi="Times New Roman" w:cs="Times New Roman"/>
                <w:sz w:val="24"/>
                <w:szCs w:val="24"/>
              </w:rPr>
              <w:t>Hệ thống trả về giao diện cho người dùng đăng nhập</w:t>
            </w:r>
            <w:commentRangeEnd w:id="3713"/>
            <w:r w:rsidRPr="007C6909">
              <w:rPr>
                <w:rStyle w:val="CommentReference"/>
                <w:sz w:val="24"/>
                <w:szCs w:val="24"/>
              </w:rPr>
              <w:commentReference w:id="3713"/>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3714"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3714"/>
    </w:p>
    <w:p w14:paraId="4E1E4ED3" w14:textId="77777777" w:rsidR="007569A2" w:rsidRPr="007C6909" w:rsidDel="001C6E83" w:rsidRDefault="00CE686F">
      <w:pPr>
        <w:numPr>
          <w:ilvl w:val="0"/>
          <w:numId w:val="93"/>
        </w:numPr>
        <w:spacing w:after="200" w:line="259" w:lineRule="auto"/>
        <w:rPr>
          <w:del w:id="3715" w:author="Việt Lương" w:date="2024-12-26T18:18:00Z" w16du:dateUtc="2024-12-26T11:18:00Z"/>
          <w:rFonts w:ascii="Times New Roman" w:hAnsi="Times New Roman" w:cs="Times New Roman"/>
          <w:sz w:val="24"/>
          <w:szCs w:val="24"/>
        </w:rPr>
        <w:pPrChange w:id="3716"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pPr>
        <w:numPr>
          <w:ilvl w:val="0"/>
          <w:numId w:val="93"/>
        </w:numPr>
        <w:spacing w:after="200" w:line="259" w:lineRule="auto"/>
        <w:rPr>
          <w:sz w:val="24"/>
          <w:szCs w:val="24"/>
          <w:lang w:val="en-US"/>
          <w:rPrChange w:id="3717" w:author="Việt Lương" w:date="2024-12-26T18:18:00Z" w16du:dateUtc="2024-12-26T11:18:00Z">
            <w:rPr>
              <w:sz w:val="24"/>
              <w:szCs w:val="24"/>
            </w:rPr>
          </w:rPrChange>
        </w:rPr>
        <w:pPrChange w:id="3718"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3719"/>
            <w:r w:rsidRPr="007C6909">
              <w:rPr>
                <w:rFonts w:ascii="Times New Roman" w:eastAsia="Times New Roman" w:hAnsi="Times New Roman" w:cs="Times New Roman"/>
                <w:sz w:val="24"/>
                <w:szCs w:val="24"/>
              </w:rPr>
              <w:t>Hệ thống trả về giao diện cho người dùng đăng nhập</w:t>
            </w:r>
            <w:commentRangeEnd w:id="3719"/>
            <w:r w:rsidRPr="007C6909">
              <w:rPr>
                <w:rStyle w:val="CommentReference"/>
                <w:sz w:val="24"/>
                <w:szCs w:val="24"/>
              </w:rPr>
              <w:commentReference w:id="3719"/>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3720"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3720"/>
    </w:p>
    <w:p w14:paraId="6B562EE4" w14:textId="088AA800" w:rsidR="007569A2" w:rsidRPr="007C6909" w:rsidDel="00CB2932" w:rsidRDefault="00CE686F">
      <w:pPr>
        <w:pStyle w:val="ListParagraph"/>
        <w:numPr>
          <w:ilvl w:val="0"/>
          <w:numId w:val="182"/>
        </w:numPr>
        <w:spacing w:before="240" w:after="200"/>
        <w:ind w:left="709"/>
        <w:rPr>
          <w:del w:id="3721" w:author="Việt Lương" w:date="2024-12-26T18:18:00Z" w16du:dateUtc="2024-12-26T11:18:00Z"/>
          <w:rFonts w:ascii="Times New Roman" w:hAnsi="Times New Roman" w:cs="Times New Roman"/>
          <w:b/>
          <w:sz w:val="24"/>
          <w:szCs w:val="24"/>
        </w:rPr>
        <w:pPrChange w:id="3722" w:author="Việt Lương" w:date="2024-12-26T18:32:00Z" w16du:dateUtc="2024-12-26T11:32:00Z">
          <w:pPr>
            <w:pStyle w:val="ListParagraph"/>
            <w:numPr>
              <w:numId w:val="182"/>
            </w:numPr>
            <w:ind w:left="709" w:hanging="360"/>
          </w:pPr>
        </w:pPrChange>
      </w:pPr>
      <w:bookmarkStart w:id="3723" w:name="_hldef3o1dpsv" w:colFirst="0" w:colLast="0"/>
      <w:bookmarkEnd w:id="3723"/>
      <w:r w:rsidRPr="007C6909">
        <w:rPr>
          <w:rFonts w:ascii="Times New Roman" w:hAnsi="Times New Roman" w:cs="Times New Roman"/>
          <w:b/>
          <w:sz w:val="24"/>
          <w:szCs w:val="24"/>
        </w:rPr>
        <w:t>Chức năng đặt hàng</w:t>
      </w:r>
    </w:p>
    <w:p w14:paraId="6930E822" w14:textId="77777777" w:rsidR="007569A2" w:rsidRPr="00CB2932" w:rsidRDefault="007569A2">
      <w:pPr>
        <w:pStyle w:val="ListParagraph"/>
        <w:numPr>
          <w:ilvl w:val="0"/>
          <w:numId w:val="182"/>
        </w:numPr>
        <w:spacing w:after="200"/>
        <w:ind w:left="709"/>
        <w:rPr>
          <w:sz w:val="24"/>
          <w:szCs w:val="24"/>
          <w:lang w:val="en-US"/>
          <w:rPrChange w:id="3724" w:author="Việt Lương" w:date="2024-12-26T18:18:00Z" w16du:dateUtc="2024-12-26T11:18:00Z">
            <w:rPr>
              <w:sz w:val="24"/>
              <w:szCs w:val="24"/>
            </w:rPr>
          </w:rPrChange>
        </w:rPr>
        <w:pPrChange w:id="3725"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3726"/>
            <w:r w:rsidRPr="007C6909">
              <w:rPr>
                <w:rFonts w:ascii="Times New Roman" w:eastAsia="Times New Roman" w:hAnsi="Times New Roman" w:cs="Times New Roman"/>
                <w:sz w:val="24"/>
                <w:szCs w:val="24"/>
              </w:rPr>
              <w:t>Hệ thống trả về giao diện cho người dùng đăng nhập</w:t>
            </w:r>
            <w:commentRangeEnd w:id="3726"/>
            <w:r w:rsidRPr="007C6909">
              <w:rPr>
                <w:rStyle w:val="CommentReference"/>
                <w:sz w:val="24"/>
                <w:szCs w:val="24"/>
              </w:rPr>
              <w:commentReference w:id="3726"/>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3727" w:name="_mx1tvenbo81e" w:colFirst="0" w:colLast="0"/>
      <w:bookmarkStart w:id="3728" w:name="_Toc186130563"/>
      <w:bookmarkEnd w:id="372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3728"/>
    </w:p>
    <w:p w14:paraId="4841AFE0" w14:textId="014FF284" w:rsidR="007569A2" w:rsidRPr="007C6909" w:rsidDel="00CB2932" w:rsidRDefault="00CE686F">
      <w:pPr>
        <w:pStyle w:val="ListParagraph"/>
        <w:numPr>
          <w:ilvl w:val="0"/>
          <w:numId w:val="184"/>
        </w:numPr>
        <w:spacing w:before="240" w:after="200"/>
        <w:rPr>
          <w:del w:id="3729" w:author="Việt Lương" w:date="2024-12-26T18:17:00Z" w16du:dateUtc="2024-12-26T11:17:00Z"/>
          <w:rFonts w:ascii="Times New Roman" w:hAnsi="Times New Roman" w:cs="Times New Roman"/>
          <w:b/>
          <w:sz w:val="24"/>
          <w:szCs w:val="24"/>
          <w:lang w:val="en-US"/>
        </w:rPr>
        <w:pPrChange w:id="3730"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pPr>
        <w:pStyle w:val="ListParagraph"/>
        <w:numPr>
          <w:ilvl w:val="0"/>
          <w:numId w:val="184"/>
        </w:numPr>
        <w:spacing w:before="240" w:after="200"/>
        <w:rPr>
          <w:rFonts w:ascii="Times New Roman" w:hAnsi="Times New Roman" w:cs="Times New Roman"/>
          <w:b/>
          <w:sz w:val="24"/>
          <w:szCs w:val="24"/>
          <w:lang w:val="en-US"/>
        </w:rPr>
        <w:pPrChange w:id="3731" w:author="Việt Lương" w:date="2024-12-26T18:18:00Z" w16du:dateUtc="2024-12-26T11:18:00Z">
          <w:pPr>
            <w:pStyle w:val="ListParagraph"/>
            <w:ind w:left="709"/>
          </w:pPr>
        </w:pPrChange>
      </w:pPr>
    </w:p>
    <w:p w14:paraId="4B416500" w14:textId="0BB2F8AF" w:rsidR="00BE2151" w:rsidRPr="007C6909" w:rsidRDefault="00BE2151">
      <w:pPr>
        <w:pStyle w:val="ListParagraph"/>
        <w:numPr>
          <w:ilvl w:val="0"/>
          <w:numId w:val="96"/>
        </w:numPr>
        <w:spacing w:before="240" w:after="200"/>
        <w:rPr>
          <w:rFonts w:ascii="Times New Roman" w:hAnsi="Times New Roman" w:cs="Times New Roman"/>
          <w:sz w:val="24"/>
          <w:szCs w:val="24"/>
          <w:lang w:val="en-US"/>
        </w:rPr>
        <w:pPrChange w:id="3732"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3733"/>
            <w:r w:rsidRPr="002256E2">
              <w:rPr>
                <w:rFonts w:ascii="Times New Roman" w:eastAsia="Times New Roman" w:hAnsi="Times New Roman" w:cs="Times New Roman"/>
                <w:sz w:val="24"/>
                <w:szCs w:val="24"/>
              </w:rPr>
              <w:t>Hệ thống trả về giao diện cho người dùng đăng nhập</w:t>
            </w:r>
            <w:commentRangeEnd w:id="3733"/>
            <w:r w:rsidRPr="002256E2">
              <w:rPr>
                <w:rStyle w:val="CommentReference"/>
                <w:sz w:val="24"/>
                <w:szCs w:val="24"/>
              </w:rPr>
              <w:commentReference w:id="3733"/>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3734"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3734"/>
    </w:p>
    <w:p w14:paraId="12C42424" w14:textId="14C7F52A" w:rsidR="007569A2" w:rsidRPr="007C6909" w:rsidRDefault="00BE2151">
      <w:pPr>
        <w:pStyle w:val="ListParagraph"/>
        <w:numPr>
          <w:ilvl w:val="0"/>
          <w:numId w:val="185"/>
        </w:numPr>
        <w:spacing w:after="200"/>
        <w:ind w:left="709"/>
        <w:rPr>
          <w:rFonts w:ascii="Times New Roman" w:hAnsi="Times New Roman" w:cs="Times New Roman"/>
          <w:sz w:val="24"/>
          <w:szCs w:val="24"/>
          <w:lang w:val="en-US"/>
        </w:rPr>
        <w:pPrChange w:id="3735" w:author="Việt Lương" w:date="2024-12-26T18:17:00Z" w16du:dateUtc="2024-12-26T11:17:00Z">
          <w:pPr>
            <w:pStyle w:val="ListParagraph"/>
            <w:numPr>
              <w:numId w:val="185"/>
            </w:numPr>
            <w:ind w:left="709" w:hanging="360"/>
          </w:pPr>
        </w:pPrChange>
      </w:pPr>
      <w:bookmarkStart w:id="3736" w:name="_nq0oxbev51pc" w:colFirst="0" w:colLast="0"/>
      <w:bookmarkEnd w:id="3736"/>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3737"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3737"/>
    </w:p>
    <w:p w14:paraId="3AB58C42" w14:textId="22C4CA96" w:rsidR="007569A2" w:rsidRPr="007C6909" w:rsidRDefault="1CAEAE39">
      <w:pPr>
        <w:pStyle w:val="ListParagraph"/>
        <w:numPr>
          <w:ilvl w:val="0"/>
          <w:numId w:val="214"/>
        </w:numPr>
        <w:spacing w:before="240" w:after="160" w:line="259" w:lineRule="auto"/>
        <w:rPr>
          <w:rFonts w:ascii="Times New Roman" w:hAnsi="Times New Roman" w:cs="Times New Roman"/>
          <w:b/>
          <w:sz w:val="24"/>
          <w:szCs w:val="24"/>
        </w:rPr>
        <w:pPrChange w:id="3738" w:author="Việt Lương" w:date="2024-12-26T18:17:00Z" w16du:dateUtc="2024-12-26T11:17:00Z">
          <w:pPr>
            <w:pStyle w:val="ListParagraph"/>
            <w:numPr>
              <w:numId w:val="214"/>
            </w:numPr>
            <w:spacing w:after="160" w:line="259" w:lineRule="auto"/>
            <w:ind w:hanging="360"/>
          </w:pPr>
        </w:pPrChange>
      </w:pPr>
      <w:bookmarkStart w:id="3739" w:name="_ddudof5ko7e0" w:colFirst="0" w:colLast="0"/>
      <w:bookmarkEnd w:id="3739"/>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3740"/>
            <w:r w:rsidRPr="002256E2">
              <w:rPr>
                <w:rFonts w:ascii="Times New Roman" w:eastAsia="Times New Roman" w:hAnsi="Times New Roman" w:cs="Times New Roman"/>
                <w:sz w:val="24"/>
                <w:szCs w:val="24"/>
              </w:rPr>
              <w:t>Hệ thống trả về giao diện cho người dùng đăng nhập</w:t>
            </w:r>
            <w:commentRangeEnd w:id="3740"/>
            <w:r w:rsidRPr="002256E2">
              <w:rPr>
                <w:rStyle w:val="CommentReference"/>
                <w:sz w:val="24"/>
                <w:szCs w:val="24"/>
              </w:rPr>
              <w:commentReference w:id="3740"/>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3741"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3741"/>
    </w:p>
    <w:p w14:paraId="6A82F353" w14:textId="30BAF009" w:rsidR="007569A2" w:rsidRPr="007C6909" w:rsidRDefault="00CE686F">
      <w:pPr>
        <w:pStyle w:val="ListParagraph"/>
        <w:numPr>
          <w:ilvl w:val="0"/>
          <w:numId w:val="186"/>
        </w:numPr>
        <w:spacing w:before="240" w:after="200"/>
        <w:ind w:left="709"/>
        <w:rPr>
          <w:rFonts w:ascii="Times New Roman" w:hAnsi="Times New Roman" w:cs="Times New Roman"/>
          <w:b/>
          <w:sz w:val="24"/>
          <w:szCs w:val="24"/>
        </w:rPr>
        <w:pPrChange w:id="3742"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pPr>
        <w:numPr>
          <w:ilvl w:val="0"/>
          <w:numId w:val="106"/>
        </w:numPr>
        <w:spacing w:before="240" w:after="200" w:line="259" w:lineRule="auto"/>
        <w:rPr>
          <w:rFonts w:ascii="Times New Roman" w:eastAsia="Times New Roman" w:hAnsi="Times New Roman" w:cs="Times New Roman"/>
          <w:sz w:val="24"/>
          <w:szCs w:val="24"/>
        </w:rPr>
        <w:pPrChange w:id="3743"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pPr>
        <w:pStyle w:val="Caption"/>
        <w:spacing w:before="240"/>
        <w:rPr>
          <w:b/>
          <w:sz w:val="14"/>
          <w:szCs w:val="14"/>
          <w:lang w:val="en-US"/>
        </w:rPr>
        <w:pPrChange w:id="3744" w:author="Việt Lương" w:date="2024-12-26T18:17:00Z" w16du:dateUtc="2024-12-26T11:17:00Z">
          <w:pPr>
            <w:pStyle w:val="Caption"/>
          </w:pPr>
        </w:pPrChange>
      </w:pPr>
      <w:bookmarkStart w:id="3745"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3745"/>
    </w:p>
    <w:p w14:paraId="3BBB8815" w14:textId="236DB0CC" w:rsidR="007569A2" w:rsidRPr="007C6909" w:rsidRDefault="00CE686F">
      <w:pPr>
        <w:pStyle w:val="ListParagraph"/>
        <w:numPr>
          <w:ilvl w:val="0"/>
          <w:numId w:val="215"/>
        </w:numPr>
        <w:spacing w:before="240"/>
        <w:ind w:left="709"/>
        <w:rPr>
          <w:sz w:val="24"/>
          <w:szCs w:val="24"/>
          <w:lang w:val="vi-VN"/>
        </w:rPr>
        <w:pPrChange w:id="3746"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3747"/>
            <w:r w:rsidRPr="002256E2">
              <w:rPr>
                <w:rFonts w:ascii="Times New Roman" w:eastAsia="Times New Roman" w:hAnsi="Times New Roman" w:cs="Times New Roman"/>
                <w:sz w:val="24"/>
                <w:szCs w:val="24"/>
              </w:rPr>
              <w:t>Hệ thống trả về giao diện cho người dùng đăng nhập</w:t>
            </w:r>
            <w:commentRangeEnd w:id="3747"/>
            <w:r w:rsidRPr="002256E2">
              <w:rPr>
                <w:rStyle w:val="CommentReference"/>
                <w:sz w:val="24"/>
                <w:szCs w:val="24"/>
              </w:rPr>
              <w:commentReference w:id="3747"/>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pPr>
              <w:widowControl w:val="0"/>
              <w:ind w:left="96"/>
              <w:rPr>
                <w:rFonts w:ascii="Times New Roman" w:eastAsia="Times New Roman" w:hAnsi="Times New Roman" w:cs="Times New Roman"/>
                <w:sz w:val="24"/>
                <w:szCs w:val="24"/>
              </w:rPr>
              <w:pPrChange w:id="374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pPr>
              <w:widowControl w:val="0"/>
              <w:ind w:left="96"/>
              <w:rPr>
                <w:rFonts w:ascii="Times New Roman" w:eastAsia="Times New Roman" w:hAnsi="Times New Roman" w:cs="Times New Roman"/>
                <w:sz w:val="24"/>
                <w:szCs w:val="24"/>
                <w:lang w:val="en-US"/>
              </w:rPr>
              <w:pPrChange w:id="3749"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pPr>
              <w:widowControl w:val="0"/>
              <w:ind w:left="96"/>
              <w:rPr>
                <w:rFonts w:ascii="Times New Roman" w:eastAsia="Times New Roman" w:hAnsi="Times New Roman" w:cs="Times New Roman"/>
                <w:sz w:val="24"/>
                <w:szCs w:val="24"/>
                <w:lang w:val="en-US"/>
              </w:rPr>
              <w:pPrChange w:id="375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pPr>
              <w:widowControl w:val="0"/>
              <w:ind w:left="96"/>
              <w:rPr>
                <w:rFonts w:ascii="Times New Roman" w:eastAsia="Times New Roman" w:hAnsi="Times New Roman" w:cs="Times New Roman"/>
                <w:sz w:val="24"/>
                <w:szCs w:val="24"/>
                <w:lang w:val="en-US"/>
              </w:rPr>
              <w:pPrChange w:id="375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3752"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3752"/>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ind w:left="94"/>
              <w:rPr>
                <w:rFonts w:ascii="Times New Roman" w:eastAsia="Times New Roman" w:hAnsi="Times New Roman" w:cs="Times New Roman"/>
                <w:sz w:val="24"/>
                <w:szCs w:val="24"/>
                <w:lang w:val="en-US"/>
              </w:rPr>
              <w:pPrChange w:id="3753"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pPr>
              <w:widowControl w:val="0"/>
              <w:ind w:left="94"/>
              <w:rPr>
                <w:rFonts w:ascii="Times New Roman" w:eastAsia="Times New Roman" w:hAnsi="Times New Roman" w:cs="Times New Roman"/>
                <w:sz w:val="24"/>
                <w:szCs w:val="24"/>
                <w:lang w:val="en-US"/>
              </w:rPr>
              <w:pPrChange w:id="3754"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pPr>
              <w:widowControl w:val="0"/>
              <w:ind w:left="94"/>
              <w:rPr>
                <w:rFonts w:ascii="Times New Roman" w:eastAsia="Times New Roman" w:hAnsi="Times New Roman" w:cs="Times New Roman"/>
                <w:sz w:val="24"/>
                <w:szCs w:val="24"/>
                <w:lang w:val="en-US"/>
              </w:rPr>
              <w:pPrChange w:id="3755"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pPr>
              <w:widowControl w:val="0"/>
              <w:rPr>
                <w:rFonts w:ascii="Times New Roman" w:eastAsia="Times New Roman" w:hAnsi="Times New Roman" w:cs="Times New Roman"/>
                <w:sz w:val="24"/>
                <w:szCs w:val="24"/>
                <w:lang w:val="en-US"/>
              </w:rPr>
              <w:pPrChange w:id="3756" w:author="Việt Lương" w:date="2024-12-26T21:20:00Z" w16du:dateUtc="2024-12-26T14:20:00Z">
                <w:pPr>
                  <w:widowControl w:val="0"/>
                  <w:spacing w:line="276" w:lineRule="auto"/>
                </w:pPr>
              </w:pPrChange>
            </w:pPr>
            <w:r>
              <w:rPr>
                <w:rFonts w:ascii="Times New Roman" w:eastAsia="Times New Roman" w:hAnsi="Times New Roman" w:cs="Times New Roman"/>
                <w:sz w:val="24"/>
                <w:szCs w:val="24"/>
                <w:lang w:val="en-US"/>
              </w:rPr>
              <w:t xml:space="preserve">     </w:t>
            </w:r>
            <w:ins w:id="3757" w:author="Việt Lương" w:date="2024-12-26T21:07:00Z" w16du:dateUtc="2024-12-26T14:07:00Z">
              <w:r>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3758" w:name="_wh6z8jz8va6a" w:colFirst="0" w:colLast="0"/>
      <w:bookmarkStart w:id="3759" w:name="_Toc186130569"/>
      <w:bookmarkEnd w:id="37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3759"/>
    </w:p>
    <w:p w14:paraId="50397D1D" w14:textId="732A9DDB" w:rsidR="00E104EC" w:rsidRDefault="004F2CC0">
      <w:pPr>
        <w:pStyle w:val="ListParagraph"/>
        <w:numPr>
          <w:ilvl w:val="0"/>
          <w:numId w:val="185"/>
        </w:numPr>
        <w:spacing w:before="240" w:after="240"/>
        <w:ind w:left="709"/>
        <w:rPr>
          <w:rFonts w:ascii="Times New Roman" w:hAnsi="Times New Roman" w:cs="Times New Roman"/>
          <w:sz w:val="24"/>
          <w:szCs w:val="24"/>
          <w:lang w:val="en-US"/>
        </w:rPr>
        <w:pPrChange w:id="3760"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hình ảnh, nhãn hiệu, danh mục, ngày tạo ,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3761" w:name="_w2ssxnmhao1s" w:colFirst="0" w:colLast="0"/>
      <w:bookmarkStart w:id="3762" w:name="_Toc186130570"/>
      <w:bookmarkEnd w:id="37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3762"/>
    </w:p>
    <w:p w14:paraId="7FB0ED4B" w14:textId="486A6865" w:rsidR="00730D8D" w:rsidRPr="007C6909" w:rsidRDefault="00FC1B30">
      <w:pPr>
        <w:pStyle w:val="ListParagraph"/>
        <w:numPr>
          <w:ilvl w:val="0"/>
          <w:numId w:val="187"/>
        </w:numPr>
        <w:spacing w:before="240" w:after="200"/>
        <w:ind w:left="709"/>
        <w:rPr>
          <w:rFonts w:ascii="Times New Roman" w:hAnsi="Times New Roman" w:cs="Times New Roman"/>
          <w:b/>
          <w:sz w:val="24"/>
          <w:szCs w:val="24"/>
          <w:lang w:val="en-US"/>
        </w:rPr>
        <w:pPrChange w:id="3763"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pPr>
        <w:pStyle w:val="ListParagraph"/>
        <w:numPr>
          <w:ilvl w:val="0"/>
          <w:numId w:val="185"/>
        </w:numPr>
        <w:spacing w:before="240" w:after="200"/>
        <w:ind w:left="709"/>
        <w:rPr>
          <w:rFonts w:ascii="Times New Roman" w:hAnsi="Times New Roman" w:cs="Times New Roman"/>
          <w:sz w:val="24"/>
          <w:szCs w:val="24"/>
          <w:lang w:val="en-US"/>
        </w:rPr>
        <w:pPrChange w:id="3764"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động </w:t>
            </w:r>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pPr>
        <w:pStyle w:val="Caption"/>
        <w:spacing w:before="240"/>
        <w:rPr>
          <w:lang w:val="en-US"/>
        </w:rPr>
        <w:pPrChange w:id="3765" w:author="Việt Lương" w:date="2024-12-26T18:14:00Z" w16du:dateUtc="2024-12-26T11:14:00Z">
          <w:pPr>
            <w:pStyle w:val="Caption"/>
          </w:pPr>
        </w:pPrChange>
      </w:pPr>
      <w:bookmarkStart w:id="3766"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3766"/>
    </w:p>
    <w:p w14:paraId="32F9F1EE" w14:textId="7EFA971A" w:rsidR="00FC1B30" w:rsidRDefault="0098269D">
      <w:pPr>
        <w:pStyle w:val="ListParagraph"/>
        <w:numPr>
          <w:ilvl w:val="0"/>
          <w:numId w:val="185"/>
        </w:numPr>
        <w:spacing w:before="240" w:after="240"/>
        <w:ind w:left="990"/>
        <w:rPr>
          <w:del w:id="3767" w:author="Kiên Lê Trung" w:date="2024-12-26T18:19:00Z" w16du:dateUtc="2024-12-26T11:19:00Z"/>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pPr>
        <w:pStyle w:val="ListParagraph"/>
        <w:numPr>
          <w:ilvl w:val="0"/>
          <w:numId w:val="185"/>
        </w:numPr>
        <w:spacing w:before="240" w:after="240"/>
        <w:ind w:left="990"/>
        <w:rPr>
          <w:rFonts w:ascii="Times New Roman" w:hAnsi="Times New Roman" w:cs="Times New Roman"/>
          <w:sz w:val="24"/>
          <w:szCs w:val="24"/>
          <w:lang w:val="en-US"/>
        </w:rPr>
        <w:pPrChange w:id="3768"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pPr>
              <w:widowControl w:val="0"/>
              <w:spacing w:after="240" w:line="240" w:lineRule="auto"/>
              <w:ind w:left="94"/>
              <w:rPr>
                <w:rFonts w:ascii="Times New Roman" w:eastAsia="Times New Roman" w:hAnsi="Times New Roman" w:cs="Times New Roman"/>
                <w:sz w:val="24"/>
                <w:szCs w:val="24"/>
              </w:rPr>
              <w:pPrChange w:id="3769"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pPr>
              <w:widowControl w:val="0"/>
              <w:spacing w:after="240" w:line="240" w:lineRule="auto"/>
              <w:rPr>
                <w:rFonts w:ascii="Times New Roman" w:eastAsia="Times New Roman" w:hAnsi="Times New Roman" w:cs="Times New Roman"/>
                <w:sz w:val="24"/>
                <w:szCs w:val="24"/>
              </w:rPr>
              <w:pPrChange w:id="3770"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chọn ,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pPr>
        <w:pStyle w:val="Caption"/>
        <w:spacing w:before="240"/>
        <w:rPr>
          <w:rFonts w:cs="Times New Roman"/>
          <w:szCs w:val="24"/>
          <w:lang w:val="en-US"/>
        </w:rPr>
        <w:pPrChange w:id="3771" w:author="Việt Lương" w:date="2024-12-26T18:14:00Z" w16du:dateUtc="2024-12-26T11:14:00Z">
          <w:pPr>
            <w:pStyle w:val="Caption"/>
          </w:pPr>
        </w:pPrChange>
      </w:pPr>
      <w:bookmarkStart w:id="3772"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3772"/>
    </w:p>
    <w:p w14:paraId="0CCBB1DD" w14:textId="36F09671" w:rsidR="00E05C26" w:rsidRPr="007C6909" w:rsidRDefault="00010E07">
      <w:pPr>
        <w:pStyle w:val="ListParagraph"/>
        <w:numPr>
          <w:ilvl w:val="0"/>
          <w:numId w:val="223"/>
        </w:numPr>
        <w:spacing w:before="240" w:after="240"/>
        <w:ind w:left="1080"/>
        <w:rPr>
          <w:rFonts w:ascii="Times New Roman" w:hAnsi="Times New Roman" w:cs="Times New Roman"/>
          <w:sz w:val="24"/>
          <w:szCs w:val="24"/>
          <w:lang w:val="en-US"/>
        </w:rPr>
        <w:pPrChange w:id="3773"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pPr>
        <w:pStyle w:val="Caption"/>
        <w:spacing w:before="240"/>
        <w:rPr>
          <w:lang w:val="en-US"/>
        </w:rPr>
        <w:pPrChange w:id="3774" w:author="Việt Lương" w:date="2024-12-26T18:31:00Z" w16du:dateUtc="2024-12-26T11:31:00Z">
          <w:pPr>
            <w:pStyle w:val="Caption"/>
          </w:pPr>
        </w:pPrChange>
      </w:pPr>
      <w:bookmarkStart w:id="3775"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3775"/>
    </w:p>
    <w:p w14:paraId="72954A04" w14:textId="6E83BAA7" w:rsidR="007569A2" w:rsidRPr="007C6909" w:rsidRDefault="00CE686F">
      <w:pPr>
        <w:pStyle w:val="ListParagraph"/>
        <w:numPr>
          <w:ilvl w:val="0"/>
          <w:numId w:val="188"/>
        </w:numPr>
        <w:spacing w:before="240" w:after="200"/>
        <w:ind w:left="993"/>
        <w:jc w:val="both"/>
        <w:rPr>
          <w:sz w:val="24"/>
          <w:szCs w:val="24"/>
        </w:rPr>
        <w:pPrChange w:id="3776"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pPr>
        <w:numPr>
          <w:ilvl w:val="0"/>
          <w:numId w:val="112"/>
        </w:numPr>
        <w:spacing w:before="240" w:after="200" w:line="259" w:lineRule="auto"/>
        <w:jc w:val="both"/>
        <w:rPr>
          <w:rFonts w:ascii="Times New Roman" w:eastAsia="Times New Roman" w:hAnsi="Times New Roman" w:cs="Times New Roman"/>
          <w:sz w:val="24"/>
          <w:szCs w:val="24"/>
        </w:rPr>
        <w:pPrChange w:id="3777"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ind w:left="96"/>
              <w:rPr>
                <w:rFonts w:ascii="Times New Roman" w:eastAsia="Times New Roman" w:hAnsi="Times New Roman" w:cs="Times New Roman"/>
                <w:sz w:val="24"/>
                <w:szCs w:val="24"/>
                <w:lang w:val="en-US"/>
              </w:rPr>
              <w:pPrChange w:id="3778"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pPr>
              <w:widowControl w:val="0"/>
              <w:ind w:left="96"/>
              <w:rPr>
                <w:rFonts w:ascii="Times New Roman" w:eastAsia="Times New Roman" w:hAnsi="Times New Roman" w:cs="Times New Roman"/>
                <w:sz w:val="24"/>
                <w:szCs w:val="24"/>
                <w:lang w:val="en-US"/>
              </w:rPr>
              <w:pPrChange w:id="377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pPr>
              <w:widowControl w:val="0"/>
              <w:ind w:left="96"/>
              <w:rPr>
                <w:rFonts w:ascii="Times New Roman" w:eastAsia="Times New Roman" w:hAnsi="Times New Roman" w:cs="Times New Roman"/>
                <w:sz w:val="24"/>
                <w:szCs w:val="24"/>
                <w:lang w:val="en-US"/>
              </w:rPr>
              <w:pPrChange w:id="378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pPr>
              <w:widowControl w:val="0"/>
              <w:ind w:left="96"/>
              <w:rPr>
                <w:rFonts w:ascii="Times New Roman" w:eastAsia="Times New Roman" w:hAnsi="Times New Roman" w:cs="Times New Roman"/>
                <w:sz w:val="24"/>
                <w:szCs w:val="24"/>
                <w:lang w:val="en-US"/>
              </w:rPr>
              <w:pPrChange w:id="378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pPr>
              <w:widowControl w:val="0"/>
              <w:ind w:left="96"/>
              <w:rPr>
                <w:rFonts w:ascii="Times New Roman" w:eastAsia="Times New Roman" w:hAnsi="Times New Roman" w:cs="Times New Roman"/>
                <w:sz w:val="24"/>
                <w:szCs w:val="24"/>
                <w:lang w:val="en-US"/>
              </w:rPr>
              <w:pPrChange w:id="378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pPr>
              <w:widowControl w:val="0"/>
              <w:ind w:left="96"/>
              <w:rPr>
                <w:rFonts w:ascii="Times New Roman" w:eastAsia="Times New Roman" w:hAnsi="Times New Roman" w:cs="Times New Roman"/>
                <w:sz w:val="24"/>
                <w:szCs w:val="24"/>
                <w:lang w:val="en-US"/>
              </w:rPr>
              <w:pPrChange w:id="378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RDefault="00845F20">
            <w:pPr>
              <w:widowControl w:val="0"/>
              <w:ind w:left="96"/>
              <w:rPr>
                <w:del w:id="3784" w:author="Việt Lương" w:date="2024-12-26T21:09:00Z" w16du:dateUtc="2024-12-26T14:09:00Z"/>
                <w:rFonts w:ascii="Times New Roman" w:eastAsia="Times New Roman" w:hAnsi="Times New Roman" w:cs="Times New Roman"/>
                <w:sz w:val="24"/>
                <w:szCs w:val="24"/>
                <w:lang w:val="en-US"/>
              </w:rPr>
              <w:pPrChange w:id="378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pPr>
              <w:widowControl w:val="0"/>
              <w:ind w:left="96"/>
              <w:rPr>
                <w:rFonts w:ascii="Times New Roman" w:eastAsia="Times New Roman" w:hAnsi="Times New Roman" w:cs="Times New Roman"/>
                <w:sz w:val="24"/>
                <w:szCs w:val="24"/>
              </w:rPr>
              <w:pPrChange w:id="3786" w:author="Việt Lương" w:date="2024-12-26T21:20:00Z" w16du:dateUtc="2024-12-26T14:20:00Z">
                <w:pPr>
                  <w:widowControl w:val="0"/>
                  <w:spacing w:line="240" w:lineRule="auto"/>
                  <w:ind w:left="94"/>
                </w:pPr>
              </w:pPrChange>
            </w:pPr>
            <w:del w:id="3787"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pPr>
        <w:pStyle w:val="ListParagraph"/>
        <w:spacing w:before="240"/>
        <w:rPr>
          <w:del w:id="3788" w:author="Việt Lương" w:date="2024-12-26T18:14:00Z" w16du:dateUtc="2024-12-26T11:14:00Z"/>
        </w:rPr>
        <w:pPrChange w:id="3789" w:author="Việt Lương" w:date="2024-12-26T18:14:00Z" w16du:dateUtc="2024-12-26T11:14:00Z">
          <w:pPr>
            <w:pStyle w:val="ListParagraph"/>
          </w:pPr>
        </w:pPrChange>
      </w:pPr>
      <w:bookmarkStart w:id="3790" w:name="_cswnm129bhpo" w:colFirst="0" w:colLast="0"/>
      <w:bookmarkEnd w:id="3790"/>
    </w:p>
    <w:p w14:paraId="46B989C8" w14:textId="62A09939" w:rsidR="004E2DE7" w:rsidRPr="004E2DE7" w:rsidRDefault="004E2DE7">
      <w:pPr>
        <w:pStyle w:val="Caption"/>
        <w:spacing w:before="240" w:after="0"/>
        <w:rPr>
          <w:rFonts w:eastAsia="Times New Roman" w:cs="Times New Roman"/>
          <w:sz w:val="26"/>
          <w:szCs w:val="26"/>
          <w:lang w:val="en-US"/>
        </w:rPr>
        <w:pPrChange w:id="3791" w:author="Việt Lương" w:date="2024-12-26T18:14:00Z" w16du:dateUtc="2024-12-26T11:14:00Z">
          <w:pPr>
            <w:pStyle w:val="Caption"/>
          </w:pPr>
        </w:pPrChange>
      </w:pPr>
      <w:bookmarkStart w:id="3792"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3792"/>
      <w:r>
        <w:rPr>
          <w:lang w:val="en-US"/>
        </w:rPr>
        <w:t xml:space="preserve"> </w:t>
      </w:r>
    </w:p>
    <w:p w14:paraId="3829EA51" w14:textId="4D1C035B" w:rsidR="007569A2" w:rsidRPr="007C6909" w:rsidRDefault="00CE686F">
      <w:pPr>
        <w:pStyle w:val="ListParagraph"/>
        <w:numPr>
          <w:ilvl w:val="0"/>
          <w:numId w:val="189"/>
        </w:numPr>
        <w:spacing w:before="240" w:line="259" w:lineRule="auto"/>
        <w:rPr>
          <w:rFonts w:ascii="Times New Roman" w:eastAsia="Times New Roman" w:hAnsi="Times New Roman" w:cs="Times New Roman"/>
          <w:sz w:val="24"/>
          <w:szCs w:val="24"/>
        </w:rPr>
        <w:pPrChange w:id="3793"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ind w:left="96"/>
              <w:rPr>
                <w:rFonts w:ascii="Times New Roman" w:eastAsia="Times New Roman" w:hAnsi="Times New Roman" w:cs="Times New Roman"/>
                <w:sz w:val="24"/>
                <w:szCs w:val="24"/>
                <w:lang w:val="en-US"/>
              </w:rPr>
              <w:pPrChange w:id="3794"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pPr>
              <w:widowControl w:val="0"/>
              <w:ind w:left="96"/>
              <w:rPr>
                <w:rFonts w:ascii="Times New Roman" w:eastAsia="Times New Roman" w:hAnsi="Times New Roman" w:cs="Times New Roman"/>
                <w:sz w:val="24"/>
                <w:szCs w:val="24"/>
                <w:lang w:val="en-US"/>
              </w:rPr>
              <w:pPrChange w:id="379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pPr>
              <w:widowControl w:val="0"/>
              <w:ind w:left="96"/>
              <w:rPr>
                <w:rFonts w:ascii="Times New Roman" w:eastAsia="Times New Roman" w:hAnsi="Times New Roman" w:cs="Times New Roman"/>
                <w:sz w:val="24"/>
                <w:szCs w:val="24"/>
                <w:lang w:val="en-US"/>
              </w:rPr>
              <w:pPrChange w:id="379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RDefault="00521ADF">
            <w:pPr>
              <w:widowControl w:val="0"/>
              <w:ind w:left="96"/>
              <w:rPr>
                <w:del w:id="3797" w:author="Việt Lương" w:date="2024-12-26T21:09:00Z" w16du:dateUtc="2024-12-26T14:09:00Z"/>
                <w:rFonts w:ascii="Times New Roman" w:eastAsia="Times New Roman" w:hAnsi="Times New Roman" w:cs="Times New Roman"/>
                <w:sz w:val="24"/>
                <w:szCs w:val="24"/>
                <w:lang w:val="en-US"/>
              </w:rPr>
              <w:pPrChange w:id="379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7C6909" w:rsidRDefault="00CE686F">
            <w:pPr>
              <w:widowControl w:val="0"/>
              <w:ind w:left="96"/>
              <w:rPr>
                <w:rFonts w:ascii="Times New Roman" w:eastAsia="Times New Roman" w:hAnsi="Times New Roman" w:cs="Times New Roman"/>
                <w:sz w:val="24"/>
                <w:szCs w:val="24"/>
                <w:lang w:val="en-US"/>
              </w:rPr>
              <w:pPrChange w:id="3799" w:author="Việt Lương" w:date="2024-12-26T21:20:00Z" w16du:dateUtc="2024-12-26T14:20:00Z">
                <w:pPr>
                  <w:widowControl w:val="0"/>
                  <w:spacing w:line="240" w:lineRule="auto"/>
                  <w:ind w:left="94"/>
                </w:pPr>
              </w:pPrChange>
            </w:pPr>
            <w:del w:id="3800"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3801"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3801"/>
    </w:p>
    <w:p w14:paraId="4D2E12B8" w14:textId="6F9B75BD" w:rsidR="007569A2" w:rsidRPr="007C6909" w:rsidRDefault="00CE686F">
      <w:pPr>
        <w:numPr>
          <w:ilvl w:val="0"/>
          <w:numId w:val="116"/>
        </w:numPr>
        <w:spacing w:before="240" w:after="200" w:line="259" w:lineRule="auto"/>
        <w:jc w:val="both"/>
        <w:rPr>
          <w:rFonts w:ascii="Times New Roman" w:eastAsia="Times New Roman" w:hAnsi="Times New Roman" w:cs="Times New Roman"/>
          <w:sz w:val="24"/>
          <w:szCs w:val="24"/>
          <w:lang w:val="en-US"/>
        </w:rPr>
        <w:pPrChange w:id="3802"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RDefault="00CE686F">
            <w:pPr>
              <w:widowControl w:val="0"/>
              <w:spacing w:line="240" w:lineRule="auto"/>
              <w:ind w:left="94"/>
              <w:rPr>
                <w:del w:id="3803"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pPr>
              <w:widowControl w:val="0"/>
              <w:spacing w:line="240" w:lineRule="auto"/>
              <w:ind w:left="94"/>
              <w:rPr>
                <w:rFonts w:ascii="Times New Roman" w:eastAsia="Times New Roman" w:hAnsi="Times New Roman" w:cs="Times New Roman"/>
                <w:sz w:val="24"/>
                <w:szCs w:val="24"/>
                <w:lang w:val="en-US"/>
                <w:rPrChange w:id="3804" w:author="Việt Lương" w:date="2024-12-26T21:20:00Z" w16du:dateUtc="2024-12-26T14:20:00Z">
                  <w:rPr>
                    <w:rFonts w:ascii="Times New Roman" w:eastAsia="Times New Roman" w:hAnsi="Times New Roman" w:cs="Times New Roman"/>
                    <w:sz w:val="24"/>
                    <w:szCs w:val="24"/>
                  </w:rPr>
                </w:rPrChange>
              </w:rPr>
            </w:pPr>
            <w:del w:id="3805"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3806" w:name="_f084vj9jydw1" w:colFirst="0" w:colLast="0"/>
      <w:bookmarkStart w:id="3807" w:name="_Toc186130576"/>
      <w:bookmarkEnd w:id="380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3807"/>
    </w:p>
    <w:p w14:paraId="5E0F50A3" w14:textId="72ABAEE5" w:rsidR="007569A2" w:rsidRPr="007C6909" w:rsidRDefault="00CE686F">
      <w:pPr>
        <w:pStyle w:val="ListParagraph"/>
        <w:numPr>
          <w:ilvl w:val="0"/>
          <w:numId w:val="190"/>
        </w:numPr>
        <w:spacing w:before="240"/>
        <w:ind w:left="709"/>
        <w:jc w:val="both"/>
        <w:rPr>
          <w:rFonts w:ascii="Times New Roman" w:hAnsi="Times New Roman" w:cs="Times New Roman"/>
          <w:b/>
          <w:sz w:val="24"/>
          <w:szCs w:val="24"/>
        </w:rPr>
        <w:pPrChange w:id="3808"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pPr>
        <w:numPr>
          <w:ilvl w:val="0"/>
          <w:numId w:val="117"/>
        </w:numPr>
        <w:spacing w:before="240" w:after="240" w:line="276" w:lineRule="auto"/>
        <w:jc w:val="both"/>
        <w:rPr>
          <w:rFonts w:ascii="Times New Roman" w:eastAsia="Times New Roman" w:hAnsi="Times New Roman" w:cs="Times New Roman"/>
          <w:sz w:val="24"/>
          <w:szCs w:val="24"/>
        </w:rPr>
        <w:pPrChange w:id="3809"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ind w:left="94"/>
              <w:rPr>
                <w:rFonts w:ascii="Times New Roman" w:eastAsia="Times New Roman" w:hAnsi="Times New Roman" w:cs="Times New Roman"/>
                <w:sz w:val="24"/>
                <w:szCs w:val="24"/>
                <w:lang w:val="en-US"/>
              </w:rPr>
              <w:pPrChange w:id="381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pPr>
              <w:widowControl w:val="0"/>
              <w:ind w:left="94"/>
              <w:rPr>
                <w:rFonts w:ascii="Times New Roman" w:eastAsia="Times New Roman" w:hAnsi="Times New Roman" w:cs="Times New Roman"/>
                <w:sz w:val="24"/>
                <w:szCs w:val="24"/>
                <w:lang w:val="en-US"/>
              </w:rPr>
              <w:pPrChange w:id="381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pPr>
              <w:widowControl w:val="0"/>
              <w:ind w:left="94"/>
              <w:rPr>
                <w:rFonts w:ascii="Times New Roman" w:eastAsia="Times New Roman" w:hAnsi="Times New Roman" w:cs="Times New Roman"/>
                <w:sz w:val="24"/>
                <w:szCs w:val="24"/>
                <w:lang w:val="en-US"/>
              </w:rPr>
              <w:pPrChange w:id="381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RDefault="003A5C9E">
            <w:pPr>
              <w:widowControl w:val="0"/>
              <w:rPr>
                <w:del w:id="3813" w:author="Việt Lương" w:date="2024-12-26T21:09:00Z" w16du:dateUtc="2024-12-26T14:09:00Z"/>
                <w:rFonts w:ascii="Times New Roman" w:eastAsia="Times New Roman" w:hAnsi="Times New Roman" w:cs="Times New Roman"/>
                <w:sz w:val="24"/>
                <w:szCs w:val="24"/>
                <w:lang w:val="en-US"/>
              </w:rPr>
              <w:pPrChange w:id="3814"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pPr>
              <w:widowControl w:val="0"/>
              <w:rPr>
                <w:rFonts w:ascii="Times New Roman" w:eastAsia="Times New Roman" w:hAnsi="Times New Roman" w:cs="Times New Roman"/>
                <w:sz w:val="24"/>
                <w:szCs w:val="24"/>
                <w:lang w:val="en-US"/>
              </w:rPr>
              <w:pPrChange w:id="3815" w:author="Việt Lương" w:date="2024-12-26T21:20:00Z" w16du:dateUtc="2024-12-26T14:20: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3816" w:name="_p8f7ejkoprs" w:colFirst="0" w:colLast="0"/>
      <w:bookmarkStart w:id="3817" w:name="_Toc186130577"/>
      <w:bookmarkEnd w:id="381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3817"/>
      <w:r>
        <w:rPr>
          <w:lang w:val="en-US"/>
        </w:rPr>
        <w:t xml:space="preserve"> </w:t>
      </w:r>
    </w:p>
    <w:p w14:paraId="015F7C62" w14:textId="77777777" w:rsidR="007569A2" w:rsidRPr="007C6909" w:rsidRDefault="00CE686F">
      <w:pPr>
        <w:numPr>
          <w:ilvl w:val="0"/>
          <w:numId w:val="118"/>
        </w:numPr>
        <w:spacing w:before="240"/>
        <w:jc w:val="both"/>
        <w:rPr>
          <w:rFonts w:ascii="Times New Roman" w:eastAsia="Times New Roman" w:hAnsi="Times New Roman" w:cs="Times New Roman"/>
          <w:sz w:val="24"/>
          <w:szCs w:val="24"/>
        </w:rPr>
        <w:pPrChange w:id="3818"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ind w:left="96"/>
              <w:rPr>
                <w:rFonts w:ascii="Times New Roman" w:eastAsia="Times New Roman" w:hAnsi="Times New Roman" w:cs="Times New Roman"/>
                <w:sz w:val="24"/>
                <w:szCs w:val="24"/>
                <w:lang w:val="en-US"/>
              </w:rPr>
              <w:pPrChange w:id="3819"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pPr>
              <w:widowControl w:val="0"/>
              <w:ind w:left="96"/>
              <w:rPr>
                <w:rFonts w:ascii="Times New Roman" w:eastAsia="Times New Roman" w:hAnsi="Times New Roman" w:cs="Times New Roman"/>
                <w:sz w:val="24"/>
                <w:szCs w:val="24"/>
                <w:lang w:val="en-US"/>
              </w:rPr>
              <w:pPrChange w:id="382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pPr>
              <w:widowControl w:val="0"/>
              <w:ind w:left="96"/>
              <w:rPr>
                <w:rFonts w:ascii="Times New Roman" w:eastAsia="Times New Roman" w:hAnsi="Times New Roman" w:cs="Times New Roman"/>
                <w:sz w:val="24"/>
                <w:szCs w:val="24"/>
                <w:lang w:val="en-US"/>
              </w:rPr>
              <w:pPrChange w:id="382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RDefault="00B63493">
            <w:pPr>
              <w:widowControl w:val="0"/>
              <w:ind w:left="96"/>
              <w:rPr>
                <w:del w:id="3822" w:author="Việt Lương" w:date="2024-12-26T21:09:00Z" w16du:dateUtc="2024-12-26T14:09:00Z"/>
                <w:rFonts w:ascii="Times New Roman" w:eastAsia="Times New Roman" w:hAnsi="Times New Roman" w:cs="Times New Roman"/>
                <w:sz w:val="24"/>
                <w:szCs w:val="24"/>
                <w:lang w:val="en-US"/>
              </w:rPr>
              <w:pPrChange w:id="382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pPr>
              <w:widowControl w:val="0"/>
              <w:ind w:left="96"/>
              <w:rPr>
                <w:rFonts w:ascii="Times New Roman" w:eastAsia="Times New Roman" w:hAnsi="Times New Roman" w:cs="Times New Roman"/>
                <w:sz w:val="24"/>
                <w:szCs w:val="24"/>
                <w:lang w:val="en-US"/>
                <w:rPrChange w:id="3824" w:author="Việt Lương" w:date="2024-12-26T21:20:00Z" w16du:dateUtc="2024-12-26T14:20:00Z">
                  <w:rPr>
                    <w:rFonts w:ascii="Times New Roman" w:eastAsia="Times New Roman" w:hAnsi="Times New Roman" w:cs="Times New Roman"/>
                    <w:sz w:val="24"/>
                    <w:szCs w:val="24"/>
                  </w:rPr>
                </w:rPrChange>
              </w:rPr>
              <w:pPrChange w:id="3825" w:author="Việt Lương" w:date="2024-12-26T21:20:00Z" w16du:dateUtc="2024-12-26T14:20:00Z">
                <w:pPr>
                  <w:widowControl w:val="0"/>
                  <w:spacing w:line="240" w:lineRule="auto"/>
                  <w:ind w:left="94"/>
                </w:pPr>
              </w:pPrChange>
            </w:pPr>
            <w:del w:id="3826"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3827" w:name="_270ms2xw580" w:colFirst="0" w:colLast="0"/>
      <w:bookmarkStart w:id="3828" w:name="_Toc186130578"/>
      <w:bookmarkEnd w:id="382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3828"/>
      <w:r>
        <w:rPr>
          <w:lang w:val="en-US"/>
        </w:rPr>
        <w:t xml:space="preserve"> </w:t>
      </w:r>
    </w:p>
    <w:p w14:paraId="65F17554" w14:textId="77777777" w:rsidR="007569A2" w:rsidRPr="007C6909" w:rsidRDefault="00CE686F">
      <w:pPr>
        <w:numPr>
          <w:ilvl w:val="0"/>
          <w:numId w:val="119"/>
        </w:numPr>
        <w:jc w:val="both"/>
        <w:rPr>
          <w:rFonts w:ascii="Times New Roman" w:eastAsia="Times New Roman" w:hAnsi="Times New Roman" w:cs="Times New Roman"/>
          <w:sz w:val="24"/>
          <w:szCs w:val="24"/>
        </w:rPr>
        <w:pPrChange w:id="3829"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3830" w:author="Việt Lương" w:date="2024-12-26T21:20:00Z" w16du:dateUtc="2024-12-26T14:20: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3831"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3832"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3832"/>
      <w:r>
        <w:rPr>
          <w:lang w:val="en-US"/>
        </w:rPr>
        <w:t xml:space="preserve"> </w:t>
      </w:r>
    </w:p>
    <w:p w14:paraId="3F9B5A61" w14:textId="1BB87CB3" w:rsidR="00987FAD" w:rsidRPr="007C6909" w:rsidRDefault="0D409C1B">
      <w:pPr>
        <w:pStyle w:val="ListParagraph"/>
        <w:numPr>
          <w:ilvl w:val="0"/>
          <w:numId w:val="120"/>
        </w:numPr>
        <w:spacing w:after="200"/>
        <w:ind w:left="714" w:hanging="357"/>
        <w:jc w:val="both"/>
        <w:rPr>
          <w:rFonts w:ascii="Times New Roman" w:eastAsia="Times New Roman" w:hAnsi="Times New Roman" w:cs="Times New Roman"/>
          <w:b/>
          <w:sz w:val="24"/>
          <w:szCs w:val="24"/>
        </w:rPr>
        <w:pPrChange w:id="3833"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pPr>
        <w:pStyle w:val="ListParagraph"/>
        <w:numPr>
          <w:ilvl w:val="0"/>
          <w:numId w:val="121"/>
        </w:numPr>
        <w:spacing w:after="200"/>
        <w:ind w:left="714" w:hanging="357"/>
        <w:jc w:val="both"/>
        <w:rPr>
          <w:rFonts w:ascii="Times New Roman" w:eastAsia="Times New Roman" w:hAnsi="Times New Roman" w:cs="Times New Roman"/>
          <w:sz w:val="24"/>
          <w:szCs w:val="24"/>
        </w:rPr>
        <w:pPrChange w:id="3834"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pPr>
              <w:widowControl w:val="0"/>
              <w:ind w:left="94"/>
              <w:rPr>
                <w:rFonts w:ascii="Times New Roman" w:eastAsia="Times New Roman" w:hAnsi="Times New Roman" w:cs="Times New Roman"/>
                <w:sz w:val="24"/>
                <w:szCs w:val="24"/>
                <w:lang w:val="en-US"/>
              </w:rPr>
              <w:pPrChange w:id="3835"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pPr>
              <w:widowControl w:val="0"/>
              <w:ind w:left="94"/>
              <w:rPr>
                <w:rFonts w:ascii="Times New Roman" w:eastAsia="Times New Roman" w:hAnsi="Times New Roman" w:cs="Times New Roman"/>
                <w:sz w:val="24"/>
                <w:szCs w:val="24"/>
                <w:lang w:val="en-US"/>
              </w:rPr>
              <w:pPrChange w:id="3836"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pPr>
              <w:widowControl w:val="0"/>
              <w:ind w:left="94"/>
              <w:rPr>
                <w:rFonts w:ascii="Times New Roman" w:eastAsia="Times New Roman" w:hAnsi="Times New Roman" w:cs="Times New Roman"/>
                <w:sz w:val="24"/>
                <w:szCs w:val="24"/>
                <w:lang w:val="en-US"/>
              </w:rPr>
              <w:pPrChange w:id="383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RDefault="00C23571">
            <w:pPr>
              <w:widowControl w:val="0"/>
              <w:rPr>
                <w:del w:id="3838" w:author="Việt Lương" w:date="2024-12-26T21:09:00Z" w16du:dateUtc="2024-12-26T14:09:00Z"/>
                <w:rFonts w:ascii="Times New Roman" w:eastAsia="Times New Roman" w:hAnsi="Times New Roman" w:cs="Times New Roman"/>
                <w:sz w:val="24"/>
                <w:szCs w:val="24"/>
                <w:lang w:val="en-US"/>
              </w:rPr>
              <w:pPrChange w:id="3839"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RDefault="00C23571" w:rsidP="11F45B28">
            <w:pPr>
              <w:widowControl w:val="0"/>
              <w:spacing w:line="240" w:lineRule="auto"/>
              <w:ind w:left="94"/>
              <w:rPr>
                <w:del w:id="3840"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pPr>
              <w:widowControl w:val="0"/>
              <w:rPr>
                <w:rFonts w:ascii="Times New Roman" w:eastAsia="Times New Roman" w:hAnsi="Times New Roman" w:cs="Times New Roman"/>
                <w:sz w:val="24"/>
                <w:szCs w:val="24"/>
                <w:lang w:val="en-US"/>
                <w:rPrChange w:id="3841" w:author="Việt Lương" w:date="2024-12-26T21:20:00Z" w16du:dateUtc="2024-12-26T14:20:00Z">
                  <w:rPr>
                    <w:rFonts w:ascii="Times New Roman" w:eastAsia="Times New Roman" w:hAnsi="Times New Roman" w:cs="Times New Roman"/>
                    <w:sz w:val="24"/>
                    <w:szCs w:val="24"/>
                  </w:rPr>
                </w:rPrChange>
              </w:rPr>
              <w:pPrChange w:id="3842" w:author="Việt Lương" w:date="2024-12-26T21:20:00Z" w16du:dateUtc="2024-12-26T14:20:00Z">
                <w:pPr>
                  <w:widowControl w:val="0"/>
                  <w:spacing w:line="240" w:lineRule="auto"/>
                  <w:ind w:left="94"/>
                </w:pPr>
              </w:pPrChange>
            </w:pPr>
            <w:del w:id="3843" w:author="Việt Lương" w:date="2024-12-26T21:08:00Z" w16du:dateUtc="2024-12-26T14:08:00Z">
              <w:r w:rsidRPr="007C6909">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3844"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3844"/>
      <w:r w:rsidR="00115DF8">
        <w:rPr>
          <w:lang w:val="en-US"/>
        </w:rPr>
        <w:t xml:space="preserve"> </w:t>
      </w:r>
    </w:p>
    <w:p w14:paraId="25F87938" w14:textId="1BD503F1" w:rsidR="0D409C1B" w:rsidRPr="007C6909" w:rsidRDefault="48DA2023">
      <w:pPr>
        <w:pStyle w:val="ListParagraph"/>
        <w:numPr>
          <w:ilvl w:val="0"/>
          <w:numId w:val="122"/>
        </w:numPr>
        <w:spacing w:after="200"/>
        <w:rPr>
          <w:rFonts w:ascii="Times New Roman" w:eastAsia="Times New Roman" w:hAnsi="Times New Roman" w:cs="Times New Roman"/>
          <w:sz w:val="24"/>
          <w:szCs w:val="24"/>
        </w:rPr>
        <w:pPrChange w:id="3845"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3846"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3846"/>
      <w:r>
        <w:rPr>
          <w:lang w:val="en-US"/>
        </w:rPr>
        <w:t xml:space="preserve"> </w:t>
      </w:r>
    </w:p>
    <w:p w14:paraId="74050362" w14:textId="74DEBB04" w:rsidR="0D409C1B" w:rsidRPr="007C6909" w:rsidRDefault="48DA2023">
      <w:pPr>
        <w:pStyle w:val="ListParagraph"/>
        <w:numPr>
          <w:ilvl w:val="0"/>
          <w:numId w:val="123"/>
        </w:numPr>
        <w:spacing w:after="200"/>
        <w:rPr>
          <w:rFonts w:ascii="Times New Roman" w:eastAsia="Times New Roman" w:hAnsi="Times New Roman" w:cs="Times New Roman"/>
          <w:sz w:val="24"/>
          <w:szCs w:val="24"/>
        </w:rPr>
        <w:pPrChange w:id="3847"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3848"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3848"/>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3849"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3849"/>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RDefault="6B39BFC2" w:rsidP="00034C0F">
            <w:pPr>
              <w:pStyle w:val="ListParagraph"/>
              <w:widowControl w:val="0"/>
              <w:numPr>
                <w:ilvl w:val="0"/>
                <w:numId w:val="11"/>
              </w:numPr>
              <w:rPr>
                <w:del w:id="3850"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RDefault="5A64F9FC">
            <w:pPr>
              <w:pStyle w:val="ListParagraph"/>
              <w:widowControl w:val="0"/>
              <w:numPr>
                <w:ilvl w:val="0"/>
                <w:numId w:val="11"/>
              </w:numPr>
              <w:rPr>
                <w:del w:id="3851" w:author="Việt Lương" w:date="2024-12-26T21:10:00Z" w16du:dateUtc="2024-12-26T14:10:00Z"/>
                <w:rFonts w:ascii="Times New Roman" w:eastAsia="Times New Roman" w:hAnsi="Times New Roman" w:cs="Times New Roman"/>
                <w:sz w:val="24"/>
                <w:szCs w:val="24"/>
                <w:lang w:val="en-US"/>
                <w:rPrChange w:id="3852" w:author="Việt Lương" w:date="2024-12-26T21:20:00Z" w16du:dateUtc="2024-12-26T14:20:00Z">
                  <w:rPr>
                    <w:del w:id="3853" w:author="Việt Lương" w:date="2024-12-26T21:10:00Z" w16du:dateUtc="2024-12-26T14:10:00Z"/>
                    <w:rFonts w:ascii="Times New Roman" w:eastAsia="Times New Roman" w:hAnsi="Times New Roman" w:cs="Times New Roman"/>
                    <w:sz w:val="24"/>
                    <w:szCs w:val="24"/>
                  </w:rPr>
                </w:rPrChange>
              </w:rPr>
              <w:pPrChange w:id="3854" w:author="Việt Lương" w:date="2024-12-26T21:20:00Z" w16du:dateUtc="2024-12-26T14:20:00Z">
                <w:pPr>
                  <w:widowControl w:val="0"/>
                </w:pPr>
              </w:pPrChange>
            </w:pPr>
          </w:p>
          <w:p w14:paraId="24428368" w14:textId="6402751B" w:rsidR="5A8F1AFB" w:rsidRPr="007C6909" w:rsidRDefault="5A8F1AFB">
            <w:pPr>
              <w:pStyle w:val="ListParagraph"/>
              <w:rPr>
                <w:del w:id="3855" w:author="Việt Lương" w:date="2024-12-26T21:10:00Z" w16du:dateUtc="2024-12-26T14:10:00Z"/>
              </w:rPr>
              <w:pPrChange w:id="3856" w:author="Việt Lương" w:date="2024-12-26T21:20:00Z" w16du:dateUtc="2024-12-26T14:20:00Z">
                <w:pPr>
                  <w:widowControl w:val="0"/>
                  <w:spacing w:line="240" w:lineRule="auto"/>
                </w:pPr>
              </w:pPrChange>
            </w:pPr>
            <w:del w:id="3857" w:author="Việt Lương" w:date="2024-12-26T21:10:00Z" w16du:dateUtc="2024-12-26T14:10:00Z">
              <w:r w:rsidRPr="007C6909">
                <w:delText xml:space="preserve"> </w:delText>
              </w:r>
            </w:del>
          </w:p>
          <w:p w14:paraId="3AF7A2AE" w14:textId="6BB96699" w:rsidR="5A64F9FC" w:rsidRPr="007C6909" w:rsidRDefault="5A64F9FC">
            <w:pPr>
              <w:pStyle w:val="ListParagraph"/>
              <w:widowControl w:val="0"/>
              <w:numPr>
                <w:ilvl w:val="0"/>
                <w:numId w:val="11"/>
              </w:numPr>
              <w:pPrChange w:id="3858" w:author="Việt Lương" w:date="2024-12-26T21:20:00Z" w16du:dateUtc="2024-12-26T14:2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3859"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3859"/>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pPr>
              <w:widowControl w:val="0"/>
              <w:ind w:left="96"/>
              <w:rPr>
                <w:rFonts w:ascii="Times New Roman" w:eastAsia="Times New Roman" w:hAnsi="Times New Roman" w:cs="Times New Roman"/>
                <w:sz w:val="24"/>
                <w:szCs w:val="24"/>
                <w:lang w:val="en-US"/>
              </w:rPr>
              <w:pPrChange w:id="386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pPr>
              <w:widowControl w:val="0"/>
              <w:ind w:left="96"/>
              <w:rPr>
                <w:rFonts w:ascii="Times New Roman" w:eastAsia="Times New Roman" w:hAnsi="Times New Roman" w:cs="Times New Roman"/>
                <w:sz w:val="24"/>
                <w:szCs w:val="24"/>
                <w:lang w:val="en-US"/>
              </w:rPr>
              <w:pPrChange w:id="386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pPr>
              <w:widowControl w:val="0"/>
              <w:ind w:left="96"/>
              <w:rPr>
                <w:rFonts w:ascii="Times New Roman" w:eastAsia="Times New Roman" w:hAnsi="Times New Roman" w:cs="Times New Roman"/>
                <w:sz w:val="24"/>
                <w:szCs w:val="24"/>
                <w:lang w:val="en-US"/>
              </w:rPr>
              <w:pPrChange w:id="386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pPr>
              <w:widowControl w:val="0"/>
              <w:ind w:left="96"/>
              <w:rPr>
                <w:rFonts w:ascii="Times New Roman" w:eastAsia="Times New Roman" w:hAnsi="Times New Roman" w:cs="Times New Roman"/>
                <w:sz w:val="24"/>
                <w:szCs w:val="24"/>
                <w:lang w:val="en-US"/>
              </w:rPr>
              <w:pPrChange w:id="38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pPr>
              <w:widowControl w:val="0"/>
              <w:ind w:left="96"/>
              <w:rPr>
                <w:rFonts w:ascii="Times New Roman" w:eastAsia="Times New Roman" w:hAnsi="Times New Roman" w:cs="Times New Roman"/>
                <w:sz w:val="24"/>
                <w:szCs w:val="24"/>
                <w:lang w:val="en-US"/>
              </w:rPr>
              <w:pPrChange w:id="386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pPr>
              <w:widowControl w:val="0"/>
              <w:ind w:left="96"/>
              <w:rPr>
                <w:rFonts w:ascii="Times New Roman" w:eastAsia="Times New Roman" w:hAnsi="Times New Roman" w:cs="Times New Roman"/>
                <w:sz w:val="24"/>
                <w:szCs w:val="24"/>
                <w:lang w:val="en-US"/>
              </w:rPr>
              <w:pPrChange w:id="38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pPr>
              <w:widowControl w:val="0"/>
              <w:ind w:left="96"/>
              <w:rPr>
                <w:rFonts w:ascii="Times New Roman" w:eastAsia="Times New Roman" w:hAnsi="Times New Roman" w:cs="Times New Roman"/>
                <w:sz w:val="24"/>
                <w:szCs w:val="24"/>
                <w:lang w:val="en-US"/>
              </w:rPr>
              <w:pPrChange w:id="38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pPr>
              <w:widowControl w:val="0"/>
              <w:ind w:left="96"/>
              <w:rPr>
                <w:rFonts w:ascii="Times New Roman" w:eastAsia="Times New Roman" w:hAnsi="Times New Roman" w:cs="Times New Roman"/>
                <w:sz w:val="24"/>
                <w:szCs w:val="24"/>
                <w:lang w:val="en-US"/>
              </w:rPr>
              <w:pPrChange w:id="38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pPr>
              <w:widowControl w:val="0"/>
              <w:ind w:left="96"/>
              <w:rPr>
                <w:rFonts w:ascii="Times New Roman" w:eastAsia="Times New Roman" w:hAnsi="Times New Roman" w:cs="Times New Roman"/>
                <w:sz w:val="24"/>
                <w:szCs w:val="24"/>
                <w:lang w:val="en-US"/>
              </w:rPr>
              <w:pPrChange w:id="38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pPr>
              <w:widowControl w:val="0"/>
              <w:ind w:left="96"/>
              <w:rPr>
                <w:rFonts w:ascii="Times New Roman" w:eastAsia="Times New Roman" w:hAnsi="Times New Roman" w:cs="Times New Roman"/>
                <w:sz w:val="24"/>
                <w:szCs w:val="24"/>
                <w:lang w:val="en-US"/>
              </w:rPr>
              <w:pPrChange w:id="386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pPr>
              <w:widowControl w:val="0"/>
              <w:ind w:left="96"/>
              <w:rPr>
                <w:rFonts w:ascii="Times New Roman" w:eastAsia="Times New Roman" w:hAnsi="Times New Roman" w:cs="Times New Roman"/>
                <w:sz w:val="24"/>
                <w:szCs w:val="24"/>
                <w:lang w:val="en-US"/>
              </w:rPr>
              <w:pPrChange w:id="387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3871"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3871"/>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RDefault="00980C1E" w:rsidP="0020797E">
            <w:pPr>
              <w:widowControl w:val="0"/>
              <w:ind w:left="94"/>
              <w:rPr>
                <w:del w:id="3872"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9241C3">
            <w:pPr>
              <w:widowControl w:val="0"/>
              <w:ind w:left="94"/>
              <w:rPr>
                <w:rFonts w:ascii="Times New Roman" w:eastAsia="Times New Roman" w:hAnsi="Times New Roman" w:cs="Times New Roman"/>
                <w:sz w:val="24"/>
                <w:szCs w:val="24"/>
                <w:lang w:val="en-US"/>
              </w:rPr>
            </w:pPr>
            <w:del w:id="3873" w:author="Việt Lương" w:date="2024-12-26T21:10:00Z" w16du:dateUtc="2024-12-26T14:10:00Z">
              <w:r w:rsidRPr="007C6909">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3874"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3874"/>
      <w:r>
        <w:rPr>
          <w:lang w:val="en-US"/>
        </w:rPr>
        <w:t xml:space="preserve"> </w:t>
      </w:r>
    </w:p>
    <w:p w14:paraId="0A821549" w14:textId="77777777" w:rsidR="007569A2" w:rsidRDefault="007569A2" w:rsidP="00C60A20">
      <w:pPr>
        <w:pStyle w:val="ListParagraph"/>
      </w:pPr>
      <w:bookmarkStart w:id="3875" w:name="_qpioi3qn2yo2" w:colFirst="0" w:colLast="0"/>
      <w:bookmarkEnd w:id="3875"/>
    </w:p>
    <w:p w14:paraId="0AB72B97" w14:textId="77777777" w:rsidR="007569A2" w:rsidRDefault="00CE686F" w:rsidP="0053380D">
      <w:pPr>
        <w:pStyle w:val="Heading2"/>
      </w:pPr>
      <w:bookmarkStart w:id="3876" w:name="_Toc185954684"/>
      <w:bookmarkStart w:id="3877" w:name="_Toc185955158"/>
      <w:bookmarkStart w:id="3878" w:name="_Toc186130308"/>
      <w:r>
        <w:t>2.2 Thiết kế hệ thống</w:t>
      </w:r>
      <w:bookmarkEnd w:id="3876"/>
      <w:bookmarkEnd w:id="3877"/>
      <w:bookmarkEnd w:id="3878"/>
      <w:r>
        <w:t xml:space="preserve"> </w:t>
      </w:r>
    </w:p>
    <w:p w14:paraId="30BED4EF" w14:textId="77777777" w:rsidR="007569A2" w:rsidRDefault="00CE686F">
      <w:pPr>
        <w:pStyle w:val="Heading3"/>
        <w:spacing w:after="120"/>
        <w:pPrChange w:id="3879" w:author="Việt Lương" w:date="2024-12-26T18:41:00Z" w16du:dateUtc="2024-12-26T11:41:00Z">
          <w:pPr>
            <w:pStyle w:val="Heading3"/>
          </w:pPr>
        </w:pPrChange>
      </w:pPr>
      <w:bookmarkStart w:id="3880" w:name="_Toc185954685"/>
      <w:bookmarkStart w:id="3881" w:name="_Toc185955159"/>
      <w:bookmarkStart w:id="3882" w:name="_Toc186130309"/>
      <w:r>
        <w:t>2.2.1 Thiết kế các mô hình thông tin tuần tự của hệ thống</w:t>
      </w:r>
      <w:bookmarkEnd w:id="3880"/>
      <w:bookmarkEnd w:id="3881"/>
      <w:bookmarkEnd w:id="3882"/>
      <w:r>
        <w:t xml:space="preserve"> </w:t>
      </w:r>
    </w:p>
    <w:p w14:paraId="4354E696" w14:textId="14A96C42" w:rsidR="007569A2" w:rsidRPr="007C6909" w:rsidRDefault="00C17A35">
      <w:pPr>
        <w:pStyle w:val="ListParagraph"/>
        <w:numPr>
          <w:ilvl w:val="0"/>
          <w:numId w:val="191"/>
        </w:numPr>
        <w:spacing w:after="120"/>
        <w:ind w:left="426"/>
        <w:rPr>
          <w:rFonts w:cs="Times New Roman"/>
          <w:sz w:val="24"/>
          <w:szCs w:val="24"/>
        </w:rPr>
        <w:pPrChange w:id="3883"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Tìm kiếm sản phẩm</w:t>
      </w:r>
      <w:r w:rsidRPr="007C6909">
        <w:rPr>
          <w:rFonts w:ascii="Times New Roman" w:hAnsi="Times New Roman" w:cs="Times New Roman"/>
          <w:sz w:val="24"/>
          <w:szCs w:val="24"/>
          <w:lang w:val="vi-VN"/>
        </w:rPr>
        <w:t xml:space="preserve"> “</w:t>
      </w:r>
    </w:p>
    <w:p w14:paraId="5DCF55F6" w14:textId="213BB5F2" w:rsidR="00AD36A4" w:rsidRDefault="00E629EF">
      <w:pPr>
        <w:spacing w:after="120"/>
        <w:rPr>
          <w:lang w:val="en-US"/>
        </w:rPr>
        <w:pPrChange w:id="3884" w:author="Việt Lương" w:date="2024-12-26T18:41:00Z" w16du:dateUtc="2024-12-26T11:41:00Z">
          <w:pPr/>
        </w:pPrChange>
      </w:pPr>
      <w:bookmarkStart w:id="3885" w:name="_Toc186027543"/>
      <w:bookmarkStart w:id="3886" w:name="_Toc186027702"/>
      <w:del w:id="3887" w:author="Việt Lương" w:date="2024-12-28T11:16:00Z" w16du:dateUtc="2024-12-28T04:16:00Z">
        <w:r w:rsidRPr="00E629EF" w:rsidDel="00EF5487">
          <w:rPr>
            <w:noProof/>
            <w:lang w:val="en-US"/>
          </w:rPr>
          <w:drawing>
            <wp:inline distT="0" distB="0" distL="0" distR="0" wp14:anchorId="44FA88C6" wp14:editId="08641E6C">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1"/>
                      <a:stretch>
                        <a:fillRect/>
                      </a:stretch>
                    </pic:blipFill>
                    <pic:spPr>
                      <a:xfrm>
                        <a:off x="0" y="0"/>
                        <a:ext cx="5733415" cy="2291715"/>
                      </a:xfrm>
                      <a:prstGeom prst="rect">
                        <a:avLst/>
                      </a:prstGeom>
                    </pic:spPr>
                  </pic:pic>
                </a:graphicData>
              </a:graphic>
            </wp:inline>
          </w:drawing>
        </w:r>
      </w:del>
      <w:ins w:id="3888" w:author="Việt Lương" w:date="2024-12-28T11:16:00Z" w16du:dateUtc="2024-12-28T04:16:00Z">
        <w:r w:rsidR="00EF5487" w:rsidRPr="00EF5487">
          <w:rPr>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2"/>
                      <a:stretch>
                        <a:fillRect/>
                      </a:stretch>
                    </pic:blipFill>
                    <pic:spPr>
                      <a:xfrm>
                        <a:off x="0" y="0"/>
                        <a:ext cx="5733415" cy="2242820"/>
                      </a:xfrm>
                      <a:prstGeom prst="rect">
                        <a:avLst/>
                      </a:prstGeom>
                    </pic:spPr>
                  </pic:pic>
                </a:graphicData>
              </a:graphic>
            </wp:inline>
          </w:drawing>
        </w:r>
      </w:ins>
    </w:p>
    <w:p w14:paraId="5BAD3425" w14:textId="49C87354" w:rsidR="007569A2" w:rsidRDefault="001A024E">
      <w:pPr>
        <w:pStyle w:val="Caption"/>
        <w:spacing w:before="240" w:after="120"/>
        <w:rPr>
          <w:lang w:val="en-US"/>
        </w:rPr>
        <w:pPrChange w:id="3889" w:author="Việt Lương" w:date="2024-12-26T18:41:00Z" w16du:dateUtc="2024-12-26T11:41:00Z">
          <w:pPr>
            <w:pStyle w:val="Caption"/>
            <w:spacing w:before="240"/>
          </w:pPr>
        </w:pPrChange>
      </w:pPr>
      <w:bookmarkStart w:id="3890" w:name="_Toc186028058"/>
      <w:bookmarkStart w:id="3891"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3885"/>
      <w:bookmarkEnd w:id="3886"/>
      <w:bookmarkEnd w:id="3890"/>
      <w:r w:rsidR="00E629EF">
        <w:rPr>
          <w:lang w:val="en-US"/>
        </w:rPr>
        <w:t xml:space="preserve"> </w:t>
      </w:r>
      <w:r w:rsidR="006213C8">
        <w:rPr>
          <w:lang w:val="en-US"/>
        </w:rPr>
        <w:t>theo từ khóa</w:t>
      </w:r>
      <w:bookmarkEnd w:id="3891"/>
    </w:p>
    <w:p w14:paraId="4BE5E9B9" w14:textId="6908D3AF" w:rsidR="00870106" w:rsidRPr="00870106" w:rsidRDefault="001852E3">
      <w:pPr>
        <w:spacing w:after="120"/>
        <w:rPr>
          <w:lang w:val="en-US"/>
        </w:rPr>
        <w:pPrChange w:id="3892" w:author="Việt Lương" w:date="2024-12-26T18:41:00Z" w16du:dateUtc="2024-12-26T11:41:00Z">
          <w:pPr/>
        </w:pPrChange>
      </w:pPr>
      <w:del w:id="3893" w:author="Việt Lương" w:date="2024-12-28T11:29:00Z" w16du:dateUtc="2024-12-28T04:29:00Z">
        <w:r w:rsidRPr="001852E3" w:rsidDel="00E552D7">
          <w:rPr>
            <w:noProof/>
            <w:lang w:val="en-US"/>
          </w:rPr>
          <w:drawing>
            <wp:inline distT="0" distB="0" distL="0" distR="0" wp14:anchorId="6AF58280" wp14:editId="3B7868DB">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3"/>
                      <a:stretch>
                        <a:fillRect/>
                      </a:stretch>
                    </pic:blipFill>
                    <pic:spPr>
                      <a:xfrm>
                        <a:off x="0" y="0"/>
                        <a:ext cx="5733415" cy="3218180"/>
                      </a:xfrm>
                      <a:prstGeom prst="rect">
                        <a:avLst/>
                      </a:prstGeom>
                    </pic:spPr>
                  </pic:pic>
                </a:graphicData>
              </a:graphic>
            </wp:inline>
          </w:drawing>
        </w:r>
      </w:del>
      <w:ins w:id="3894" w:author="Việt Lương" w:date="2024-12-28T11:29:00Z" w16du:dateUtc="2024-12-28T04:29:00Z">
        <w:r w:rsidR="00E552D7" w:rsidRPr="00E552D7">
          <w:rPr>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4"/>
                      <a:stretch>
                        <a:fillRect/>
                      </a:stretch>
                    </pic:blipFill>
                    <pic:spPr>
                      <a:xfrm>
                        <a:off x="0" y="0"/>
                        <a:ext cx="5733415" cy="3336290"/>
                      </a:xfrm>
                      <a:prstGeom prst="rect">
                        <a:avLst/>
                      </a:prstGeom>
                    </pic:spPr>
                  </pic:pic>
                </a:graphicData>
              </a:graphic>
            </wp:inline>
          </w:drawing>
        </w:r>
      </w:ins>
    </w:p>
    <w:p w14:paraId="321748A3" w14:textId="3D3229E3" w:rsidR="00E629EF" w:rsidRPr="006213C8" w:rsidRDefault="006213C8">
      <w:pPr>
        <w:pStyle w:val="Caption"/>
        <w:spacing w:after="120"/>
        <w:rPr>
          <w:lang w:val="en-US"/>
        </w:rPr>
        <w:pPrChange w:id="3895" w:author="Việt Lương" w:date="2024-12-26T18:41:00Z" w16du:dateUtc="2024-12-26T11:41:00Z">
          <w:pPr>
            <w:pStyle w:val="Caption"/>
          </w:pPr>
        </w:pPrChange>
      </w:pPr>
      <w:bookmarkStart w:id="3896"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3896"/>
    </w:p>
    <w:p w14:paraId="407305FF" w14:textId="4B2D9C36" w:rsidR="00E629EF" w:rsidDel="0053380D" w:rsidRDefault="00E629EF">
      <w:pPr>
        <w:spacing w:after="120"/>
        <w:rPr>
          <w:del w:id="3897" w:author="Việt Lương" w:date="2024-12-26T18:41:00Z" w16du:dateUtc="2024-12-26T11:41:00Z"/>
          <w:lang w:val="en-US"/>
        </w:rPr>
        <w:pPrChange w:id="3898" w:author="Việt Lương" w:date="2024-12-26T18:41:00Z" w16du:dateUtc="2024-12-26T11:41:00Z">
          <w:pPr/>
        </w:pPrChange>
      </w:pPr>
    </w:p>
    <w:p w14:paraId="2242EE58" w14:textId="77777777" w:rsidR="00650935" w:rsidRPr="007C6909" w:rsidDel="0053380D" w:rsidRDefault="00650935">
      <w:pPr>
        <w:spacing w:after="120"/>
        <w:rPr>
          <w:del w:id="3899" w:author="Việt Lương" w:date="2024-12-26T18:41:00Z" w16du:dateUtc="2024-12-26T11:41:00Z"/>
          <w:lang w:val="en-US"/>
        </w:rPr>
        <w:pPrChange w:id="3900" w:author="Việt Lương" w:date="2024-12-26T18:41:00Z" w16du:dateUtc="2024-12-26T11:41:00Z">
          <w:pPr/>
        </w:pPrChange>
      </w:pPr>
    </w:p>
    <w:p w14:paraId="0AD13EA4" w14:textId="42AAEBCE" w:rsidR="007569A2" w:rsidRPr="007C6909" w:rsidRDefault="00C17A35">
      <w:pPr>
        <w:pStyle w:val="ListParagraph"/>
        <w:numPr>
          <w:ilvl w:val="0"/>
          <w:numId w:val="192"/>
        </w:numPr>
        <w:spacing w:after="120"/>
        <w:ind w:left="426"/>
        <w:rPr>
          <w:rFonts w:cs="Times New Roman"/>
          <w:sz w:val="24"/>
          <w:szCs w:val="24"/>
        </w:rPr>
        <w:pPrChange w:id="3901"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Đăng nhập</w:t>
      </w:r>
      <w:r w:rsidRPr="007C6909">
        <w:rPr>
          <w:rFonts w:ascii="Times New Roman" w:hAnsi="Times New Roman" w:cs="Times New Roman"/>
          <w:b/>
          <w:bCs/>
          <w:sz w:val="24"/>
          <w:szCs w:val="24"/>
          <w:lang w:val="vi-VN"/>
        </w:rPr>
        <w:t xml:space="preserve"> “</w:t>
      </w:r>
    </w:p>
    <w:p w14:paraId="0C7D08AC" w14:textId="71D578FF" w:rsidR="007569A2" w:rsidRDefault="002238B7">
      <w:pPr>
        <w:spacing w:after="120"/>
        <w:rPr>
          <w:sz w:val="28"/>
          <w:szCs w:val="28"/>
        </w:rPr>
        <w:pPrChange w:id="3902" w:author="Việt Lương" w:date="2024-12-26T18:41:00Z" w16du:dateUtc="2024-12-26T11:41:00Z">
          <w:pPr/>
        </w:pPrChange>
      </w:pPr>
      <w:r w:rsidRPr="002238B7">
        <w:rPr>
          <w:noProof/>
        </w:rPr>
        <w:t xml:space="preserve"> </w:t>
      </w:r>
      <w:del w:id="3903" w:author="Việt Lương" w:date="2024-12-28T11:51:00Z" w16du:dateUtc="2024-12-28T04:51:00Z">
        <w:r w:rsidRPr="002238B7" w:rsidDel="00D1458F">
          <w:rPr>
            <w:noProof/>
            <w:sz w:val="28"/>
            <w:szCs w:val="28"/>
          </w:rPr>
          <w:drawing>
            <wp:inline distT="0" distB="0" distL="0" distR="0" wp14:anchorId="3B2B4AB5" wp14:editId="5E278B6F">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5"/>
                      <a:stretch>
                        <a:fillRect/>
                      </a:stretch>
                    </pic:blipFill>
                    <pic:spPr>
                      <a:xfrm>
                        <a:off x="0" y="0"/>
                        <a:ext cx="5733415" cy="2403475"/>
                      </a:xfrm>
                      <a:prstGeom prst="rect">
                        <a:avLst/>
                      </a:prstGeom>
                    </pic:spPr>
                  </pic:pic>
                </a:graphicData>
              </a:graphic>
            </wp:inline>
          </w:drawing>
        </w:r>
      </w:del>
      <w:ins w:id="3904" w:author="Việt Lương" w:date="2024-12-28T11:51:00Z" w16du:dateUtc="2024-12-28T04:51:00Z">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6"/>
                      <a:stretch>
                        <a:fillRect/>
                      </a:stretch>
                    </pic:blipFill>
                    <pic:spPr>
                      <a:xfrm>
                        <a:off x="0" y="0"/>
                        <a:ext cx="5733415" cy="2680970"/>
                      </a:xfrm>
                      <a:prstGeom prst="rect">
                        <a:avLst/>
                      </a:prstGeom>
                    </pic:spPr>
                  </pic:pic>
                </a:graphicData>
              </a:graphic>
            </wp:inline>
          </w:drawing>
        </w:r>
      </w:ins>
    </w:p>
    <w:p w14:paraId="37A31054" w14:textId="0B40B761" w:rsidR="007569A2" w:rsidRDefault="009E088B">
      <w:pPr>
        <w:pStyle w:val="Caption"/>
        <w:spacing w:before="240" w:after="120"/>
        <w:rPr>
          <w:lang w:val="en-US"/>
        </w:rPr>
        <w:pPrChange w:id="3905" w:author="Việt Lương" w:date="2024-12-26T18:41:00Z" w16du:dateUtc="2024-12-26T11:41:00Z">
          <w:pPr>
            <w:pStyle w:val="Caption"/>
            <w:spacing w:before="240"/>
          </w:pPr>
        </w:pPrChange>
      </w:pPr>
      <w:bookmarkStart w:id="3906" w:name="_Toc186027544"/>
      <w:bookmarkStart w:id="3907" w:name="_Toc186027703"/>
      <w:bookmarkStart w:id="3908" w:name="_Toc186028059"/>
      <w:bookmarkStart w:id="3909"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3906"/>
      <w:bookmarkEnd w:id="3907"/>
      <w:bookmarkEnd w:id="3908"/>
      <w:bookmarkEnd w:id="3909"/>
    </w:p>
    <w:p w14:paraId="4A5339C3" w14:textId="708C6B6C" w:rsidR="00F617C6" w:rsidRPr="007C6909" w:rsidRDefault="00F617C6">
      <w:pPr>
        <w:pStyle w:val="Caption"/>
        <w:spacing w:after="120"/>
        <w:rPr>
          <w:lang w:val="en-US"/>
        </w:rPr>
        <w:pPrChange w:id="3910" w:author="Việt Lương" w:date="2024-12-26T18:41:00Z" w16du:dateUtc="2024-12-26T11:41:00Z">
          <w:pPr>
            <w:pStyle w:val="Caption"/>
          </w:pPr>
        </w:pPrChange>
      </w:pPr>
    </w:p>
    <w:p w14:paraId="3A9EF079" w14:textId="77777777" w:rsidR="009F122F" w:rsidDel="0053380D" w:rsidRDefault="009F122F">
      <w:pPr>
        <w:spacing w:after="120"/>
        <w:rPr>
          <w:del w:id="3911" w:author="Việt Lương" w:date="2024-12-26T18:42:00Z" w16du:dateUtc="2024-12-26T11:42:00Z"/>
          <w:lang w:val="vi-VN"/>
        </w:rPr>
        <w:pPrChange w:id="3912" w:author="Việt Lương" w:date="2024-12-26T18:41:00Z" w16du:dateUtc="2024-12-26T11:41:00Z">
          <w:pPr/>
        </w:pPrChange>
      </w:pPr>
    </w:p>
    <w:p w14:paraId="5F51E5FC" w14:textId="52C1A71E" w:rsidR="009F122F" w:rsidRPr="007C6909" w:rsidDel="0053380D" w:rsidRDefault="00C17A35">
      <w:pPr>
        <w:pStyle w:val="ListParagraph"/>
        <w:numPr>
          <w:ilvl w:val="0"/>
          <w:numId w:val="193"/>
        </w:numPr>
        <w:spacing w:after="120"/>
        <w:ind w:left="426"/>
        <w:rPr>
          <w:del w:id="3913" w:author="Việt Lương" w:date="2024-12-26T18:42:00Z" w16du:dateUtc="2024-12-26T11:42:00Z"/>
          <w:rFonts w:ascii="Times New Roman" w:hAnsi="Times New Roman" w:cs="Times New Roman"/>
          <w:b/>
          <w:sz w:val="24"/>
          <w:szCs w:val="24"/>
          <w:lang w:val="vi-VN"/>
        </w:rPr>
        <w:pPrChange w:id="3914" w:author="Việt Lương" w:date="2024-12-26T18:41:00Z" w16du:dateUtc="2024-12-26T11:41:00Z">
          <w:pPr>
            <w:pStyle w:val="ListParagraph"/>
            <w:numPr>
              <w:numId w:val="193"/>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CE686F" w:rsidRPr="007C6909">
        <w:rPr>
          <w:rFonts w:ascii="Times New Roman" w:hAnsi="Times New Roman" w:cs="Times New Roman"/>
          <w:b/>
          <w:sz w:val="24"/>
          <w:szCs w:val="24"/>
        </w:rPr>
        <w:t>Đăng ký</w:t>
      </w:r>
      <w:r w:rsidRPr="007C6909">
        <w:rPr>
          <w:rFonts w:ascii="Times New Roman" w:hAnsi="Times New Roman" w:cs="Times New Roman"/>
          <w:b/>
          <w:bCs/>
          <w:sz w:val="24"/>
          <w:szCs w:val="24"/>
          <w:lang w:val="vi-VN"/>
        </w:rPr>
        <w:t xml:space="preserve"> “</w:t>
      </w:r>
    </w:p>
    <w:p w14:paraId="0DCE0A5E" w14:textId="77777777" w:rsidR="009F122F" w:rsidRPr="0053380D" w:rsidRDefault="009F122F">
      <w:pPr>
        <w:pStyle w:val="ListParagraph"/>
        <w:numPr>
          <w:ilvl w:val="0"/>
          <w:numId w:val="193"/>
        </w:numPr>
        <w:spacing w:after="120"/>
        <w:ind w:left="426"/>
        <w:rPr>
          <w:lang w:val="en-US"/>
          <w:rPrChange w:id="3915" w:author="Việt Lương" w:date="2024-12-26T18:42:00Z" w16du:dateUtc="2024-12-26T11:42:00Z">
            <w:rPr>
              <w:lang w:val="vi-VN"/>
            </w:rPr>
          </w:rPrChange>
        </w:rPr>
        <w:pPrChange w:id="3916" w:author="Việt Lương" w:date="2024-12-26T18:41:00Z" w16du:dateUtc="2024-12-26T11:41:00Z">
          <w:pPr/>
        </w:pPrChange>
      </w:pPr>
    </w:p>
    <w:p w14:paraId="5F5D4786" w14:textId="52F8559D" w:rsidR="00AD36A4" w:rsidRDefault="00CE686F">
      <w:pPr>
        <w:spacing w:after="120"/>
        <w:rPr>
          <w:lang w:val="en-US"/>
        </w:rPr>
        <w:pPrChange w:id="3917" w:author="Việt Lương" w:date="2024-12-26T18:41:00Z" w16du:dateUtc="2024-12-26T11:41:00Z">
          <w:pPr/>
        </w:pPrChange>
      </w:pPr>
      <w:r>
        <w:br/>
      </w:r>
      <w:bookmarkStart w:id="3918" w:name="_Toc186027545"/>
      <w:bookmarkStart w:id="3919" w:name="_Toc186027704"/>
      <w:del w:id="3920" w:author="Việt Lương" w:date="2024-12-26T18:42:00Z" w16du:dateUtc="2024-12-26T11:42:00Z">
        <w:r w:rsidR="00C74605" w:rsidRPr="00C74605" w:rsidDel="0053380D">
          <w:rPr>
            <w:noProof/>
          </w:rPr>
          <w:delText xml:space="preserve"> </w:delText>
        </w:r>
      </w:del>
      <w:del w:id="3921" w:author="Việt Lương" w:date="2024-12-28T11:50:00Z" w16du:dateUtc="2024-12-28T04:50:00Z">
        <w:r w:rsidR="00C74605" w:rsidRPr="00C74605" w:rsidDel="004563FC">
          <w:rPr>
            <w:noProof/>
            <w:lang w:val="en-US"/>
          </w:rPr>
          <w:drawing>
            <wp:inline distT="0" distB="0" distL="0" distR="0" wp14:anchorId="53D2A546" wp14:editId="00688CA4">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7"/>
                      <a:stretch>
                        <a:fillRect/>
                      </a:stretch>
                    </pic:blipFill>
                    <pic:spPr>
                      <a:xfrm>
                        <a:off x="0" y="0"/>
                        <a:ext cx="5733415" cy="4051300"/>
                      </a:xfrm>
                      <a:prstGeom prst="rect">
                        <a:avLst/>
                      </a:prstGeom>
                    </pic:spPr>
                  </pic:pic>
                </a:graphicData>
              </a:graphic>
            </wp:inline>
          </w:drawing>
        </w:r>
      </w:del>
      <w:ins w:id="3922" w:author="Việt Lương" w:date="2024-12-28T11:50:00Z" w16du:dateUtc="2024-12-28T04:50:00Z">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8"/>
                      <a:stretch>
                        <a:fillRect/>
                      </a:stretch>
                    </pic:blipFill>
                    <pic:spPr>
                      <a:xfrm>
                        <a:off x="0" y="0"/>
                        <a:ext cx="5733415" cy="3614420"/>
                      </a:xfrm>
                      <a:prstGeom prst="rect">
                        <a:avLst/>
                      </a:prstGeom>
                    </pic:spPr>
                  </pic:pic>
                </a:graphicData>
              </a:graphic>
            </wp:inline>
          </w:drawing>
        </w:r>
      </w:ins>
    </w:p>
    <w:p w14:paraId="574FCADA" w14:textId="0D4CF9F0" w:rsidR="007569A2" w:rsidRPr="007C6909" w:rsidRDefault="009E088B">
      <w:pPr>
        <w:pStyle w:val="Caption"/>
        <w:spacing w:after="120"/>
        <w:rPr>
          <w:lang w:val="en-US"/>
        </w:rPr>
        <w:pPrChange w:id="3923" w:author="Việt Lương" w:date="2024-12-26T18:41:00Z" w16du:dateUtc="2024-12-26T11:41:00Z">
          <w:pPr>
            <w:pStyle w:val="Caption"/>
          </w:pPr>
        </w:pPrChange>
      </w:pPr>
      <w:bookmarkStart w:id="3924" w:name="_Toc186028060"/>
      <w:bookmarkStart w:id="3925"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3918"/>
      <w:bookmarkEnd w:id="3919"/>
      <w:bookmarkEnd w:id="3924"/>
      <w:bookmarkEnd w:id="3925"/>
      <w:r>
        <w:rPr>
          <w:lang w:val="en-US"/>
        </w:rPr>
        <w:t xml:space="preserve"> </w:t>
      </w:r>
    </w:p>
    <w:p w14:paraId="2F3E2713" w14:textId="3AE8C0B9" w:rsidR="001D19BE" w:rsidRPr="007C6909" w:rsidRDefault="001D19BE">
      <w:pPr>
        <w:pStyle w:val="ListParagraph"/>
        <w:numPr>
          <w:ilvl w:val="0"/>
          <w:numId w:val="194"/>
        </w:numPr>
        <w:spacing w:after="120"/>
        <w:ind w:left="426"/>
        <w:rPr>
          <w:rFonts w:cs="Times New Roman"/>
          <w:sz w:val="24"/>
          <w:szCs w:val="24"/>
        </w:rPr>
        <w:pPrChange w:id="3926"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00653003" w:rsidRPr="007C6909">
        <w:rPr>
          <w:rFonts w:ascii="Times New Roman" w:hAnsi="Times New Roman" w:cs="Times New Roman"/>
          <w:b/>
          <w:sz w:val="24"/>
          <w:szCs w:val="24"/>
          <w:lang w:val="en-US"/>
        </w:rPr>
        <w:t>Chỉnh sửa thông tin</w:t>
      </w:r>
      <w:r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6EEEEDA0" w14:textId="0E3653A6" w:rsidR="00AD36A4" w:rsidRDefault="00F86912">
      <w:pPr>
        <w:spacing w:after="120"/>
        <w:rPr>
          <w:noProof/>
          <w:lang w:val="en-US"/>
        </w:rPr>
        <w:pPrChange w:id="3927" w:author="Việt Lương" w:date="2024-12-26T18:41:00Z" w16du:dateUtc="2024-12-26T11:41:00Z">
          <w:pPr/>
        </w:pPrChange>
      </w:pPr>
      <w:r w:rsidRPr="00F86912">
        <w:rPr>
          <w:noProof/>
        </w:rPr>
        <w:t xml:space="preserve"> </w:t>
      </w:r>
      <w:bookmarkStart w:id="3928" w:name="_Toc186027546"/>
      <w:bookmarkStart w:id="3929"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9"/>
                    <a:stretch>
                      <a:fillRect/>
                    </a:stretch>
                  </pic:blipFill>
                  <pic:spPr>
                    <a:xfrm>
                      <a:off x="0" y="0"/>
                      <a:ext cx="5733415" cy="2976880"/>
                    </a:xfrm>
                    <a:prstGeom prst="rect">
                      <a:avLst/>
                    </a:prstGeom>
                  </pic:spPr>
                </pic:pic>
              </a:graphicData>
            </a:graphic>
          </wp:inline>
        </w:drawing>
      </w:r>
    </w:p>
    <w:p w14:paraId="1F000A61" w14:textId="77777777" w:rsidR="00AD36A4" w:rsidRDefault="00AD36A4">
      <w:pPr>
        <w:spacing w:after="120"/>
        <w:rPr>
          <w:noProof/>
          <w:lang w:val="en-US"/>
        </w:rPr>
        <w:pPrChange w:id="3930" w:author="Việt Lương" w:date="2024-12-26T18:41:00Z" w16du:dateUtc="2024-12-26T11:41:00Z">
          <w:pPr/>
        </w:pPrChange>
      </w:pPr>
    </w:p>
    <w:p w14:paraId="7DC8C081" w14:textId="227240A3" w:rsidR="007569A2" w:rsidRPr="007C6909" w:rsidRDefault="009E088B">
      <w:pPr>
        <w:pStyle w:val="Caption"/>
        <w:spacing w:before="240" w:after="120"/>
        <w:rPr>
          <w:lang w:val="en-US"/>
        </w:rPr>
        <w:pPrChange w:id="3931" w:author="Việt Lương" w:date="2024-12-26T18:41:00Z" w16du:dateUtc="2024-12-26T11:41:00Z">
          <w:pPr>
            <w:pStyle w:val="Caption"/>
            <w:spacing w:before="240"/>
          </w:pPr>
        </w:pPrChange>
      </w:pPr>
      <w:bookmarkStart w:id="3932" w:name="_Toc186028061"/>
      <w:bookmarkStart w:id="3933"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3928"/>
      <w:bookmarkEnd w:id="3929"/>
      <w:bookmarkEnd w:id="3932"/>
      <w:bookmarkEnd w:id="3933"/>
    </w:p>
    <w:p w14:paraId="18C3FED3" w14:textId="1F75D7FE" w:rsidR="001D19BE" w:rsidRPr="007C6909" w:rsidDel="0053380D" w:rsidRDefault="001D19BE">
      <w:pPr>
        <w:pStyle w:val="ListParagraph"/>
        <w:numPr>
          <w:ilvl w:val="0"/>
          <w:numId w:val="195"/>
        </w:numPr>
        <w:spacing w:after="120"/>
        <w:ind w:left="567"/>
        <w:rPr>
          <w:del w:id="3934" w:author="Việt Lương" w:date="2024-12-26T18:42:00Z" w16du:dateUtc="2024-12-26T11:42:00Z"/>
          <w:rFonts w:ascii="Times New Roman" w:hAnsi="Times New Roman" w:cs="Times New Roman"/>
          <w:sz w:val="24"/>
          <w:szCs w:val="24"/>
        </w:rPr>
        <w:pPrChange w:id="3935"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Quản lý tài </w:t>
      </w:r>
      <w:r w:rsidRPr="007C6909" w:rsidDel="001D19BE">
        <w:rPr>
          <w:rFonts w:ascii="Times New Roman" w:hAnsi="Times New Roman" w:cs="Times New Roman"/>
          <w:b/>
          <w:sz w:val="24"/>
          <w:szCs w:val="24"/>
        </w:rPr>
        <w:t>khoản</w:t>
      </w:r>
      <w:r w:rsidR="00C87E44" w:rsidRPr="007C6909">
        <w:rPr>
          <w:rFonts w:ascii="Times New Roman" w:hAnsi="Times New Roman" w:cs="Times New Roman"/>
          <w:sz w:val="24"/>
          <w:szCs w:val="24"/>
          <w:lang w:val="vi-VN"/>
        </w:rPr>
        <w:t xml:space="preserve"> “</w:t>
      </w:r>
    </w:p>
    <w:p w14:paraId="3B102BB9" w14:textId="407CE5A7" w:rsidR="005E12D3" w:rsidRPr="0053380D" w:rsidRDefault="005E12D3">
      <w:pPr>
        <w:pStyle w:val="ListParagraph"/>
        <w:numPr>
          <w:ilvl w:val="0"/>
          <w:numId w:val="195"/>
        </w:numPr>
        <w:spacing w:after="120"/>
        <w:ind w:left="567"/>
        <w:rPr>
          <w:rFonts w:cs="Times New Roman"/>
          <w:sz w:val="26"/>
          <w:szCs w:val="26"/>
          <w:lang w:val="en-US"/>
          <w:rPrChange w:id="3936" w:author="Việt Lương" w:date="2024-12-26T18:42:00Z" w16du:dateUtc="2024-12-26T11:42:00Z">
            <w:rPr>
              <w:rFonts w:cs="Times New Roman"/>
              <w:sz w:val="26"/>
              <w:szCs w:val="26"/>
            </w:rPr>
          </w:rPrChange>
        </w:rPr>
        <w:pPrChange w:id="3937" w:author="Việt Lương" w:date="2024-12-26T18:42:00Z" w16du:dateUtc="2024-12-26T11:42:00Z">
          <w:pPr>
            <w:pStyle w:val="ListParagraph"/>
            <w:ind w:left="567"/>
          </w:pPr>
        </w:pPrChange>
      </w:pPr>
    </w:p>
    <w:p w14:paraId="7EFAEA17" w14:textId="128318C7" w:rsidR="00AD36A4" w:rsidRDefault="0090313A">
      <w:pPr>
        <w:spacing w:after="120"/>
        <w:rPr>
          <w:noProof/>
          <w:lang w:val="en-US"/>
        </w:rPr>
        <w:pPrChange w:id="3938" w:author="Việt Lương" w:date="2024-12-26T18:41:00Z" w16du:dateUtc="2024-12-26T11:41:00Z">
          <w:pPr/>
        </w:pPrChange>
      </w:pPr>
      <w:r w:rsidRPr="0090313A">
        <w:rPr>
          <w:noProof/>
        </w:rPr>
        <w:t xml:space="preserve"> </w:t>
      </w:r>
      <w:bookmarkStart w:id="3939" w:name="_Toc186027547"/>
      <w:bookmarkStart w:id="3940"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50"/>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pPr>
        <w:pStyle w:val="Caption"/>
        <w:spacing w:before="240" w:after="120"/>
        <w:rPr>
          <w:lang w:val="en-US"/>
        </w:rPr>
        <w:pPrChange w:id="3941" w:author="Việt Lương" w:date="2024-12-26T18:41:00Z" w16du:dateUtc="2024-12-26T11:41:00Z">
          <w:pPr>
            <w:pStyle w:val="Caption"/>
            <w:spacing w:before="240"/>
          </w:pPr>
        </w:pPrChange>
      </w:pPr>
      <w:bookmarkStart w:id="3942" w:name="_Toc186028062"/>
      <w:bookmarkStart w:id="3943"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3939"/>
      <w:bookmarkEnd w:id="3940"/>
      <w:bookmarkEnd w:id="3942"/>
      <w:bookmarkEnd w:id="3943"/>
    </w:p>
    <w:p w14:paraId="0A130B9D" w14:textId="422EE4CC" w:rsidR="007569A2" w:rsidRPr="007C6909" w:rsidRDefault="002638DF">
      <w:pPr>
        <w:pStyle w:val="ListParagraph"/>
        <w:numPr>
          <w:ilvl w:val="0"/>
          <w:numId w:val="2"/>
        </w:numPr>
        <w:spacing w:after="120"/>
        <w:ind w:left="567"/>
        <w:rPr>
          <w:rFonts w:ascii="Times New Roman" w:hAnsi="Times New Roman" w:cs="Times New Roman"/>
          <w:sz w:val="24"/>
          <w:szCs w:val="24"/>
        </w:rPr>
        <w:pPrChange w:id="3944"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pPr>
        <w:pStyle w:val="ListParagraph"/>
        <w:numPr>
          <w:ilvl w:val="0"/>
          <w:numId w:val="126"/>
        </w:numPr>
        <w:spacing w:after="120"/>
        <w:ind w:left="567"/>
        <w:rPr>
          <w:sz w:val="28"/>
          <w:szCs w:val="28"/>
          <w:lang w:val="en-US"/>
        </w:rPr>
        <w:pPrChange w:id="3945"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pPr>
        <w:spacing w:after="120"/>
        <w:pPrChange w:id="3946" w:author="Việt Lương" w:date="2024-12-26T18:41:00Z" w16du:dateUtc="2024-12-26T11:41:00Z">
          <w:pPr/>
        </w:pPrChange>
      </w:pPr>
    </w:p>
    <w:p w14:paraId="250D509F" w14:textId="0EEE4AF3" w:rsidR="00167F05" w:rsidRDefault="006B2DF9">
      <w:pPr>
        <w:spacing w:after="120"/>
        <w:pPrChange w:id="3947"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1"/>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pPr>
        <w:pStyle w:val="Caption"/>
        <w:spacing w:before="240" w:after="120"/>
        <w:rPr>
          <w:lang w:val="en-US"/>
        </w:rPr>
        <w:pPrChange w:id="3948" w:author="Việt Lương" w:date="2024-12-26T18:41:00Z" w16du:dateUtc="2024-12-26T11:41:00Z">
          <w:pPr>
            <w:pStyle w:val="Caption"/>
            <w:spacing w:before="240"/>
          </w:pPr>
        </w:pPrChange>
      </w:pPr>
      <w:bookmarkStart w:id="3949" w:name="_Toc186027548"/>
      <w:bookmarkStart w:id="3950" w:name="_Toc186027707"/>
      <w:bookmarkStart w:id="3951" w:name="_Toc186028063"/>
      <w:bookmarkStart w:id="3952"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3949"/>
      <w:bookmarkEnd w:id="3950"/>
      <w:bookmarkEnd w:id="3951"/>
      <w:bookmarkEnd w:id="3952"/>
    </w:p>
    <w:p w14:paraId="79796693" w14:textId="14226CE9" w:rsidR="007569A2" w:rsidRPr="007C6909" w:rsidRDefault="00C34B1C">
      <w:pPr>
        <w:pStyle w:val="ListParagraph"/>
        <w:numPr>
          <w:ilvl w:val="0"/>
          <w:numId w:val="216"/>
        </w:numPr>
        <w:spacing w:after="120"/>
        <w:rPr>
          <w:rFonts w:ascii="Times New Roman" w:hAnsi="Times New Roman" w:cs="Times New Roman"/>
          <w:sz w:val="24"/>
          <w:szCs w:val="24"/>
        </w:rPr>
        <w:pPrChange w:id="3953"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79580D3" w:rsidR="007569A2" w:rsidRDefault="00B229E0">
      <w:pPr>
        <w:spacing w:after="120"/>
        <w:rPr>
          <w:noProof/>
          <w:lang w:val="en-US"/>
        </w:rPr>
        <w:pPrChange w:id="3954" w:author="Việt Lương" w:date="2024-12-26T18:41:00Z" w16du:dateUtc="2024-12-26T11:41:00Z">
          <w:pPr/>
        </w:pPrChange>
      </w:pPr>
      <w:r w:rsidRPr="00B229E0">
        <w:rPr>
          <w:noProof/>
        </w:rPr>
        <w:t xml:space="preserve"> </w:t>
      </w:r>
      <w:r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2"/>
                    <a:stretch>
                      <a:fillRect/>
                    </a:stretch>
                  </pic:blipFill>
                  <pic:spPr>
                    <a:xfrm>
                      <a:off x="0" y="0"/>
                      <a:ext cx="5733415" cy="3100705"/>
                    </a:xfrm>
                    <a:prstGeom prst="rect">
                      <a:avLst/>
                    </a:prstGeom>
                  </pic:spPr>
                </pic:pic>
              </a:graphicData>
            </a:graphic>
          </wp:inline>
        </w:drawing>
      </w:r>
    </w:p>
    <w:p w14:paraId="0E357B88" w14:textId="705F4D71" w:rsidR="00167F05" w:rsidRPr="007C6909" w:rsidRDefault="00AE3C63">
      <w:pPr>
        <w:pStyle w:val="Caption"/>
        <w:spacing w:before="240" w:after="120"/>
        <w:rPr>
          <w:sz w:val="28"/>
          <w:szCs w:val="28"/>
          <w:lang w:val="en-US"/>
        </w:rPr>
        <w:pPrChange w:id="3955" w:author="Việt Lương" w:date="2024-12-26T18:41:00Z" w16du:dateUtc="2024-12-26T11:41:00Z">
          <w:pPr>
            <w:pStyle w:val="Caption"/>
            <w:spacing w:before="240"/>
          </w:pPr>
        </w:pPrChange>
      </w:pPr>
      <w:bookmarkStart w:id="3956" w:name="_Toc186027549"/>
      <w:bookmarkStart w:id="3957" w:name="_Toc186027708"/>
      <w:bookmarkStart w:id="3958" w:name="_Toc186028064"/>
      <w:bookmarkStart w:id="3959"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3956"/>
      <w:bookmarkEnd w:id="3957"/>
      <w:bookmarkEnd w:id="3958"/>
      <w:bookmarkEnd w:id="3959"/>
    </w:p>
    <w:p w14:paraId="701A7B44" w14:textId="061023E2" w:rsidR="002C3FD0" w:rsidRPr="007C6909" w:rsidRDefault="002C3FD0">
      <w:pPr>
        <w:pStyle w:val="ListParagraph"/>
        <w:numPr>
          <w:ilvl w:val="0"/>
          <w:numId w:val="196"/>
        </w:numPr>
        <w:spacing w:after="120"/>
        <w:ind w:left="567"/>
        <w:rPr>
          <w:rFonts w:cs="Times New Roman"/>
          <w:b/>
          <w:sz w:val="24"/>
          <w:szCs w:val="24"/>
          <w:lang w:val="vi-VN"/>
        </w:rPr>
        <w:pPrChange w:id="3960"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pPr>
        <w:spacing w:after="120"/>
        <w:rPr>
          <w:noProof/>
          <w:lang w:val="en-US"/>
        </w:rPr>
        <w:pPrChange w:id="3961" w:author="Việt Lương" w:date="2024-12-26T18:41:00Z" w16du:dateUtc="2024-12-26T11:41:00Z">
          <w:pPr/>
        </w:pPrChange>
      </w:pPr>
      <w:r>
        <w:br/>
      </w:r>
      <w:r w:rsidR="002447A0" w:rsidRPr="002447A0">
        <w:rPr>
          <w:noProof/>
        </w:rPr>
        <w:t xml:space="preserve"> </w:t>
      </w:r>
      <w:bookmarkStart w:id="3962" w:name="_Toc186027550"/>
      <w:bookmarkStart w:id="3963"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3"/>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pPr>
        <w:pStyle w:val="Caption"/>
        <w:spacing w:before="240" w:after="120"/>
        <w:rPr>
          <w:lang w:val="en-US"/>
        </w:rPr>
        <w:pPrChange w:id="3964" w:author="Việt Lương" w:date="2024-12-26T18:41:00Z" w16du:dateUtc="2024-12-26T11:41:00Z">
          <w:pPr>
            <w:pStyle w:val="Caption"/>
            <w:spacing w:before="240"/>
          </w:pPr>
        </w:pPrChange>
      </w:pPr>
      <w:bookmarkStart w:id="3965" w:name="_Toc186028065"/>
      <w:bookmarkStart w:id="3966"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3962"/>
      <w:bookmarkEnd w:id="3963"/>
      <w:bookmarkEnd w:id="3965"/>
      <w:bookmarkEnd w:id="3966"/>
    </w:p>
    <w:p w14:paraId="0D0F65EB" w14:textId="2DF688DD" w:rsidR="002C3FD0" w:rsidRPr="007C6909" w:rsidRDefault="002C3FD0">
      <w:pPr>
        <w:pStyle w:val="ListParagraph"/>
        <w:numPr>
          <w:ilvl w:val="0"/>
          <w:numId w:val="197"/>
        </w:numPr>
        <w:spacing w:after="120"/>
        <w:ind w:left="284"/>
        <w:rPr>
          <w:rFonts w:cs="Times New Roman"/>
          <w:sz w:val="24"/>
          <w:szCs w:val="24"/>
        </w:rPr>
        <w:pPrChange w:id="3967"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pPr>
        <w:spacing w:after="120"/>
        <w:rPr>
          <w:lang w:val="en-US"/>
        </w:rPr>
        <w:pPrChange w:id="3968"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4"/>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pPr>
        <w:pStyle w:val="Caption"/>
        <w:spacing w:after="120"/>
        <w:rPr>
          <w:lang w:val="en-US"/>
        </w:rPr>
        <w:pPrChange w:id="3969" w:author="Việt Lương" w:date="2024-12-26T18:41:00Z" w16du:dateUtc="2024-12-26T11:41:00Z">
          <w:pPr>
            <w:pStyle w:val="Caption"/>
          </w:pPr>
        </w:pPrChange>
      </w:pPr>
      <w:bookmarkStart w:id="3970" w:name="_Toc186027551"/>
      <w:bookmarkStart w:id="3971" w:name="_Toc186027710"/>
    </w:p>
    <w:p w14:paraId="7826FC60" w14:textId="0CFAD8A0" w:rsidR="00B17917" w:rsidRPr="007C6909" w:rsidRDefault="00B17917">
      <w:pPr>
        <w:pStyle w:val="Caption"/>
        <w:spacing w:before="240" w:after="120"/>
        <w:rPr>
          <w:lang w:val="en-US"/>
        </w:rPr>
        <w:pPrChange w:id="3972" w:author="Việt Lương" w:date="2024-12-26T18:41:00Z" w16du:dateUtc="2024-12-26T11:41:00Z">
          <w:pPr>
            <w:pStyle w:val="Caption"/>
            <w:spacing w:before="240"/>
          </w:pPr>
        </w:pPrChange>
      </w:pPr>
      <w:bookmarkStart w:id="3973" w:name="_Toc186028066"/>
      <w:bookmarkStart w:id="3974"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3970"/>
      <w:bookmarkEnd w:id="3971"/>
      <w:bookmarkEnd w:id="3973"/>
      <w:bookmarkEnd w:id="3974"/>
    </w:p>
    <w:p w14:paraId="01AB4F90" w14:textId="6226DA77" w:rsidR="007569A2" w:rsidRPr="007C6909" w:rsidRDefault="002C3FD0">
      <w:pPr>
        <w:pStyle w:val="ListParagraph"/>
        <w:numPr>
          <w:ilvl w:val="0"/>
          <w:numId w:val="4"/>
        </w:numPr>
        <w:spacing w:after="120"/>
        <w:ind w:left="284"/>
        <w:rPr>
          <w:rFonts w:ascii="Times New Roman" w:eastAsia="Calibri" w:hAnsi="Times New Roman" w:cs="Times New Roman"/>
          <w:sz w:val="24"/>
          <w:szCs w:val="24"/>
        </w:rPr>
        <w:pPrChange w:id="3975"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pPr>
        <w:spacing w:after="120"/>
        <w:rPr>
          <w:lang w:val="en-US"/>
        </w:rPr>
        <w:pPrChange w:id="3976"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5"/>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pPr>
        <w:pStyle w:val="Caption"/>
        <w:spacing w:before="240" w:after="120"/>
        <w:rPr>
          <w:lang w:val="en-US"/>
        </w:rPr>
        <w:pPrChange w:id="3977" w:author="Việt Lương" w:date="2024-12-26T18:41:00Z" w16du:dateUtc="2024-12-26T11:41:00Z">
          <w:pPr>
            <w:pStyle w:val="Caption"/>
            <w:spacing w:before="240"/>
          </w:pPr>
        </w:pPrChange>
      </w:pPr>
      <w:bookmarkStart w:id="3978" w:name="_Toc186027552"/>
      <w:bookmarkStart w:id="3979" w:name="_Toc186027711"/>
      <w:bookmarkStart w:id="3980" w:name="_Toc186028067"/>
      <w:bookmarkStart w:id="3981"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3978"/>
      <w:bookmarkEnd w:id="3979"/>
      <w:bookmarkEnd w:id="3980"/>
      <w:bookmarkEnd w:id="3981"/>
      <w:r>
        <w:rPr>
          <w:lang w:val="en-US"/>
        </w:rPr>
        <w:t xml:space="preserve"> </w:t>
      </w:r>
    </w:p>
    <w:p w14:paraId="1AE8B4B9" w14:textId="30FECFFC" w:rsidR="007569A2" w:rsidRPr="007C6909" w:rsidRDefault="002C3FD0">
      <w:pPr>
        <w:pStyle w:val="ListParagraph"/>
        <w:numPr>
          <w:ilvl w:val="0"/>
          <w:numId w:val="198"/>
        </w:numPr>
        <w:spacing w:after="120"/>
        <w:ind w:left="284"/>
        <w:rPr>
          <w:rFonts w:ascii="Times New Roman" w:eastAsia="Calibri" w:hAnsi="Times New Roman" w:cs="Times New Roman"/>
          <w:sz w:val="24"/>
          <w:szCs w:val="24"/>
        </w:rPr>
        <w:pPrChange w:id="3982"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1831646D" w:rsidRPr="007C6909">
        <w:rPr>
          <w:rFonts w:ascii="Times New Roman" w:hAnsi="Times New Roman" w:cs="Times New Roman"/>
          <w:b/>
          <w:sz w:val="24"/>
          <w:szCs w:val="24"/>
        </w:rPr>
        <w:t>Thêm nhãn hiệu</w:t>
      </w:r>
      <w:r w:rsidR="1831646D"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51371A77" w14:textId="02823A3D" w:rsidR="007569A2" w:rsidRDefault="1831646D">
      <w:pPr>
        <w:spacing w:after="120"/>
        <w:ind w:left="720"/>
        <w:rPr>
          <w:rFonts w:ascii="Calibri" w:eastAsia="Calibri" w:hAnsi="Calibri" w:cs="Calibri"/>
        </w:rPr>
        <w:pPrChange w:id="3983"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pPr>
        <w:spacing w:after="120"/>
        <w:rPr>
          <w:lang w:val="en-US"/>
        </w:rPr>
        <w:pPrChange w:id="3984"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6"/>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pPr>
        <w:pStyle w:val="Caption"/>
        <w:spacing w:before="240" w:after="120"/>
        <w:rPr>
          <w:lang w:val="en-US"/>
        </w:rPr>
        <w:pPrChange w:id="3985" w:author="Việt Lương" w:date="2024-12-26T18:41:00Z" w16du:dateUtc="2024-12-26T11:41:00Z">
          <w:pPr>
            <w:pStyle w:val="Caption"/>
            <w:spacing w:before="240"/>
          </w:pPr>
        </w:pPrChange>
      </w:pPr>
      <w:bookmarkStart w:id="3986" w:name="_Toc186027553"/>
      <w:bookmarkStart w:id="3987" w:name="_Toc186027712"/>
      <w:bookmarkStart w:id="3988" w:name="_Toc186028068"/>
      <w:bookmarkStart w:id="3989"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3986"/>
      <w:bookmarkEnd w:id="3987"/>
      <w:bookmarkEnd w:id="3988"/>
      <w:bookmarkEnd w:id="3989"/>
      <w:r>
        <w:rPr>
          <w:lang w:val="en-US"/>
        </w:rPr>
        <w:t xml:space="preserve"> </w:t>
      </w:r>
    </w:p>
    <w:p w14:paraId="48685749" w14:textId="0F6C0206" w:rsidR="007569A2" w:rsidRPr="007C6909" w:rsidRDefault="002C3FD0">
      <w:pPr>
        <w:pStyle w:val="ListParagraph"/>
        <w:numPr>
          <w:ilvl w:val="0"/>
          <w:numId w:val="199"/>
        </w:numPr>
        <w:spacing w:after="120"/>
        <w:ind w:left="284"/>
        <w:rPr>
          <w:rFonts w:cs="Times New Roman"/>
          <w:sz w:val="24"/>
          <w:szCs w:val="24"/>
        </w:rPr>
        <w:pPrChange w:id="3990"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3991"/>
      <w:r w:rsidR="00CE686F" w:rsidRPr="007C6909">
        <w:rPr>
          <w:rFonts w:ascii="Times New Roman" w:hAnsi="Times New Roman" w:cs="Times New Roman"/>
          <w:b/>
          <w:sz w:val="24"/>
          <w:szCs w:val="24"/>
        </w:rPr>
        <w:t>Đánh giá sản phẩm</w:t>
      </w:r>
      <w:commentRangeEnd w:id="3991"/>
      <w:r w:rsidR="00CC7109" w:rsidRPr="007C6909">
        <w:rPr>
          <w:rStyle w:val="CommentReference"/>
          <w:rFonts w:ascii="Times New Roman" w:hAnsi="Times New Roman" w:cs="Times New Roman"/>
          <w:b/>
          <w:sz w:val="24"/>
          <w:szCs w:val="24"/>
        </w:rPr>
        <w:commentReference w:id="3991"/>
      </w:r>
      <w:r w:rsidRPr="007C6909">
        <w:rPr>
          <w:rFonts w:ascii="Times New Roman" w:hAnsi="Times New Roman" w:cs="Times New Roman"/>
          <w:sz w:val="24"/>
          <w:szCs w:val="24"/>
          <w:lang w:val="vi-VN"/>
        </w:rPr>
        <w:t>”</w:t>
      </w:r>
    </w:p>
    <w:p w14:paraId="4D4E96F8" w14:textId="07CC382A" w:rsidR="00790607" w:rsidRPr="007C6909" w:rsidRDefault="00790607">
      <w:pPr>
        <w:pStyle w:val="ListParagraph"/>
        <w:spacing w:after="120"/>
        <w:ind w:left="284"/>
        <w:rPr>
          <w:rFonts w:cs="Times New Roman"/>
          <w:sz w:val="24"/>
          <w:szCs w:val="24"/>
        </w:rPr>
        <w:pPrChange w:id="3992"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7"/>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pPr>
        <w:pStyle w:val="Caption"/>
        <w:spacing w:after="120"/>
        <w:rPr>
          <w:szCs w:val="24"/>
          <w:lang w:val="en-US"/>
        </w:rPr>
        <w:pPrChange w:id="3993" w:author="Việt Lương" w:date="2024-12-26T18:41:00Z" w16du:dateUtc="2024-12-26T11:41:00Z">
          <w:pPr>
            <w:pStyle w:val="Caption"/>
          </w:pPr>
        </w:pPrChange>
      </w:pPr>
      <w:bookmarkStart w:id="3994" w:name="_Toc186027554"/>
      <w:bookmarkStart w:id="3995" w:name="_Toc186027713"/>
      <w:bookmarkStart w:id="3996" w:name="_Toc186028069"/>
      <w:bookmarkStart w:id="3997"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3994"/>
      <w:bookmarkEnd w:id="3995"/>
      <w:bookmarkEnd w:id="3996"/>
      <w:bookmarkEnd w:id="3997"/>
      <w:r w:rsidR="00321E33" w:rsidRPr="00476848">
        <w:rPr>
          <w:szCs w:val="24"/>
          <w:lang w:val="en-US"/>
        </w:rPr>
        <w:t xml:space="preserve"> </w:t>
      </w:r>
    </w:p>
    <w:p w14:paraId="256AC6DA" w14:textId="421CE748" w:rsidR="007569A2" w:rsidRPr="007C6909" w:rsidRDefault="007569A2">
      <w:pPr>
        <w:spacing w:after="120" w:line="259" w:lineRule="auto"/>
        <w:ind w:left="720"/>
        <w:rPr>
          <w:rFonts w:ascii="Calibri" w:eastAsia="Calibri" w:hAnsi="Calibri" w:cs="Calibri"/>
          <w:sz w:val="24"/>
          <w:szCs w:val="24"/>
        </w:rPr>
        <w:pPrChange w:id="3998" w:author="Việt Lương" w:date="2024-12-26T18:41:00Z" w16du:dateUtc="2024-12-26T11:41:00Z">
          <w:pPr>
            <w:spacing w:after="160" w:line="259" w:lineRule="auto"/>
            <w:ind w:left="720"/>
          </w:pPr>
        </w:pPrChange>
      </w:pPr>
    </w:p>
    <w:p w14:paraId="5612B3B2" w14:textId="194869CE" w:rsidR="007569A2" w:rsidRPr="007C6909" w:rsidRDefault="002C3FD0">
      <w:pPr>
        <w:pStyle w:val="ListParagraph"/>
        <w:numPr>
          <w:ilvl w:val="0"/>
          <w:numId w:val="201"/>
        </w:numPr>
        <w:spacing w:after="120"/>
        <w:ind w:left="284"/>
        <w:rPr>
          <w:rFonts w:cs="Times New Roman"/>
          <w:sz w:val="24"/>
          <w:szCs w:val="24"/>
        </w:rPr>
        <w:pPrChange w:id="3999"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commentRangeStart w:id="4000"/>
      <w:commentRangeStart w:id="4001"/>
      <w:r w:rsidR="00CE686F" w:rsidRPr="007C6909">
        <w:rPr>
          <w:rFonts w:ascii="Times New Roman" w:hAnsi="Times New Roman" w:cs="Times New Roman"/>
          <w:b/>
          <w:sz w:val="24"/>
          <w:szCs w:val="24"/>
        </w:rPr>
        <w:t>Khách hàng thêm sản phẩm vào giỏ hàng</w:t>
      </w:r>
      <w:commentRangeEnd w:id="4000"/>
      <w:r w:rsidR="00CE686F" w:rsidRPr="007C6909">
        <w:rPr>
          <w:rStyle w:val="CommentReference"/>
          <w:rFonts w:ascii="Times New Roman" w:hAnsi="Times New Roman" w:cs="Times New Roman"/>
          <w:b/>
          <w:sz w:val="24"/>
          <w:szCs w:val="24"/>
        </w:rPr>
        <w:commentReference w:id="4000"/>
      </w:r>
      <w:commentRangeEnd w:id="4001"/>
      <w:r w:rsidR="00CE686F" w:rsidRPr="007C6909">
        <w:rPr>
          <w:rStyle w:val="CommentReference"/>
          <w:rFonts w:ascii="Times New Roman" w:hAnsi="Times New Roman" w:cs="Times New Roman"/>
          <w:b/>
          <w:sz w:val="24"/>
          <w:szCs w:val="24"/>
        </w:rPr>
        <w:commentReference w:id="4001"/>
      </w:r>
      <w:r w:rsidRPr="007C6909">
        <w:rPr>
          <w:rFonts w:ascii="Times New Roman" w:hAnsi="Times New Roman" w:cs="Times New Roman"/>
          <w:sz w:val="24"/>
          <w:szCs w:val="24"/>
          <w:lang w:val="vi-VN"/>
        </w:rPr>
        <w:t>”</w:t>
      </w:r>
    </w:p>
    <w:p w14:paraId="00439B8F" w14:textId="1949FDE9" w:rsidR="00171C9C" w:rsidRPr="007C6909" w:rsidRDefault="001304A5">
      <w:pPr>
        <w:spacing w:after="120"/>
        <w:jc w:val="center"/>
        <w:rPr>
          <w:rFonts w:cs="Times New Roman"/>
          <w:sz w:val="24"/>
          <w:szCs w:val="24"/>
          <w:lang w:val="en-US"/>
        </w:rPr>
        <w:pPrChange w:id="4002" w:author="Việt Lương" w:date="2024-12-26T18:41:00Z" w16du:dateUtc="2024-12-26T11:41:00Z">
          <w:pPr>
            <w:jc w:val="center"/>
          </w:pPr>
        </w:pPrChange>
      </w:pPr>
      <w:del w:id="4003" w:author="Việt Lương" w:date="2024-12-28T11:13:00Z" w16du:dateUtc="2024-12-28T04:13:00Z">
        <w:r w:rsidRPr="001304A5" w:rsidDel="00200D88">
          <w:rPr>
            <w:rFonts w:cs="Times New Roman"/>
            <w:noProof/>
            <w:sz w:val="24"/>
            <w:szCs w:val="24"/>
            <w:lang w:val="en-US"/>
          </w:rPr>
          <w:drawing>
            <wp:inline distT="0" distB="0" distL="0" distR="0" wp14:anchorId="48EDD35F" wp14:editId="53B7384F">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8"/>
                      <a:stretch>
                        <a:fillRect/>
                      </a:stretch>
                    </pic:blipFill>
                    <pic:spPr>
                      <a:xfrm>
                        <a:off x="0" y="0"/>
                        <a:ext cx="5733415" cy="2523490"/>
                      </a:xfrm>
                      <a:prstGeom prst="rect">
                        <a:avLst/>
                      </a:prstGeom>
                    </pic:spPr>
                  </pic:pic>
                </a:graphicData>
              </a:graphic>
            </wp:inline>
          </w:drawing>
        </w:r>
      </w:del>
      <w:ins w:id="4004" w:author="Việt Lương" w:date="2024-12-28T11:58:00Z" w16du:dateUtc="2024-12-28T04:58:00Z">
        <w:r w:rsidR="002364C9" w:rsidRPr="002364C9">
          <w:rPr>
            <w:rFonts w:cs="Times New Roman"/>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9"/>
                      <a:stretch>
                        <a:fillRect/>
                      </a:stretch>
                    </pic:blipFill>
                    <pic:spPr>
                      <a:xfrm>
                        <a:off x="0" y="0"/>
                        <a:ext cx="5733415" cy="3175000"/>
                      </a:xfrm>
                      <a:prstGeom prst="rect">
                        <a:avLst/>
                      </a:prstGeom>
                    </pic:spPr>
                  </pic:pic>
                </a:graphicData>
              </a:graphic>
            </wp:inline>
          </w:drawing>
        </w:r>
      </w:ins>
    </w:p>
    <w:p w14:paraId="38AA98D6" w14:textId="0CEFC18C" w:rsidR="007569A2" w:rsidRPr="007C6909" w:rsidRDefault="00FB15AE">
      <w:pPr>
        <w:pStyle w:val="Caption"/>
        <w:spacing w:after="120"/>
        <w:rPr>
          <w:szCs w:val="24"/>
          <w:lang w:val="en-US"/>
        </w:rPr>
        <w:pPrChange w:id="4005" w:author="Việt Lương" w:date="2024-12-26T18:41:00Z" w16du:dateUtc="2024-12-26T11:41:00Z">
          <w:pPr>
            <w:pStyle w:val="Caption"/>
          </w:pPr>
        </w:pPrChange>
      </w:pPr>
      <w:bookmarkStart w:id="4006" w:name="_Toc186027555"/>
      <w:bookmarkStart w:id="4007" w:name="_Toc186027714"/>
      <w:bookmarkStart w:id="4008" w:name="_Toc186028070"/>
      <w:bookmarkStart w:id="4009"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4006"/>
      <w:bookmarkEnd w:id="4007"/>
      <w:bookmarkEnd w:id="4008"/>
      <w:bookmarkEnd w:id="4009"/>
    </w:p>
    <w:p w14:paraId="0BBC0C90" w14:textId="29541502" w:rsidR="007569A2" w:rsidRPr="007C6909" w:rsidRDefault="002C3FD0">
      <w:pPr>
        <w:pStyle w:val="ListParagraph"/>
        <w:numPr>
          <w:ilvl w:val="0"/>
          <w:numId w:val="202"/>
        </w:numPr>
        <w:spacing w:after="120"/>
        <w:ind w:left="284"/>
        <w:rPr>
          <w:sz w:val="24"/>
          <w:szCs w:val="24"/>
          <w:lang w:val="en-US"/>
        </w:rPr>
        <w:pPrChange w:id="4010"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4011"/>
      <w:commentRangeStart w:id="4012"/>
      <w:r w:rsidR="00CE686F" w:rsidRPr="007C6909">
        <w:rPr>
          <w:rFonts w:ascii="Times New Roman" w:hAnsi="Times New Roman" w:cs="Times New Roman"/>
          <w:b/>
          <w:sz w:val="24"/>
          <w:szCs w:val="24"/>
        </w:rPr>
        <w:t>Xoá sản phẩm khỏi giỏ hàng</w:t>
      </w:r>
      <w:commentRangeEnd w:id="4011"/>
      <w:r w:rsidR="00CE686F" w:rsidRPr="007C6909">
        <w:rPr>
          <w:rStyle w:val="CommentReference"/>
          <w:rFonts w:ascii="Times New Roman" w:hAnsi="Times New Roman" w:cs="Times New Roman"/>
          <w:b/>
          <w:sz w:val="24"/>
          <w:szCs w:val="24"/>
        </w:rPr>
        <w:commentReference w:id="4011"/>
      </w:r>
      <w:commentRangeEnd w:id="4012"/>
      <w:r w:rsidR="00CE686F" w:rsidRPr="007C6909">
        <w:rPr>
          <w:rStyle w:val="CommentReference"/>
          <w:rFonts w:ascii="Times New Roman" w:hAnsi="Times New Roman" w:cs="Times New Roman"/>
          <w:b/>
          <w:sz w:val="24"/>
          <w:szCs w:val="24"/>
        </w:rPr>
        <w:commentReference w:id="4012"/>
      </w:r>
      <w:r w:rsidRPr="007C6909">
        <w:rPr>
          <w:rFonts w:ascii="Times New Roman" w:hAnsi="Times New Roman" w:cs="Times New Roman"/>
          <w:sz w:val="24"/>
          <w:szCs w:val="24"/>
          <w:lang w:val="vi-VN"/>
        </w:rPr>
        <w:t>”</w:t>
      </w:r>
      <w:r w:rsidR="00CE686F" w:rsidRPr="007C6909">
        <w:rPr>
          <w:sz w:val="24"/>
          <w:szCs w:val="24"/>
        </w:rPr>
        <w:br/>
      </w:r>
      <w:del w:id="4013" w:author="Việt Lương" w:date="2024-12-28T11:34:00Z" w16du:dateUtc="2024-12-28T04:34:00Z">
        <w:r w:rsidR="000B2ED3" w:rsidRPr="000B2ED3" w:rsidDel="0028294F">
          <w:rPr>
            <w:rFonts w:ascii="Times New Roman" w:hAnsi="Times New Roman" w:cs="Times New Roman"/>
            <w:noProof/>
            <w:sz w:val="24"/>
            <w:szCs w:val="24"/>
            <w:lang w:val="vi-VN"/>
          </w:rPr>
          <w:drawing>
            <wp:inline distT="0" distB="0" distL="0" distR="0" wp14:anchorId="5D2315CB" wp14:editId="6CE136F2">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60"/>
                      <a:stretch>
                        <a:fillRect/>
                      </a:stretch>
                    </pic:blipFill>
                    <pic:spPr>
                      <a:xfrm>
                        <a:off x="0" y="0"/>
                        <a:ext cx="5733415" cy="3667125"/>
                      </a:xfrm>
                      <a:prstGeom prst="rect">
                        <a:avLst/>
                      </a:prstGeom>
                    </pic:spPr>
                  </pic:pic>
                </a:graphicData>
              </a:graphic>
            </wp:inline>
          </w:drawing>
        </w:r>
      </w:del>
      <w:ins w:id="4014" w:author="Việt Lương" w:date="2024-12-28T11:59:00Z" w16du:dateUtc="2024-12-28T04:59:00Z">
        <w:r w:rsidR="0054478D" w:rsidRPr="0054478D">
          <w:rPr>
            <w:rFonts w:ascii="Times New Roman" w:hAnsi="Times New Roman" w:cs="Times New Roman"/>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61"/>
                      <a:stretch>
                        <a:fillRect/>
                      </a:stretch>
                    </pic:blipFill>
                    <pic:spPr>
                      <a:xfrm>
                        <a:off x="0" y="0"/>
                        <a:ext cx="5733415" cy="3691255"/>
                      </a:xfrm>
                      <a:prstGeom prst="rect">
                        <a:avLst/>
                      </a:prstGeom>
                    </pic:spPr>
                  </pic:pic>
                </a:graphicData>
              </a:graphic>
            </wp:inline>
          </w:drawing>
        </w:r>
      </w:ins>
    </w:p>
    <w:p w14:paraId="629E9219" w14:textId="77777777" w:rsidR="001304A5" w:rsidRPr="007C6909" w:rsidRDefault="001304A5">
      <w:pPr>
        <w:spacing w:after="120"/>
        <w:rPr>
          <w:sz w:val="24"/>
          <w:szCs w:val="24"/>
          <w:lang w:val="en-US"/>
        </w:rPr>
        <w:pPrChange w:id="4015" w:author="Việt Lương" w:date="2024-12-26T18:41:00Z" w16du:dateUtc="2024-12-26T11:41:00Z">
          <w:pPr/>
        </w:pPrChange>
      </w:pPr>
    </w:p>
    <w:p w14:paraId="75141FA1" w14:textId="5F0AE909" w:rsidR="00FB15AE" w:rsidRPr="00476848" w:rsidRDefault="00FB15AE">
      <w:pPr>
        <w:pStyle w:val="Caption"/>
        <w:spacing w:after="120"/>
        <w:rPr>
          <w:szCs w:val="24"/>
          <w:lang w:val="en-US"/>
        </w:rPr>
        <w:pPrChange w:id="4016" w:author="Việt Lương" w:date="2024-12-26T18:41:00Z" w16du:dateUtc="2024-12-26T11:41:00Z">
          <w:pPr>
            <w:pStyle w:val="Caption"/>
          </w:pPr>
        </w:pPrChange>
      </w:pPr>
      <w:bookmarkStart w:id="4017" w:name="_Toc186027556"/>
      <w:bookmarkStart w:id="4018" w:name="_Toc186027715"/>
      <w:bookmarkStart w:id="4019" w:name="_Toc186028071"/>
      <w:bookmarkStart w:id="4020"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017"/>
      <w:bookmarkEnd w:id="4018"/>
      <w:bookmarkEnd w:id="4019"/>
      <w:bookmarkEnd w:id="4020"/>
    </w:p>
    <w:p w14:paraId="26F4B797" w14:textId="6686126A" w:rsidR="00810DCA" w:rsidRPr="007C6909" w:rsidRDefault="00810DCA">
      <w:pPr>
        <w:pStyle w:val="ListParagraph"/>
        <w:numPr>
          <w:ilvl w:val="0"/>
          <w:numId w:val="202"/>
        </w:numPr>
        <w:spacing w:after="120"/>
        <w:ind w:left="426"/>
        <w:rPr>
          <w:rFonts w:ascii="Times New Roman" w:hAnsi="Times New Roman" w:cs="Times New Roman"/>
          <w:sz w:val="24"/>
          <w:szCs w:val="24"/>
          <w:lang w:val="en-US"/>
        </w:rPr>
        <w:pPrChange w:id="4021"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 </w:t>
      </w:r>
      <w:r w:rsidRPr="007C6909">
        <w:rPr>
          <w:rFonts w:ascii="Times New Roman" w:hAnsi="Times New Roman" w:cs="Times New Roman"/>
          <w:b/>
          <w:bCs/>
          <w:sz w:val="24"/>
          <w:szCs w:val="24"/>
          <w:lang w:val="en-US"/>
        </w:rPr>
        <w:t>Đặt hàng</w:t>
      </w:r>
      <w:r w:rsidRPr="007C6909">
        <w:rPr>
          <w:rFonts w:ascii="Times New Roman" w:hAnsi="Times New Roman" w:cs="Times New Roman"/>
          <w:sz w:val="24"/>
          <w:szCs w:val="24"/>
          <w:lang w:val="en-US"/>
        </w:rPr>
        <w:t>”</w:t>
      </w:r>
    </w:p>
    <w:p w14:paraId="29FFF1FC" w14:textId="5324B7D8" w:rsidR="00810DCA" w:rsidRPr="007C6909" w:rsidRDefault="00810DCA">
      <w:pPr>
        <w:pStyle w:val="ListParagraph"/>
        <w:spacing w:after="120"/>
        <w:ind w:left="426"/>
        <w:rPr>
          <w:rFonts w:ascii="Times New Roman" w:hAnsi="Times New Roman" w:cs="Times New Roman"/>
          <w:lang w:val="vi-VN"/>
        </w:rPr>
        <w:pPrChange w:id="4022"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62"/>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pPr>
        <w:pStyle w:val="Caption"/>
        <w:spacing w:after="120"/>
        <w:rPr>
          <w:lang w:val="en-US"/>
        </w:rPr>
        <w:pPrChange w:id="4023" w:author="Việt Lương" w:date="2024-12-26T18:41:00Z" w16du:dateUtc="2024-12-26T11:41:00Z">
          <w:pPr>
            <w:pStyle w:val="Caption"/>
          </w:pPr>
        </w:pPrChange>
      </w:pPr>
      <w:bookmarkStart w:id="4024"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024"/>
    </w:p>
    <w:p w14:paraId="5A1EA135" w14:textId="6E91C3DA" w:rsidR="007569A2" w:rsidRPr="007C6909" w:rsidRDefault="007569A2">
      <w:pPr>
        <w:pStyle w:val="ListParagraph"/>
        <w:spacing w:after="120"/>
        <w:ind w:left="426"/>
        <w:pPrChange w:id="4025" w:author="Việt Lương" w:date="2024-12-26T18:41:00Z" w16du:dateUtc="2024-12-26T11:41:00Z">
          <w:pPr>
            <w:pStyle w:val="ListParagraph"/>
            <w:ind w:left="426"/>
          </w:pPr>
        </w:pPrChange>
      </w:pPr>
    </w:p>
    <w:p w14:paraId="0202C5B9" w14:textId="76592573" w:rsidR="002C3FD0" w:rsidRPr="007C6909" w:rsidRDefault="002C3FD0">
      <w:pPr>
        <w:pStyle w:val="ListParagraph"/>
        <w:numPr>
          <w:ilvl w:val="0"/>
          <w:numId w:val="204"/>
        </w:numPr>
        <w:spacing w:after="120"/>
        <w:ind w:left="426"/>
        <w:rPr>
          <w:rFonts w:cs="Times New Roman"/>
          <w:sz w:val="24"/>
          <w:szCs w:val="24"/>
        </w:rPr>
        <w:pPrChange w:id="4026"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pPr>
        <w:spacing w:before="60" w:after="120"/>
        <w:ind w:left="600"/>
        <w:rPr>
          <w:b/>
          <w:bCs/>
          <w:sz w:val="26"/>
          <w:szCs w:val="26"/>
          <w:lang w:val="en-US"/>
        </w:rPr>
        <w:pPrChange w:id="4027"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63"/>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pPr>
        <w:pStyle w:val="Caption"/>
        <w:spacing w:before="240" w:after="120"/>
        <w:rPr>
          <w:b/>
          <w:bCs/>
          <w:sz w:val="26"/>
          <w:szCs w:val="26"/>
          <w:lang w:val="en-US"/>
        </w:rPr>
        <w:pPrChange w:id="4028" w:author="Việt Lương" w:date="2024-12-26T18:41:00Z" w16du:dateUtc="2024-12-26T11:41:00Z">
          <w:pPr>
            <w:pStyle w:val="Caption"/>
            <w:spacing w:before="240"/>
          </w:pPr>
        </w:pPrChange>
      </w:pPr>
      <w:bookmarkStart w:id="4029" w:name="_Toc186027557"/>
      <w:bookmarkStart w:id="4030" w:name="_Toc186027716"/>
      <w:bookmarkStart w:id="4031" w:name="_Toc186028072"/>
      <w:bookmarkStart w:id="4032"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029"/>
      <w:bookmarkEnd w:id="4030"/>
      <w:bookmarkEnd w:id="4031"/>
      <w:bookmarkEnd w:id="4032"/>
    </w:p>
    <w:p w14:paraId="189C5BD8" w14:textId="6B526504" w:rsidR="007569A2" w:rsidRPr="007C6909" w:rsidRDefault="002C3FD0">
      <w:pPr>
        <w:pStyle w:val="ListParagraph"/>
        <w:numPr>
          <w:ilvl w:val="0"/>
          <w:numId w:val="205"/>
        </w:numPr>
        <w:spacing w:after="120"/>
        <w:ind w:left="709"/>
        <w:rPr>
          <w:rFonts w:cs="Times New Roman"/>
          <w:sz w:val="24"/>
          <w:szCs w:val="24"/>
        </w:rPr>
        <w:pPrChange w:id="4033"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phẩm</w:t>
      </w:r>
      <w:r w:rsidRPr="007C6909">
        <w:rPr>
          <w:rFonts w:ascii="Times New Roman" w:hAnsi="Times New Roman" w:cs="Times New Roman"/>
          <w:sz w:val="24"/>
          <w:szCs w:val="24"/>
          <w:lang w:val="vi-VN"/>
        </w:rPr>
        <w:t xml:space="preserve"> “</w:t>
      </w:r>
    </w:p>
    <w:p w14:paraId="7A96319F" w14:textId="52FA27D0" w:rsidR="00AD36A4" w:rsidRDefault="004171C4">
      <w:pPr>
        <w:spacing w:after="120"/>
        <w:rPr>
          <w:lang w:val="en-US"/>
        </w:rPr>
        <w:pPrChange w:id="4034" w:author="Việt Lương" w:date="2024-12-26T18:41:00Z" w16du:dateUtc="2024-12-26T11:41:00Z">
          <w:pPr/>
        </w:pPrChange>
      </w:pPr>
      <w:bookmarkStart w:id="4035" w:name="_Toc186027558"/>
      <w:bookmarkStart w:id="4036"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64"/>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pPr>
        <w:pStyle w:val="Caption"/>
        <w:spacing w:before="240" w:after="120"/>
        <w:rPr>
          <w:rFonts w:eastAsia="Times New Roman" w:cs="Times New Roman"/>
          <w:sz w:val="26"/>
          <w:szCs w:val="26"/>
          <w:lang w:val="en-US"/>
        </w:rPr>
        <w:pPrChange w:id="4037" w:author="Việt Lương" w:date="2024-12-26T18:41:00Z" w16du:dateUtc="2024-12-26T11:41:00Z">
          <w:pPr>
            <w:pStyle w:val="Caption"/>
            <w:spacing w:before="240"/>
          </w:pPr>
        </w:pPrChange>
      </w:pPr>
      <w:bookmarkStart w:id="4038" w:name="_Toc186028073"/>
      <w:bookmarkStart w:id="4039"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035"/>
      <w:bookmarkEnd w:id="4036"/>
      <w:bookmarkEnd w:id="4038"/>
      <w:bookmarkEnd w:id="4039"/>
    </w:p>
    <w:p w14:paraId="156A6281" w14:textId="77777777" w:rsidR="007569A2" w:rsidRDefault="00CE686F">
      <w:pPr>
        <w:spacing w:after="120"/>
        <w:rPr>
          <w:b/>
          <w:sz w:val="5"/>
          <w:szCs w:val="5"/>
        </w:rPr>
        <w:pPrChange w:id="4040" w:author="Việt Lương" w:date="2024-12-26T18:41:00Z" w16du:dateUtc="2024-12-26T11:41:00Z">
          <w:pPr>
            <w:spacing w:after="240"/>
          </w:pPr>
        </w:pPrChange>
      </w:pPr>
      <w:r>
        <w:rPr>
          <w:b/>
          <w:sz w:val="5"/>
          <w:szCs w:val="5"/>
        </w:rPr>
        <w:t xml:space="preserve"> </w:t>
      </w:r>
    </w:p>
    <w:p w14:paraId="1FB37F22" w14:textId="4A5260B3" w:rsidR="002C3FD0" w:rsidRPr="007C6909" w:rsidRDefault="002C3FD0">
      <w:pPr>
        <w:pStyle w:val="ListParagraph"/>
        <w:numPr>
          <w:ilvl w:val="0"/>
          <w:numId w:val="206"/>
        </w:numPr>
        <w:spacing w:after="120"/>
        <w:ind w:left="709"/>
        <w:rPr>
          <w:rFonts w:cs="Times New Roman"/>
          <w:sz w:val="24"/>
          <w:szCs w:val="24"/>
          <w:lang w:val="vi-VN"/>
        </w:rPr>
        <w:pPrChange w:id="4041"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Xoá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 xml:space="preserve"> “</w:t>
      </w:r>
    </w:p>
    <w:p w14:paraId="61DAA4D5" w14:textId="44FFC3EA" w:rsidR="007569A2" w:rsidRPr="007C6909" w:rsidRDefault="009E1F98">
      <w:pPr>
        <w:spacing w:before="100" w:after="120"/>
        <w:ind w:left="600"/>
        <w:rPr>
          <w:b/>
          <w:sz w:val="24"/>
          <w:szCs w:val="24"/>
        </w:rPr>
        <w:pPrChange w:id="4042"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2AEAF47F" w14:textId="72EE9B5C" w:rsidR="007569A2" w:rsidRDefault="00D16C92">
      <w:pPr>
        <w:pStyle w:val="Caption"/>
        <w:spacing w:after="120"/>
        <w:rPr>
          <w:szCs w:val="24"/>
          <w:lang w:val="en-US"/>
        </w:rPr>
        <w:pPrChange w:id="4043" w:author="Việt Lương" w:date="2024-12-26T18:41:00Z" w16du:dateUtc="2024-12-26T11:41:00Z">
          <w:pPr>
            <w:pStyle w:val="Caption"/>
          </w:pPr>
        </w:pPrChange>
      </w:pPr>
      <w:bookmarkStart w:id="4044" w:name="_Toc186027559"/>
      <w:bookmarkStart w:id="4045" w:name="_Toc186027718"/>
      <w:bookmarkStart w:id="4046" w:name="_Toc186028074"/>
      <w:bookmarkStart w:id="4047"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044"/>
      <w:bookmarkEnd w:id="4045"/>
      <w:bookmarkEnd w:id="4046"/>
      <w:bookmarkEnd w:id="4047"/>
    </w:p>
    <w:p w14:paraId="42920A0A" w14:textId="6AAC9E5D" w:rsidR="009E1F98" w:rsidRDefault="009E1F98">
      <w:pPr>
        <w:pStyle w:val="ListParagraph"/>
        <w:numPr>
          <w:ilvl w:val="0"/>
          <w:numId w:val="207"/>
        </w:numPr>
        <w:spacing w:after="120"/>
        <w:ind w:left="709"/>
        <w:rPr>
          <w:rFonts w:ascii="Times New Roman" w:hAnsi="Times New Roman" w:cs="Times New Roman"/>
          <w:sz w:val="24"/>
          <w:szCs w:val="24"/>
          <w:lang w:val="en-US"/>
        </w:rPr>
        <w:pPrChange w:id="4048"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49" w:author="Việt Lương" w:date="2024-12-28T11:14:00Z" w16du:dateUtc="2024-12-28T04:14:00Z">
            <w:rPr>
              <w:rFonts w:ascii="Times New Roman" w:hAnsi="Times New Roman" w:cs="Times New Roman"/>
              <w:sz w:val="24"/>
              <w:szCs w:val="24"/>
              <w:lang w:val="en-US"/>
            </w:rPr>
          </w:rPrChange>
        </w:rPr>
        <w:t>Thêm item cho sản phẩm</w:t>
      </w:r>
      <w:r w:rsidRPr="007C6909">
        <w:rPr>
          <w:rFonts w:ascii="Times New Roman" w:hAnsi="Times New Roman" w:cs="Times New Roman"/>
          <w:sz w:val="24"/>
          <w:szCs w:val="24"/>
          <w:lang w:val="en-US"/>
        </w:rPr>
        <w:t>”</w:t>
      </w:r>
    </w:p>
    <w:p w14:paraId="53B730EF" w14:textId="2BC66D14" w:rsidR="009E1F98" w:rsidRDefault="00582B8E">
      <w:pPr>
        <w:pStyle w:val="ListParagraph"/>
        <w:spacing w:after="120"/>
        <w:ind w:left="709"/>
        <w:rPr>
          <w:rFonts w:ascii="Times New Roman" w:hAnsi="Times New Roman" w:cs="Times New Roman"/>
          <w:sz w:val="24"/>
          <w:szCs w:val="24"/>
          <w:lang w:val="en-US"/>
        </w:rPr>
        <w:pPrChange w:id="4050"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6"/>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pPr>
        <w:pStyle w:val="Caption"/>
        <w:spacing w:after="120"/>
        <w:rPr>
          <w:rFonts w:cs="Times New Roman"/>
          <w:szCs w:val="24"/>
          <w:lang w:val="en-US"/>
        </w:rPr>
        <w:pPrChange w:id="4051" w:author="Việt Lương" w:date="2024-12-26T18:41:00Z" w16du:dateUtc="2024-12-26T11:41:00Z">
          <w:pPr>
            <w:pStyle w:val="Caption"/>
          </w:pPr>
        </w:pPrChange>
      </w:pPr>
      <w:bookmarkStart w:id="4052"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052"/>
    </w:p>
    <w:p w14:paraId="09C56704" w14:textId="33252C92" w:rsidR="009E1F98" w:rsidRDefault="009E1F98">
      <w:pPr>
        <w:pStyle w:val="ListParagraph"/>
        <w:numPr>
          <w:ilvl w:val="0"/>
          <w:numId w:val="207"/>
        </w:numPr>
        <w:spacing w:after="120"/>
        <w:ind w:left="709"/>
        <w:rPr>
          <w:rFonts w:ascii="Times New Roman" w:hAnsi="Times New Roman" w:cs="Times New Roman"/>
          <w:sz w:val="24"/>
          <w:szCs w:val="24"/>
          <w:lang w:val="en-US"/>
        </w:rPr>
        <w:pPrChange w:id="4053"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54" w:author="Việt Lương" w:date="2024-12-28T11:14:00Z" w16du:dateUtc="2024-12-28T04:14:00Z">
            <w:rPr>
              <w:rFonts w:ascii="Times New Roman" w:hAnsi="Times New Roman" w:cs="Times New Roman"/>
              <w:sz w:val="24"/>
              <w:szCs w:val="24"/>
              <w:lang w:val="en-US"/>
            </w:rPr>
          </w:rPrChange>
        </w:rPr>
        <w:t>Chỉnh sửa item cho sản phẩm</w:t>
      </w:r>
      <w:r w:rsidRPr="007C6909">
        <w:rPr>
          <w:rFonts w:ascii="Times New Roman" w:hAnsi="Times New Roman" w:cs="Times New Roman"/>
          <w:sz w:val="24"/>
          <w:szCs w:val="24"/>
          <w:lang w:val="en-US"/>
        </w:rPr>
        <w:t>”</w:t>
      </w:r>
    </w:p>
    <w:p w14:paraId="6678F354" w14:textId="15B76301" w:rsidR="009E1F98" w:rsidRDefault="00B050DB">
      <w:pPr>
        <w:spacing w:after="120"/>
        <w:rPr>
          <w:rFonts w:ascii="Times New Roman" w:hAnsi="Times New Roman" w:cs="Times New Roman"/>
          <w:sz w:val="24"/>
          <w:szCs w:val="24"/>
          <w:lang w:val="en-US"/>
        </w:rPr>
        <w:pPrChange w:id="4055"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7"/>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pPr>
        <w:pStyle w:val="Caption"/>
        <w:spacing w:after="120"/>
        <w:rPr>
          <w:rFonts w:cs="Times New Roman"/>
          <w:szCs w:val="24"/>
          <w:lang w:val="en-US"/>
        </w:rPr>
        <w:pPrChange w:id="4056" w:author="Việt Lương" w:date="2024-12-26T18:41:00Z" w16du:dateUtc="2024-12-26T11:41:00Z">
          <w:pPr>
            <w:pStyle w:val="Caption"/>
          </w:pPr>
        </w:pPrChange>
      </w:pPr>
      <w:bookmarkStart w:id="4057"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057"/>
    </w:p>
    <w:p w14:paraId="6E98E6EC" w14:textId="46F9A002" w:rsidR="009E1F98" w:rsidRDefault="009E1F98">
      <w:pPr>
        <w:pStyle w:val="ListParagraph"/>
        <w:numPr>
          <w:ilvl w:val="0"/>
          <w:numId w:val="207"/>
        </w:numPr>
        <w:spacing w:after="120"/>
        <w:ind w:left="709"/>
        <w:rPr>
          <w:rFonts w:ascii="Times New Roman" w:hAnsi="Times New Roman" w:cs="Times New Roman"/>
          <w:sz w:val="24"/>
          <w:szCs w:val="24"/>
          <w:lang w:val="en-US"/>
        </w:rPr>
        <w:pPrChange w:id="4058"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59" w:author="Việt Lương" w:date="2024-12-28T11:14:00Z" w16du:dateUtc="2024-12-28T04:14:00Z">
            <w:rPr>
              <w:rFonts w:ascii="Times New Roman" w:hAnsi="Times New Roman" w:cs="Times New Roman"/>
              <w:sz w:val="24"/>
              <w:szCs w:val="24"/>
              <w:lang w:val="en-US"/>
            </w:rPr>
          </w:rPrChange>
        </w:rPr>
        <w:t>Xóa item cho sản phẩm</w:t>
      </w:r>
      <w:r w:rsidRPr="007C6909">
        <w:rPr>
          <w:rFonts w:ascii="Times New Roman" w:hAnsi="Times New Roman" w:cs="Times New Roman"/>
          <w:sz w:val="24"/>
          <w:szCs w:val="24"/>
          <w:lang w:val="en-US"/>
        </w:rPr>
        <w:t>”</w:t>
      </w:r>
    </w:p>
    <w:p w14:paraId="22D1C439" w14:textId="1D1E5DA0" w:rsidR="00B050DB" w:rsidRDefault="00FF6F99">
      <w:pPr>
        <w:pStyle w:val="ListParagraph"/>
        <w:spacing w:after="120"/>
        <w:ind w:left="709"/>
        <w:rPr>
          <w:rFonts w:ascii="Times New Roman" w:hAnsi="Times New Roman" w:cs="Times New Roman"/>
          <w:sz w:val="24"/>
          <w:szCs w:val="24"/>
          <w:lang w:val="en-US"/>
        </w:rPr>
        <w:pPrChange w:id="4060"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5"/>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pPr>
        <w:pStyle w:val="Caption"/>
        <w:spacing w:after="120"/>
        <w:rPr>
          <w:rFonts w:cs="Times New Roman"/>
          <w:szCs w:val="24"/>
          <w:lang w:val="en-US"/>
        </w:rPr>
        <w:pPrChange w:id="4061" w:author="Việt Lương" w:date="2024-12-26T18:41:00Z" w16du:dateUtc="2024-12-26T11:41:00Z">
          <w:pPr>
            <w:pStyle w:val="Caption"/>
          </w:pPr>
        </w:pPrChange>
      </w:pPr>
      <w:bookmarkStart w:id="4062"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062"/>
    </w:p>
    <w:p w14:paraId="3C806F0D" w14:textId="55548539" w:rsidR="002C3FD0" w:rsidRPr="007C6909" w:rsidRDefault="002C3FD0">
      <w:pPr>
        <w:pStyle w:val="ListParagraph"/>
        <w:numPr>
          <w:ilvl w:val="0"/>
          <w:numId w:val="207"/>
        </w:numPr>
        <w:spacing w:after="120"/>
        <w:ind w:left="709"/>
        <w:rPr>
          <w:rFonts w:cs="Times New Roman"/>
          <w:sz w:val="24"/>
          <w:szCs w:val="24"/>
          <w:lang w:val="vi-VN"/>
        </w:rPr>
        <w:pPrChange w:id="4063"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20BE83D6" w:rsidR="007569A2" w:rsidRDefault="002A60AD">
      <w:pPr>
        <w:spacing w:after="120"/>
        <w:ind w:left="720"/>
        <w:rPr>
          <w:rFonts w:ascii="Times New Roman" w:eastAsia="Times New Roman" w:hAnsi="Times New Roman" w:cs="Times New Roman"/>
          <w:sz w:val="24"/>
          <w:szCs w:val="24"/>
          <w:lang w:val="en-US"/>
        </w:rPr>
        <w:pPrChange w:id="4064" w:author="Việt Lương" w:date="2024-12-26T18:41:00Z" w16du:dateUtc="2024-12-26T11:41:00Z">
          <w:pPr>
            <w:ind w:left="720"/>
          </w:pPr>
        </w:pPrChange>
      </w:pPr>
      <w:del w:id="4065" w:author="Việt Lương" w:date="2024-12-28T11:46:00Z" w16du:dateUtc="2024-12-28T04:46:00Z">
        <w:r w:rsidRPr="002A60AD" w:rsidDel="00166AA2">
          <w:rPr>
            <w:rFonts w:ascii="Times New Roman" w:eastAsia="Times New Roman" w:hAnsi="Times New Roman" w:cs="Times New Roman"/>
            <w:noProof/>
            <w:sz w:val="24"/>
            <w:szCs w:val="24"/>
            <w:lang w:val="en-US"/>
          </w:rPr>
          <w:drawing>
            <wp:inline distT="0" distB="0" distL="0" distR="0" wp14:anchorId="17C1E42A" wp14:editId="55A939D6">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68"/>
                      <a:stretch>
                        <a:fillRect/>
                      </a:stretch>
                    </pic:blipFill>
                    <pic:spPr>
                      <a:xfrm>
                        <a:off x="0" y="0"/>
                        <a:ext cx="5733415" cy="4942840"/>
                      </a:xfrm>
                      <a:prstGeom prst="rect">
                        <a:avLst/>
                      </a:prstGeom>
                    </pic:spPr>
                  </pic:pic>
                </a:graphicData>
              </a:graphic>
            </wp:inline>
          </w:drawing>
        </w:r>
      </w:del>
      <w:ins w:id="4066" w:author="Việt Lương" w:date="2024-12-28T11:46:00Z" w16du:dateUtc="2024-12-28T04:46:00Z">
        <w:r w:rsidR="00166AA2" w:rsidRPr="00166AA2">
          <w:rPr>
            <w:rFonts w:ascii="Times New Roman" w:eastAsia="Times New Roman" w:hAnsi="Times New Roman" w:cs="Times New Roman"/>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9"/>
                      <a:stretch>
                        <a:fillRect/>
                      </a:stretch>
                    </pic:blipFill>
                    <pic:spPr>
                      <a:xfrm>
                        <a:off x="0" y="0"/>
                        <a:ext cx="5733415" cy="4286250"/>
                      </a:xfrm>
                      <a:prstGeom prst="rect">
                        <a:avLst/>
                      </a:prstGeom>
                    </pic:spPr>
                  </pic:pic>
                </a:graphicData>
              </a:graphic>
            </wp:inline>
          </w:drawing>
        </w:r>
      </w:ins>
    </w:p>
    <w:p w14:paraId="76F104F0" w14:textId="77777777" w:rsidR="00690B6C" w:rsidRPr="007C6909" w:rsidRDefault="00690B6C">
      <w:pPr>
        <w:spacing w:after="120"/>
        <w:ind w:left="720"/>
        <w:rPr>
          <w:rFonts w:ascii="Times New Roman" w:eastAsia="Times New Roman" w:hAnsi="Times New Roman" w:cs="Times New Roman"/>
          <w:sz w:val="24"/>
          <w:szCs w:val="24"/>
          <w:lang w:val="en-US"/>
        </w:rPr>
        <w:pPrChange w:id="4067" w:author="Việt Lương" w:date="2024-12-26T18:41:00Z" w16du:dateUtc="2024-12-26T11:41:00Z">
          <w:pPr>
            <w:ind w:left="720"/>
          </w:pPr>
        </w:pPrChange>
      </w:pPr>
    </w:p>
    <w:p w14:paraId="20876B09" w14:textId="46CB1660" w:rsidR="007569A2" w:rsidRPr="007C6909" w:rsidDel="0053380D" w:rsidRDefault="00CE686F">
      <w:pPr>
        <w:pStyle w:val="Caption"/>
        <w:spacing w:after="120"/>
        <w:rPr>
          <w:del w:id="4068" w:author="Việt Lương" w:date="2024-12-26T18:41:00Z" w16du:dateUtc="2024-12-26T11:41:00Z"/>
          <w:b/>
          <w:szCs w:val="24"/>
          <w:lang w:val="en-US"/>
        </w:rPr>
        <w:pPrChange w:id="4069" w:author="Việt Lương" w:date="2024-12-26T18:41:00Z" w16du:dateUtc="2024-12-26T11:41:00Z">
          <w:pPr>
            <w:pStyle w:val="Caption"/>
          </w:pPr>
        </w:pPrChange>
      </w:pPr>
      <w:r w:rsidRPr="007C6909">
        <w:rPr>
          <w:b/>
          <w:szCs w:val="24"/>
        </w:rPr>
        <w:t xml:space="preserve"> </w:t>
      </w:r>
      <w:bookmarkStart w:id="4070" w:name="_Toc186027560"/>
      <w:bookmarkStart w:id="4071" w:name="_Toc186027719"/>
      <w:bookmarkStart w:id="4072" w:name="_Toc186028075"/>
      <w:bookmarkStart w:id="4073" w:name="_Toc186130801"/>
      <w:r w:rsidR="00D16C92" w:rsidRPr="00476848">
        <w:rPr>
          <w:szCs w:val="24"/>
        </w:rPr>
        <w:t xml:space="preserve">Hình </w:t>
      </w:r>
      <w:r w:rsidR="00A151F2">
        <w:rPr>
          <w:iCs w:val="0"/>
          <w:szCs w:val="24"/>
        </w:rPr>
        <w:fldChar w:fldCharType="begin"/>
      </w:r>
      <w:r w:rsidR="00A151F2">
        <w:rPr>
          <w:szCs w:val="24"/>
        </w:rPr>
        <w:instrText xml:space="preserve"> STYLEREF 1 \s </w:instrText>
      </w:r>
      <w:r w:rsidR="00A151F2">
        <w:rPr>
          <w:iCs w:val="0"/>
          <w:szCs w:val="24"/>
        </w:rPr>
        <w:fldChar w:fldCharType="separate"/>
      </w:r>
      <w:r w:rsidR="00A151F2">
        <w:rPr>
          <w:noProof/>
          <w:szCs w:val="24"/>
        </w:rPr>
        <w:t>2</w:t>
      </w:r>
      <w:r w:rsidR="00A151F2">
        <w:rPr>
          <w:iCs w:val="0"/>
          <w:szCs w:val="24"/>
        </w:rPr>
        <w:fldChar w:fldCharType="end"/>
      </w:r>
      <w:r w:rsidR="00A151F2">
        <w:rPr>
          <w:szCs w:val="24"/>
        </w:rPr>
        <w:t>.</w:t>
      </w:r>
      <w:r w:rsidR="00A151F2">
        <w:rPr>
          <w:iCs w:val="0"/>
          <w:szCs w:val="24"/>
        </w:rPr>
        <w:fldChar w:fldCharType="begin"/>
      </w:r>
      <w:r w:rsidR="00A151F2">
        <w:rPr>
          <w:szCs w:val="24"/>
        </w:rPr>
        <w:instrText xml:space="preserve"> SEQ Hình \* ARABIC \s 1 </w:instrText>
      </w:r>
      <w:r w:rsidR="00A151F2">
        <w:rPr>
          <w:iCs w:val="0"/>
          <w:szCs w:val="24"/>
        </w:rPr>
        <w:fldChar w:fldCharType="separate"/>
      </w:r>
      <w:r w:rsidR="00FF6F99">
        <w:rPr>
          <w:noProof/>
          <w:szCs w:val="24"/>
        </w:rPr>
        <w:t>42</w:t>
      </w:r>
      <w:r w:rsidR="00A151F2">
        <w:rPr>
          <w:iCs w:val="0"/>
          <w:szCs w:val="24"/>
        </w:rPr>
        <w:fldChar w:fldCharType="end"/>
      </w:r>
      <w:r w:rsidR="00D16C92" w:rsidRPr="00476848">
        <w:rPr>
          <w:szCs w:val="24"/>
          <w:lang w:val="en-US"/>
        </w:rPr>
        <w:t xml:space="preserve"> Biểu đồ tuần tự chức năng người bán nhập hàng tồn kho</w:t>
      </w:r>
      <w:bookmarkEnd w:id="4070"/>
      <w:bookmarkEnd w:id="4071"/>
      <w:bookmarkEnd w:id="4072"/>
      <w:bookmarkEnd w:id="4073"/>
      <w:r w:rsidR="00D16C92" w:rsidRPr="00476848">
        <w:rPr>
          <w:szCs w:val="24"/>
          <w:lang w:val="en-US"/>
        </w:rPr>
        <w:t xml:space="preserve"> </w:t>
      </w:r>
    </w:p>
    <w:p w14:paraId="2E500C74" w14:textId="77777777" w:rsidR="007569A2" w:rsidDel="0053380D" w:rsidRDefault="007569A2">
      <w:pPr>
        <w:spacing w:after="120"/>
        <w:rPr>
          <w:del w:id="4074" w:author="Việt Lương" w:date="2024-12-26T18:41:00Z" w16du:dateUtc="2024-12-26T11:41:00Z"/>
        </w:rPr>
        <w:pPrChange w:id="4075" w:author="Việt Lương" w:date="2024-12-26T18:41:00Z" w16du:dateUtc="2024-12-26T11:41:00Z">
          <w:pPr/>
        </w:pPrChange>
      </w:pPr>
    </w:p>
    <w:p w14:paraId="74CD1D1F" w14:textId="77777777" w:rsidR="007569A2" w:rsidRPr="0053380D" w:rsidRDefault="007569A2">
      <w:pPr>
        <w:pStyle w:val="Caption"/>
        <w:spacing w:after="120"/>
        <w:rPr>
          <w:lang w:val="en-US"/>
          <w:rPrChange w:id="4076" w:author="Việt Lương" w:date="2024-12-26T18:41:00Z" w16du:dateUtc="2024-12-26T11:41:00Z">
            <w:rPr/>
          </w:rPrChange>
        </w:rPr>
        <w:pPrChange w:id="4077" w:author="Việt Lương" w:date="2024-12-26T18:41:00Z" w16du:dateUtc="2024-12-26T11:41:00Z">
          <w:pPr/>
        </w:pPrChange>
      </w:pPr>
    </w:p>
    <w:p w14:paraId="1C5BEDD8" w14:textId="77777777" w:rsidR="007569A2" w:rsidDel="0053380D" w:rsidRDefault="007569A2">
      <w:pPr>
        <w:spacing w:after="120"/>
        <w:rPr>
          <w:del w:id="4078" w:author="Việt Lương" w:date="2024-12-26T18:41:00Z" w16du:dateUtc="2024-12-26T11:41:00Z"/>
        </w:rPr>
        <w:pPrChange w:id="4079" w:author="Việt Lương" w:date="2024-12-26T18:41:00Z" w16du:dateUtc="2024-12-26T11:41:00Z">
          <w:pPr/>
        </w:pPrChange>
      </w:pPr>
    </w:p>
    <w:p w14:paraId="02915484" w14:textId="77777777" w:rsidR="007569A2" w:rsidRPr="0053380D" w:rsidDel="0053380D" w:rsidRDefault="007569A2">
      <w:pPr>
        <w:spacing w:after="120"/>
        <w:rPr>
          <w:del w:id="4080" w:author="Việt Lương" w:date="2024-12-26T18:41:00Z" w16du:dateUtc="2024-12-26T11:41:00Z"/>
          <w:lang w:val="en-US"/>
          <w:rPrChange w:id="4081" w:author="Việt Lương" w:date="2024-12-26T18:41:00Z" w16du:dateUtc="2024-12-26T11:41:00Z">
            <w:rPr>
              <w:del w:id="4082" w:author="Việt Lương" w:date="2024-12-26T18:41:00Z" w16du:dateUtc="2024-12-26T11:41:00Z"/>
            </w:rPr>
          </w:rPrChange>
        </w:rPr>
        <w:pPrChange w:id="4083" w:author="Việt Lương" w:date="2024-12-26T18:41:00Z" w16du:dateUtc="2024-12-26T11:41:00Z">
          <w:pPr/>
        </w:pPrChange>
      </w:pPr>
    </w:p>
    <w:p w14:paraId="03B94F49" w14:textId="77777777" w:rsidR="007569A2" w:rsidDel="0053380D" w:rsidRDefault="007569A2">
      <w:pPr>
        <w:spacing w:after="120"/>
        <w:rPr>
          <w:del w:id="4084" w:author="Việt Lương" w:date="2024-12-26T18:41:00Z" w16du:dateUtc="2024-12-26T11:41:00Z"/>
        </w:rPr>
        <w:pPrChange w:id="4085" w:author="Việt Lương" w:date="2024-12-26T18:41:00Z" w16du:dateUtc="2024-12-26T11:41:00Z">
          <w:pPr/>
        </w:pPrChange>
      </w:pPr>
    </w:p>
    <w:p w14:paraId="0C7F6A34" w14:textId="77777777" w:rsidR="007569A2" w:rsidRDefault="00CE686F">
      <w:pPr>
        <w:pStyle w:val="Heading3"/>
        <w:spacing w:after="120"/>
        <w:pPrChange w:id="4086" w:author="Việt Lương" w:date="2024-12-26T18:41:00Z" w16du:dateUtc="2024-12-26T11:41:00Z">
          <w:pPr>
            <w:pStyle w:val="Heading3"/>
          </w:pPr>
        </w:pPrChange>
      </w:pPr>
      <w:bookmarkStart w:id="4087" w:name="_Toc185954686"/>
      <w:bookmarkStart w:id="4088" w:name="_Toc185955160"/>
      <w:bookmarkStart w:id="4089" w:name="_Toc186130310"/>
      <w:r>
        <w:t>2.2.2 Biểu đồ lớp thiết kế</w:t>
      </w:r>
      <w:bookmarkEnd w:id="4087"/>
      <w:bookmarkEnd w:id="4088"/>
      <w:bookmarkEnd w:id="4089"/>
      <w:r>
        <w:t xml:space="preserve"> </w:t>
      </w:r>
    </w:p>
    <w:p w14:paraId="6D846F5D" w14:textId="77777777" w:rsidR="007569A2" w:rsidRDefault="007569A2">
      <w:pPr>
        <w:spacing w:after="120"/>
        <w:rPr>
          <w:rFonts w:ascii="Times New Roman" w:eastAsia="Times New Roman" w:hAnsi="Times New Roman" w:cs="Times New Roman"/>
          <w:sz w:val="24"/>
          <w:szCs w:val="24"/>
        </w:rPr>
        <w:pPrChange w:id="4090" w:author="Việt Lương" w:date="2024-12-26T18:41:00Z" w16du:dateUtc="2024-12-26T11:41:00Z">
          <w:pPr/>
        </w:pPrChange>
      </w:pPr>
    </w:p>
    <w:p w14:paraId="62F015AF" w14:textId="77777777" w:rsidR="007569A2" w:rsidRDefault="007569A2">
      <w:pPr>
        <w:spacing w:after="120"/>
        <w:rPr>
          <w:rFonts w:ascii="Times New Roman" w:eastAsia="Times New Roman" w:hAnsi="Times New Roman" w:cs="Times New Roman"/>
          <w:sz w:val="24"/>
          <w:szCs w:val="24"/>
        </w:rPr>
        <w:pPrChange w:id="4091" w:author="Việt Lương" w:date="2024-12-26T18:41:00Z" w16du:dateUtc="2024-12-26T11:41:00Z">
          <w:pPr/>
        </w:pPrChange>
      </w:pPr>
    </w:p>
    <w:p w14:paraId="1B15DD1D" w14:textId="782647C0" w:rsidR="007569A2" w:rsidRDefault="00F11340">
      <w:pPr>
        <w:spacing w:after="120"/>
        <w:rPr>
          <w:rFonts w:ascii="Times New Roman" w:eastAsia="Times New Roman" w:hAnsi="Times New Roman" w:cs="Times New Roman"/>
          <w:sz w:val="24"/>
          <w:szCs w:val="24"/>
          <w:lang w:val="en-US"/>
        </w:rPr>
        <w:pPrChange w:id="4092"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70"/>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pPr>
        <w:pStyle w:val="Caption"/>
        <w:spacing w:before="240" w:after="120"/>
        <w:rPr>
          <w:rFonts w:eastAsia="Times New Roman" w:cs="Times New Roman"/>
          <w:szCs w:val="24"/>
          <w:lang w:val="en-US"/>
        </w:rPr>
        <w:pPrChange w:id="4093" w:author="Việt Lương" w:date="2024-12-26T18:41:00Z" w16du:dateUtc="2024-12-26T11:41:00Z">
          <w:pPr>
            <w:pStyle w:val="Caption"/>
            <w:spacing w:before="240"/>
          </w:pPr>
        </w:pPrChange>
      </w:pPr>
      <w:bookmarkStart w:id="4094" w:name="_Toc186027561"/>
      <w:bookmarkStart w:id="4095" w:name="_Toc186027720"/>
      <w:bookmarkStart w:id="4096" w:name="_Toc186028076"/>
      <w:bookmarkStart w:id="4097"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094"/>
      <w:bookmarkEnd w:id="4095"/>
      <w:bookmarkEnd w:id="4096"/>
      <w:bookmarkEnd w:id="4097"/>
      <w:r>
        <w:rPr>
          <w:lang w:val="en-US"/>
        </w:rPr>
        <w:t xml:space="preserve"> </w:t>
      </w:r>
    </w:p>
    <w:p w14:paraId="6E681184" w14:textId="77777777" w:rsidR="007569A2" w:rsidRDefault="007569A2">
      <w:pPr>
        <w:spacing w:after="120"/>
        <w:rPr>
          <w:rFonts w:ascii="Times New Roman" w:eastAsia="Times New Roman" w:hAnsi="Times New Roman" w:cs="Times New Roman"/>
          <w:sz w:val="24"/>
          <w:szCs w:val="24"/>
        </w:rPr>
        <w:pPrChange w:id="4098" w:author="Việt Lương" w:date="2024-12-26T18:41:00Z" w16du:dateUtc="2024-12-26T11:41:00Z">
          <w:pPr/>
        </w:pPrChange>
      </w:pPr>
    </w:p>
    <w:p w14:paraId="230165FA" w14:textId="77777777" w:rsidR="007569A2" w:rsidRDefault="007569A2">
      <w:pPr>
        <w:spacing w:after="120"/>
        <w:rPr>
          <w:rFonts w:ascii="Times New Roman" w:eastAsia="Times New Roman" w:hAnsi="Times New Roman" w:cs="Times New Roman"/>
          <w:sz w:val="24"/>
          <w:szCs w:val="24"/>
        </w:rPr>
        <w:pPrChange w:id="4099" w:author="Việt Lương" w:date="2024-12-26T18:41:00Z" w16du:dateUtc="2024-12-26T11:41:00Z">
          <w:pPr/>
        </w:pPrChange>
      </w:pPr>
    </w:p>
    <w:p w14:paraId="7CB33CA5" w14:textId="77777777" w:rsidR="007569A2" w:rsidRDefault="007569A2">
      <w:pPr>
        <w:spacing w:after="120"/>
        <w:rPr>
          <w:rFonts w:ascii="Times New Roman" w:eastAsia="Times New Roman" w:hAnsi="Times New Roman" w:cs="Times New Roman"/>
          <w:sz w:val="24"/>
          <w:szCs w:val="24"/>
        </w:rPr>
        <w:pPrChange w:id="4100" w:author="Việt Lương" w:date="2024-12-26T18:41:00Z" w16du:dateUtc="2024-12-26T11:41:00Z">
          <w:pPr/>
        </w:pPrChange>
      </w:pPr>
    </w:p>
    <w:p w14:paraId="56853C46" w14:textId="77777777" w:rsidR="007569A2" w:rsidRDefault="00CE686F">
      <w:pPr>
        <w:pStyle w:val="Heading3"/>
        <w:spacing w:after="120"/>
        <w:pPrChange w:id="4101" w:author="Việt Lương" w:date="2024-12-26T18:41:00Z" w16du:dateUtc="2024-12-26T11:41:00Z">
          <w:pPr>
            <w:pStyle w:val="Heading3"/>
          </w:pPr>
        </w:pPrChange>
      </w:pPr>
      <w:bookmarkStart w:id="4102" w:name="_Toc185954687"/>
      <w:bookmarkStart w:id="4103" w:name="_Toc185955161"/>
      <w:bookmarkStart w:id="4104" w:name="_Toc186130311"/>
      <w:r>
        <w:t>2.2.3 Thiết kế cơ sở dữ liệu</w:t>
      </w:r>
      <w:bookmarkEnd w:id="4102"/>
      <w:bookmarkEnd w:id="4103"/>
      <w:bookmarkEnd w:id="4104"/>
      <w:r>
        <w:t xml:space="preserve"> </w:t>
      </w:r>
    </w:p>
    <w:p w14:paraId="17414610" w14:textId="6F9B79A6" w:rsidR="007569A2" w:rsidRDefault="00E96B13">
      <w:pPr>
        <w:spacing w:after="120"/>
        <w:rPr>
          <w:rFonts w:ascii="Times New Roman" w:eastAsia="Times New Roman" w:hAnsi="Times New Roman" w:cs="Times New Roman"/>
          <w:sz w:val="24"/>
          <w:szCs w:val="24"/>
        </w:rPr>
        <w:pPrChange w:id="4105"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71"/>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pPr>
        <w:pStyle w:val="Caption"/>
        <w:spacing w:before="240" w:after="120"/>
        <w:rPr>
          <w:rFonts w:eastAsia="Times New Roman" w:cs="Times New Roman"/>
          <w:szCs w:val="24"/>
          <w:lang w:val="en-US"/>
        </w:rPr>
        <w:pPrChange w:id="4106" w:author="Việt Lương" w:date="2024-12-26T18:41:00Z" w16du:dateUtc="2024-12-26T11:41:00Z">
          <w:pPr>
            <w:pStyle w:val="Caption"/>
            <w:spacing w:before="240"/>
          </w:pPr>
        </w:pPrChange>
      </w:pPr>
      <w:bookmarkStart w:id="4107" w:name="_Toc186027562"/>
      <w:bookmarkStart w:id="4108" w:name="_Toc186027721"/>
      <w:bookmarkStart w:id="4109" w:name="_Toc186028077"/>
      <w:bookmarkStart w:id="4110"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107"/>
      <w:bookmarkEnd w:id="4108"/>
      <w:bookmarkEnd w:id="4109"/>
      <w:bookmarkEnd w:id="4110"/>
      <w:r>
        <w:rPr>
          <w:lang w:val="en-US"/>
        </w:rPr>
        <w:t xml:space="preserve"> </w:t>
      </w:r>
    </w:p>
    <w:p w14:paraId="1BCFA941" w14:textId="6CB20521" w:rsidR="007569A2" w:rsidRPr="007C6909" w:rsidRDefault="00CE686F">
      <w:pPr>
        <w:pStyle w:val="Heading2"/>
        <w:jc w:val="both"/>
        <w:rPr>
          <w:lang w:val="en-US"/>
        </w:rPr>
        <w:pPrChange w:id="4111" w:author="Việt Lương" w:date="2024-12-26T18:10:00Z" w16du:dateUtc="2024-12-26T11:10:00Z">
          <w:pPr>
            <w:pStyle w:val="Heading2"/>
          </w:pPr>
        </w:pPrChange>
      </w:pPr>
      <w:bookmarkStart w:id="4112" w:name="_Toc185954688"/>
      <w:bookmarkStart w:id="4113" w:name="_Toc185955162"/>
      <w:bookmarkStart w:id="4114" w:name="_Toc186130312"/>
      <w:r>
        <w:t>2.3 Kết luận chương</w:t>
      </w:r>
      <w:bookmarkEnd w:id="4112"/>
      <w:bookmarkEnd w:id="4113"/>
      <w:bookmarkEnd w:id="4114"/>
      <w:r w:rsidR="0031704D">
        <w:rPr>
          <w:lang w:val="en-US"/>
        </w:rPr>
        <w:t xml:space="preserve"> </w:t>
      </w:r>
    </w:p>
    <w:p w14:paraId="16788234" w14:textId="4FA9FEAA" w:rsidR="007569A2" w:rsidRPr="007C6909" w:rsidRDefault="00C87936">
      <w:pPr>
        <w:ind w:firstLine="720"/>
        <w:jc w:val="both"/>
        <w:rPr>
          <w:rFonts w:ascii="Times New Roman" w:eastAsia="Times New Roman" w:hAnsi="Times New Roman" w:cs="Times New Roman"/>
          <w:sz w:val="24"/>
          <w:szCs w:val="24"/>
          <w:lang w:val="en-US"/>
        </w:rPr>
        <w:pPrChange w:id="4115"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6243B901" w:rsidR="00B407E4" w:rsidRDefault="00241A37">
      <w:pPr>
        <w:rPr>
          <w:ins w:id="4116" w:author="Việt Lương" w:date="2024-12-27T00:56:00Z" w16du:dateUtc="2024-12-26T17:56:00Z"/>
          <w:rFonts w:ascii="Times New Roman" w:hAnsi="Times New Roman"/>
          <w:b/>
          <w:sz w:val="28"/>
          <w:szCs w:val="40"/>
          <w:lang w:val="en-US"/>
        </w:rPr>
      </w:pPr>
      <w:bookmarkStart w:id="4117" w:name="_Toc185954689"/>
      <w:bookmarkStart w:id="4118" w:name="_Toc185955163"/>
      <w:ins w:id="4119" w:author="Việt Lương" w:date="2024-12-27T00:56:00Z" w16du:dateUtc="2024-12-26T17:56:00Z">
        <w:r>
          <w:rPr>
            <w:lang w:val="en-US"/>
          </w:rPr>
          <w:br w:type="page"/>
        </w:r>
      </w:ins>
    </w:p>
    <w:p w14:paraId="5B1D4469" w14:textId="77777777" w:rsidR="00B407E4" w:rsidRPr="00B407E4" w:rsidDel="00241A37" w:rsidRDefault="00B407E4">
      <w:pPr>
        <w:rPr>
          <w:ins w:id="4120" w:author="Kiên Lê Trung" w:date="2024-12-26T18:30:00Z" w16du:dateUtc="2024-12-26T11:30:00Z"/>
          <w:del w:id="4121" w:author="Việt Lương" w:date="2024-12-27T00:56:00Z" w16du:dateUtc="2024-12-26T17:56:00Z"/>
          <w:rPrChange w:id="4122" w:author="Kiên Lê Trung" w:date="2024-12-26T18:30:00Z" w16du:dateUtc="2024-12-26T11:30:00Z">
            <w:rPr>
              <w:ins w:id="4123" w:author="Kiên Lê Trung" w:date="2024-12-26T18:30:00Z" w16du:dateUtc="2024-12-26T11:30:00Z"/>
              <w:del w:id="4124" w:author="Việt Lương" w:date="2024-12-27T00:56:00Z" w16du:dateUtc="2024-12-26T17:56:00Z"/>
              <w:lang w:val="en-US"/>
            </w:rPr>
          </w:rPrChange>
        </w:rPr>
        <w:pPrChange w:id="4125" w:author="Kiên Lê Trung" w:date="2024-12-26T18:30:00Z" w16du:dateUtc="2024-12-26T11:30:00Z">
          <w:pPr>
            <w:pStyle w:val="Heading1"/>
            <w:numPr>
              <w:numId w:val="213"/>
            </w:numPr>
            <w:ind w:left="720" w:hanging="360"/>
          </w:pPr>
        </w:pPrChange>
      </w:pPr>
    </w:p>
    <w:p w14:paraId="38173B19" w14:textId="77777777" w:rsidR="007569A2" w:rsidRDefault="00CE686F">
      <w:pPr>
        <w:pStyle w:val="Heading1"/>
        <w:pPrChange w:id="4126" w:author="Việt Lương" w:date="2024-12-27T00:57:00Z" w16du:dateUtc="2024-12-26T17:57:00Z">
          <w:pPr>
            <w:pStyle w:val="Heading1"/>
            <w:numPr>
              <w:numId w:val="213"/>
            </w:numPr>
            <w:ind w:left="720" w:hanging="360"/>
          </w:pPr>
        </w:pPrChange>
      </w:pPr>
      <w:bookmarkStart w:id="4127" w:name="_Toc186130313"/>
      <w:r>
        <w:t>CHƯƠNG 3: CÀI ĐẶT VÀ THỬ NGHIỆM HỆ THỐNG</w:t>
      </w:r>
      <w:bookmarkEnd w:id="4117"/>
      <w:bookmarkEnd w:id="4118"/>
      <w:bookmarkEnd w:id="4127"/>
      <w:r>
        <w:t xml:space="preserve"> </w:t>
      </w:r>
    </w:p>
    <w:p w14:paraId="13BC3B95" w14:textId="5F21AFDB" w:rsidR="006D0AE5" w:rsidRPr="00F7289E" w:rsidRDefault="006D0AE5">
      <w:pPr>
        <w:ind w:firstLine="720"/>
        <w:jc w:val="both"/>
        <w:rPr>
          <w:rFonts w:cs="Times New Roman"/>
          <w:sz w:val="24"/>
          <w:szCs w:val="24"/>
          <w:lang w:val="en-US"/>
          <w:rPrChange w:id="4128" w:author="Kiên Lê Trung" w:date="2024-12-27T00:07:00Z" w16du:dateUtc="2024-12-26T17:07:00Z">
            <w:rPr>
              <w:bCs/>
              <w:lang w:val="en-US"/>
            </w:rPr>
          </w:rPrChange>
        </w:rPr>
        <w:pPrChange w:id="4129" w:author="Việt Lương" w:date="2024-12-26T18:06:00Z" w16du:dateUtc="2024-12-26T11:06:00Z">
          <w:pPr>
            <w:pStyle w:val="Heading2"/>
          </w:pPr>
        </w:pPrChange>
      </w:pPr>
      <w:bookmarkStart w:id="4130" w:name="_Toc185954690"/>
      <w:bookmarkStart w:id="4131" w:name="_Toc185954698"/>
      <w:bookmarkStart w:id="4132" w:name="_Toc185955164"/>
      <w:r w:rsidRPr="00F7289E">
        <w:rPr>
          <w:rFonts w:ascii="Times New Roman" w:hAnsi="Times New Roman" w:cs="Times New Roman"/>
          <w:sz w:val="24"/>
          <w:szCs w:val="24"/>
          <w:lang w:val="en-US"/>
          <w:rPrChange w:id="4133" w:author="Kiên Lê Trung" w:date="2024-12-27T00:07:00Z" w16du:dateUtc="2024-12-26T17:07:00Z">
            <w:rPr>
              <w:bCs/>
              <w:lang w:val="en-US"/>
            </w:rPr>
          </w:rPrChange>
        </w:rPr>
        <w:t xml:space="preserve">Để </w:t>
      </w:r>
      <w:r w:rsidR="00F64DD3" w:rsidRPr="00F7289E">
        <w:rPr>
          <w:rFonts w:ascii="Times New Roman" w:hAnsi="Times New Roman" w:cs="Times New Roman"/>
          <w:sz w:val="24"/>
          <w:szCs w:val="24"/>
          <w:lang w:val="en-US"/>
          <w:rPrChange w:id="4134" w:author="Kiên Lê Trung" w:date="2024-12-27T00:07:00Z" w16du:dateUtc="2024-12-26T17:07:00Z">
            <w:rPr>
              <w:b w:val="0"/>
              <w:lang w:val="en-US"/>
            </w:rPr>
          </w:rPrChange>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pPr>
        <w:pStyle w:val="Heading2"/>
        <w:jc w:val="both"/>
        <w:rPr>
          <w:lang w:val="en-US"/>
        </w:rPr>
        <w:pPrChange w:id="4135" w:author="Việt Lương" w:date="2024-12-26T18:06:00Z" w16du:dateUtc="2024-12-26T11:06:00Z">
          <w:pPr>
            <w:pStyle w:val="Heading2"/>
          </w:pPr>
        </w:pPrChange>
      </w:pPr>
      <w:bookmarkStart w:id="4136" w:name="_Toc186130314"/>
      <w:r>
        <w:t xml:space="preserve">3.1 </w:t>
      </w:r>
      <w:bookmarkEnd w:id="4130"/>
      <w:bookmarkEnd w:id="4131"/>
      <w:bookmarkEnd w:id="4132"/>
      <w:r w:rsidR="0026045D">
        <w:rPr>
          <w:lang w:val="en-US"/>
        </w:rPr>
        <w:t>Cài đặt</w:t>
      </w:r>
      <w:bookmarkEnd w:id="4136"/>
    </w:p>
    <w:p w14:paraId="175D53C2" w14:textId="30EEDE5A" w:rsidR="007569A2" w:rsidRPr="00A65FE4" w:rsidRDefault="0026045D">
      <w:pPr>
        <w:pStyle w:val="Heading3"/>
        <w:jc w:val="both"/>
        <w:rPr>
          <w:rFonts w:eastAsia="Times New Roman" w:cs="Times New Roman"/>
          <w:color w:val="auto"/>
          <w:sz w:val="24"/>
          <w:szCs w:val="24"/>
          <w:rPrChange w:id="4137" w:author="Kiên Lê Trung" w:date="2024-12-26T18:43:00Z" w16du:dateUtc="2024-12-26T11:43:00Z">
            <w:rPr>
              <w:rFonts w:eastAsia="Times New Roman" w:cs="Times New Roman"/>
              <w:sz w:val="24"/>
              <w:szCs w:val="24"/>
            </w:rPr>
          </w:rPrChange>
        </w:rPr>
        <w:pPrChange w:id="4138" w:author="Việt Lương" w:date="2024-12-26T18:06:00Z" w16du:dateUtc="2024-12-26T11:06:00Z">
          <w:pPr>
            <w:pStyle w:val="Heading3"/>
          </w:pPr>
        </w:pPrChange>
      </w:pPr>
      <w:bookmarkStart w:id="4139" w:name="_Toc186130315"/>
      <w:r w:rsidRPr="00A65FE4">
        <w:rPr>
          <w:color w:val="auto"/>
          <w:lang w:val="en-US"/>
          <w:rPrChange w:id="4140"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141" w:author="Kiên Lê Trung" w:date="2024-12-26T18:43:00Z" w16du:dateUtc="2024-12-26T11:43:00Z">
            <w:rPr>
              <w:rFonts w:eastAsia="Times New Roman" w:cs="Times New Roman"/>
              <w:sz w:val="24"/>
              <w:szCs w:val="24"/>
              <w:lang w:val="en-US"/>
            </w:rPr>
          </w:rPrChange>
        </w:rPr>
        <w:t>Yêu cầu hệ thống</w:t>
      </w:r>
      <w:bookmarkEnd w:id="4139"/>
      <w:r w:rsidR="003119EE" w:rsidRPr="00A65FE4">
        <w:rPr>
          <w:rFonts w:eastAsia="Times New Roman" w:cs="Times New Roman"/>
          <w:color w:val="auto"/>
          <w:sz w:val="24"/>
          <w:szCs w:val="24"/>
          <w:lang w:val="en-US"/>
          <w:rPrChange w:id="4142"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pPr>
        <w:pStyle w:val="ListParagraph"/>
        <w:numPr>
          <w:ilvl w:val="0"/>
          <w:numId w:val="216"/>
        </w:numPr>
        <w:jc w:val="both"/>
        <w:rPr>
          <w:rFonts w:ascii="Times New Roman" w:eastAsia="Times New Roman" w:hAnsi="Times New Roman" w:cs="Times New Roman"/>
          <w:sz w:val="24"/>
          <w:szCs w:val="24"/>
        </w:rPr>
        <w:pPrChange w:id="4143"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pPr>
        <w:ind w:left="-142"/>
        <w:jc w:val="both"/>
        <w:rPr>
          <w:rFonts w:ascii="Times New Roman" w:eastAsia="Times New Roman" w:hAnsi="Times New Roman" w:cs="Times New Roman"/>
          <w:sz w:val="24"/>
          <w:szCs w:val="24"/>
          <w:lang w:val="en-US"/>
        </w:rPr>
        <w:pPrChange w:id="4144" w:author="Kiên Lê Trung" w:date="2024-12-27T02:22:00Z" w16du:dateUtc="2024-12-26T19:22: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pPr>
        <w:ind w:left="-142"/>
        <w:jc w:val="both"/>
        <w:rPr>
          <w:rFonts w:ascii="Times New Roman" w:eastAsia="Times New Roman" w:hAnsi="Times New Roman" w:cs="Times New Roman"/>
          <w:sz w:val="24"/>
          <w:szCs w:val="24"/>
          <w:lang w:val="en-US"/>
        </w:rPr>
        <w:pPrChange w:id="4145" w:author="Kiên Lê Trung" w:date="2024-12-27T02:22:00Z" w16du:dateUtc="2024-12-26T19:22:00Z">
          <w:pPr/>
        </w:pPrChange>
      </w:pPr>
      <w:r>
        <w:rPr>
          <w:rFonts w:ascii="Times New Roman" w:eastAsia="Times New Roman" w:hAnsi="Times New Roman" w:cs="Times New Roman"/>
          <w:sz w:val="24"/>
          <w:szCs w:val="24"/>
          <w:lang w:val="en-US"/>
        </w:rPr>
        <w:t xml:space="preserve">                    + Intellij IDE</w:t>
      </w:r>
      <w:ins w:id="4146" w:author="khanh pham" w:date="2024-12-27T01:20:00Z" w16du:dateUtc="2024-12-26T18:20:00Z">
        <w:r w:rsidR="00FF2E9B">
          <w:rPr>
            <w:rFonts w:ascii="Times New Roman" w:eastAsia="Times New Roman" w:hAnsi="Times New Roman" w:cs="Times New Roman"/>
            <w:sz w:val="24"/>
            <w:szCs w:val="24"/>
            <w:lang w:val="en-US"/>
          </w:rPr>
          <w:t>, Visual Studio Code</w:t>
        </w:r>
      </w:ins>
    </w:p>
    <w:p w14:paraId="263333DB" w14:textId="4EA7556B" w:rsidR="00A2777B" w:rsidRDefault="00A2777B">
      <w:pPr>
        <w:ind w:left="-142"/>
        <w:jc w:val="both"/>
        <w:rPr>
          <w:rFonts w:ascii="Times New Roman" w:eastAsia="Times New Roman" w:hAnsi="Times New Roman" w:cs="Times New Roman"/>
          <w:sz w:val="24"/>
          <w:szCs w:val="24"/>
          <w:lang w:val="en-US"/>
        </w:rPr>
        <w:pPrChange w:id="4147" w:author="Kiên Lê Trung" w:date="2024-12-27T02:22:00Z" w16du:dateUtc="2024-12-26T19:22: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pPr>
        <w:ind w:left="-142"/>
        <w:jc w:val="both"/>
        <w:rPr>
          <w:rFonts w:ascii="Times New Roman" w:eastAsia="Times New Roman" w:hAnsi="Times New Roman" w:cs="Times New Roman"/>
          <w:sz w:val="24"/>
          <w:szCs w:val="24"/>
          <w:lang w:val="en-US"/>
        </w:rPr>
        <w:pPrChange w:id="4148" w:author="Kiên Lê Trung" w:date="2024-12-27T02:22:00Z" w16du:dateUtc="2024-12-26T19:22: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pPr>
        <w:ind w:left="-142"/>
        <w:jc w:val="both"/>
        <w:rPr>
          <w:rFonts w:ascii="Times New Roman" w:eastAsia="Times New Roman" w:hAnsi="Times New Roman" w:cs="Times New Roman"/>
          <w:sz w:val="24"/>
          <w:szCs w:val="24"/>
          <w:lang w:val="en-US"/>
        </w:rPr>
        <w:pPrChange w:id="4149" w:author="Kiên Lê Trung" w:date="2024-12-27T02:22:00Z" w16du:dateUtc="2024-12-26T19:22: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pPr>
        <w:pStyle w:val="ListParagraph"/>
        <w:numPr>
          <w:ilvl w:val="0"/>
          <w:numId w:val="216"/>
        </w:numPr>
        <w:jc w:val="both"/>
        <w:rPr>
          <w:rFonts w:ascii="Times New Roman" w:eastAsia="Times New Roman" w:hAnsi="Times New Roman" w:cs="Times New Roman"/>
          <w:sz w:val="24"/>
          <w:szCs w:val="24"/>
          <w:lang w:val="en-US"/>
        </w:rPr>
        <w:pPrChange w:id="4150"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pPr>
        <w:ind w:left="-142"/>
        <w:jc w:val="both"/>
        <w:rPr>
          <w:rFonts w:ascii="Times New Roman" w:eastAsia="Times New Roman" w:hAnsi="Times New Roman" w:cs="Times New Roman"/>
          <w:sz w:val="24"/>
          <w:szCs w:val="24"/>
          <w:lang w:val="en-US"/>
        </w:rPr>
        <w:pPrChange w:id="4151" w:author="Kiên Lê Trung" w:date="2024-12-27T02:22:00Z" w16du:dateUtc="2024-12-26T19:22:00Z">
          <w:pPr/>
        </w:pPrChange>
      </w:pPr>
      <w:r>
        <w:rPr>
          <w:rFonts w:ascii="Times New Roman" w:eastAsia="Times New Roman" w:hAnsi="Times New Roman" w:cs="Times New Roman"/>
          <w:sz w:val="24"/>
          <w:szCs w:val="24"/>
          <w:lang w:val="en-US"/>
        </w:rPr>
        <w:t xml:space="preserve">                    + Máy sử dụng Windows 10 trở lên </w:t>
      </w:r>
    </w:p>
    <w:p w14:paraId="30BF77A5" w14:textId="35D89C43" w:rsidR="00A2777B" w:rsidRPr="007C6909" w:rsidRDefault="00A2777B">
      <w:pPr>
        <w:jc w:val="both"/>
        <w:rPr>
          <w:del w:id="4152" w:author="Việt Lương" w:date="2024-12-27T01:03:00Z" w16du:dateUtc="2024-12-26T18:03:00Z"/>
          <w:rFonts w:ascii="Times New Roman" w:eastAsia="Times New Roman" w:hAnsi="Times New Roman" w:cs="Times New Roman"/>
          <w:sz w:val="24"/>
          <w:szCs w:val="24"/>
          <w:lang w:val="en-US"/>
        </w:rPr>
        <w:pPrChange w:id="4153" w:author="Việt Lương" w:date="2024-12-26T18:06:00Z" w16du:dateUtc="2024-12-26T11:06:00Z">
          <w:pPr/>
        </w:pPrChange>
      </w:pPr>
      <w:r>
        <w:rPr>
          <w:rFonts w:ascii="Times New Roman" w:eastAsia="Times New Roman" w:hAnsi="Times New Roman" w:cs="Times New Roman"/>
          <w:sz w:val="24"/>
          <w:szCs w:val="24"/>
          <w:lang w:val="en-US"/>
        </w:rPr>
        <w:t xml:space="preserve">                 </w:t>
      </w:r>
      <w:ins w:id="4154" w:author="Kiên Lê Trung" w:date="2024-12-27T02:22:00Z" w16du:dateUtc="2024-12-26T19:22:00Z">
        <w:r w:rsidR="002A75DE">
          <w:rPr>
            <w:rFonts w:ascii="Times New Roman" w:eastAsia="Times New Roman" w:hAnsi="Times New Roman" w:cs="Times New Roman"/>
            <w:sz w:val="24"/>
            <w:szCs w:val="24"/>
            <w:lang w:val="vi-VN"/>
          </w:rPr>
          <w:t xml:space="preserve"> </w:t>
        </w:r>
      </w:ins>
      <w:del w:id="4155" w:author="Kiên Lê Trung" w:date="2024-12-27T02:22:00Z" w16du:dateUtc="2024-12-26T19:22:00Z">
        <w:r w:rsidDel="002A75DE">
          <w:rPr>
            <w:rFonts w:ascii="Times New Roman" w:eastAsia="Times New Roman" w:hAnsi="Times New Roman" w:cs="Times New Roman"/>
            <w:sz w:val="24"/>
            <w:szCs w:val="24"/>
            <w:lang w:val="en-US"/>
          </w:rPr>
          <w:delText xml:space="preserve">   </w:delText>
        </w:r>
      </w:del>
      <w:r>
        <w:rPr>
          <w:rFonts w:ascii="Times New Roman" w:eastAsia="Times New Roman" w:hAnsi="Times New Roman" w:cs="Times New Roman"/>
          <w:sz w:val="24"/>
          <w:szCs w:val="24"/>
          <w:lang w:val="en-US"/>
        </w:rPr>
        <w:t>+ Sử dụng trình duyệt Chrome, Microsoft Edge, Cốc Cốc</w:t>
      </w:r>
    </w:p>
    <w:p w14:paraId="1CCFBB55" w14:textId="77777777" w:rsidR="00E30F2B" w:rsidRDefault="00E30F2B" w:rsidP="00E30F2B">
      <w:pPr>
        <w:jc w:val="both"/>
        <w:rPr>
          <w:ins w:id="4156" w:author="Việt Lương" w:date="2024-12-27T01:03:00Z" w16du:dateUtc="2024-12-26T18:03:00Z"/>
          <w:rFonts w:ascii="Times New Roman" w:eastAsia="Times New Roman" w:hAnsi="Times New Roman" w:cs="Times New Roman"/>
          <w:sz w:val="24"/>
          <w:szCs w:val="24"/>
          <w:lang w:val="en-US"/>
        </w:rPr>
      </w:pPr>
    </w:p>
    <w:p w14:paraId="6376EB18" w14:textId="77777777" w:rsidR="00E30F2B" w:rsidRPr="007C6909" w:rsidRDefault="00E30F2B">
      <w:pPr>
        <w:jc w:val="both"/>
        <w:rPr>
          <w:ins w:id="4157" w:author="Việt Lương" w:date="2024-12-27T01:03:00Z" w16du:dateUtc="2024-12-26T18:03:00Z"/>
          <w:del w:id="4158" w:author="khanh pham" w:date="2024-12-27T01:22:00Z" w16du:dateUtc="2024-12-26T18:22:00Z"/>
          <w:rFonts w:ascii="Times New Roman" w:eastAsia="Times New Roman" w:hAnsi="Times New Roman" w:cs="Times New Roman"/>
          <w:sz w:val="24"/>
          <w:szCs w:val="24"/>
          <w:lang w:val="en-US"/>
        </w:rPr>
        <w:pPrChange w:id="4159" w:author="Việt Lương" w:date="2024-12-26T23:56:00Z" w16du:dateUtc="2024-12-26T16:56:00Z">
          <w:pPr/>
        </w:pPrChange>
      </w:pPr>
    </w:p>
    <w:p w14:paraId="0841E4F5" w14:textId="69D8E1E5" w:rsidR="007569A2" w:rsidRPr="00F659D6" w:rsidRDefault="0026045D">
      <w:pPr>
        <w:pStyle w:val="Heading2"/>
        <w:rPr>
          <w:del w:id="4160" w:author="Việt Lương" w:date="2024-12-27T01:03:00Z" w16du:dateUtc="2024-12-26T18:03:00Z"/>
          <w:lang w:val="en-US"/>
        </w:rPr>
      </w:pPr>
      <w:bookmarkStart w:id="4161" w:name="_Toc186130316"/>
      <w:r w:rsidRPr="00E30F2B">
        <w:rPr>
          <w:lang w:val="en-US"/>
        </w:rPr>
        <w:t>3.1.2 Cài đặt hệ thống</w:t>
      </w:r>
      <w:bookmarkEnd w:id="4161"/>
      <w:r w:rsidRPr="00457566">
        <w:rPr>
          <w:lang w:val="en-US"/>
        </w:rPr>
        <w:t xml:space="preserve"> </w:t>
      </w:r>
    </w:p>
    <w:p w14:paraId="26411E1D" w14:textId="77777777" w:rsidR="00535FEF" w:rsidRDefault="00535FEF" w:rsidP="00834C2C">
      <w:pPr>
        <w:pStyle w:val="Heading2"/>
        <w:rPr>
          <w:del w:id="4162" w:author="khanh pham" w:date="2024-12-27T01:23:00Z" w16du:dateUtc="2024-12-26T18:23:00Z"/>
          <w:lang w:val="en-US"/>
        </w:rPr>
      </w:pPr>
      <w:bookmarkStart w:id="4163" w:name="_Toc185954691"/>
      <w:bookmarkStart w:id="4164" w:name="_Toc185954699"/>
      <w:bookmarkStart w:id="4165" w:name="_Toc185955165"/>
    </w:p>
    <w:p w14:paraId="41168AA6" w14:textId="089F16C6" w:rsidR="00E539BE" w:rsidRDefault="00E539BE" w:rsidP="007C6909">
      <w:pPr>
        <w:pStyle w:val="Heading2"/>
        <w:rPr>
          <w:ins w:id="4166" w:author="khanh pham" w:date="2024-12-27T01:22:00Z" w16du:dateUtc="2024-12-26T18:22:00Z"/>
          <w:lang w:val="en-US"/>
        </w:rPr>
      </w:pPr>
      <w:bookmarkStart w:id="4167" w:name="_Toc186130317"/>
    </w:p>
    <w:p w14:paraId="0ABE6BD3" w14:textId="17869778" w:rsidR="007939DA" w:rsidRPr="002A75DE" w:rsidRDefault="007939DA">
      <w:pPr>
        <w:pStyle w:val="Heading2"/>
        <w:numPr>
          <w:ilvl w:val="0"/>
          <w:numId w:val="216"/>
        </w:numPr>
        <w:rPr>
          <w:ins w:id="4168" w:author="khanh pham" w:date="2024-12-27T01:24:00Z" w16du:dateUtc="2024-12-26T18:24:00Z"/>
          <w:b w:val="0"/>
          <w:bCs/>
          <w:sz w:val="24"/>
          <w:szCs w:val="24"/>
          <w:lang w:val="en-US"/>
          <w:rPrChange w:id="4169" w:author="Kiên Lê Trung" w:date="2024-12-27T02:21:00Z" w16du:dateUtc="2024-12-26T19:21:00Z">
            <w:rPr>
              <w:ins w:id="4170" w:author="khanh pham" w:date="2024-12-27T01:24:00Z" w16du:dateUtc="2024-12-26T18:24:00Z"/>
              <w:lang w:val="en-US"/>
            </w:rPr>
          </w:rPrChange>
        </w:rPr>
        <w:pPrChange w:id="4171" w:author="khanh pham" w:date="2024-12-27T01:47:00Z" w16du:dateUtc="2024-12-26T18:47:00Z">
          <w:pPr>
            <w:pStyle w:val="Heading2"/>
          </w:pPr>
        </w:pPrChange>
      </w:pPr>
      <w:ins w:id="4172" w:author="khanh pham" w:date="2024-12-27T01:24:00Z" w16du:dateUtc="2024-12-26T18:24:00Z">
        <w:r w:rsidRPr="002A75DE">
          <w:rPr>
            <w:b w:val="0"/>
            <w:bCs/>
            <w:sz w:val="24"/>
            <w:szCs w:val="24"/>
            <w:lang w:val="en-US"/>
            <w:rPrChange w:id="4173" w:author="Kiên Lê Trung" w:date="2024-12-27T02:21:00Z" w16du:dateUtc="2024-12-26T19:21:00Z">
              <w:rPr>
                <w:lang w:val="en-US"/>
              </w:rPr>
            </w:rPrChange>
          </w:rPr>
          <w:t>Ngôn ng</w:t>
        </w:r>
        <w:r w:rsidR="000C072A" w:rsidRPr="002A75DE">
          <w:rPr>
            <w:b w:val="0"/>
            <w:bCs/>
            <w:sz w:val="24"/>
            <w:szCs w:val="24"/>
            <w:lang w:val="en-US"/>
            <w:rPrChange w:id="4174" w:author="Kiên Lê Trung" w:date="2024-12-27T02:21:00Z" w16du:dateUtc="2024-12-26T19:21:00Z">
              <w:rPr>
                <w:lang w:val="en-US"/>
              </w:rPr>
            </w:rPrChange>
          </w:rPr>
          <w:t>ữ và công nghệ sử dụng:</w:t>
        </w:r>
      </w:ins>
    </w:p>
    <w:p w14:paraId="212F5ECC" w14:textId="76AB19CA" w:rsidR="000C072A" w:rsidRPr="00AF3B7B" w:rsidRDefault="00185DD2">
      <w:pPr>
        <w:pStyle w:val="ListParagraph"/>
        <w:numPr>
          <w:ilvl w:val="2"/>
          <w:numId w:val="226"/>
        </w:numPr>
        <w:ind w:left="1418"/>
        <w:rPr>
          <w:ins w:id="4175" w:author="khanh pham" w:date="2024-12-27T01:24:00Z" w16du:dateUtc="2024-12-26T18:24:00Z"/>
          <w:rFonts w:cs="Times New Roman"/>
          <w:sz w:val="24"/>
          <w:szCs w:val="24"/>
          <w:lang w:val="en-US"/>
          <w:rPrChange w:id="4176" w:author="khanh pham" w:date="2024-12-27T01:45:00Z" w16du:dateUtc="2024-12-26T18:45:00Z">
            <w:rPr>
              <w:ins w:id="4177" w:author="khanh pham" w:date="2024-12-27T01:24:00Z" w16du:dateUtc="2024-12-26T18:24:00Z"/>
              <w:lang w:val="en-US"/>
            </w:rPr>
          </w:rPrChange>
        </w:rPr>
        <w:pPrChange w:id="4178" w:author="Kiên Lê Trung" w:date="2024-12-27T02:21:00Z" w16du:dateUtc="2024-12-26T19:21:00Z">
          <w:pPr>
            <w:pStyle w:val="Heading2"/>
          </w:pPr>
        </w:pPrChange>
      </w:pPr>
      <w:ins w:id="4179" w:author="khanh pham" w:date="2024-12-27T01:25:00Z" w16du:dateUtc="2024-12-26T18:25:00Z">
        <w:r w:rsidRPr="00AF3B7B">
          <w:rPr>
            <w:rFonts w:ascii="Times New Roman" w:hAnsi="Times New Roman" w:cs="Times New Roman"/>
            <w:sz w:val="24"/>
            <w:szCs w:val="24"/>
            <w:lang w:val="en-US"/>
            <w:rPrChange w:id="4180" w:author="khanh pham" w:date="2024-12-27T01:45:00Z" w16du:dateUtc="2024-12-26T18:45:00Z">
              <w:rPr>
                <w:b w:val="0"/>
                <w:lang w:val="en-US"/>
              </w:rPr>
            </w:rPrChange>
          </w:rPr>
          <w:t xml:space="preserve">Ngôn ngữ </w:t>
        </w:r>
      </w:ins>
      <w:ins w:id="4181" w:author="Kiên Lê Trung" w:date="2024-12-27T02:21:00Z" w16du:dateUtc="2024-12-26T19:21:00Z">
        <w:r w:rsidR="002A75DE">
          <w:rPr>
            <w:rFonts w:ascii="Times New Roman" w:hAnsi="Times New Roman" w:cs="Times New Roman"/>
            <w:sz w:val="24"/>
            <w:szCs w:val="24"/>
            <w:lang w:val="vi-VN"/>
          </w:rPr>
          <w:t>J</w:t>
        </w:r>
      </w:ins>
      <w:ins w:id="4182" w:author="khanh pham" w:date="2024-12-27T01:25:00Z" w16du:dateUtc="2024-12-26T18:25:00Z">
        <w:del w:id="4183" w:author="Kiên Lê Trung" w:date="2024-12-27T02:21:00Z" w16du:dateUtc="2024-12-26T19:21:00Z">
          <w:r w:rsidRPr="00AF3B7B" w:rsidDel="002A75DE">
            <w:rPr>
              <w:rFonts w:ascii="Times New Roman" w:hAnsi="Times New Roman" w:cs="Times New Roman"/>
              <w:sz w:val="24"/>
              <w:szCs w:val="24"/>
              <w:lang w:val="en-US"/>
              <w:rPrChange w:id="4184" w:author="khanh pham" w:date="2024-12-27T01:45:00Z" w16du:dateUtc="2024-12-26T18:45:00Z">
                <w:rPr>
                  <w:b w:val="0"/>
                  <w:lang w:val="en-US"/>
                </w:rPr>
              </w:rPrChange>
            </w:rPr>
            <w:delText>j</w:delText>
          </w:r>
        </w:del>
        <w:r w:rsidRPr="00AF3B7B">
          <w:rPr>
            <w:rFonts w:ascii="Times New Roman" w:hAnsi="Times New Roman" w:cs="Times New Roman"/>
            <w:sz w:val="24"/>
            <w:szCs w:val="24"/>
            <w:lang w:val="en-US"/>
            <w:rPrChange w:id="4185" w:author="khanh pham" w:date="2024-12-27T01:45:00Z" w16du:dateUtc="2024-12-26T18:45:00Z">
              <w:rPr>
                <w:b w:val="0"/>
                <w:lang w:val="en-US"/>
              </w:rPr>
            </w:rPrChange>
          </w:rPr>
          <w:t xml:space="preserve">ava, </w:t>
        </w:r>
        <w:del w:id="4186" w:author="Kiên Lê Trung" w:date="2024-12-27T02:21:00Z" w16du:dateUtc="2024-12-26T19:21:00Z">
          <w:r w:rsidRPr="00AF3B7B" w:rsidDel="002A75DE">
            <w:rPr>
              <w:rFonts w:ascii="Times New Roman" w:hAnsi="Times New Roman" w:cs="Times New Roman"/>
              <w:sz w:val="24"/>
              <w:szCs w:val="24"/>
              <w:lang w:val="en-US"/>
              <w:rPrChange w:id="4187" w:author="khanh pham" w:date="2024-12-27T01:45:00Z" w16du:dateUtc="2024-12-26T18:45:00Z">
                <w:rPr>
                  <w:b w:val="0"/>
                  <w:lang w:val="en-US"/>
                </w:rPr>
              </w:rPrChange>
            </w:rPr>
            <w:delText>javascript</w:delText>
          </w:r>
          <w:r w:rsidR="00A4343B" w:rsidRPr="00AF3B7B" w:rsidDel="002A75DE">
            <w:rPr>
              <w:rFonts w:ascii="Times New Roman" w:hAnsi="Times New Roman" w:cs="Times New Roman"/>
              <w:sz w:val="24"/>
              <w:szCs w:val="24"/>
              <w:lang w:val="en-US"/>
              <w:rPrChange w:id="4188" w:author="khanh pham" w:date="2024-12-27T01:45:00Z" w16du:dateUtc="2024-12-26T18:45:00Z">
                <w:rPr>
                  <w:b w:val="0"/>
                  <w:lang w:val="en-US"/>
                </w:rPr>
              </w:rPrChange>
            </w:rPr>
            <w:delText>;</w:delText>
          </w:r>
        </w:del>
      </w:ins>
      <w:ins w:id="4189" w:author="Kiên Lê Trung" w:date="2024-12-27T02:21:00Z" w16du:dateUtc="2024-12-26T19:21:00Z">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ins>
    </w:p>
    <w:p w14:paraId="7F09FA03" w14:textId="783AF48E" w:rsidR="00A4343B" w:rsidRPr="00AF3B7B" w:rsidRDefault="000F3058">
      <w:pPr>
        <w:pStyle w:val="ListParagraph"/>
        <w:numPr>
          <w:ilvl w:val="2"/>
          <w:numId w:val="226"/>
        </w:numPr>
        <w:ind w:left="1418"/>
        <w:rPr>
          <w:ins w:id="4190" w:author="khanh pham" w:date="2024-12-27T01:24:00Z" w16du:dateUtc="2024-12-26T18:24:00Z"/>
          <w:rFonts w:cs="Times New Roman"/>
          <w:sz w:val="24"/>
          <w:szCs w:val="24"/>
          <w:lang w:val="en-US"/>
          <w:rPrChange w:id="4191" w:author="khanh pham" w:date="2024-12-27T01:45:00Z" w16du:dateUtc="2024-12-26T18:45:00Z">
            <w:rPr>
              <w:ins w:id="4192" w:author="khanh pham" w:date="2024-12-27T01:24:00Z" w16du:dateUtc="2024-12-26T18:24:00Z"/>
              <w:lang w:val="en-US"/>
            </w:rPr>
          </w:rPrChange>
        </w:rPr>
        <w:pPrChange w:id="4193" w:author="Kiên Lê Trung" w:date="2024-12-27T02:21:00Z" w16du:dateUtc="2024-12-26T19:21:00Z">
          <w:pPr>
            <w:pStyle w:val="Heading2"/>
          </w:pPr>
        </w:pPrChange>
      </w:pPr>
      <w:ins w:id="4194" w:author="khanh pham" w:date="2024-12-27T01:48:00Z" w16du:dateUtc="2024-12-26T18:48:00Z">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ins>
      <w:ins w:id="4195" w:author="khanh pham" w:date="2024-12-27T01:25:00Z" w16du:dateUtc="2024-12-26T18:25:00Z">
        <w:r w:rsidR="002E2D21" w:rsidRPr="00AF3B7B">
          <w:rPr>
            <w:rFonts w:ascii="Times New Roman" w:hAnsi="Times New Roman" w:cs="Times New Roman"/>
            <w:sz w:val="24"/>
            <w:szCs w:val="24"/>
            <w:lang w:val="en-US"/>
            <w:rPrChange w:id="4196" w:author="khanh pham" w:date="2024-12-27T01:44:00Z" w16du:dateUtc="2024-12-26T18:44:00Z">
              <w:rPr>
                <w:b w:val="0"/>
                <w:lang w:val="en-US"/>
              </w:rPr>
            </w:rPrChange>
          </w:rPr>
          <w:t>Springboot</w:t>
        </w:r>
      </w:ins>
    </w:p>
    <w:p w14:paraId="2337B1AA" w14:textId="4248EC60" w:rsidR="002E2D21" w:rsidRPr="00AF3B7B" w:rsidRDefault="00D92124">
      <w:pPr>
        <w:pStyle w:val="ListParagraph"/>
        <w:numPr>
          <w:ilvl w:val="2"/>
          <w:numId w:val="226"/>
        </w:numPr>
        <w:ind w:left="1418"/>
        <w:rPr>
          <w:ins w:id="4197" w:author="khanh pham" w:date="2024-12-27T01:25:00Z" w16du:dateUtc="2024-12-26T18:25:00Z"/>
          <w:rFonts w:ascii="Times New Roman" w:hAnsi="Times New Roman" w:cs="Times New Roman"/>
          <w:sz w:val="24"/>
          <w:szCs w:val="24"/>
          <w:lang w:val="en-US"/>
          <w:rPrChange w:id="4198" w:author="khanh pham" w:date="2024-12-27T01:45:00Z" w16du:dateUtc="2024-12-26T18:45:00Z">
            <w:rPr>
              <w:ins w:id="4199" w:author="khanh pham" w:date="2024-12-27T01:25:00Z" w16du:dateUtc="2024-12-26T18:25:00Z"/>
              <w:lang w:val="en-US"/>
            </w:rPr>
          </w:rPrChange>
        </w:rPr>
        <w:pPrChange w:id="4200" w:author="Kiên Lê Trung" w:date="2024-12-27T02:21:00Z" w16du:dateUtc="2024-12-26T19:21:00Z">
          <w:pPr>
            <w:pStyle w:val="ListParagraph"/>
            <w:numPr>
              <w:ilvl w:val="2"/>
              <w:numId w:val="225"/>
            </w:numPr>
            <w:ind w:left="2160" w:hanging="360"/>
          </w:pPr>
        </w:pPrChange>
      </w:pPr>
      <w:ins w:id="4201" w:author="khanh pham" w:date="2024-12-27T01:48:00Z" w16du:dateUtc="2024-12-26T18:48:00Z">
        <w:r>
          <w:rPr>
            <w:rFonts w:ascii="Times New Roman" w:hAnsi="Times New Roman" w:cs="Times New Roman"/>
            <w:sz w:val="24"/>
            <w:szCs w:val="24"/>
            <w:lang w:val="en-US"/>
          </w:rPr>
          <w:t xml:space="preserve">Frontend </w:t>
        </w:r>
      </w:ins>
      <w:ins w:id="4202" w:author="khanh pham" w:date="2024-12-27T01:25:00Z" w16du:dateUtc="2024-12-26T18:25:00Z">
        <w:r w:rsidR="002E2D21" w:rsidRPr="00AF3B7B">
          <w:rPr>
            <w:rFonts w:ascii="Times New Roman" w:hAnsi="Times New Roman" w:cs="Times New Roman"/>
            <w:sz w:val="24"/>
            <w:szCs w:val="24"/>
            <w:lang w:val="en-US"/>
            <w:rPrChange w:id="4203" w:author="khanh pham" w:date="2024-12-27T01:45:00Z" w16du:dateUtc="2024-12-26T18:45:00Z">
              <w:rPr>
                <w:lang w:val="en-US"/>
              </w:rPr>
            </w:rPrChange>
          </w:rPr>
          <w:t>Vuejs</w:t>
        </w:r>
      </w:ins>
    </w:p>
    <w:p w14:paraId="32D08D45" w14:textId="702FBC65" w:rsidR="002E2D21" w:rsidRPr="00AF3B7B" w:rsidRDefault="00E865D2">
      <w:pPr>
        <w:pStyle w:val="ListParagraph"/>
        <w:numPr>
          <w:ilvl w:val="2"/>
          <w:numId w:val="226"/>
        </w:numPr>
        <w:ind w:left="1418"/>
        <w:rPr>
          <w:ins w:id="4204" w:author="khanh pham" w:date="2024-12-27T01:25:00Z" w16du:dateUtc="2024-12-26T18:25:00Z"/>
          <w:rFonts w:ascii="Times New Roman" w:hAnsi="Times New Roman" w:cs="Times New Roman"/>
          <w:sz w:val="24"/>
          <w:szCs w:val="24"/>
          <w:lang w:val="en-US"/>
          <w:rPrChange w:id="4205" w:author="khanh pham" w:date="2024-12-27T01:45:00Z" w16du:dateUtc="2024-12-26T18:45:00Z">
            <w:rPr>
              <w:ins w:id="4206" w:author="khanh pham" w:date="2024-12-27T01:25:00Z" w16du:dateUtc="2024-12-26T18:25:00Z"/>
              <w:lang w:val="en-US"/>
            </w:rPr>
          </w:rPrChange>
        </w:rPr>
        <w:pPrChange w:id="4207" w:author="Kiên Lê Trung" w:date="2024-12-27T02:21:00Z" w16du:dateUtc="2024-12-26T19:21:00Z">
          <w:pPr>
            <w:pStyle w:val="ListParagraph"/>
            <w:numPr>
              <w:ilvl w:val="2"/>
              <w:numId w:val="225"/>
            </w:numPr>
            <w:ind w:left="2160" w:hanging="360"/>
          </w:pPr>
        </w:pPrChange>
      </w:pPr>
      <w:ins w:id="4208" w:author="khanh pham" w:date="2024-12-27T01:48:00Z" w16du:dateUtc="2024-12-26T18:48:00Z">
        <w:r>
          <w:rPr>
            <w:rFonts w:ascii="Times New Roman" w:hAnsi="Times New Roman" w:cs="Times New Roman"/>
            <w:sz w:val="24"/>
            <w:szCs w:val="24"/>
            <w:lang w:val="en-US"/>
          </w:rPr>
          <w:t>Cơ s</w:t>
        </w:r>
      </w:ins>
      <w:ins w:id="4209" w:author="khanh pham" w:date="2024-12-27T01:49:00Z" w16du:dateUtc="2024-12-26T18:49:00Z">
        <w:r w:rsidR="00D86DDD">
          <w:rPr>
            <w:rFonts w:ascii="Times New Roman" w:hAnsi="Times New Roman" w:cs="Times New Roman"/>
            <w:sz w:val="24"/>
            <w:szCs w:val="24"/>
            <w:lang w:val="en-US"/>
          </w:rPr>
          <w:t xml:space="preserve">ở dữ liệu </w:t>
        </w:r>
      </w:ins>
      <w:ins w:id="4210" w:author="khanh pham" w:date="2024-12-27T01:25:00Z" w16du:dateUtc="2024-12-26T18:25:00Z">
        <w:r w:rsidR="002E2D21" w:rsidRPr="00AF3B7B">
          <w:rPr>
            <w:rFonts w:ascii="Times New Roman" w:hAnsi="Times New Roman" w:cs="Times New Roman"/>
            <w:sz w:val="24"/>
            <w:szCs w:val="24"/>
            <w:lang w:val="en-US"/>
            <w:rPrChange w:id="4211" w:author="khanh pham" w:date="2024-12-27T01:44:00Z" w16du:dateUtc="2024-12-26T18:44:00Z">
              <w:rPr>
                <w:lang w:val="en-US"/>
              </w:rPr>
            </w:rPrChange>
          </w:rPr>
          <w:t>Redis</w:t>
        </w:r>
      </w:ins>
    </w:p>
    <w:p w14:paraId="244AC646" w14:textId="3C7AC3EF" w:rsidR="002E2D21" w:rsidRPr="00AF3B7B" w:rsidRDefault="00D86DDD">
      <w:pPr>
        <w:pStyle w:val="ListParagraph"/>
        <w:numPr>
          <w:ilvl w:val="2"/>
          <w:numId w:val="226"/>
        </w:numPr>
        <w:ind w:left="1418"/>
        <w:rPr>
          <w:ins w:id="4212" w:author="khanh pham" w:date="2024-12-27T01:24:00Z" w16du:dateUtc="2024-12-26T18:24:00Z"/>
          <w:rFonts w:cs="Times New Roman"/>
          <w:sz w:val="24"/>
          <w:szCs w:val="24"/>
          <w:lang w:val="en-US"/>
          <w:rPrChange w:id="4213" w:author="khanh pham" w:date="2024-12-27T01:45:00Z" w16du:dateUtc="2024-12-26T18:45:00Z">
            <w:rPr>
              <w:ins w:id="4214" w:author="khanh pham" w:date="2024-12-27T01:24:00Z" w16du:dateUtc="2024-12-26T18:24:00Z"/>
              <w:lang w:val="en-US"/>
            </w:rPr>
          </w:rPrChange>
        </w:rPr>
        <w:pPrChange w:id="4215" w:author="Kiên Lê Trung" w:date="2024-12-27T02:21:00Z" w16du:dateUtc="2024-12-26T19:21:00Z">
          <w:pPr>
            <w:pStyle w:val="Heading2"/>
          </w:pPr>
        </w:pPrChange>
      </w:pPr>
      <w:ins w:id="4216" w:author="khanh pham" w:date="2024-12-27T01:49:00Z" w16du:dateUtc="2024-12-26T18:49:00Z">
        <w:r>
          <w:rPr>
            <w:rFonts w:ascii="Times New Roman" w:hAnsi="Times New Roman" w:cs="Times New Roman"/>
            <w:sz w:val="24"/>
            <w:szCs w:val="24"/>
            <w:lang w:val="en-US"/>
          </w:rPr>
          <w:t xml:space="preserve">Cơ sở dữ liệu </w:t>
        </w:r>
      </w:ins>
      <w:ins w:id="4217" w:author="khanh pham" w:date="2024-12-27T01:25:00Z" w16du:dateUtc="2024-12-26T18:25:00Z">
        <w:r w:rsidR="001911C3" w:rsidRPr="00AF3B7B">
          <w:rPr>
            <w:rFonts w:ascii="Times New Roman" w:hAnsi="Times New Roman" w:cs="Times New Roman"/>
            <w:sz w:val="24"/>
            <w:szCs w:val="24"/>
            <w:lang w:val="en-US"/>
            <w:rPrChange w:id="4218" w:author="khanh pham" w:date="2024-12-27T01:44:00Z" w16du:dateUtc="2024-12-26T18:44:00Z">
              <w:rPr>
                <w:b w:val="0"/>
                <w:lang w:val="en-US"/>
              </w:rPr>
            </w:rPrChange>
          </w:rPr>
          <w:t>MySQL</w:t>
        </w:r>
      </w:ins>
    </w:p>
    <w:p w14:paraId="4D26DC26" w14:textId="24CB40D0" w:rsidR="000C072A" w:rsidRPr="002A75DE" w:rsidRDefault="00CF1E54">
      <w:pPr>
        <w:pStyle w:val="ListParagraph"/>
        <w:numPr>
          <w:ilvl w:val="0"/>
          <w:numId w:val="216"/>
        </w:numPr>
        <w:rPr>
          <w:ins w:id="4219" w:author="khanh pham" w:date="2024-12-27T01:24:00Z" w16du:dateUtc="2024-12-26T18:24:00Z"/>
          <w:rFonts w:cs="Times New Roman"/>
          <w:bCs/>
          <w:sz w:val="24"/>
          <w:szCs w:val="24"/>
          <w:lang w:val="en-US"/>
          <w:rPrChange w:id="4220" w:author="Kiên Lê Trung" w:date="2024-12-27T02:21:00Z" w16du:dateUtc="2024-12-26T19:21:00Z">
            <w:rPr>
              <w:ins w:id="4221" w:author="khanh pham" w:date="2024-12-27T01:24:00Z" w16du:dateUtc="2024-12-26T18:24:00Z"/>
              <w:lang w:val="en-US"/>
            </w:rPr>
          </w:rPrChange>
        </w:rPr>
        <w:pPrChange w:id="4222" w:author="khanh pham" w:date="2024-12-27T01:24:00Z" w16du:dateUtc="2024-12-26T18:24:00Z">
          <w:pPr>
            <w:pStyle w:val="Heading2"/>
          </w:pPr>
        </w:pPrChange>
      </w:pPr>
      <w:ins w:id="4223" w:author="khanh pham" w:date="2024-12-27T01:26:00Z" w16du:dateUtc="2024-12-26T18:26:00Z">
        <w:r w:rsidRPr="002A75DE">
          <w:rPr>
            <w:rFonts w:ascii="Times New Roman" w:hAnsi="Times New Roman" w:cs="Times New Roman"/>
            <w:bCs/>
            <w:sz w:val="24"/>
            <w:szCs w:val="24"/>
            <w:lang w:val="en-US"/>
            <w:rPrChange w:id="4224" w:author="Kiên Lê Trung" w:date="2024-12-27T02:21:00Z" w16du:dateUtc="2024-12-26T19:21:00Z">
              <w:rPr>
                <w:b w:val="0"/>
                <w:lang w:val="en-US"/>
              </w:rPr>
            </w:rPrChange>
          </w:rPr>
          <w:t>Cài đặt:</w:t>
        </w:r>
      </w:ins>
    </w:p>
    <w:p w14:paraId="20BFC030" w14:textId="1223F50B" w:rsidR="00CF1E54" w:rsidRPr="002A75DE" w:rsidRDefault="00D91939">
      <w:pPr>
        <w:pStyle w:val="ListParagraph"/>
        <w:rPr>
          <w:ins w:id="4225" w:author="khanh pham" w:date="2024-12-27T01:26:00Z" w16du:dateUtc="2024-12-26T18:26:00Z"/>
          <w:rFonts w:ascii="Times New Roman" w:hAnsi="Times New Roman" w:cs="Times New Roman"/>
          <w:bCs/>
          <w:sz w:val="24"/>
          <w:szCs w:val="24"/>
          <w:lang w:val="en-US"/>
          <w:rPrChange w:id="4226" w:author="Kiên Lê Trung" w:date="2024-12-27T02:21:00Z" w16du:dateUtc="2024-12-26T19:21:00Z">
            <w:rPr>
              <w:ins w:id="4227" w:author="khanh pham" w:date="2024-12-27T01:26:00Z" w16du:dateUtc="2024-12-26T18:26:00Z"/>
              <w:lang w:val="en-US"/>
            </w:rPr>
          </w:rPrChange>
        </w:rPr>
        <w:pPrChange w:id="4228" w:author="khanh pham" w:date="2024-12-27T01:45:00Z" w16du:dateUtc="2024-12-26T18:45:00Z">
          <w:pPr>
            <w:pStyle w:val="ListParagraph"/>
            <w:numPr>
              <w:ilvl w:val="2"/>
              <w:numId w:val="216"/>
            </w:numPr>
            <w:ind w:left="2160" w:hanging="360"/>
          </w:pPr>
        </w:pPrChange>
      </w:pPr>
      <w:ins w:id="4229" w:author="khanh pham" w:date="2024-12-27T01:38:00Z" w16du:dateUtc="2024-12-26T18:38:00Z">
        <w:del w:id="4230" w:author="Kiên Lê Trung" w:date="2024-12-27T02:18:00Z" w16du:dateUtc="2024-12-26T19:18:00Z">
          <w:r w:rsidRPr="002A75DE" w:rsidDel="00233CAB">
            <w:rPr>
              <w:rFonts w:ascii="Times New Roman" w:hAnsi="Times New Roman" w:cs="Times New Roman"/>
              <w:bCs/>
              <w:sz w:val="24"/>
              <w:szCs w:val="24"/>
              <w:lang w:val="en-US"/>
              <w:rPrChange w:id="4231" w:author="Kiên Lê Trung" w:date="2024-12-27T02:21:00Z" w16du:dateUtc="2024-12-26T19:21:00Z">
                <w:rPr>
                  <w:lang w:val="en-US"/>
                </w:rPr>
              </w:rPrChange>
            </w:rPr>
            <w:delText>B</w:delText>
          </w:r>
        </w:del>
      </w:ins>
      <w:ins w:id="4232" w:author="Kiên Lê Trung" w:date="2024-12-27T02:18:00Z" w16du:dateUtc="2024-12-26T19:18:00Z">
        <w:r w:rsidR="00233CAB" w:rsidRPr="002A75DE">
          <w:rPr>
            <w:rFonts w:ascii="Times New Roman" w:hAnsi="Times New Roman" w:cs="Times New Roman"/>
            <w:bCs/>
            <w:sz w:val="24"/>
            <w:szCs w:val="24"/>
            <w:lang w:val="en-US"/>
            <w:rPrChange w:id="4233" w:author="Kiên Lê Trung" w:date="2024-12-27T02:21:00Z" w16du:dateUtc="2024-12-26T19:21:00Z">
              <w:rPr>
                <w:rFonts w:ascii="Times New Roman" w:hAnsi="Times New Roman" w:cs="Times New Roman"/>
                <w:b/>
                <w:sz w:val="24"/>
                <w:szCs w:val="24"/>
                <w:lang w:val="en-US"/>
              </w:rPr>
            </w:rPrChange>
          </w:rPr>
          <w:t>Ba</w:t>
        </w:r>
      </w:ins>
      <w:ins w:id="4234" w:author="khanh pham" w:date="2024-12-27T01:38:00Z" w16du:dateUtc="2024-12-26T18:38:00Z">
        <w:del w:id="4235" w:author="Kiên Lê Trung" w:date="2024-12-27T02:18:00Z" w16du:dateUtc="2024-12-26T19:18:00Z">
          <w:r w:rsidRPr="002A75DE" w:rsidDel="00233CAB">
            <w:rPr>
              <w:rFonts w:ascii="Times New Roman" w:hAnsi="Times New Roman" w:cs="Times New Roman"/>
              <w:bCs/>
              <w:sz w:val="24"/>
              <w:szCs w:val="24"/>
              <w:lang w:val="en-US"/>
              <w:rPrChange w:id="4236" w:author="Kiên Lê Trung" w:date="2024-12-27T02:21:00Z" w16du:dateUtc="2024-12-26T19:21:00Z">
                <w:rPr>
                  <w:lang w:val="en-US"/>
                </w:rPr>
              </w:rPrChange>
            </w:rPr>
            <w:delText>e</w:delText>
          </w:r>
        </w:del>
        <w:r w:rsidRPr="002A75DE">
          <w:rPr>
            <w:rFonts w:ascii="Times New Roman" w:hAnsi="Times New Roman" w:cs="Times New Roman"/>
            <w:bCs/>
            <w:sz w:val="24"/>
            <w:szCs w:val="24"/>
            <w:lang w:val="en-US"/>
            <w:rPrChange w:id="4237" w:author="Kiên Lê Trung" w:date="2024-12-27T02:21:00Z" w16du:dateUtc="2024-12-26T19:21:00Z">
              <w:rPr>
                <w:lang w:val="en-US"/>
              </w:rPr>
            </w:rPrChange>
          </w:rPr>
          <w:t>c</w:t>
        </w:r>
      </w:ins>
      <w:ins w:id="4238" w:author="khanh pham" w:date="2024-12-27T01:39:00Z" w16du:dateUtc="2024-12-26T18:39:00Z">
        <w:r w:rsidRPr="002A75DE">
          <w:rPr>
            <w:rFonts w:ascii="Times New Roman" w:hAnsi="Times New Roman" w:cs="Times New Roman"/>
            <w:bCs/>
            <w:sz w:val="24"/>
            <w:szCs w:val="24"/>
            <w:lang w:val="en-US"/>
            <w:rPrChange w:id="4239" w:author="Kiên Lê Trung" w:date="2024-12-27T02:21:00Z" w16du:dateUtc="2024-12-26T19:21:00Z">
              <w:rPr>
                <w:lang w:val="en-US"/>
              </w:rPr>
            </w:rPrChange>
          </w:rPr>
          <w:t>kend</w:t>
        </w:r>
      </w:ins>
      <w:ins w:id="4240" w:author="khanh pham" w:date="2024-12-27T01:27:00Z" w16du:dateUtc="2024-12-26T18:27:00Z">
        <w:r w:rsidR="006C458E" w:rsidRPr="002A75DE">
          <w:rPr>
            <w:rFonts w:ascii="Times New Roman" w:hAnsi="Times New Roman" w:cs="Times New Roman"/>
            <w:bCs/>
            <w:sz w:val="24"/>
            <w:szCs w:val="24"/>
            <w:lang w:val="en-US"/>
            <w:rPrChange w:id="4241" w:author="Kiên Lê Trung" w:date="2024-12-27T02:21:00Z" w16du:dateUtc="2024-12-26T19:21:00Z">
              <w:rPr>
                <w:lang w:val="en-US"/>
              </w:rPr>
            </w:rPrChange>
          </w:rPr>
          <w:t>:</w:t>
        </w:r>
      </w:ins>
    </w:p>
    <w:p w14:paraId="0411B0BF" w14:textId="52BFAAC9" w:rsidR="00A10B19" w:rsidRPr="00A10B19" w:rsidRDefault="00424DB2" w:rsidP="00A10B19">
      <w:pPr>
        <w:pStyle w:val="ListParagraph"/>
        <w:numPr>
          <w:ilvl w:val="0"/>
          <w:numId w:val="207"/>
        </w:numPr>
        <w:ind w:left="1418"/>
        <w:rPr>
          <w:ins w:id="4242" w:author="Kiên Lê Trung" w:date="2024-12-27T02:27:00Z" w16du:dateUtc="2024-12-26T19:27:00Z"/>
          <w:lang w:val="en-US"/>
          <w:rPrChange w:id="4243" w:author="Kiên Lê Trung" w:date="2024-12-27T02:27:00Z" w16du:dateUtc="2024-12-26T19:27:00Z">
            <w:rPr>
              <w:ins w:id="4244" w:author="Kiên Lê Trung" w:date="2024-12-27T02:27:00Z" w16du:dateUtc="2024-12-26T19:27:00Z"/>
              <w:rFonts w:ascii="Times New Roman" w:hAnsi="Times New Roman" w:cs="Times New Roman"/>
              <w:sz w:val="24"/>
              <w:szCs w:val="24"/>
              <w:lang w:val="vi-VN"/>
            </w:rPr>
          </w:rPrChange>
        </w:rPr>
      </w:pPr>
      <w:ins w:id="4245" w:author="khanh pham" w:date="2024-12-27T01:34:00Z" w16du:dateUtc="2024-12-26T18:34:00Z">
        <w:r w:rsidRPr="00AF3B7B">
          <w:rPr>
            <w:rFonts w:ascii="Times New Roman" w:hAnsi="Times New Roman" w:cs="Times New Roman"/>
            <w:sz w:val="24"/>
            <w:szCs w:val="24"/>
            <w:lang w:val="en-US"/>
            <w:rPrChange w:id="4246" w:author="khanh pham" w:date="2024-12-27T01:45:00Z" w16du:dateUtc="2024-12-26T18:45:00Z">
              <w:rPr>
                <w:lang w:val="en-US"/>
              </w:rPr>
            </w:rPrChange>
          </w:rPr>
          <w:t>Download và c</w:t>
        </w:r>
      </w:ins>
      <w:ins w:id="4247" w:author="khanh pham" w:date="2024-12-27T01:27:00Z" w16du:dateUtc="2024-12-26T18:27:00Z">
        <w:r w:rsidR="00FC3EB6" w:rsidRPr="00AF3B7B">
          <w:rPr>
            <w:rFonts w:ascii="Times New Roman" w:hAnsi="Times New Roman" w:cs="Times New Roman"/>
            <w:sz w:val="24"/>
            <w:szCs w:val="24"/>
            <w:lang w:val="en-US"/>
            <w:rPrChange w:id="4248" w:author="khanh pham" w:date="2024-12-27T01:45:00Z" w16du:dateUtc="2024-12-26T18:45:00Z">
              <w:rPr>
                <w:lang w:val="en-US"/>
              </w:rPr>
            </w:rPrChange>
          </w:rPr>
          <w:t>ài đặt JDK</w:t>
        </w:r>
        <w:r w:rsidR="00FB0BC9" w:rsidRPr="00AF3B7B">
          <w:rPr>
            <w:rFonts w:ascii="Times New Roman" w:hAnsi="Times New Roman" w:cs="Times New Roman"/>
            <w:sz w:val="24"/>
            <w:szCs w:val="24"/>
            <w:lang w:val="en-US"/>
            <w:rPrChange w:id="4249" w:author="khanh pham" w:date="2024-12-27T01:45:00Z" w16du:dateUtc="2024-12-26T18:45:00Z">
              <w:rPr>
                <w:lang w:val="en-US"/>
              </w:rPr>
            </w:rPrChange>
          </w:rPr>
          <w:t xml:space="preserve"> </w:t>
        </w:r>
      </w:ins>
      <w:ins w:id="4250" w:author="khanh pham" w:date="2024-12-27T01:28:00Z" w16du:dateUtc="2024-12-26T18:28:00Z">
        <w:r w:rsidR="006E207B" w:rsidRPr="00AF3B7B">
          <w:rPr>
            <w:rFonts w:ascii="Times New Roman" w:hAnsi="Times New Roman" w:cs="Times New Roman"/>
            <w:sz w:val="24"/>
            <w:szCs w:val="24"/>
            <w:lang w:val="en-US"/>
            <w:rPrChange w:id="4251" w:author="khanh pham" w:date="2024-12-27T01:45:00Z" w16du:dateUtc="2024-12-26T18:45:00Z">
              <w:rPr>
                <w:lang w:val="en-US"/>
              </w:rPr>
            </w:rPrChange>
          </w:rPr>
          <w:t>21</w:t>
        </w:r>
      </w:ins>
      <w:ins w:id="4252" w:author="khanh pham" w:date="2024-12-27T01:27:00Z" w16du:dateUtc="2024-12-26T18:27:00Z">
        <w:r w:rsidR="00FB0BC9" w:rsidRPr="00AF3B7B">
          <w:rPr>
            <w:rFonts w:ascii="Times New Roman" w:hAnsi="Times New Roman" w:cs="Times New Roman"/>
            <w:sz w:val="24"/>
            <w:szCs w:val="24"/>
            <w:lang w:val="en-US"/>
            <w:rPrChange w:id="4253" w:author="khanh pham" w:date="2024-12-27T01:45:00Z" w16du:dateUtc="2024-12-26T18:45:00Z">
              <w:rPr>
                <w:lang w:val="en-US"/>
              </w:rPr>
            </w:rPrChange>
          </w:rPr>
          <w:t xml:space="preserve"> để </w:t>
        </w:r>
      </w:ins>
      <w:ins w:id="4254" w:author="khanh pham" w:date="2024-12-27T01:30:00Z" w16du:dateUtc="2024-12-26T18:30:00Z">
        <w:r w:rsidR="00C67B9A" w:rsidRPr="00AF3B7B">
          <w:rPr>
            <w:rFonts w:ascii="Times New Roman" w:hAnsi="Times New Roman" w:cs="Times New Roman"/>
            <w:sz w:val="24"/>
            <w:szCs w:val="24"/>
            <w:lang w:val="en-US"/>
            <w:rPrChange w:id="4255" w:author="khanh pham" w:date="2024-12-27T01:45:00Z" w16du:dateUtc="2024-12-26T18:45:00Z">
              <w:rPr>
                <w:lang w:val="en-US"/>
              </w:rPr>
            </w:rPrChange>
          </w:rPr>
          <w:t>phát triển ứn</w:t>
        </w:r>
      </w:ins>
      <w:ins w:id="4256" w:author="khanh pham" w:date="2024-12-27T01:31:00Z" w16du:dateUtc="2024-12-26T18:31:00Z">
        <w:r w:rsidR="00C67B9A" w:rsidRPr="00AF3B7B">
          <w:rPr>
            <w:rFonts w:ascii="Times New Roman" w:hAnsi="Times New Roman" w:cs="Times New Roman"/>
            <w:sz w:val="24"/>
            <w:szCs w:val="24"/>
            <w:lang w:val="en-US"/>
            <w:rPrChange w:id="4257" w:author="khanh pham" w:date="2024-12-27T01:45:00Z" w16du:dateUtc="2024-12-26T18:45:00Z">
              <w:rPr>
                <w:lang w:val="en-US"/>
              </w:rPr>
            </w:rPrChange>
          </w:rPr>
          <w:t>g dụng</w:t>
        </w:r>
      </w:ins>
      <w:ins w:id="4258" w:author="khanh pham" w:date="2024-12-27T01:28:00Z" w16du:dateUtc="2024-12-26T18:28:00Z">
        <w:r w:rsidR="00FB0BC9" w:rsidRPr="00AF3B7B">
          <w:rPr>
            <w:rFonts w:ascii="Times New Roman" w:hAnsi="Times New Roman" w:cs="Times New Roman"/>
            <w:sz w:val="24"/>
            <w:szCs w:val="24"/>
            <w:lang w:val="en-US"/>
            <w:rPrChange w:id="4259" w:author="khanh pham" w:date="2024-12-27T01:45:00Z" w16du:dateUtc="2024-12-26T18:45:00Z">
              <w:rPr>
                <w:lang w:val="en-US"/>
              </w:rPr>
            </w:rPrChange>
          </w:rPr>
          <w:t xml:space="preserve"> springboot</w:t>
        </w:r>
      </w:ins>
      <w:ins w:id="4260" w:author="khanh pham" w:date="2024-12-27T01:52:00Z" w16du:dateUtc="2024-12-26T18:52:00Z">
        <w:r w:rsidR="004569C1">
          <w:rPr>
            <w:rFonts w:ascii="Times New Roman" w:hAnsi="Times New Roman" w:cs="Times New Roman"/>
            <w:sz w:val="24"/>
            <w:szCs w:val="24"/>
            <w:lang w:val="en-US"/>
          </w:rPr>
          <w:t>:</w:t>
        </w:r>
      </w:ins>
    </w:p>
    <w:p w14:paraId="19813806" w14:textId="06C30E8B" w:rsidR="006C458E" w:rsidRPr="006C458E" w:rsidRDefault="00424DB2">
      <w:pPr>
        <w:pStyle w:val="ListParagraph"/>
        <w:ind w:left="709"/>
        <w:rPr>
          <w:ins w:id="4261" w:author="khanh pham" w:date="2024-12-27T01:26:00Z" w16du:dateUtc="2024-12-26T18:26:00Z"/>
          <w:lang w:val="en-US"/>
        </w:rPr>
        <w:pPrChange w:id="4262" w:author="Kiên Lê Trung" w:date="2024-12-27T02:27:00Z" w16du:dateUtc="2024-12-26T19:27:00Z">
          <w:pPr>
            <w:pStyle w:val="ListParagraph"/>
            <w:numPr>
              <w:numId w:val="207"/>
            </w:numPr>
            <w:ind w:left="1440" w:hanging="360"/>
          </w:pPr>
        </w:pPrChange>
      </w:pPr>
      <w:ins w:id="4263" w:author="khanh pham" w:date="2024-12-27T01:34:00Z" w16du:dateUtc="2024-12-26T18:34:00Z">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72"/>
                      <a:stretch>
                        <a:fillRect/>
                      </a:stretch>
                    </pic:blipFill>
                    <pic:spPr>
                      <a:xfrm>
                        <a:off x="0" y="0"/>
                        <a:ext cx="4911632" cy="750174"/>
                      </a:xfrm>
                      <a:prstGeom prst="rect">
                        <a:avLst/>
                      </a:prstGeom>
                    </pic:spPr>
                  </pic:pic>
                </a:graphicData>
              </a:graphic>
            </wp:inline>
          </w:drawing>
        </w:r>
      </w:ins>
    </w:p>
    <w:p w14:paraId="6102DBB0" w14:textId="39F415B0" w:rsidR="009746B7" w:rsidRPr="00AF3B7B" w:rsidRDefault="009746B7">
      <w:pPr>
        <w:pStyle w:val="ListParagraph"/>
        <w:numPr>
          <w:ilvl w:val="0"/>
          <w:numId w:val="207"/>
        </w:numPr>
        <w:rPr>
          <w:ins w:id="4264" w:author="khanh pham" w:date="2024-12-27T01:26:00Z" w16du:dateUtc="2024-12-26T18:26:00Z"/>
          <w:rFonts w:ascii="Times New Roman" w:hAnsi="Times New Roman" w:cs="Times New Roman"/>
          <w:sz w:val="24"/>
          <w:szCs w:val="24"/>
          <w:lang w:val="en-US"/>
          <w:rPrChange w:id="4265" w:author="khanh pham" w:date="2024-12-27T01:45:00Z" w16du:dateUtc="2024-12-26T18:45:00Z">
            <w:rPr>
              <w:ins w:id="4266" w:author="khanh pham" w:date="2024-12-27T01:26:00Z" w16du:dateUtc="2024-12-26T18:26:00Z"/>
              <w:lang w:val="en-US"/>
            </w:rPr>
          </w:rPrChange>
        </w:rPr>
        <w:pPrChange w:id="4267" w:author="khanh pham" w:date="2024-12-27T01:27:00Z" w16du:dateUtc="2024-12-26T18:27:00Z">
          <w:pPr>
            <w:pStyle w:val="ListParagraph"/>
            <w:numPr>
              <w:ilvl w:val="2"/>
              <w:numId w:val="216"/>
            </w:numPr>
            <w:ind w:left="2160" w:hanging="360"/>
          </w:pPr>
        </w:pPrChange>
      </w:pPr>
      <w:ins w:id="4268" w:author="khanh pham" w:date="2024-12-27T01:32:00Z" w16du:dateUtc="2024-12-26T18:32:00Z">
        <w:r w:rsidRPr="00AF3B7B">
          <w:rPr>
            <w:rFonts w:ascii="Times New Roman" w:hAnsi="Times New Roman" w:cs="Times New Roman"/>
            <w:sz w:val="24"/>
            <w:szCs w:val="24"/>
            <w:lang w:val="en-US"/>
            <w:rPrChange w:id="4269" w:author="khanh pham" w:date="2024-12-27T01:45:00Z" w16du:dateUtc="2024-12-26T18:45:00Z">
              <w:rPr>
                <w:lang w:val="en-US"/>
              </w:rPr>
            </w:rPrChange>
          </w:rPr>
          <w:t xml:space="preserve">Cài đặt </w:t>
        </w:r>
      </w:ins>
      <w:ins w:id="4270" w:author="khanh pham" w:date="2024-12-27T01:36:00Z" w16du:dateUtc="2024-12-26T18:36:00Z">
        <w:r w:rsidR="00126DBE" w:rsidRPr="00AF3B7B">
          <w:rPr>
            <w:rFonts w:ascii="Times New Roman" w:hAnsi="Times New Roman" w:cs="Times New Roman"/>
            <w:sz w:val="24"/>
            <w:szCs w:val="24"/>
            <w:lang w:val="en-US"/>
            <w:rPrChange w:id="4271" w:author="khanh pham" w:date="2024-12-27T01:45:00Z" w16du:dateUtc="2024-12-26T18:45:00Z">
              <w:rPr>
                <w:lang w:val="en-US"/>
              </w:rPr>
            </w:rPrChange>
          </w:rPr>
          <w:t xml:space="preserve">redis </w:t>
        </w:r>
      </w:ins>
      <w:ins w:id="4272" w:author="khanh pham" w:date="2024-12-27T01:39:00Z" w16du:dateUtc="2024-12-26T18:39:00Z">
        <w:r w:rsidR="00C86727" w:rsidRPr="00AF3B7B">
          <w:rPr>
            <w:rFonts w:ascii="Times New Roman" w:hAnsi="Times New Roman" w:cs="Times New Roman"/>
            <w:sz w:val="24"/>
            <w:szCs w:val="24"/>
            <w:lang w:val="en-US"/>
            <w:rPrChange w:id="4273" w:author="khanh pham" w:date="2024-12-27T01:45:00Z" w16du:dateUtc="2024-12-26T18:45:00Z">
              <w:rPr>
                <w:lang w:val="en-US"/>
              </w:rPr>
            </w:rPrChange>
          </w:rPr>
          <w:t>và kết nối qua</w:t>
        </w:r>
      </w:ins>
      <w:ins w:id="4274" w:author="khanh pham" w:date="2024-12-27T01:38:00Z" w16du:dateUtc="2024-12-26T18:38:00Z">
        <w:r w:rsidR="00CB1868" w:rsidRPr="00AF3B7B">
          <w:rPr>
            <w:rFonts w:ascii="Times New Roman" w:hAnsi="Times New Roman" w:cs="Times New Roman"/>
            <w:sz w:val="24"/>
            <w:szCs w:val="24"/>
            <w:lang w:val="en-US"/>
            <w:rPrChange w:id="4275" w:author="khanh pham" w:date="2024-12-27T01:45:00Z" w16du:dateUtc="2024-12-26T18:45:00Z">
              <w:rPr>
                <w:lang w:val="en-US"/>
              </w:rPr>
            </w:rPrChange>
          </w:rPr>
          <w:t xml:space="preserve"> cổng 6379</w:t>
        </w:r>
      </w:ins>
      <w:ins w:id="4276" w:author="khanh pham" w:date="2024-12-27T01:52:00Z" w16du:dateUtc="2024-12-26T18:52:00Z">
        <w:r w:rsidR="004569C1">
          <w:rPr>
            <w:rFonts w:ascii="Times New Roman" w:hAnsi="Times New Roman" w:cs="Times New Roman"/>
            <w:sz w:val="24"/>
            <w:szCs w:val="24"/>
            <w:lang w:val="en-US"/>
          </w:rPr>
          <w:t>:</w:t>
        </w:r>
      </w:ins>
    </w:p>
    <w:p w14:paraId="45AD090F" w14:textId="1B5A5E7E" w:rsidR="00CB1868" w:rsidRPr="006C458E" w:rsidRDefault="00CB1868">
      <w:pPr>
        <w:pStyle w:val="ListParagraph"/>
        <w:ind w:left="810"/>
        <w:rPr>
          <w:ins w:id="4277" w:author="khanh pham" w:date="2024-12-27T01:26:00Z" w16du:dateUtc="2024-12-26T18:26:00Z"/>
          <w:lang w:val="en-US"/>
        </w:rPr>
        <w:pPrChange w:id="4278" w:author="khanh pham" w:date="2024-12-27T01:37:00Z" w16du:dateUtc="2024-12-26T18:37:00Z">
          <w:pPr>
            <w:pStyle w:val="ListParagraph"/>
            <w:numPr>
              <w:ilvl w:val="2"/>
              <w:numId w:val="216"/>
            </w:numPr>
            <w:ind w:left="2160" w:hanging="360"/>
          </w:pPr>
        </w:pPrChange>
      </w:pPr>
      <w:ins w:id="4279" w:author="khanh pham" w:date="2024-12-27T01:37:00Z" w16du:dateUtc="2024-12-26T18:37:00Z">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3"/>
                      <a:stretch>
                        <a:fillRect/>
                      </a:stretch>
                    </pic:blipFill>
                    <pic:spPr>
                      <a:xfrm>
                        <a:off x="0" y="0"/>
                        <a:ext cx="4815242" cy="2494437"/>
                      </a:xfrm>
                      <a:prstGeom prst="rect">
                        <a:avLst/>
                      </a:prstGeom>
                    </pic:spPr>
                  </pic:pic>
                </a:graphicData>
              </a:graphic>
            </wp:inline>
          </w:drawing>
        </w:r>
      </w:ins>
    </w:p>
    <w:p w14:paraId="77A322A4" w14:textId="77777777" w:rsidR="004569C1" w:rsidRDefault="004569C1" w:rsidP="00D86DDD">
      <w:pPr>
        <w:pStyle w:val="ListParagraph"/>
        <w:ind w:left="810"/>
        <w:rPr>
          <w:ins w:id="4280" w:author="khanh pham" w:date="2024-12-27T01:52:00Z" w16du:dateUtc="2024-12-26T18:52:00Z"/>
          <w:lang w:val="en-US"/>
        </w:rPr>
      </w:pPr>
    </w:p>
    <w:p w14:paraId="63E547D2" w14:textId="7BB39759" w:rsidR="009B7444" w:rsidRPr="008A04F3" w:rsidRDefault="00A10B19">
      <w:pPr>
        <w:pStyle w:val="ListParagraph"/>
        <w:numPr>
          <w:ilvl w:val="0"/>
          <w:numId w:val="227"/>
        </w:numPr>
        <w:ind w:left="1418"/>
        <w:rPr>
          <w:ins w:id="4281" w:author="Kiên Lê Trung" w:date="2024-12-27T02:26:00Z" w16du:dateUtc="2024-12-26T19:26:00Z"/>
          <w:rFonts w:ascii="Times New Roman" w:hAnsi="Times New Roman" w:cs="Times New Roman"/>
          <w:sz w:val="24"/>
          <w:szCs w:val="24"/>
          <w:lang w:val="vi-VN"/>
          <w:rPrChange w:id="4282" w:author="Kiên Lê Trung" w:date="2024-12-27T02:37:00Z" w16du:dateUtc="2024-12-26T19:37:00Z">
            <w:rPr>
              <w:ins w:id="4283" w:author="Kiên Lê Trung" w:date="2024-12-27T02:26:00Z" w16du:dateUtc="2024-12-26T19:26:00Z"/>
              <w:lang w:val="vi-VN"/>
            </w:rPr>
          </w:rPrChange>
        </w:rPr>
        <w:pPrChange w:id="4284" w:author="Kiên Lê Trung" w:date="2024-12-27T02:37:00Z" w16du:dateUtc="2024-12-26T19:37:00Z">
          <w:pPr>
            <w:pStyle w:val="ListParagraph"/>
            <w:ind w:left="810" w:firstLine="630"/>
          </w:pPr>
        </w:pPrChange>
      </w:pPr>
      <w:ins w:id="4285" w:author="Kiên Lê Trung" w:date="2024-12-27T02:28:00Z" w16du:dateUtc="2024-12-26T19:28:00Z">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ins>
      <w:ins w:id="4286" w:author="khanh pham" w:date="2024-12-27T01:52:00Z" w16du:dateUtc="2024-12-26T18:52:00Z">
        <w:del w:id="4287" w:author="Kiên Lê Trung" w:date="2024-12-27T02:28:00Z" w16du:dateUtc="2024-12-26T19:28:00Z">
          <w:r w:rsidR="004569C1" w:rsidDel="00A10B19">
            <w:rPr>
              <w:lang w:val="en-US"/>
            </w:rPr>
            <w:delText xml:space="preserve">- </w:delText>
          </w:r>
          <w:r w:rsidR="004569C1" w:rsidRPr="00B122F6" w:rsidDel="00A10B19">
            <w:rPr>
              <w:rFonts w:ascii="Times New Roman" w:hAnsi="Times New Roman" w:cs="Times New Roman"/>
              <w:sz w:val="24"/>
              <w:szCs w:val="24"/>
              <w:lang w:val="en-US"/>
            </w:rPr>
            <w:delText>Cấu hình VNPay</w:delText>
          </w:r>
          <w:r w:rsidR="004569C1" w:rsidDel="00A10B19">
            <w:rPr>
              <w:rFonts w:ascii="Times New Roman" w:hAnsi="Times New Roman" w:cs="Times New Roman"/>
              <w:sz w:val="24"/>
              <w:szCs w:val="24"/>
              <w:lang w:val="en-US"/>
            </w:rPr>
            <w:delText>:</w:delText>
          </w:r>
        </w:del>
      </w:ins>
    </w:p>
    <w:p w14:paraId="4A35D555" w14:textId="4E5C3135" w:rsidR="00A518AA" w:rsidRPr="00A518AA" w:rsidDel="00C70BAD" w:rsidRDefault="00A518AA">
      <w:pPr>
        <w:pStyle w:val="ListParagraph"/>
        <w:ind w:left="810" w:firstLine="630"/>
        <w:rPr>
          <w:ins w:id="4288" w:author="khanh pham" w:date="2024-12-27T01:52:00Z" w16du:dateUtc="2024-12-26T18:52:00Z"/>
          <w:del w:id="4289" w:author="Kiên Lê Trung" w:date="2024-12-27T02:31:00Z" w16du:dateUtc="2024-12-26T19:31:00Z"/>
          <w:rFonts w:ascii="Times New Roman" w:hAnsi="Times New Roman" w:cs="Times New Roman"/>
          <w:sz w:val="24"/>
          <w:szCs w:val="24"/>
          <w:lang w:val="vi-VN"/>
          <w:rPrChange w:id="4290" w:author="Kiên Lê Trung" w:date="2024-12-27T02:26:00Z" w16du:dateUtc="2024-12-26T19:26:00Z">
            <w:rPr>
              <w:ins w:id="4291" w:author="khanh pham" w:date="2024-12-27T01:52:00Z" w16du:dateUtc="2024-12-26T18:52:00Z"/>
              <w:del w:id="4292" w:author="Kiên Lê Trung" w:date="2024-12-27T02:31:00Z" w16du:dateUtc="2024-12-26T19:31:00Z"/>
              <w:rFonts w:ascii="Times New Roman" w:hAnsi="Times New Roman" w:cs="Times New Roman"/>
              <w:sz w:val="24"/>
              <w:szCs w:val="24"/>
              <w:lang w:val="en-US"/>
            </w:rPr>
          </w:rPrChange>
        </w:rPr>
        <w:pPrChange w:id="4293" w:author="khanh pham" w:date="2024-12-27T01:53:00Z" w16du:dateUtc="2024-12-26T18:53:00Z">
          <w:pPr>
            <w:pStyle w:val="ListParagraph"/>
            <w:ind w:left="810"/>
          </w:pPr>
        </w:pPrChange>
      </w:pPr>
    </w:p>
    <w:p w14:paraId="55948E5C" w14:textId="367229C3" w:rsidR="004569C1" w:rsidRPr="006C458E" w:rsidRDefault="004569C1">
      <w:pPr>
        <w:pStyle w:val="ListParagraph"/>
        <w:ind w:left="810"/>
        <w:rPr>
          <w:ins w:id="4294" w:author="khanh pham" w:date="2024-12-27T01:26:00Z" w16du:dateUtc="2024-12-26T18:26:00Z"/>
          <w:lang w:val="en-US"/>
        </w:rPr>
        <w:pPrChange w:id="4295" w:author="khanh pham" w:date="2024-12-27T01:50:00Z" w16du:dateUtc="2024-12-26T18:50:00Z">
          <w:pPr>
            <w:pStyle w:val="ListParagraph"/>
            <w:numPr>
              <w:ilvl w:val="2"/>
              <w:numId w:val="216"/>
            </w:numPr>
            <w:ind w:left="2160" w:hanging="360"/>
          </w:pPr>
        </w:pPrChange>
      </w:pPr>
      <w:ins w:id="4296" w:author="khanh pham" w:date="2024-12-27T01:52:00Z" w16du:dateUtc="2024-12-26T18:52:00Z">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4"/>
                      <a:stretch>
                        <a:fillRect/>
                      </a:stretch>
                    </pic:blipFill>
                    <pic:spPr>
                      <a:xfrm>
                        <a:off x="0" y="0"/>
                        <a:ext cx="5853174" cy="2880438"/>
                      </a:xfrm>
                      <a:prstGeom prst="rect">
                        <a:avLst/>
                      </a:prstGeom>
                    </pic:spPr>
                  </pic:pic>
                </a:graphicData>
              </a:graphic>
            </wp:inline>
          </w:drawing>
        </w:r>
      </w:ins>
    </w:p>
    <w:p w14:paraId="22F8759C" w14:textId="005349FF" w:rsidR="00C86727" w:rsidRPr="00096657" w:rsidRDefault="00096657">
      <w:pPr>
        <w:ind w:firstLine="720"/>
        <w:rPr>
          <w:ins w:id="4297" w:author="khanh pham" w:date="2024-12-27T01:39:00Z" w16du:dateUtc="2024-12-26T18:39:00Z"/>
          <w:rFonts w:ascii="Times New Roman" w:hAnsi="Times New Roman" w:cs="Times New Roman"/>
          <w:bCs/>
          <w:sz w:val="24"/>
          <w:szCs w:val="24"/>
          <w:lang w:val="en-US"/>
          <w:rPrChange w:id="4298" w:author="Kiên Lê Trung" w:date="2024-12-27T02:23:00Z" w16du:dateUtc="2024-12-26T19:23:00Z">
            <w:rPr>
              <w:ins w:id="4299" w:author="khanh pham" w:date="2024-12-27T01:39:00Z" w16du:dateUtc="2024-12-26T18:39:00Z"/>
              <w:lang w:val="en-US"/>
            </w:rPr>
          </w:rPrChange>
        </w:rPr>
        <w:pPrChange w:id="4300" w:author="khanh pham" w:date="2024-12-27T01:46:00Z" w16du:dateUtc="2024-12-26T18:46:00Z">
          <w:pPr>
            <w:pStyle w:val="ListParagraph"/>
            <w:numPr>
              <w:ilvl w:val="2"/>
              <w:numId w:val="216"/>
            </w:numPr>
            <w:ind w:left="2160" w:hanging="360"/>
          </w:pPr>
        </w:pPrChange>
      </w:pPr>
      <w:ins w:id="4301" w:author="Kiên Lê Trung" w:date="2024-12-27T02:23:00Z" w16du:dateUtc="2024-12-26T19:23:00Z">
        <w:r w:rsidRPr="00096657">
          <w:rPr>
            <w:rFonts w:ascii="Times New Roman" w:hAnsi="Times New Roman" w:cs="Times New Roman"/>
            <w:bCs/>
            <w:sz w:val="24"/>
            <w:szCs w:val="24"/>
            <w:lang w:val="vi-VN"/>
            <w:rPrChange w:id="4302" w:author="Kiên Lê Trung" w:date="2024-12-27T02:23:00Z" w16du:dateUtc="2024-12-26T19:23:00Z">
              <w:rPr>
                <w:rFonts w:ascii="Times New Roman" w:hAnsi="Times New Roman" w:cs="Times New Roman"/>
                <w:b/>
                <w:sz w:val="24"/>
                <w:szCs w:val="24"/>
                <w:lang w:val="vi-VN"/>
              </w:rPr>
            </w:rPrChange>
          </w:rPr>
          <w:t>F</w:t>
        </w:r>
      </w:ins>
      <w:ins w:id="4303" w:author="khanh pham" w:date="2024-12-27T01:39:00Z" w16du:dateUtc="2024-12-26T18:39:00Z">
        <w:del w:id="4304" w:author="Kiên Lê Trung" w:date="2024-12-27T02:23:00Z" w16du:dateUtc="2024-12-26T19:23:00Z">
          <w:r w:rsidR="00C86727" w:rsidRPr="00096657" w:rsidDel="00096657">
            <w:rPr>
              <w:rFonts w:ascii="Times New Roman" w:hAnsi="Times New Roman" w:cs="Times New Roman"/>
              <w:bCs/>
              <w:sz w:val="24"/>
              <w:szCs w:val="24"/>
              <w:lang w:val="en-US"/>
              <w:rPrChange w:id="4305" w:author="Kiên Lê Trung" w:date="2024-12-27T02:23:00Z" w16du:dateUtc="2024-12-26T19:23:00Z">
                <w:rPr>
                  <w:lang w:val="en-US"/>
                </w:rPr>
              </w:rPrChange>
            </w:rPr>
            <w:delText>f</w:delText>
          </w:r>
        </w:del>
        <w:r w:rsidR="00C86727" w:rsidRPr="00096657">
          <w:rPr>
            <w:rFonts w:ascii="Times New Roman" w:hAnsi="Times New Roman" w:cs="Times New Roman"/>
            <w:bCs/>
            <w:sz w:val="24"/>
            <w:szCs w:val="24"/>
            <w:lang w:val="en-US"/>
            <w:rPrChange w:id="4306" w:author="Kiên Lê Trung" w:date="2024-12-27T02:23:00Z" w16du:dateUtc="2024-12-26T19:23:00Z">
              <w:rPr>
                <w:lang w:val="en-US"/>
              </w:rPr>
            </w:rPrChange>
          </w:rPr>
          <w:t>rontend:</w:t>
        </w:r>
      </w:ins>
    </w:p>
    <w:p w14:paraId="61695F7E" w14:textId="7C2F77E1" w:rsidR="00753A7D" w:rsidRPr="00AF3B7B" w:rsidRDefault="00A55C1C">
      <w:pPr>
        <w:pStyle w:val="ListParagraph"/>
        <w:numPr>
          <w:ilvl w:val="0"/>
          <w:numId w:val="207"/>
        </w:numPr>
        <w:rPr>
          <w:ins w:id="4307" w:author="khanh pham" w:date="2024-12-27T01:39:00Z" w16du:dateUtc="2024-12-26T18:39:00Z"/>
          <w:rFonts w:ascii="Times New Roman" w:hAnsi="Times New Roman" w:cs="Times New Roman"/>
          <w:sz w:val="24"/>
          <w:szCs w:val="24"/>
          <w:lang w:val="en-US"/>
          <w:rPrChange w:id="4308" w:author="khanh pham" w:date="2024-12-27T01:45:00Z" w16du:dateUtc="2024-12-26T18:45:00Z">
            <w:rPr>
              <w:ins w:id="4309" w:author="khanh pham" w:date="2024-12-27T01:39:00Z" w16du:dateUtc="2024-12-26T18:39:00Z"/>
              <w:lang w:val="en-US"/>
            </w:rPr>
          </w:rPrChange>
        </w:rPr>
        <w:pPrChange w:id="4310" w:author="khanh pham" w:date="2024-12-27T01:40:00Z" w16du:dateUtc="2024-12-26T18:40:00Z">
          <w:pPr>
            <w:pStyle w:val="ListParagraph"/>
            <w:numPr>
              <w:ilvl w:val="2"/>
              <w:numId w:val="216"/>
            </w:numPr>
            <w:ind w:left="2160" w:hanging="360"/>
          </w:pPr>
        </w:pPrChange>
      </w:pPr>
      <w:ins w:id="4311" w:author="khanh pham" w:date="2024-12-27T01:41:00Z" w16du:dateUtc="2024-12-26T18:41:00Z">
        <w:r w:rsidRPr="00AF3B7B">
          <w:rPr>
            <w:rFonts w:ascii="Times New Roman" w:hAnsi="Times New Roman" w:cs="Times New Roman"/>
            <w:sz w:val="24"/>
            <w:szCs w:val="24"/>
            <w:lang w:val="en-US"/>
            <w:rPrChange w:id="4312" w:author="khanh pham" w:date="2024-12-27T01:45:00Z" w16du:dateUtc="2024-12-26T18:45:00Z">
              <w:rPr>
                <w:lang w:val="en-US"/>
              </w:rPr>
            </w:rPrChange>
          </w:rPr>
          <w:t>Tải và cài đặt</w:t>
        </w:r>
      </w:ins>
      <w:ins w:id="4313" w:author="khanh pham" w:date="2024-12-27T01:40:00Z" w16du:dateUtc="2024-12-26T18:40:00Z">
        <w:r w:rsidR="00753A7D" w:rsidRPr="00AF3B7B">
          <w:rPr>
            <w:rFonts w:ascii="Times New Roman" w:hAnsi="Times New Roman" w:cs="Times New Roman"/>
            <w:sz w:val="24"/>
            <w:szCs w:val="24"/>
            <w:lang w:val="en-US"/>
            <w:rPrChange w:id="4314" w:author="khanh pham" w:date="2024-12-27T01:45:00Z" w16du:dateUtc="2024-12-26T18:45:00Z">
              <w:rPr>
                <w:lang w:val="en-US"/>
              </w:rPr>
            </w:rPrChange>
          </w:rPr>
          <w:t xml:space="preserve"> nodejs </w:t>
        </w:r>
      </w:ins>
      <w:ins w:id="4315" w:author="khanh pham" w:date="2024-12-27T01:59:00Z" w16du:dateUtc="2024-12-26T18:59:00Z">
        <w:r w:rsidR="005E727B">
          <w:rPr>
            <w:rFonts w:ascii="Times New Roman" w:hAnsi="Times New Roman" w:cs="Times New Roman"/>
            <w:sz w:val="24"/>
            <w:szCs w:val="24"/>
            <w:lang w:val="en-US"/>
          </w:rPr>
          <w:t xml:space="preserve">phiên bản </w:t>
        </w:r>
      </w:ins>
      <w:ins w:id="4316" w:author="khanh pham" w:date="2024-12-27T01:59:00Z">
        <w:r w:rsidR="005E727B" w:rsidRPr="005E727B">
          <w:rPr>
            <w:rFonts w:ascii="Times New Roman" w:hAnsi="Times New Roman" w:cs="Times New Roman"/>
            <w:sz w:val="24"/>
            <w:szCs w:val="24"/>
          </w:rPr>
          <w:t>long-term support</w:t>
        </w:r>
      </w:ins>
      <w:ins w:id="4317" w:author="khanh pham" w:date="2024-12-27T01:59:00Z" w16du:dateUtc="2024-12-26T18:59:00Z">
        <w:r w:rsidR="005E727B">
          <w:rPr>
            <w:rFonts w:ascii="Times New Roman" w:hAnsi="Times New Roman" w:cs="Times New Roman"/>
            <w:sz w:val="24"/>
            <w:szCs w:val="24"/>
            <w:lang w:val="en-US"/>
          </w:rPr>
          <w:t>:</w:t>
        </w:r>
      </w:ins>
    </w:p>
    <w:p w14:paraId="4D646735" w14:textId="55D841C6" w:rsidR="00A55C1C" w:rsidRDefault="00A55C1C">
      <w:pPr>
        <w:pStyle w:val="ListParagraph"/>
        <w:ind w:left="1440"/>
        <w:rPr>
          <w:ins w:id="4318" w:author="khanh pham" w:date="2024-12-27T01:39:00Z" w16du:dateUtc="2024-12-26T18:39:00Z"/>
          <w:lang w:val="en-US"/>
        </w:rPr>
        <w:pPrChange w:id="4319" w:author="khanh pham" w:date="2024-12-27T01:41:00Z" w16du:dateUtc="2024-12-26T18:41:00Z">
          <w:pPr>
            <w:pStyle w:val="ListParagraph"/>
            <w:numPr>
              <w:ilvl w:val="2"/>
              <w:numId w:val="216"/>
            </w:numPr>
            <w:ind w:left="2160" w:hanging="360"/>
          </w:pPr>
        </w:pPrChange>
      </w:pPr>
      <w:ins w:id="4320" w:author="khanh pham" w:date="2024-12-27T01:41:00Z" w16du:dateUtc="2024-12-26T18:41:00Z">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5"/>
                      <a:stretch>
                        <a:fillRect/>
                      </a:stretch>
                    </pic:blipFill>
                    <pic:spPr>
                      <a:xfrm>
                        <a:off x="0" y="0"/>
                        <a:ext cx="3881452" cy="819610"/>
                      </a:xfrm>
                      <a:prstGeom prst="rect">
                        <a:avLst/>
                      </a:prstGeom>
                    </pic:spPr>
                  </pic:pic>
                </a:graphicData>
              </a:graphic>
            </wp:inline>
          </w:drawing>
        </w:r>
      </w:ins>
    </w:p>
    <w:p w14:paraId="70BAAB3C" w14:textId="577974F2" w:rsidR="00AB7319" w:rsidRDefault="00271245" w:rsidP="00AB7319">
      <w:pPr>
        <w:pStyle w:val="ListParagraph"/>
        <w:numPr>
          <w:ilvl w:val="0"/>
          <w:numId w:val="207"/>
        </w:numPr>
        <w:rPr>
          <w:ins w:id="4321" w:author="khanh pham" w:date="2024-12-27T01:57:00Z" w16du:dateUtc="2024-12-26T18:57:00Z"/>
          <w:rFonts w:ascii="Times New Roman" w:hAnsi="Times New Roman" w:cs="Times New Roman"/>
          <w:sz w:val="24"/>
          <w:szCs w:val="24"/>
          <w:lang w:val="en-US"/>
        </w:rPr>
      </w:pPr>
      <w:ins w:id="4322" w:author="khanh pham" w:date="2024-12-27T01:43:00Z" w16du:dateUtc="2024-12-26T18:43:00Z">
        <w:r>
          <w:rPr>
            <w:lang w:val="en-US"/>
          </w:rPr>
          <w:t xml:space="preserve"> </w:t>
        </w:r>
      </w:ins>
      <w:ins w:id="4323" w:author="Kiên Lê Trung" w:date="2024-12-27T02:23:00Z" w16du:dateUtc="2024-12-26T19:23:00Z">
        <w:r w:rsidR="00096657">
          <w:rPr>
            <w:rFonts w:ascii="Times New Roman" w:hAnsi="Times New Roman" w:cs="Times New Roman"/>
            <w:sz w:val="24"/>
            <w:szCs w:val="24"/>
            <w:lang w:val="vi-VN"/>
          </w:rPr>
          <w:t>C</w:t>
        </w:r>
      </w:ins>
      <w:ins w:id="4324" w:author="khanh pham" w:date="2024-12-27T01:57:00Z" w16du:dateUtc="2024-12-26T18:57:00Z">
        <w:del w:id="4325" w:author="Kiên Lê Trung" w:date="2024-12-27T02:23:00Z" w16du:dateUtc="2024-12-26T19:23:00Z">
          <w:r w:rsidR="00AB7319" w:rsidRPr="00B122F6" w:rsidDel="00096657">
            <w:rPr>
              <w:rFonts w:ascii="Times New Roman" w:hAnsi="Times New Roman" w:cs="Times New Roman"/>
              <w:sz w:val="24"/>
              <w:szCs w:val="24"/>
              <w:lang w:val="en-US"/>
            </w:rPr>
            <w:delText>c</w:delText>
          </w:r>
        </w:del>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ins>
      <w:ins w:id="4326" w:author="khanh pham" w:date="2024-12-27T01:59:00Z" w16du:dateUtc="2024-12-26T18:59:00Z">
        <w:r w:rsidR="005E727B">
          <w:rPr>
            <w:rFonts w:ascii="Times New Roman" w:hAnsi="Times New Roman" w:cs="Times New Roman"/>
            <w:sz w:val="24"/>
            <w:szCs w:val="24"/>
            <w:lang w:val="en-US"/>
          </w:rPr>
          <w:t>:</w:t>
        </w:r>
      </w:ins>
    </w:p>
    <w:p w14:paraId="2636C32E" w14:textId="479895C6" w:rsidR="00AB7319" w:rsidRPr="00B122F6" w:rsidRDefault="00AB7319">
      <w:pPr>
        <w:pStyle w:val="ListParagraph"/>
        <w:ind w:left="1440"/>
        <w:rPr>
          <w:ins w:id="4327" w:author="khanh pham" w:date="2024-12-27T01:57:00Z" w16du:dateUtc="2024-12-26T18:57:00Z"/>
          <w:rFonts w:ascii="Times New Roman" w:hAnsi="Times New Roman" w:cs="Times New Roman"/>
          <w:sz w:val="24"/>
          <w:szCs w:val="24"/>
          <w:lang w:val="en-US"/>
        </w:rPr>
        <w:pPrChange w:id="4328" w:author="khanh pham" w:date="2024-12-27T01:57:00Z" w16du:dateUtc="2024-12-26T18:57:00Z">
          <w:pPr>
            <w:pStyle w:val="ListParagraph"/>
            <w:numPr>
              <w:numId w:val="207"/>
            </w:numPr>
            <w:ind w:left="1440" w:hanging="360"/>
          </w:pPr>
        </w:pPrChange>
      </w:pPr>
      <w:ins w:id="4329" w:author="khanh pham" w:date="2024-12-27T01:57:00Z" w16du:dateUtc="2024-12-26T18:57:00Z">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6"/>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ins>
    </w:p>
    <w:p w14:paraId="59FB8239" w14:textId="1DEA74CF" w:rsidR="00271245" w:rsidRPr="000C072A" w:rsidRDefault="00AB7319">
      <w:pPr>
        <w:rPr>
          <w:ins w:id="4330" w:author="khanh pham" w:date="2024-12-27T01:24:00Z" w16du:dateUtc="2024-12-26T18:24:00Z"/>
          <w:lang w:val="en-US"/>
        </w:rPr>
        <w:pPrChange w:id="4331" w:author="khanh pham" w:date="2024-12-27T01:30:00Z" w16du:dateUtc="2024-12-26T18:30:00Z">
          <w:pPr>
            <w:pStyle w:val="Heading2"/>
          </w:pPr>
        </w:pPrChange>
      </w:pPr>
      <w:ins w:id="4332" w:author="khanh pham" w:date="2024-12-27T01:57:00Z" w16du:dateUtc="2024-12-26T18:57:00Z">
        <w:r>
          <w:rPr>
            <w:lang w:val="en-US"/>
          </w:rPr>
          <w:tab/>
        </w:r>
      </w:ins>
    </w:p>
    <w:p w14:paraId="0D6BC734" w14:textId="4685814E" w:rsidR="007569A2" w:rsidRPr="007C6909" w:rsidRDefault="00CE686F" w:rsidP="007C6909">
      <w:pPr>
        <w:pStyle w:val="Heading2"/>
        <w:rPr>
          <w:lang w:val="en-US"/>
        </w:rPr>
      </w:pPr>
      <w:r>
        <w:t>3.2 Một số hình ảnh về giao diện hệ thống</w:t>
      </w:r>
      <w:bookmarkEnd w:id="4163"/>
      <w:bookmarkEnd w:id="4164"/>
      <w:bookmarkEnd w:id="4165"/>
      <w:bookmarkEnd w:id="4167"/>
      <w:r>
        <w:t xml:space="preserve"> </w:t>
      </w:r>
    </w:p>
    <w:p w14:paraId="6215A786" w14:textId="77777777" w:rsidR="007569A2" w:rsidRDefault="00CE686F">
      <w:pPr>
        <w:pStyle w:val="Heading3"/>
      </w:pPr>
      <w:bookmarkStart w:id="4333" w:name="_Toc185954692"/>
      <w:bookmarkStart w:id="4334" w:name="_Toc185954700"/>
      <w:bookmarkStart w:id="4335" w:name="_Toc185955166"/>
      <w:bookmarkStart w:id="4336" w:name="_Toc186130318"/>
      <w:r>
        <w:t>3.2.1 Một số giao diện cho người dùng hệ thống</w:t>
      </w:r>
      <w:bookmarkEnd w:id="4333"/>
      <w:bookmarkEnd w:id="4334"/>
      <w:bookmarkEnd w:id="4335"/>
      <w:bookmarkEnd w:id="4336"/>
      <w:r>
        <w:t xml:space="preserve"> </w:t>
      </w:r>
    </w:p>
    <w:p w14:paraId="1B09E2BC" w14:textId="1C07D734" w:rsidR="00DF727A" w:rsidRDefault="00EE0481">
      <w:pPr>
        <w:rPr>
          <w:rFonts w:ascii="Times New Roman" w:eastAsia="Times New Roman" w:hAnsi="Times New Roman" w:cs="Times New Roman"/>
          <w:sz w:val="24"/>
          <w:szCs w:val="24"/>
          <w:lang w:val="en-US"/>
        </w:rPr>
      </w:pPr>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77"/>
                    <a:stretch>
                      <a:fillRect/>
                    </a:stretch>
                  </pic:blipFill>
                  <pic:spPr>
                    <a:xfrm>
                      <a:off x="0" y="0"/>
                      <a:ext cx="5733415" cy="2729865"/>
                    </a:xfrm>
                    <a:prstGeom prst="rect">
                      <a:avLst/>
                    </a:prstGeom>
                  </pic:spPr>
                </pic:pic>
              </a:graphicData>
            </a:graphic>
          </wp:inline>
        </w:drawing>
      </w:r>
    </w:p>
    <w:p w14:paraId="0FA1C1BA" w14:textId="79523D55" w:rsidR="005B478E" w:rsidRDefault="00A55C95" w:rsidP="007C6909">
      <w:pPr>
        <w:pStyle w:val="Caption"/>
        <w:spacing w:before="240"/>
        <w:rPr>
          <w:rFonts w:eastAsia="Times New Roman" w:cs="Times New Roman"/>
          <w:szCs w:val="24"/>
          <w:lang w:val="en-US"/>
        </w:rPr>
      </w:pPr>
      <w:bookmarkStart w:id="4337" w:name="_Toc186019728"/>
      <w:bookmarkStart w:id="4338" w:name="_Toc186027563"/>
      <w:bookmarkStart w:id="4339" w:name="_Toc186027722"/>
      <w:bookmarkStart w:id="4340" w:name="_Toc186028078"/>
      <w:bookmarkStart w:id="4341"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337"/>
      <w:bookmarkEnd w:id="4338"/>
      <w:bookmarkEnd w:id="4339"/>
      <w:bookmarkEnd w:id="4340"/>
      <w:bookmarkEnd w:id="4341"/>
      <w:r w:rsidR="005B478E">
        <w:rPr>
          <w:rFonts w:eastAsia="Times New Roman" w:cs="Times New Roman"/>
          <w:szCs w:val="24"/>
          <w:lang w:val="en-US"/>
        </w:rPr>
        <w:t xml:space="preserve"> </w:t>
      </w:r>
    </w:p>
    <w:p w14:paraId="42BE9E2D" w14:textId="4B91A987" w:rsidR="00A55C95" w:rsidRPr="007C6909" w:rsidRDefault="00A55C95" w:rsidP="00A55C95">
      <w:pPr>
        <w:pStyle w:val="Caption"/>
        <w:jc w:val="left"/>
        <w:rPr>
          <w:lang w:val="en-US"/>
        </w:rPr>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8"/>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342" w:name="_Toc186019729"/>
      <w:bookmarkStart w:id="4343" w:name="_Toc186027564"/>
      <w:bookmarkStart w:id="4344" w:name="_Toc186027723"/>
      <w:bookmarkStart w:id="4345" w:name="_Toc186028079"/>
      <w:bookmarkStart w:id="4346"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342"/>
      <w:r w:rsidR="00FF4E56">
        <w:rPr>
          <w:rFonts w:eastAsia="Times New Roman" w:cs="Times New Roman"/>
          <w:szCs w:val="24"/>
          <w:lang w:val="en-US"/>
        </w:rPr>
        <w:t>đăng nhập</w:t>
      </w:r>
      <w:bookmarkEnd w:id="4343"/>
      <w:bookmarkEnd w:id="4344"/>
      <w:bookmarkEnd w:id="4345"/>
      <w:bookmarkEnd w:id="4346"/>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79"/>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del w:id="4347" w:author="Kiên Lê Trung" w:date="2024-12-28T10:42:00Z" w16du:dateUtc="2024-12-28T03:42:00Z"/>
          <w:rFonts w:eastAsia="Times New Roman" w:cs="Times New Roman"/>
          <w:szCs w:val="24"/>
          <w:lang w:val="en-US"/>
        </w:rPr>
      </w:pPr>
      <w:bookmarkStart w:id="4348" w:name="_Toc186019730"/>
      <w:bookmarkStart w:id="4349" w:name="_Toc186027565"/>
      <w:bookmarkStart w:id="4350" w:name="_Toc186027724"/>
      <w:bookmarkStart w:id="4351" w:name="_Toc186028080"/>
      <w:bookmarkStart w:id="4352" w:name="_Toc18613080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sidR="005A3B78">
        <w:rPr>
          <w:lang w:val="en-US"/>
        </w:rPr>
        <w:t xml:space="preserve"> </w:t>
      </w:r>
      <w:r w:rsidR="005A3B78">
        <w:rPr>
          <w:rFonts w:eastAsia="Times New Roman" w:cs="Times New Roman"/>
          <w:szCs w:val="24"/>
          <w:lang w:val="en-US"/>
        </w:rPr>
        <w:t>Giao</w:t>
      </w:r>
      <w:bookmarkEnd w:id="4348"/>
      <w:r w:rsidR="00FF4E56">
        <w:rPr>
          <w:rFonts w:eastAsia="Times New Roman" w:cs="Times New Roman"/>
          <w:szCs w:val="24"/>
          <w:lang w:val="en-US"/>
        </w:rPr>
        <w:t xml:space="preserve"> diện đăng ký</w:t>
      </w:r>
      <w:bookmarkEnd w:id="4349"/>
      <w:bookmarkEnd w:id="4350"/>
      <w:bookmarkEnd w:id="4351"/>
      <w:bookmarkEnd w:id="4352"/>
    </w:p>
    <w:p w14:paraId="20E1BA81" w14:textId="4D76D759" w:rsidR="00C8762A" w:rsidRPr="006D6F19" w:rsidRDefault="00C8762A" w:rsidP="006D6F19">
      <w:pPr>
        <w:pStyle w:val="Caption"/>
        <w:spacing w:before="240"/>
        <w:rPr>
          <w:rFonts w:eastAsia="Times New Roman" w:cs="Times New Roman"/>
          <w:szCs w:val="24"/>
          <w:lang w:val="vi-VN"/>
          <w:rPrChange w:id="4353" w:author="Kiên Lê Trung" w:date="2024-12-28T10:43:00Z" w16du:dateUtc="2024-12-28T03:43:00Z">
            <w:rPr>
              <w:rFonts w:eastAsia="Times New Roman" w:cs="Times New Roman"/>
              <w:szCs w:val="24"/>
              <w:lang w:val="en-US"/>
            </w:rPr>
          </w:rPrChange>
        </w:rPr>
        <w:pPrChange w:id="4354" w:author="Kiên Lê Trung" w:date="2024-12-28T10:43:00Z" w16du:dateUtc="2024-12-28T03:43:00Z">
          <w:pPr>
            <w:pStyle w:val="Caption"/>
          </w:pPr>
        </w:pPrChange>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80"/>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355" w:name="_Toc186027566"/>
      <w:bookmarkStart w:id="4356" w:name="_Toc186027725"/>
      <w:bookmarkStart w:id="4357" w:name="_Toc186028081"/>
      <w:bookmarkStart w:id="4358"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355"/>
      <w:bookmarkEnd w:id="4356"/>
      <w:bookmarkEnd w:id="4357"/>
      <w:bookmarkEnd w:id="4358"/>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81"/>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359" w:name="_Toc186027567"/>
      <w:bookmarkStart w:id="4360" w:name="_Toc186027726"/>
      <w:bookmarkStart w:id="4361" w:name="_Toc186028082"/>
      <w:bookmarkStart w:id="4362"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359"/>
      <w:bookmarkEnd w:id="4360"/>
      <w:bookmarkEnd w:id="4361"/>
      <w:bookmarkEnd w:id="4362"/>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82"/>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363" w:name="_Toc186027568"/>
      <w:bookmarkStart w:id="4364" w:name="_Toc186027727"/>
      <w:bookmarkStart w:id="4365" w:name="_Toc186028083"/>
      <w:bookmarkStart w:id="4366"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363"/>
      <w:bookmarkEnd w:id="4364"/>
      <w:bookmarkEnd w:id="4365"/>
      <w:bookmarkEnd w:id="4366"/>
    </w:p>
    <w:p w14:paraId="6470CA54" w14:textId="77777777" w:rsidR="00764E43" w:rsidDel="0066436D" w:rsidRDefault="00764E43">
      <w:pPr>
        <w:rPr>
          <w:del w:id="4367" w:author="Kiên Lê Trung" w:date="2024-12-27T00:54:00Z" w16du:dateUtc="2024-12-26T17:54:00Z"/>
          <w:rFonts w:ascii="Times New Roman" w:eastAsia="Times New Roman" w:hAnsi="Times New Roman" w:cs="Times New Roman"/>
          <w:sz w:val="24"/>
          <w:szCs w:val="24"/>
          <w:lang w:val="en-US"/>
        </w:rPr>
      </w:pPr>
    </w:p>
    <w:p w14:paraId="307CCFAA" w14:textId="77777777" w:rsidR="00764E43" w:rsidRPr="007C6909" w:rsidDel="0066436D" w:rsidRDefault="00764E43">
      <w:pPr>
        <w:rPr>
          <w:del w:id="4368" w:author="Kiên Lê Trung" w:date="2024-12-27T00:54:00Z" w16du:dateUtc="2024-12-26T17:54:00Z"/>
          <w:rFonts w:ascii="Times New Roman" w:eastAsia="Times New Roman" w:hAnsi="Times New Roman" w:cs="Times New Roman"/>
          <w:sz w:val="24"/>
          <w:szCs w:val="24"/>
          <w:lang w:val="en-US"/>
        </w:rPr>
      </w:pPr>
    </w:p>
    <w:p w14:paraId="114B4F84" w14:textId="77777777" w:rsidR="007569A2" w:rsidDel="0066436D" w:rsidRDefault="007569A2">
      <w:pPr>
        <w:rPr>
          <w:del w:id="4369" w:author="Kiên Lê Trung" w:date="2024-12-27T00:54:00Z" w16du:dateUtc="2024-12-26T17:54:00Z"/>
          <w:rFonts w:ascii="Times New Roman" w:eastAsia="Times New Roman" w:hAnsi="Times New Roman" w:cs="Times New Roman"/>
          <w:sz w:val="24"/>
          <w:szCs w:val="24"/>
        </w:rPr>
      </w:pPr>
    </w:p>
    <w:p w14:paraId="1AABDC09" w14:textId="77777777" w:rsidR="007569A2" w:rsidRPr="0066436D" w:rsidRDefault="007569A2">
      <w:pPr>
        <w:rPr>
          <w:rFonts w:ascii="Times New Roman" w:eastAsia="Times New Roman" w:hAnsi="Times New Roman" w:cs="Times New Roman"/>
          <w:sz w:val="24"/>
          <w:szCs w:val="24"/>
          <w:lang w:val="vi-VN"/>
          <w:rPrChange w:id="4370" w:author="Kiên Lê Trung" w:date="2024-12-27T00:54:00Z" w16du:dateUtc="2024-12-26T17:54:00Z">
            <w:rPr>
              <w:rFonts w:ascii="Times New Roman" w:eastAsia="Times New Roman" w:hAnsi="Times New Roman" w:cs="Times New Roman"/>
              <w:sz w:val="24"/>
              <w:szCs w:val="24"/>
            </w:rPr>
          </w:rPrChange>
        </w:rPr>
      </w:pPr>
    </w:p>
    <w:p w14:paraId="18F7D1F2" w14:textId="36940D05" w:rsidR="007569A2" w:rsidRPr="007C6909" w:rsidRDefault="00CE686F">
      <w:pPr>
        <w:pStyle w:val="Heading3"/>
        <w:rPr>
          <w:lang w:val="en-US"/>
        </w:rPr>
      </w:pPr>
      <w:bookmarkStart w:id="4371" w:name="_Toc185954693"/>
      <w:bookmarkStart w:id="4372" w:name="_Toc185954701"/>
      <w:bookmarkStart w:id="4373" w:name="_Toc185955167"/>
      <w:bookmarkStart w:id="4374" w:name="_Toc186130319"/>
      <w:r>
        <w:t xml:space="preserve">3.2.2 Một số giao diện cho người </w:t>
      </w:r>
      <w:r w:rsidR="00533BCE">
        <w:rPr>
          <w:lang w:val="en-US"/>
        </w:rPr>
        <w:t>bán</w:t>
      </w:r>
      <w:bookmarkEnd w:id="4371"/>
      <w:bookmarkEnd w:id="4372"/>
      <w:bookmarkEnd w:id="4373"/>
      <w:bookmarkEnd w:id="4374"/>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3"/>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del w:id="4375" w:author="Kiên Lê Trung" w:date="2024-12-28T10:42:00Z" w16du:dateUtc="2024-12-28T03:42:00Z"/>
          <w:rFonts w:eastAsia="Times New Roman" w:cs="Times New Roman"/>
          <w:szCs w:val="24"/>
          <w:lang w:val="en-US"/>
        </w:rPr>
      </w:pPr>
      <w:bookmarkStart w:id="4376" w:name="_Toc186027569"/>
      <w:bookmarkStart w:id="4377" w:name="_Toc186027728"/>
      <w:bookmarkStart w:id="4378" w:name="_Toc186028084"/>
      <w:bookmarkStart w:id="4379" w:name="_Toc18613081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7</w:t>
      </w:r>
      <w:r w:rsidR="00A151F2">
        <w:fldChar w:fldCharType="end"/>
      </w:r>
      <w:r>
        <w:rPr>
          <w:lang w:val="en-US"/>
        </w:rPr>
        <w:t xml:space="preserve"> Giao diện trang chủ người bán</w:t>
      </w:r>
      <w:bookmarkEnd w:id="4376"/>
      <w:bookmarkEnd w:id="4377"/>
      <w:bookmarkEnd w:id="4378"/>
      <w:bookmarkEnd w:id="4379"/>
    </w:p>
    <w:p w14:paraId="6CA203BD" w14:textId="77777777" w:rsidR="007569A2" w:rsidRPr="006D6F19" w:rsidRDefault="007569A2" w:rsidP="006D6F19">
      <w:pPr>
        <w:pStyle w:val="Caption"/>
        <w:spacing w:before="240"/>
        <w:rPr>
          <w:lang w:val="vi-VN"/>
          <w:rPrChange w:id="4380" w:author="Kiên Lê Trung" w:date="2024-12-28T10:43:00Z" w16du:dateUtc="2024-12-28T03:43:00Z">
            <w:rPr>
              <w:rFonts w:ascii="Times New Roman" w:eastAsia="Times New Roman" w:hAnsi="Times New Roman" w:cs="Times New Roman"/>
              <w:sz w:val="24"/>
              <w:szCs w:val="24"/>
            </w:rPr>
          </w:rPrChange>
        </w:rPr>
        <w:pPrChange w:id="4381" w:author="Kiên Lê Trung" w:date="2024-12-28T10:43:00Z" w16du:dateUtc="2024-12-28T03:43:00Z">
          <w:pPr/>
        </w:pPrChange>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4"/>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382" w:name="_Toc186027570"/>
      <w:bookmarkStart w:id="4383" w:name="_Toc186027729"/>
      <w:bookmarkStart w:id="4384" w:name="_Toc186028085"/>
      <w:bookmarkStart w:id="4385"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382"/>
      <w:bookmarkEnd w:id="4383"/>
      <w:bookmarkEnd w:id="4384"/>
      <w:bookmarkEnd w:id="4385"/>
    </w:p>
    <w:p w14:paraId="0FBDF824" w14:textId="443CB4BF" w:rsidR="002308E1" w:rsidRDefault="002308E1" w:rsidP="008859C7">
      <w:pPr>
        <w:rPr>
          <w:lang w:val="en-US"/>
        </w:rPr>
      </w:pPr>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85"/>
                    <a:stretch>
                      <a:fillRect/>
                    </a:stretch>
                  </pic:blipFill>
                  <pic:spPr>
                    <a:xfrm>
                      <a:off x="0" y="0"/>
                      <a:ext cx="5733415" cy="285305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4386" w:name="_Toc186027571"/>
      <w:bookmarkStart w:id="4387" w:name="_Toc186027730"/>
      <w:bookmarkStart w:id="4388" w:name="_Toc186028086"/>
      <w:bookmarkStart w:id="4389"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386"/>
      <w:bookmarkEnd w:id="4387"/>
      <w:bookmarkEnd w:id="4388"/>
      <w:bookmarkEnd w:id="4389"/>
    </w:p>
    <w:p w14:paraId="08B4C9C9" w14:textId="26005B92" w:rsidR="00E10934" w:rsidRDefault="00B84D45" w:rsidP="00E10934">
      <w:pPr>
        <w:rPr>
          <w:lang w:val="en-US"/>
        </w:rPr>
      </w:pPr>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86"/>
                    <a:stretch>
                      <a:fillRect/>
                    </a:stretch>
                  </pic:blipFill>
                  <pic:spPr>
                    <a:xfrm>
                      <a:off x="0" y="0"/>
                      <a:ext cx="5733415" cy="286512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4390" w:name="_Toc186027572"/>
      <w:bookmarkStart w:id="4391" w:name="_Toc186027731"/>
      <w:bookmarkStart w:id="4392" w:name="_Toc186028087"/>
      <w:bookmarkStart w:id="4393"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390"/>
      <w:bookmarkEnd w:id="4391"/>
      <w:bookmarkEnd w:id="4392"/>
      <w:bookmarkEnd w:id="4393"/>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87"/>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394" w:name="_Toc186027573"/>
      <w:bookmarkStart w:id="4395" w:name="_Toc186027732"/>
      <w:bookmarkStart w:id="4396" w:name="_Toc186028088"/>
      <w:bookmarkStart w:id="4397"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394"/>
      <w:bookmarkEnd w:id="4395"/>
      <w:bookmarkEnd w:id="4396"/>
      <w:bookmarkEnd w:id="4397"/>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88"/>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398"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398"/>
    </w:p>
    <w:p w14:paraId="3470352D" w14:textId="68C4489D" w:rsidR="007569A2" w:rsidRPr="007C6909" w:rsidRDefault="00CE686F">
      <w:pPr>
        <w:pStyle w:val="Heading3"/>
        <w:rPr>
          <w:lang w:val="en-US"/>
        </w:rPr>
      </w:pPr>
      <w:bookmarkStart w:id="4399" w:name="_Toc185954694"/>
      <w:bookmarkStart w:id="4400" w:name="_Toc185954702"/>
      <w:bookmarkStart w:id="4401" w:name="_Toc185955168"/>
      <w:bookmarkStart w:id="4402" w:name="_Toc186130320"/>
      <w:r>
        <w:t xml:space="preserve">3.2.3 Một số giao diện cho người </w:t>
      </w:r>
      <w:r w:rsidR="00533BCE">
        <w:rPr>
          <w:lang w:val="en-US"/>
        </w:rPr>
        <w:t>quản trị</w:t>
      </w:r>
      <w:bookmarkEnd w:id="4399"/>
      <w:bookmarkEnd w:id="4400"/>
      <w:bookmarkEnd w:id="4401"/>
      <w:bookmarkEnd w:id="4402"/>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89"/>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403" w:name="_Toc186027574"/>
      <w:bookmarkStart w:id="4404" w:name="_Toc186027733"/>
      <w:bookmarkStart w:id="4405" w:name="_Toc186028089"/>
      <w:bookmarkStart w:id="4406"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403"/>
      <w:bookmarkEnd w:id="4404"/>
      <w:bookmarkEnd w:id="4405"/>
      <w:bookmarkEnd w:id="4406"/>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90"/>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407"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407"/>
      <w:r w:rsidR="00C3362E">
        <w:rPr>
          <w:lang w:val="en-US"/>
        </w:rPr>
        <w:t xml:space="preserve"> </w:t>
      </w:r>
    </w:p>
    <w:p w14:paraId="564864EB" w14:textId="65E01105" w:rsidR="007956F9" w:rsidRDefault="007956F9" w:rsidP="00987FD0">
      <w:pPr>
        <w:rPr>
          <w:lang w:val="en-US"/>
        </w:rPr>
      </w:pPr>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91"/>
                    <a:stretch>
                      <a:fillRect/>
                    </a:stretch>
                  </pic:blipFill>
                  <pic:spPr>
                    <a:xfrm>
                      <a:off x="0" y="0"/>
                      <a:ext cx="5733415" cy="1983740"/>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4408"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408"/>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92"/>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409"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409"/>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3"/>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410"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410"/>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4"/>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411"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411"/>
    </w:p>
    <w:p w14:paraId="536F3880" w14:textId="77777777" w:rsidR="007569A2" w:rsidRPr="007C6909" w:rsidRDefault="00CE686F">
      <w:pPr>
        <w:pStyle w:val="Heading2"/>
        <w:jc w:val="both"/>
        <w:rPr>
          <w:lang w:val="en-US"/>
        </w:rPr>
        <w:pPrChange w:id="4412" w:author="Việt Lương" w:date="2024-12-26T18:08:00Z" w16du:dateUtc="2024-12-26T11:08:00Z">
          <w:pPr>
            <w:pStyle w:val="Heading2"/>
          </w:pPr>
        </w:pPrChange>
      </w:pPr>
      <w:bookmarkStart w:id="4413" w:name="_Toc185954695"/>
      <w:bookmarkStart w:id="4414" w:name="_Toc185954703"/>
      <w:bookmarkStart w:id="4415" w:name="_Toc185955169"/>
      <w:bookmarkStart w:id="4416" w:name="_Toc186130321"/>
      <w:r>
        <w:t>3.3 Kết luận chương</w:t>
      </w:r>
      <w:bookmarkEnd w:id="4413"/>
      <w:bookmarkEnd w:id="4414"/>
      <w:bookmarkEnd w:id="4415"/>
      <w:bookmarkEnd w:id="4416"/>
    </w:p>
    <w:p w14:paraId="2EBBBC3C" w14:textId="091C1DB7" w:rsidR="00A44FF7" w:rsidRPr="007C6909" w:rsidRDefault="00697D98">
      <w:pPr>
        <w:spacing w:after="120"/>
        <w:ind w:firstLine="360"/>
        <w:jc w:val="both"/>
        <w:rPr>
          <w:rFonts w:cs="Times New Roman"/>
          <w:sz w:val="24"/>
          <w:szCs w:val="24"/>
          <w:lang w:val="en-US"/>
        </w:rPr>
        <w:pPrChange w:id="4417" w:author="Kiên Lê Trung" w:date="2024-12-27T00:48:00Z" w16du:dateUtc="2024-12-26T17:4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pPr>
        <w:pStyle w:val="ListParagraph"/>
        <w:numPr>
          <w:ilvl w:val="0"/>
          <w:numId w:val="217"/>
        </w:numPr>
        <w:spacing w:after="120"/>
        <w:jc w:val="both"/>
        <w:rPr>
          <w:rFonts w:ascii="Times New Roman" w:hAnsi="Times New Roman" w:cs="Times New Roman"/>
          <w:sz w:val="24"/>
          <w:szCs w:val="24"/>
          <w:lang w:val="en-US"/>
        </w:rPr>
        <w:pPrChange w:id="4418"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pPr>
        <w:pStyle w:val="ListParagraph"/>
        <w:numPr>
          <w:ilvl w:val="0"/>
          <w:numId w:val="207"/>
        </w:numPr>
        <w:spacing w:after="120"/>
        <w:jc w:val="both"/>
        <w:rPr>
          <w:rFonts w:ascii="Times New Roman" w:hAnsi="Times New Roman" w:cs="Times New Roman"/>
          <w:sz w:val="24"/>
          <w:szCs w:val="24"/>
          <w:lang w:val="en-US"/>
        </w:rPr>
        <w:pPrChange w:id="4419"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pPr>
        <w:pStyle w:val="ListParagraph"/>
        <w:numPr>
          <w:ilvl w:val="0"/>
          <w:numId w:val="207"/>
        </w:numPr>
        <w:spacing w:after="120"/>
        <w:jc w:val="both"/>
        <w:rPr>
          <w:rFonts w:ascii="Times New Roman" w:hAnsi="Times New Roman" w:cs="Times New Roman"/>
          <w:sz w:val="24"/>
          <w:szCs w:val="24"/>
          <w:lang w:val="en-US"/>
        </w:rPr>
        <w:pPrChange w:id="4420"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pPr>
        <w:pStyle w:val="ListParagraph"/>
        <w:numPr>
          <w:ilvl w:val="0"/>
          <w:numId w:val="207"/>
        </w:numPr>
        <w:spacing w:after="120"/>
        <w:jc w:val="both"/>
        <w:rPr>
          <w:rFonts w:ascii="Times New Roman" w:hAnsi="Times New Roman" w:cs="Times New Roman"/>
          <w:sz w:val="24"/>
          <w:szCs w:val="24"/>
          <w:lang w:val="en-US"/>
        </w:rPr>
        <w:pPrChange w:id="4421"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pPr>
        <w:pStyle w:val="ListParagraph"/>
        <w:numPr>
          <w:ilvl w:val="0"/>
          <w:numId w:val="207"/>
        </w:numPr>
        <w:spacing w:after="120"/>
        <w:jc w:val="both"/>
        <w:rPr>
          <w:rFonts w:ascii="Times New Roman" w:hAnsi="Times New Roman" w:cs="Times New Roman"/>
          <w:sz w:val="24"/>
          <w:szCs w:val="24"/>
          <w:lang w:val="en-US"/>
        </w:rPr>
        <w:pPrChange w:id="4422"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pPr>
        <w:pStyle w:val="ListParagraph"/>
        <w:numPr>
          <w:ilvl w:val="0"/>
          <w:numId w:val="218"/>
        </w:numPr>
        <w:spacing w:after="120"/>
        <w:jc w:val="both"/>
        <w:rPr>
          <w:rFonts w:ascii="Times New Roman" w:hAnsi="Times New Roman" w:cs="Times New Roman"/>
          <w:sz w:val="24"/>
          <w:szCs w:val="24"/>
          <w:lang w:val="en-US"/>
        </w:rPr>
        <w:pPrChange w:id="4423"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7C6909">
      <w:pPr>
        <w:pStyle w:val="ListParagraph"/>
        <w:numPr>
          <w:ilvl w:val="0"/>
          <w:numId w:val="219"/>
        </w:numPr>
        <w:rPr>
          <w:ins w:id="4424" w:author="Kiên Lê Trung" w:date="2024-12-27T00:48:00Z" w16du:dateUtc="2024-12-26T17:48:00Z"/>
          <w:rFonts w:ascii="Times New Roman" w:hAnsi="Times New Roman" w:cs="Times New Roman"/>
          <w:sz w:val="24"/>
          <w:szCs w:val="24"/>
          <w:lang w:val="en-US"/>
        </w:rPr>
      </w:pPr>
      <w:ins w:id="4425" w:author="Kiên Lê Trung" w:date="2024-12-27T00:48:00Z" w16du:dateUtc="2024-12-26T17:48:00Z">
        <w:r w:rsidRPr="006A746C">
          <w:rPr>
            <w:rFonts w:ascii="Times New Roman" w:hAnsi="Times New Roman" w:cs="Times New Roman"/>
            <w:sz w:val="24"/>
            <w:szCs w:val="24"/>
            <w:lang w:val="vi-VN"/>
          </w:rPr>
          <w:t>Giao diện còn đơn sơ, thiết kế chưa được đẹp mắt</w:t>
        </w:r>
      </w:ins>
    </w:p>
    <w:p w14:paraId="53DD009C" w14:textId="019BF98E" w:rsidR="007F19A1" w:rsidRPr="007C6909" w:rsidRDefault="007F19A1" w:rsidP="007C6909">
      <w:pPr>
        <w:pStyle w:val="ListParagraph"/>
        <w:numPr>
          <w:ilvl w:val="0"/>
          <w:numId w:val="219"/>
        </w:numPr>
        <w:rPr>
          <w:rFonts w:ascii="Times New Roman" w:hAnsi="Times New Roman" w:cs="Times New Roman"/>
          <w:sz w:val="24"/>
          <w:szCs w:val="24"/>
          <w:lang w:val="en-US"/>
        </w:rPr>
      </w:pPr>
      <w:ins w:id="4426" w:author="Kiên Lê Trung" w:date="2024-12-27T00:48:00Z" w16du:dateUtc="2024-12-26T17:48:00Z">
        <w:r w:rsidRPr="006A746C">
          <w:rPr>
            <w:rFonts w:ascii="Times New Roman" w:hAnsi="Times New Roman" w:cs="Times New Roman"/>
            <w:sz w:val="24"/>
            <w:szCs w:val="24"/>
            <w:lang w:val="vi-VN"/>
          </w:rPr>
          <w:t>Website chỉ mới được cài đặt và triển khai trên môi trường localhost</w:t>
        </w:r>
      </w:ins>
    </w:p>
    <w:p w14:paraId="446D780E" w14:textId="7228DB4E" w:rsidR="00A44FF7" w:rsidRPr="007C6909" w:rsidDel="00B32C12" w:rsidRDefault="00A44FF7" w:rsidP="007C6909">
      <w:pPr>
        <w:rPr>
          <w:del w:id="4427" w:author="Kiên Lê Trung" w:date="2024-12-27T00:55:00Z" w16du:dateUtc="2024-12-26T17:55:00Z"/>
          <w:lang w:val="en-US"/>
        </w:rPr>
      </w:pPr>
    </w:p>
    <w:p w14:paraId="22D051A9" w14:textId="77777777" w:rsidR="00D629F1" w:rsidRDefault="00D629F1" w:rsidP="00C3362E">
      <w:pPr>
        <w:rPr>
          <w:ins w:id="4428" w:author="Kiên Lê Trung" w:date="2024-12-26T18:17:00Z" w16du:dateUtc="2024-12-26T11:17:00Z"/>
          <w:lang w:val="en-US"/>
        </w:rPr>
      </w:pPr>
    </w:p>
    <w:p w14:paraId="06FF5E72" w14:textId="3B73388D" w:rsidR="00D629F1" w:rsidDel="00B32C12" w:rsidRDefault="006B6DE4" w:rsidP="00C3362E">
      <w:pPr>
        <w:rPr>
          <w:ins w:id="4429" w:author="Việt Lương" w:date="2024-12-27T00:55:00Z" w16du:dateUtc="2024-12-26T17:55:00Z"/>
          <w:rFonts w:ascii="Times New Roman" w:hAnsi="Times New Roman"/>
          <w:b/>
          <w:sz w:val="28"/>
          <w:szCs w:val="40"/>
          <w:lang w:val="vi-VN"/>
        </w:rPr>
      </w:pPr>
      <w:ins w:id="4430" w:author="Việt Lương" w:date="2024-12-27T00:55:00Z" w16du:dateUtc="2024-12-26T17:55:00Z">
        <w:r>
          <w:rPr>
            <w:lang w:val="vi-VN"/>
          </w:rPr>
          <w:br w:type="page"/>
        </w:r>
      </w:ins>
    </w:p>
    <w:p w14:paraId="4E4D5E27" w14:textId="77777777" w:rsidR="00D629F1" w:rsidRPr="00B32C12" w:rsidRDefault="00D629F1" w:rsidP="00C3362E">
      <w:pPr>
        <w:rPr>
          <w:del w:id="4431" w:author="Kiên Lê Trung" w:date="2024-12-27T00:55:00Z" w16du:dateUtc="2024-12-26T17:55:00Z"/>
          <w:lang w:val="vi-VN"/>
          <w:rPrChange w:id="4432" w:author="Kiên Lê Trung" w:date="2024-12-27T00:55:00Z" w16du:dateUtc="2024-12-26T17:55:00Z">
            <w:rPr>
              <w:del w:id="4433" w:author="Kiên Lê Trung" w:date="2024-12-27T00:55:00Z" w16du:dateUtc="2024-12-26T17:55:00Z"/>
              <w:lang w:val="en-US"/>
            </w:rPr>
          </w:rPrChange>
        </w:rPr>
      </w:pPr>
    </w:p>
    <w:p w14:paraId="296393BC" w14:textId="77777777" w:rsidR="007569A2" w:rsidRPr="00D629F1" w:rsidRDefault="00CE686F">
      <w:pPr>
        <w:pStyle w:val="Heading1"/>
        <w:jc w:val="both"/>
        <w:rPr>
          <w:sz w:val="44"/>
          <w:szCs w:val="44"/>
          <w:lang w:val="en-US"/>
          <w:rPrChange w:id="4434" w:author="Kiên Lê Trung" w:date="2024-12-26T18:19:00Z" w16du:dateUtc="2024-12-26T11:19:00Z">
            <w:rPr>
              <w:lang w:val="en-US"/>
            </w:rPr>
          </w:rPrChange>
        </w:rPr>
        <w:pPrChange w:id="4435" w:author="Việt Lương" w:date="2024-12-26T18:08:00Z" w16du:dateUtc="2024-12-26T11:08:00Z">
          <w:pPr>
            <w:pStyle w:val="Heading1"/>
          </w:pPr>
        </w:pPrChange>
      </w:pPr>
      <w:bookmarkStart w:id="4436" w:name="_Toc185954696"/>
      <w:bookmarkStart w:id="4437" w:name="_Toc185954704"/>
      <w:bookmarkStart w:id="4438" w:name="_Toc185955170"/>
      <w:bookmarkStart w:id="4439" w:name="_Toc186130322"/>
      <w:r w:rsidRPr="00D629F1">
        <w:rPr>
          <w:sz w:val="44"/>
          <w:szCs w:val="44"/>
          <w:rPrChange w:id="4440" w:author="Kiên Lê Trung" w:date="2024-12-26T18:19:00Z" w16du:dateUtc="2024-12-26T11:19:00Z">
            <w:rPr/>
          </w:rPrChange>
        </w:rPr>
        <w:t>KẾT LUẬN</w:t>
      </w:r>
      <w:bookmarkEnd w:id="4436"/>
      <w:bookmarkEnd w:id="4437"/>
      <w:bookmarkEnd w:id="4438"/>
      <w:bookmarkEnd w:id="4439"/>
      <w:r w:rsidRPr="00D629F1">
        <w:rPr>
          <w:sz w:val="44"/>
          <w:szCs w:val="44"/>
          <w:rPrChange w:id="4441" w:author="Kiên Lê Trung" w:date="2024-12-26T18:19:00Z" w16du:dateUtc="2024-12-26T11:19:00Z">
            <w:rPr/>
          </w:rPrChange>
        </w:rPr>
        <w:t xml:space="preserve"> </w:t>
      </w:r>
    </w:p>
    <w:p w14:paraId="153E4D35" w14:textId="030FCAF7" w:rsidR="00116A92" w:rsidRDefault="00116A92">
      <w:pPr>
        <w:spacing w:after="120"/>
        <w:ind w:firstLine="426"/>
        <w:jc w:val="both"/>
        <w:rPr>
          <w:rFonts w:ascii="Times New Roman" w:eastAsia="Times New Roman" w:hAnsi="Times New Roman" w:cs="Times New Roman"/>
          <w:sz w:val="24"/>
          <w:szCs w:val="24"/>
          <w:lang w:val="en-US"/>
        </w:rPr>
        <w:pPrChange w:id="4442"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Giới thiệu bài toán, công nghệ liên quan, Phân tích, thiết kế hệ thống, Cài đặt và thử nghiệm hệ thống, nhóm chúng em đã hoàn thành đề tài” </w:t>
      </w:r>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4443"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RDefault="00B54580">
      <w:pPr>
        <w:pStyle w:val="ListParagraph"/>
        <w:numPr>
          <w:ilvl w:val="0"/>
          <w:numId w:val="207"/>
        </w:numPr>
        <w:spacing w:after="120"/>
        <w:ind w:left="426"/>
        <w:jc w:val="both"/>
        <w:rPr>
          <w:rFonts w:ascii="Times New Roman" w:hAnsi="Times New Roman" w:cs="Times New Roman"/>
          <w:sz w:val="24"/>
          <w:szCs w:val="24"/>
          <w:lang w:val="en-US"/>
        </w:rPr>
        <w:pPrChange w:id="4444"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 xml:space="preserve">Hệ thống: </w:t>
      </w:r>
    </w:p>
    <w:p w14:paraId="603E9C5F" w14:textId="1861B380" w:rsidR="006F6AE7" w:rsidRDefault="006F6AE7">
      <w:pPr>
        <w:pStyle w:val="ListParagraph"/>
        <w:spacing w:after="120"/>
        <w:jc w:val="both"/>
        <w:rPr>
          <w:rFonts w:ascii="Times New Roman" w:hAnsi="Times New Roman" w:cs="Times New Roman"/>
          <w:sz w:val="24"/>
          <w:szCs w:val="24"/>
          <w:lang w:val="en-US"/>
        </w:rPr>
        <w:pPrChange w:id="4445"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pPr>
        <w:pStyle w:val="ListParagraph"/>
        <w:spacing w:after="120"/>
        <w:jc w:val="both"/>
        <w:rPr>
          <w:rFonts w:ascii="Times New Roman" w:hAnsi="Times New Roman" w:cs="Times New Roman"/>
          <w:sz w:val="24"/>
          <w:szCs w:val="24"/>
          <w:lang w:val="en-US"/>
        </w:rPr>
        <w:pPrChange w:id="4446"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pPr>
        <w:pStyle w:val="ListParagraph"/>
        <w:spacing w:after="120"/>
        <w:jc w:val="both"/>
        <w:rPr>
          <w:del w:id="4447" w:author="Kiên Lê Trung" w:date="2024-12-26T18:17:00Z" w16du:dateUtc="2024-12-26T11:17:00Z"/>
          <w:rFonts w:ascii="Times New Roman" w:hAnsi="Times New Roman" w:cs="Times New Roman"/>
          <w:sz w:val="24"/>
          <w:szCs w:val="24"/>
          <w:lang w:val="en-US"/>
        </w:rPr>
        <w:pPrChange w:id="4448"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pPr>
        <w:pStyle w:val="ListParagraph"/>
        <w:spacing w:after="120"/>
        <w:jc w:val="both"/>
        <w:rPr>
          <w:ins w:id="4449" w:author="{3DC289E7-DCF7-4AA5-87DB-CF44170FA290}" w:date="2024-12-26T18:06:00Z" w16du:dateUtc="2024-12-26T11:06:00Z"/>
          <w:lang w:val="en-US"/>
        </w:rPr>
        <w:pPrChange w:id="4450" w:author="Kiên Lê Trung" w:date="2024-12-26T18:19:00Z" w16du:dateUtc="2024-12-26T11:19:00Z">
          <w:pPr>
            <w:pStyle w:val="ListParagraph"/>
            <w:numPr>
              <w:numId w:val="207"/>
            </w:numPr>
            <w:ind w:left="426" w:hanging="360"/>
          </w:pPr>
        </w:pPrChange>
      </w:pPr>
    </w:p>
    <w:p w14:paraId="79D85F4D" w14:textId="718D5D7C" w:rsidR="00237E4A" w:rsidRDefault="00237E4A">
      <w:pPr>
        <w:pStyle w:val="ListParagraph"/>
        <w:spacing w:after="120"/>
        <w:jc w:val="both"/>
        <w:rPr>
          <w:rFonts w:ascii="Times New Roman" w:hAnsi="Times New Roman" w:cs="Times New Roman"/>
          <w:sz w:val="24"/>
          <w:szCs w:val="24"/>
          <w:lang w:val="en-US"/>
        </w:rPr>
        <w:pPrChange w:id="4451"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pPr>
        <w:pStyle w:val="ListParagraph"/>
        <w:numPr>
          <w:ilvl w:val="0"/>
          <w:numId w:val="207"/>
        </w:numPr>
        <w:spacing w:after="120"/>
        <w:ind w:left="426"/>
        <w:jc w:val="both"/>
        <w:rPr>
          <w:rFonts w:ascii="Times New Roman" w:hAnsi="Times New Roman" w:cs="Times New Roman"/>
          <w:sz w:val="24"/>
          <w:szCs w:val="24"/>
          <w:lang w:val="en-US"/>
        </w:rPr>
        <w:pPrChange w:id="4452"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pPr>
        <w:pStyle w:val="ListParagraph"/>
        <w:spacing w:after="120"/>
        <w:jc w:val="both"/>
        <w:rPr>
          <w:rFonts w:ascii="Times New Roman" w:hAnsi="Times New Roman" w:cs="Times New Roman"/>
          <w:sz w:val="24"/>
          <w:szCs w:val="24"/>
          <w:lang w:val="en-US"/>
        </w:rPr>
        <w:pPrChange w:id="4453"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pPr>
        <w:pStyle w:val="ListParagraph"/>
        <w:spacing w:after="120"/>
        <w:jc w:val="both"/>
        <w:rPr>
          <w:rFonts w:ascii="Times New Roman" w:hAnsi="Times New Roman" w:cs="Times New Roman"/>
          <w:sz w:val="24"/>
          <w:szCs w:val="24"/>
          <w:lang w:val="en-US"/>
        </w:rPr>
        <w:pPrChange w:id="4454"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pPr>
        <w:pStyle w:val="ListParagraph"/>
        <w:spacing w:after="120"/>
        <w:jc w:val="both"/>
        <w:rPr>
          <w:rFonts w:ascii="Times New Roman" w:hAnsi="Times New Roman" w:cs="Times New Roman"/>
          <w:sz w:val="24"/>
          <w:szCs w:val="24"/>
          <w:lang w:val="en-US"/>
        </w:rPr>
        <w:pPrChange w:id="4455"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pPr>
        <w:pStyle w:val="ListParagraph"/>
        <w:spacing w:after="120"/>
        <w:jc w:val="both"/>
        <w:rPr>
          <w:rFonts w:ascii="Times New Roman" w:hAnsi="Times New Roman" w:cs="Times New Roman"/>
          <w:sz w:val="24"/>
          <w:szCs w:val="24"/>
          <w:lang w:val="en-US"/>
        </w:rPr>
        <w:pPrChange w:id="4456"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p>
    <w:p w14:paraId="356A0B8C" w14:textId="10770424" w:rsidR="00CA2E2E" w:rsidRPr="006B6DE4" w:rsidRDefault="00CA2E2E" w:rsidP="00565FB5">
      <w:pPr>
        <w:pStyle w:val="ListParagraph"/>
        <w:numPr>
          <w:ilvl w:val="0"/>
          <w:numId w:val="216"/>
        </w:numPr>
        <w:spacing w:after="120"/>
        <w:ind w:left="426"/>
        <w:jc w:val="both"/>
        <w:rPr>
          <w:ins w:id="4457" w:author="Kiên Lê Trung" w:date="2024-12-27T00:39:00Z" w16du:dateUtc="2024-12-26T17:39:00Z"/>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501639" w:rsidRDefault="00432B8F" w:rsidP="004F4955">
      <w:pPr>
        <w:spacing w:after="120"/>
        <w:ind w:left="709"/>
        <w:jc w:val="both"/>
        <w:rPr>
          <w:ins w:id="4458" w:author="Kiên Lê Trung" w:date="2024-12-27T00:43:00Z" w16du:dateUtc="2024-12-26T17:43:00Z"/>
          <w:rFonts w:ascii="Times New Roman" w:hAnsi="Times New Roman" w:cs="Times New Roman"/>
          <w:sz w:val="24"/>
          <w:szCs w:val="24"/>
          <w:lang w:val="vi-VN"/>
          <w:rPrChange w:id="4459" w:author="Kiên Lê Trung" w:date="2024-12-27T00:45:00Z" w16du:dateUtc="2024-12-26T17:45:00Z">
            <w:rPr>
              <w:ins w:id="4460" w:author="Kiên Lê Trung" w:date="2024-12-27T00:43:00Z" w16du:dateUtc="2024-12-26T17:43:00Z"/>
              <w:rFonts w:ascii="Times New Roman" w:hAnsi="Times New Roman" w:cs="Times New Roman"/>
              <w:b/>
              <w:bCs/>
              <w:sz w:val="24"/>
              <w:szCs w:val="24"/>
              <w:lang w:val="vi-VN"/>
            </w:rPr>
          </w:rPrChange>
        </w:rPr>
      </w:pPr>
      <w:ins w:id="4461" w:author="Kiên Lê Trung" w:date="2024-12-27T00:41:00Z" w16du:dateUtc="2024-12-26T17:41:00Z">
        <w:r w:rsidRPr="00501639">
          <w:rPr>
            <w:rFonts w:ascii="Times New Roman" w:hAnsi="Times New Roman" w:cs="Times New Roman"/>
            <w:sz w:val="24"/>
            <w:szCs w:val="24"/>
            <w:lang w:val="vi-VN"/>
            <w:rPrChange w:id="4462" w:author="Kiên Lê Trung" w:date="2024-12-27T00:45:00Z" w16du:dateUtc="2024-12-26T17:45:00Z">
              <w:rPr>
                <w:rFonts w:ascii="Times New Roman" w:hAnsi="Times New Roman" w:cs="Times New Roman"/>
                <w:b/>
                <w:bCs/>
                <w:sz w:val="24"/>
                <w:szCs w:val="24"/>
                <w:lang w:val="vi-VN"/>
              </w:rPr>
            </w:rPrChange>
          </w:rPr>
          <w:t xml:space="preserve"> + </w:t>
        </w:r>
      </w:ins>
      <w:ins w:id="4463" w:author="Kiên Lê Trung" w:date="2024-12-27T00:42:00Z" w16du:dateUtc="2024-12-26T17:42:00Z">
        <w:r w:rsidR="004F4955" w:rsidRPr="00501639">
          <w:rPr>
            <w:rFonts w:ascii="Times New Roman" w:hAnsi="Times New Roman" w:cs="Times New Roman"/>
            <w:sz w:val="24"/>
            <w:szCs w:val="24"/>
            <w:lang w:val="vi-VN"/>
            <w:rPrChange w:id="4464" w:author="Kiên Lê Trung" w:date="2024-12-27T00:45:00Z" w16du:dateUtc="2024-12-26T17:45:00Z">
              <w:rPr>
                <w:rFonts w:ascii="Times New Roman" w:hAnsi="Times New Roman" w:cs="Times New Roman"/>
                <w:b/>
                <w:bCs/>
                <w:sz w:val="24"/>
                <w:szCs w:val="24"/>
                <w:lang w:val="vi-VN"/>
              </w:rPr>
            </w:rPrChange>
          </w:rPr>
          <w:t xml:space="preserve">Website chỉ mới được cài đặt và triển khai trên môi trường </w:t>
        </w:r>
      </w:ins>
      <w:ins w:id="4465" w:author="Kiên Lê Trung" w:date="2024-12-27T00:43:00Z" w16du:dateUtc="2024-12-26T17:43:00Z">
        <w:r w:rsidR="00A450ED" w:rsidRPr="00501639">
          <w:rPr>
            <w:rFonts w:ascii="Times New Roman" w:hAnsi="Times New Roman" w:cs="Times New Roman"/>
            <w:sz w:val="24"/>
            <w:szCs w:val="24"/>
            <w:lang w:val="vi-VN"/>
            <w:rPrChange w:id="4466" w:author="Kiên Lê Trung" w:date="2024-12-27T00:45:00Z" w16du:dateUtc="2024-12-26T17:45:00Z">
              <w:rPr>
                <w:rFonts w:ascii="Times New Roman" w:hAnsi="Times New Roman" w:cs="Times New Roman"/>
                <w:b/>
                <w:bCs/>
                <w:sz w:val="24"/>
                <w:szCs w:val="24"/>
                <w:lang w:val="vi-VN"/>
              </w:rPr>
            </w:rPrChange>
          </w:rPr>
          <w:t>localhost</w:t>
        </w:r>
      </w:ins>
    </w:p>
    <w:p w14:paraId="2D00034F" w14:textId="3F8D3E0D" w:rsidR="00A450ED" w:rsidRPr="00501639" w:rsidRDefault="00A450ED">
      <w:pPr>
        <w:spacing w:after="120"/>
        <w:ind w:left="709"/>
        <w:jc w:val="both"/>
        <w:rPr>
          <w:rFonts w:ascii="Times New Roman" w:hAnsi="Times New Roman" w:cs="Times New Roman"/>
          <w:sz w:val="24"/>
          <w:szCs w:val="24"/>
          <w:lang w:val="vi-VN"/>
          <w:rPrChange w:id="4467" w:author="Kiên Lê Trung" w:date="2024-12-27T00:45:00Z" w16du:dateUtc="2024-12-26T17:45:00Z">
            <w:rPr>
              <w:rFonts w:ascii="Times New Roman" w:hAnsi="Times New Roman" w:cs="Times New Roman"/>
              <w:b/>
              <w:bCs/>
              <w:sz w:val="24"/>
              <w:szCs w:val="24"/>
              <w:lang w:val="en-US"/>
            </w:rPr>
          </w:rPrChange>
        </w:rPr>
        <w:pPrChange w:id="4468" w:author="Kiên Lê Trung" w:date="2024-12-27T00:41:00Z" w16du:dateUtc="2024-12-26T17:41:00Z">
          <w:pPr>
            <w:pStyle w:val="ListParagraph"/>
            <w:numPr>
              <w:numId w:val="216"/>
            </w:numPr>
            <w:ind w:left="426" w:hanging="360"/>
          </w:pPr>
        </w:pPrChange>
      </w:pPr>
      <w:ins w:id="4469" w:author="Kiên Lê Trung" w:date="2024-12-27T00:43:00Z" w16du:dateUtc="2024-12-26T17:43:00Z">
        <w:r w:rsidRPr="00501639">
          <w:rPr>
            <w:rFonts w:ascii="Times New Roman" w:hAnsi="Times New Roman" w:cs="Times New Roman"/>
            <w:sz w:val="24"/>
            <w:szCs w:val="24"/>
            <w:lang w:val="vi-VN"/>
            <w:rPrChange w:id="4470" w:author="Kiên Lê Trung" w:date="2024-12-27T00:45:00Z" w16du:dateUtc="2024-12-26T17:45:00Z">
              <w:rPr>
                <w:rFonts w:ascii="Times New Roman" w:hAnsi="Times New Roman" w:cs="Times New Roman"/>
                <w:b/>
                <w:bCs/>
                <w:sz w:val="24"/>
                <w:szCs w:val="24"/>
                <w:lang w:val="vi-VN"/>
              </w:rPr>
            </w:rPrChange>
          </w:rPr>
          <w:t xml:space="preserve"> + </w:t>
        </w:r>
        <w:r w:rsidR="00CF4E21" w:rsidRPr="00501639">
          <w:rPr>
            <w:rFonts w:ascii="Times New Roman" w:hAnsi="Times New Roman" w:cs="Times New Roman"/>
            <w:sz w:val="24"/>
            <w:szCs w:val="24"/>
            <w:lang w:val="vi-VN"/>
            <w:rPrChange w:id="4471" w:author="Kiên Lê Trung" w:date="2024-12-27T00:45:00Z" w16du:dateUtc="2024-12-26T17:45:00Z">
              <w:rPr>
                <w:rFonts w:ascii="Times New Roman" w:hAnsi="Times New Roman" w:cs="Times New Roman"/>
                <w:b/>
                <w:bCs/>
                <w:sz w:val="24"/>
                <w:szCs w:val="24"/>
                <w:lang w:val="vi-VN"/>
              </w:rPr>
            </w:rPrChange>
          </w:rPr>
          <w:t>Giao diện còn đơn sơ, thiết kế chưa được đẹp mắt</w:t>
        </w:r>
      </w:ins>
    </w:p>
    <w:p w14:paraId="00370B4D" w14:textId="77777777" w:rsidR="00CF4E21" w:rsidRPr="006B6DE4" w:rsidRDefault="00116F94" w:rsidP="00CF4E21">
      <w:pPr>
        <w:pStyle w:val="ListParagraph"/>
        <w:numPr>
          <w:ilvl w:val="0"/>
          <w:numId w:val="216"/>
        </w:numPr>
        <w:spacing w:after="120"/>
        <w:ind w:left="426"/>
        <w:jc w:val="both"/>
        <w:rPr>
          <w:ins w:id="4472" w:author="Kiên Lê Trung" w:date="2024-12-27T00:44:00Z" w16du:dateUtc="2024-12-26T17:44:00Z"/>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501639" w:rsidRDefault="00CF4E21" w:rsidP="00CF4E21">
      <w:pPr>
        <w:pStyle w:val="ListParagraph"/>
        <w:spacing w:after="120"/>
        <w:ind w:left="426"/>
        <w:jc w:val="both"/>
        <w:rPr>
          <w:ins w:id="4473" w:author="Kiên Lê Trung" w:date="2024-12-27T00:44:00Z" w16du:dateUtc="2024-12-26T17:44:00Z"/>
          <w:rFonts w:ascii="Times New Roman" w:hAnsi="Times New Roman" w:cs="Times New Roman"/>
          <w:sz w:val="24"/>
          <w:szCs w:val="24"/>
          <w:lang w:val="vi-VN"/>
          <w:rPrChange w:id="4474" w:author="Kiên Lê Trung" w:date="2024-12-27T00:45:00Z" w16du:dateUtc="2024-12-26T17:45:00Z">
            <w:rPr>
              <w:ins w:id="4475" w:author="Kiên Lê Trung" w:date="2024-12-27T00:44:00Z" w16du:dateUtc="2024-12-26T17:44:00Z"/>
              <w:rFonts w:ascii="Times New Roman" w:hAnsi="Times New Roman" w:cs="Times New Roman"/>
              <w:b/>
              <w:bCs/>
              <w:sz w:val="24"/>
              <w:szCs w:val="24"/>
              <w:lang w:val="vi-VN"/>
            </w:rPr>
          </w:rPrChange>
        </w:rPr>
      </w:pPr>
      <w:ins w:id="4476" w:author="Kiên Lê Trung" w:date="2024-12-27T00:44:00Z" w16du:dateUtc="2024-12-26T17:44:00Z">
        <w:r w:rsidRPr="00501639">
          <w:rPr>
            <w:rFonts w:ascii="Times New Roman" w:hAnsi="Times New Roman" w:cs="Times New Roman"/>
            <w:sz w:val="24"/>
            <w:szCs w:val="24"/>
            <w:lang w:val="vi-VN"/>
            <w:rPrChange w:id="4477" w:author="Kiên Lê Trung" w:date="2024-12-27T00:45:00Z" w16du:dateUtc="2024-12-26T17:45:00Z">
              <w:rPr>
                <w:rFonts w:ascii="Times New Roman" w:hAnsi="Times New Roman" w:cs="Times New Roman"/>
                <w:b/>
                <w:bCs/>
                <w:sz w:val="24"/>
                <w:szCs w:val="24"/>
                <w:lang w:val="vi-VN"/>
              </w:rPr>
            </w:rPrChange>
          </w:rPr>
          <w:t xml:space="preserve">      </w:t>
        </w:r>
        <w:r w:rsidRPr="00501639">
          <w:rPr>
            <w:rFonts w:ascii="Times New Roman" w:hAnsi="Times New Roman" w:cs="Times New Roman"/>
            <w:sz w:val="24"/>
            <w:szCs w:val="24"/>
            <w:lang w:val="vi-VN"/>
            <w:rPrChange w:id="4478" w:author="Kiên Lê Trung" w:date="2024-12-27T00:45:00Z" w16du:dateUtc="2024-12-26T17:45:00Z">
              <w:rPr>
                <w:lang w:val="vi-VN"/>
              </w:rPr>
            </w:rPrChange>
          </w:rPr>
          <w:t>+</w:t>
        </w:r>
        <w:r w:rsidRPr="00501639">
          <w:rPr>
            <w:rFonts w:ascii="Times New Roman" w:hAnsi="Times New Roman" w:cs="Times New Roman"/>
            <w:sz w:val="24"/>
            <w:szCs w:val="24"/>
            <w:lang w:val="vi-VN"/>
            <w:rPrChange w:id="4479" w:author="Kiên Lê Trung" w:date="2024-12-27T00:45:00Z" w16du:dateUtc="2024-12-26T17:45:00Z">
              <w:rPr>
                <w:rFonts w:ascii="Times New Roman" w:hAnsi="Times New Roman" w:cs="Times New Roman"/>
                <w:b/>
                <w:bCs/>
                <w:sz w:val="24"/>
                <w:szCs w:val="24"/>
                <w:lang w:val="vi-VN"/>
              </w:rPr>
            </w:rPrChange>
          </w:rPr>
          <w:t xml:space="preserve"> Đưa website chạy trên máy chủ thay vì chạy trên môi trường localhost</w:t>
        </w:r>
      </w:ins>
    </w:p>
    <w:p w14:paraId="5CBB3806" w14:textId="57CE2F54" w:rsidR="00CF4E21" w:rsidRPr="00501639" w:rsidRDefault="00CF4E21" w:rsidP="00CF4E21">
      <w:pPr>
        <w:pStyle w:val="ListParagraph"/>
        <w:spacing w:after="120"/>
        <w:ind w:left="426"/>
        <w:jc w:val="both"/>
        <w:rPr>
          <w:ins w:id="4480" w:author="Kiên Lê Trung" w:date="2024-12-27T00:45:00Z" w16du:dateUtc="2024-12-26T17:45:00Z"/>
          <w:rFonts w:ascii="Times New Roman" w:hAnsi="Times New Roman" w:cs="Times New Roman"/>
          <w:sz w:val="24"/>
          <w:szCs w:val="24"/>
          <w:lang w:val="vi-VN"/>
          <w:rPrChange w:id="4481" w:author="Kiên Lê Trung" w:date="2024-12-27T00:45:00Z" w16du:dateUtc="2024-12-26T17:45:00Z">
            <w:rPr>
              <w:ins w:id="4482" w:author="Kiên Lê Trung" w:date="2024-12-27T00:45:00Z" w16du:dateUtc="2024-12-26T17:45:00Z"/>
              <w:rFonts w:ascii="Times New Roman" w:hAnsi="Times New Roman" w:cs="Times New Roman"/>
              <w:b/>
              <w:bCs/>
              <w:sz w:val="24"/>
              <w:szCs w:val="24"/>
              <w:lang w:val="vi-VN"/>
            </w:rPr>
          </w:rPrChange>
        </w:rPr>
      </w:pPr>
      <w:ins w:id="4483" w:author="Kiên Lê Trung" w:date="2024-12-27T00:44:00Z" w16du:dateUtc="2024-12-26T17:44:00Z">
        <w:r w:rsidRPr="00501639">
          <w:rPr>
            <w:rFonts w:ascii="Times New Roman" w:hAnsi="Times New Roman" w:cs="Times New Roman"/>
            <w:sz w:val="24"/>
            <w:szCs w:val="24"/>
            <w:lang w:val="vi-VN"/>
            <w:rPrChange w:id="4484" w:author="Kiên Lê Trung" w:date="2024-12-27T00:45:00Z" w16du:dateUtc="2024-12-26T17:45:00Z">
              <w:rPr>
                <w:rFonts w:ascii="Times New Roman" w:hAnsi="Times New Roman" w:cs="Times New Roman"/>
                <w:b/>
                <w:bCs/>
                <w:sz w:val="24"/>
                <w:szCs w:val="24"/>
                <w:lang w:val="vi-VN"/>
              </w:rPr>
            </w:rPrChange>
          </w:rPr>
          <w:t xml:space="preserve">      + </w:t>
        </w:r>
        <w:r w:rsidR="00501639" w:rsidRPr="00501639">
          <w:rPr>
            <w:rFonts w:ascii="Times New Roman" w:hAnsi="Times New Roman" w:cs="Times New Roman"/>
            <w:sz w:val="24"/>
            <w:szCs w:val="24"/>
            <w:lang w:val="vi-VN"/>
            <w:rPrChange w:id="4485" w:author="Kiên Lê Trung" w:date="2024-12-27T00:45:00Z" w16du:dateUtc="2024-12-26T17:45:00Z">
              <w:rPr>
                <w:rFonts w:ascii="Times New Roman" w:hAnsi="Times New Roman" w:cs="Times New Roman"/>
                <w:b/>
                <w:bCs/>
                <w:sz w:val="24"/>
                <w:szCs w:val="24"/>
                <w:lang w:val="vi-VN"/>
              </w:rPr>
            </w:rPrChange>
          </w:rPr>
          <w:t xml:space="preserve">Bổ sung các chức năng, cải thiện hiệu năng xử lý khi </w:t>
        </w:r>
      </w:ins>
      <w:ins w:id="4486" w:author="Kiên Lê Trung" w:date="2024-12-27T00:45:00Z" w16du:dateUtc="2024-12-26T17:45:00Z">
        <w:r w:rsidR="00501639" w:rsidRPr="00501639">
          <w:rPr>
            <w:rFonts w:ascii="Times New Roman" w:hAnsi="Times New Roman" w:cs="Times New Roman"/>
            <w:sz w:val="24"/>
            <w:szCs w:val="24"/>
            <w:lang w:val="vi-VN"/>
            <w:rPrChange w:id="4487" w:author="Kiên Lê Trung" w:date="2024-12-27T00:45:00Z" w16du:dateUtc="2024-12-26T17:45:00Z">
              <w:rPr>
                <w:rFonts w:ascii="Times New Roman" w:hAnsi="Times New Roman" w:cs="Times New Roman"/>
                <w:b/>
                <w:bCs/>
                <w:sz w:val="24"/>
                <w:szCs w:val="24"/>
                <w:lang w:val="vi-VN"/>
              </w:rPr>
            </w:rPrChange>
          </w:rPr>
          <w:t xml:space="preserve">lượng dữ liệu có thể </w:t>
        </w:r>
        <w:r w:rsidR="00501639">
          <w:rPr>
            <w:rFonts w:ascii="Times New Roman" w:hAnsi="Times New Roman" w:cs="Times New Roman"/>
            <w:sz w:val="24"/>
            <w:szCs w:val="24"/>
            <w:lang w:val="vi-VN"/>
          </w:rPr>
          <w:t>lớn</w:t>
        </w:r>
        <w:r w:rsidR="00501639" w:rsidRPr="00501639">
          <w:rPr>
            <w:rFonts w:ascii="Times New Roman" w:hAnsi="Times New Roman" w:cs="Times New Roman"/>
            <w:sz w:val="24"/>
            <w:szCs w:val="24"/>
            <w:lang w:val="vi-VN"/>
            <w:rPrChange w:id="4488" w:author="Kiên Lê Trung" w:date="2024-12-27T00:45:00Z" w16du:dateUtc="2024-12-26T17:45:00Z">
              <w:rPr>
                <w:rFonts w:ascii="Times New Roman" w:hAnsi="Times New Roman" w:cs="Times New Roman"/>
                <w:b/>
                <w:bCs/>
                <w:sz w:val="24"/>
                <w:szCs w:val="24"/>
                <w:lang w:val="vi-VN"/>
              </w:rPr>
            </w:rPrChange>
          </w:rPr>
          <w:t xml:space="preserve"> lên</w:t>
        </w:r>
      </w:ins>
    </w:p>
    <w:p w14:paraId="47BB243E" w14:textId="4CA55F76" w:rsidR="00501639" w:rsidRPr="00C6043D" w:rsidRDefault="00501639" w:rsidP="00CF4E21">
      <w:pPr>
        <w:pStyle w:val="ListParagraph"/>
        <w:spacing w:after="120"/>
        <w:ind w:left="426"/>
        <w:jc w:val="both"/>
        <w:rPr>
          <w:ins w:id="4489" w:author="Kiên Lê Trung" w:date="2024-12-26T18:18:00Z" w16du:dateUtc="2024-12-26T11:18:00Z"/>
          <w:rFonts w:ascii="Times New Roman" w:hAnsi="Times New Roman" w:cs="Times New Roman"/>
          <w:sz w:val="24"/>
          <w:szCs w:val="24"/>
          <w:lang w:val="vi-VN"/>
          <w:rPrChange w:id="4490" w:author="Kiên Lê Trung" w:date="2024-12-27T00:46:00Z" w16du:dateUtc="2024-12-26T17:46:00Z">
            <w:rPr>
              <w:ins w:id="4491" w:author="Kiên Lê Trung" w:date="2024-12-26T18:18:00Z" w16du:dateUtc="2024-12-26T11:18:00Z"/>
              <w:rFonts w:ascii="Times New Roman" w:hAnsi="Times New Roman" w:cs="Times New Roman"/>
              <w:b/>
              <w:bCs/>
              <w:sz w:val="24"/>
              <w:szCs w:val="24"/>
              <w:lang w:val="en-US"/>
            </w:rPr>
          </w:rPrChange>
        </w:rPr>
      </w:pPr>
      <w:ins w:id="4492" w:author="Kiên Lê Trung" w:date="2024-12-27T00:45:00Z" w16du:dateUtc="2024-12-26T17:45:00Z">
        <w:r w:rsidRPr="00C6043D">
          <w:rPr>
            <w:rFonts w:ascii="Times New Roman" w:hAnsi="Times New Roman" w:cs="Times New Roman"/>
            <w:sz w:val="24"/>
            <w:szCs w:val="24"/>
            <w:lang w:val="vi-VN"/>
            <w:rPrChange w:id="4493" w:author="Kiên Lê Trung" w:date="2024-12-27T00:46:00Z" w16du:dateUtc="2024-12-26T17:46:00Z">
              <w:rPr>
                <w:rFonts w:cs="Times New Roman"/>
                <w:sz w:val="24"/>
                <w:szCs w:val="24"/>
                <w:lang w:val="vi-VN"/>
              </w:rPr>
            </w:rPrChange>
          </w:rPr>
          <w:t xml:space="preserve">    </w:t>
        </w:r>
      </w:ins>
      <w:ins w:id="4494" w:author="Kiên Lê Trung" w:date="2024-12-27T00:48:00Z" w16du:dateUtc="2024-12-26T17:48:00Z">
        <w:r w:rsidR="007F19A1">
          <w:rPr>
            <w:rFonts w:ascii="Times New Roman" w:hAnsi="Times New Roman" w:cs="Times New Roman"/>
            <w:sz w:val="24"/>
            <w:szCs w:val="24"/>
            <w:lang w:val="vi-VN"/>
          </w:rPr>
          <w:t xml:space="preserve"> </w:t>
        </w:r>
      </w:ins>
      <w:ins w:id="4495" w:author="Kiên Lê Trung" w:date="2024-12-27T00:45:00Z" w16du:dateUtc="2024-12-26T17:45:00Z">
        <w:r w:rsidRPr="00C6043D">
          <w:rPr>
            <w:rFonts w:ascii="Times New Roman" w:hAnsi="Times New Roman" w:cs="Times New Roman"/>
            <w:sz w:val="24"/>
            <w:szCs w:val="24"/>
            <w:lang w:val="vi-VN"/>
            <w:rPrChange w:id="4496" w:author="Kiên Lê Trung" w:date="2024-12-27T00:46:00Z" w16du:dateUtc="2024-12-26T17:46:00Z">
              <w:rPr>
                <w:rFonts w:cs="Times New Roman"/>
                <w:sz w:val="24"/>
                <w:szCs w:val="24"/>
                <w:lang w:val="vi-VN"/>
              </w:rPr>
            </w:rPrChange>
          </w:rPr>
          <w:t xml:space="preserve"> + </w:t>
        </w:r>
        <w:r w:rsidR="00C6043D" w:rsidRPr="00C6043D">
          <w:rPr>
            <w:rFonts w:ascii="Times New Roman" w:hAnsi="Times New Roman" w:cs="Times New Roman"/>
            <w:sz w:val="24"/>
            <w:szCs w:val="24"/>
            <w:lang w:val="vi-VN"/>
            <w:rPrChange w:id="4497" w:author="Kiên Lê Trung" w:date="2024-12-27T00:46:00Z" w16du:dateUtc="2024-12-26T17:46:00Z">
              <w:rPr>
                <w:rFonts w:cs="Times New Roman"/>
                <w:sz w:val="24"/>
                <w:szCs w:val="24"/>
                <w:lang w:val="vi-VN"/>
              </w:rPr>
            </w:rPrChange>
          </w:rPr>
          <w:t xml:space="preserve">Tiếp </w:t>
        </w:r>
      </w:ins>
      <w:ins w:id="4498" w:author="Kiên Lê Trung" w:date="2024-12-27T00:46:00Z" w16du:dateUtc="2024-12-26T17:46:00Z">
        <w:r w:rsidR="00C6043D" w:rsidRPr="00C6043D">
          <w:rPr>
            <w:rFonts w:ascii="Times New Roman" w:hAnsi="Times New Roman" w:cs="Times New Roman"/>
            <w:sz w:val="24"/>
            <w:szCs w:val="24"/>
            <w:lang w:val="vi-VN"/>
            <w:rPrChange w:id="4499" w:author="Kiên Lê Trung" w:date="2024-12-27T00:46:00Z" w16du:dateUtc="2024-12-26T17:46:00Z">
              <w:rPr>
                <w:rFonts w:cs="Times New Roman"/>
                <w:sz w:val="24"/>
                <w:szCs w:val="24"/>
                <w:lang w:val="vi-VN"/>
              </w:rPr>
            </w:rPrChange>
          </w:rPr>
          <w:t>tục thiết kế giao diện hài hòa đẹp mắt hơn</w:t>
        </w:r>
      </w:ins>
    </w:p>
    <w:p w14:paraId="5C24F108" w14:textId="77777777" w:rsidR="00E83F73" w:rsidRDefault="00E83F73" w:rsidP="006B6DE4">
      <w:pPr>
        <w:pStyle w:val="ListParagraph"/>
        <w:spacing w:after="120"/>
        <w:ind w:left="426"/>
        <w:jc w:val="both"/>
        <w:rPr>
          <w:ins w:id="4500"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6B6DE4">
      <w:pPr>
        <w:pStyle w:val="ListParagraph"/>
        <w:spacing w:after="120"/>
        <w:ind w:left="426"/>
        <w:jc w:val="both"/>
        <w:rPr>
          <w:ins w:id="4501" w:author="Kiên Lê Trung" w:date="2024-12-26T18:18:00Z" w16du:dateUtc="2024-12-26T11:18:00Z"/>
          <w:rFonts w:ascii="Times New Roman" w:hAnsi="Times New Roman" w:cs="Times New Roman"/>
          <w:b/>
          <w:bCs/>
          <w:sz w:val="24"/>
          <w:szCs w:val="24"/>
          <w:lang w:val="en-US"/>
        </w:rPr>
      </w:pPr>
    </w:p>
    <w:p w14:paraId="3CFEAA03" w14:textId="77777777" w:rsidR="00E83F73" w:rsidRPr="000A58F5" w:rsidRDefault="00E83F73">
      <w:pPr>
        <w:spacing w:after="120"/>
        <w:jc w:val="both"/>
        <w:rPr>
          <w:rFonts w:cs="Times New Roman"/>
          <w:sz w:val="24"/>
          <w:szCs w:val="24"/>
          <w:lang w:val="vi-VN"/>
          <w:rPrChange w:id="4502" w:author="Kiên Lê Trung" w:date="2024-12-27T01:02:00Z" w16du:dateUtc="2024-12-26T18:02:00Z">
            <w:rPr>
              <w:rFonts w:cs="Times New Roman"/>
              <w:sz w:val="24"/>
              <w:szCs w:val="24"/>
              <w:lang w:val="en-US"/>
            </w:rPr>
          </w:rPrChange>
        </w:rPr>
        <w:pPrChange w:id="4503" w:author="Kiên Lê Trung" w:date="2024-12-27T01:02:00Z" w16du:dateUtc="2024-12-26T18:02:00Z">
          <w:pPr>
            <w:pStyle w:val="ListParagraph"/>
            <w:numPr>
              <w:numId w:val="216"/>
            </w:numPr>
            <w:ind w:left="426" w:hanging="360"/>
          </w:pPr>
        </w:pPrChange>
      </w:pPr>
    </w:p>
    <w:p w14:paraId="6F0AAE85" w14:textId="77777777" w:rsidR="007569A2" w:rsidRDefault="00CE686F">
      <w:pPr>
        <w:pStyle w:val="Heading1"/>
        <w:jc w:val="both"/>
        <w:pPrChange w:id="4504" w:author="Việt Lương" w:date="2024-12-26T18:04:00Z" w16du:dateUtc="2024-12-26T11:04:00Z">
          <w:pPr>
            <w:pStyle w:val="Heading1"/>
          </w:pPr>
        </w:pPrChange>
      </w:pPr>
      <w:bookmarkStart w:id="4505" w:name="_Toc185954697"/>
      <w:bookmarkStart w:id="4506" w:name="_Toc185954705"/>
      <w:bookmarkStart w:id="4507" w:name="_Toc185955171"/>
      <w:bookmarkStart w:id="4508" w:name="_Toc186130323"/>
      <w:r>
        <w:t>DANH MỤC TÀI LIỆU THAM KHẢO</w:t>
      </w:r>
      <w:bookmarkEnd w:id="4505"/>
      <w:bookmarkEnd w:id="4506"/>
      <w:bookmarkEnd w:id="4507"/>
      <w:bookmarkEnd w:id="4508"/>
      <w:r>
        <w:t xml:space="preserve"> </w:t>
      </w:r>
    </w:p>
    <w:p w14:paraId="6622D774" w14:textId="77777777" w:rsidR="00F01381" w:rsidRPr="007C6909" w:rsidRDefault="00F01381">
      <w:pPr>
        <w:jc w:val="both"/>
        <w:rPr>
          <w:rFonts w:ascii="Times New Roman" w:hAnsi="Times New Roman" w:cs="Times New Roman"/>
          <w:sz w:val="24"/>
          <w:szCs w:val="24"/>
        </w:rPr>
        <w:pPrChange w:id="4509" w:author="Việt Lương" w:date="2024-12-26T18:04:00Z" w16du:dateUtc="2024-12-26T11:04:00Z">
          <w:pPr/>
        </w:pPrChange>
      </w:pPr>
      <w:bookmarkStart w:id="4510" w:name="_xlst6qevj1hv" w:colFirst="0" w:colLast="0"/>
      <w:bookmarkEnd w:id="4510"/>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34223B45" w14:textId="115B7408" w:rsidR="007569A2" w:rsidRPr="007C6909" w:rsidRDefault="00F01381">
      <w:pPr>
        <w:jc w:val="both"/>
        <w:rPr>
          <w:sz w:val="24"/>
          <w:szCs w:val="24"/>
          <w:lang w:val="en-US"/>
        </w:rPr>
        <w:pPrChange w:id="4511" w:author="Việt Lương" w:date="2024-12-26T18:04:00Z" w16du:dateUtc="2024-12-26T11:04:00Z">
          <w:pPr/>
        </w:pPrChange>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7C6909">
        <w:rPr>
          <w:sz w:val="24"/>
          <w:szCs w:val="24"/>
          <w:lang w:val="en-US"/>
        </w:rPr>
        <w:t>.</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7C6909">
      <w:pgSz w:w="11909" w:h="16834"/>
      <w:pgMar w:top="1440" w:right="1440" w:bottom="1440" w:left="144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56" w:author="Việt Lương" w:date="2024-12-19T21:26:00Z" w:initials="VL">
    <w:p w14:paraId="3BCAE4A5" w14:textId="23DCFD0F" w:rsidR="00EB5287" w:rsidRDefault="00EB5287">
      <w:r>
        <w:annotationRef/>
      </w:r>
      <w:r w:rsidRPr="5EE9C798">
        <w:t>Vẽ lại sau cùng</w:t>
      </w:r>
    </w:p>
  </w:comment>
  <w:comment w:id="3472"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485"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486"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498"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505"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509"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536"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537"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546" w:author="Việt Lương" w:date="2024-12-19T21:25:00Z" w:initials="VL">
    <w:p w14:paraId="794BBA5B" w14:textId="16670CC4" w:rsidR="00EB5287" w:rsidRDefault="00EB5287">
      <w:r>
        <w:annotationRef/>
      </w:r>
      <w:r w:rsidRPr="495B820D">
        <w:t>Cần xem lại</w:t>
      </w:r>
    </w:p>
  </w:comment>
  <w:comment w:id="3571"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3593"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3659"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3662"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3671"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3681"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3708"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3713"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3719"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3726"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3733"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3740"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3747"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3991"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4000"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4001"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011"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012"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1"/>
  <w15:commentEx w15:paraId="52BEAD36" w15:paraIdParent="171E10FE" w15:done="1"/>
  <w15:commentEx w15:paraId="60C22697" w15:done="1"/>
  <w15:commentEx w15:paraId="44CC4513" w15:done="1"/>
  <w15:commentEx w15:paraId="11331289" w15:done="1"/>
  <w15:commentEx w15:paraId="3F74E343" w15:done="1"/>
  <w15:commentEx w15:paraId="53852B8B" w15:paraIdParent="3F74E343" w15:done="1"/>
  <w15:commentEx w15:paraId="794BBA5B" w15:done="1"/>
  <w15:commentEx w15:paraId="5C3DA8C1" w15:done="1"/>
  <w15:commentEx w15:paraId="35F02480" w15:done="1"/>
  <w15:commentEx w15:paraId="48555366" w15:done="1"/>
  <w15:commentEx w15:paraId="562749C9" w15:done="1"/>
  <w15:commentEx w15:paraId="2791B7AA" w15:done="1"/>
  <w15:commentEx w15:paraId="7AEF2909" w15:done="1"/>
  <w15:commentEx w15:paraId="2B646F05" w15:done="1"/>
  <w15:commentEx w15:paraId="22D0BA5C" w15:done="1"/>
  <w15:commentEx w15:paraId="473C3AC3" w15:done="1"/>
  <w15:commentEx w15:paraId="26AC25E6" w15:done="1"/>
  <w15:commentEx w15:paraId="7AB89597" w15:done="1"/>
  <w15:commentEx w15:paraId="3572FCDE" w15:done="1"/>
  <w15:commentEx w15:paraId="014765EA" w15:done="1"/>
  <w15:commentEx w15:paraId="289397A6" w15:done="1"/>
  <w15:commentEx w15:paraId="5B52E3BE" w15:done="1"/>
  <w15:commentEx w15:paraId="4EFEB71C" w15:paraIdParent="5B52E3BE" w15:done="1"/>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D8313" w14:textId="77777777" w:rsidR="00D1298D" w:rsidRDefault="00D1298D">
      <w:pPr>
        <w:spacing w:line="240" w:lineRule="auto"/>
      </w:pPr>
      <w:r>
        <w:separator/>
      </w:r>
    </w:p>
  </w:endnote>
  <w:endnote w:type="continuationSeparator" w:id="0">
    <w:p w14:paraId="4D07A00C" w14:textId="77777777" w:rsidR="00D1298D" w:rsidRDefault="00D1298D">
      <w:pPr>
        <w:spacing w:line="240" w:lineRule="auto"/>
      </w:pPr>
      <w:r>
        <w:continuationSeparator/>
      </w:r>
    </w:p>
  </w:endnote>
  <w:endnote w:type="continuationNotice" w:id="1">
    <w:p w14:paraId="181BE4B8" w14:textId="77777777" w:rsidR="00D1298D" w:rsidRDefault="00D129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End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12FA1" w14:textId="77777777" w:rsidR="00D1298D" w:rsidRDefault="00D1298D">
      <w:pPr>
        <w:spacing w:line="240" w:lineRule="auto"/>
      </w:pPr>
      <w:r>
        <w:separator/>
      </w:r>
    </w:p>
  </w:footnote>
  <w:footnote w:type="continuationSeparator" w:id="0">
    <w:p w14:paraId="702670F6" w14:textId="77777777" w:rsidR="00D1298D" w:rsidRDefault="00D1298D">
      <w:pPr>
        <w:spacing w:line="240" w:lineRule="auto"/>
      </w:pPr>
      <w:r>
        <w:continuationSeparator/>
      </w:r>
    </w:p>
  </w:footnote>
  <w:footnote w:type="continuationNotice" w:id="1">
    <w:p w14:paraId="6275E594" w14:textId="77777777" w:rsidR="00D1298D" w:rsidRDefault="00D1298D">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9"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3"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7"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90"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6"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7"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7"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2"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07015A"/>
    <w:multiLevelType w:val="hybridMultilevel"/>
    <w:tmpl w:val="A25C55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9"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2"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4"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6"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8"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3"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5"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6"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7"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9"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81"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5"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7"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90"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91"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4"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7"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202"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9"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21"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1"/>
  </w:num>
  <w:num w:numId="2" w16cid:durableId="1866092661">
    <w:abstractNumId w:val="52"/>
  </w:num>
  <w:num w:numId="3" w16cid:durableId="1894079865">
    <w:abstractNumId w:val="189"/>
  </w:num>
  <w:num w:numId="4" w16cid:durableId="1169174952">
    <w:abstractNumId w:val="56"/>
  </w:num>
  <w:num w:numId="5" w16cid:durableId="541212300">
    <w:abstractNumId w:val="153"/>
  </w:num>
  <w:num w:numId="6" w16cid:durableId="367029766">
    <w:abstractNumId w:val="196"/>
  </w:num>
  <w:num w:numId="7" w16cid:durableId="475102382">
    <w:abstractNumId w:val="148"/>
  </w:num>
  <w:num w:numId="8" w16cid:durableId="1657415017">
    <w:abstractNumId w:val="157"/>
  </w:num>
  <w:num w:numId="9" w16cid:durableId="1648631810">
    <w:abstractNumId w:val="175"/>
  </w:num>
  <w:num w:numId="10" w16cid:durableId="859050559">
    <w:abstractNumId w:val="95"/>
  </w:num>
  <w:num w:numId="11" w16cid:durableId="1734889097">
    <w:abstractNumId w:val="155"/>
  </w:num>
  <w:num w:numId="12" w16cid:durableId="1799909674">
    <w:abstractNumId w:val="11"/>
  </w:num>
  <w:num w:numId="13" w16cid:durableId="865600503">
    <w:abstractNumId w:val="126"/>
  </w:num>
  <w:num w:numId="14" w16cid:durableId="1921482043">
    <w:abstractNumId w:val="54"/>
  </w:num>
  <w:num w:numId="15" w16cid:durableId="145173467">
    <w:abstractNumId w:val="174"/>
  </w:num>
  <w:num w:numId="16" w16cid:durableId="682247338">
    <w:abstractNumId w:val="220"/>
  </w:num>
  <w:num w:numId="17" w16cid:durableId="1733112495">
    <w:abstractNumId w:val="176"/>
  </w:num>
  <w:num w:numId="18" w16cid:durableId="1866753057">
    <w:abstractNumId w:val="190"/>
  </w:num>
  <w:num w:numId="19" w16cid:durableId="1436637415">
    <w:abstractNumId w:val="68"/>
  </w:num>
  <w:num w:numId="20" w16cid:durableId="1749382451">
    <w:abstractNumId w:val="162"/>
  </w:num>
  <w:num w:numId="21" w16cid:durableId="1115517615">
    <w:abstractNumId w:val="89"/>
  </w:num>
  <w:num w:numId="22" w16cid:durableId="1290238626">
    <w:abstractNumId w:val="201"/>
  </w:num>
  <w:num w:numId="23" w16cid:durableId="27220015">
    <w:abstractNumId w:val="106"/>
  </w:num>
  <w:num w:numId="24" w16cid:durableId="2119255100">
    <w:abstractNumId w:val="82"/>
  </w:num>
  <w:num w:numId="25" w16cid:durableId="2128087789">
    <w:abstractNumId w:val="178"/>
  </w:num>
  <w:num w:numId="26" w16cid:durableId="557669333">
    <w:abstractNumId w:val="184"/>
  </w:num>
  <w:num w:numId="27" w16cid:durableId="1456483661">
    <w:abstractNumId w:val="180"/>
  </w:num>
  <w:num w:numId="28" w16cid:durableId="323901030">
    <w:abstractNumId w:val="0"/>
  </w:num>
  <w:num w:numId="29" w16cid:durableId="1555432511">
    <w:abstractNumId w:val="195"/>
  </w:num>
  <w:num w:numId="30" w16cid:durableId="1552301297">
    <w:abstractNumId w:val="9"/>
  </w:num>
  <w:num w:numId="31" w16cid:durableId="500240766">
    <w:abstractNumId w:val="10"/>
  </w:num>
  <w:num w:numId="32" w16cid:durableId="1582064583">
    <w:abstractNumId w:val="34"/>
  </w:num>
  <w:num w:numId="33" w16cid:durableId="1963918073">
    <w:abstractNumId w:val="104"/>
  </w:num>
  <w:num w:numId="34" w16cid:durableId="998312516">
    <w:abstractNumId w:val="28"/>
  </w:num>
  <w:num w:numId="35" w16cid:durableId="984775018">
    <w:abstractNumId w:val="225"/>
  </w:num>
  <w:num w:numId="36" w16cid:durableId="1919053297">
    <w:abstractNumId w:val="91"/>
  </w:num>
  <w:num w:numId="37" w16cid:durableId="181819693">
    <w:abstractNumId w:val="144"/>
  </w:num>
  <w:num w:numId="38" w16cid:durableId="1635524081">
    <w:abstractNumId w:val="83"/>
  </w:num>
  <w:num w:numId="39" w16cid:durableId="1311709723">
    <w:abstractNumId w:val="47"/>
  </w:num>
  <w:num w:numId="40" w16cid:durableId="1142773431">
    <w:abstractNumId w:val="182"/>
  </w:num>
  <w:num w:numId="41" w16cid:durableId="1078359685">
    <w:abstractNumId w:val="215"/>
  </w:num>
  <w:num w:numId="42" w16cid:durableId="1716542058">
    <w:abstractNumId w:val="48"/>
  </w:num>
  <w:num w:numId="43" w16cid:durableId="532113078">
    <w:abstractNumId w:val="92"/>
  </w:num>
  <w:num w:numId="44" w16cid:durableId="903610370">
    <w:abstractNumId w:val="133"/>
  </w:num>
  <w:num w:numId="45" w16cid:durableId="1940721210">
    <w:abstractNumId w:val="30"/>
  </w:num>
  <w:num w:numId="46" w16cid:durableId="856233084">
    <w:abstractNumId w:val="137"/>
  </w:num>
  <w:num w:numId="47" w16cid:durableId="31618735">
    <w:abstractNumId w:val="32"/>
  </w:num>
  <w:num w:numId="48" w16cid:durableId="1786584066">
    <w:abstractNumId w:val="105"/>
  </w:num>
  <w:num w:numId="49" w16cid:durableId="1225406819">
    <w:abstractNumId w:val="170"/>
  </w:num>
  <w:num w:numId="50" w16cid:durableId="118770928">
    <w:abstractNumId w:val="141"/>
  </w:num>
  <w:num w:numId="51" w16cid:durableId="1991402772">
    <w:abstractNumId w:val="191"/>
  </w:num>
  <w:num w:numId="52" w16cid:durableId="2004894678">
    <w:abstractNumId w:val="224"/>
  </w:num>
  <w:num w:numId="53" w16cid:durableId="1660234753">
    <w:abstractNumId w:val="81"/>
  </w:num>
  <w:num w:numId="54" w16cid:durableId="2136825054">
    <w:abstractNumId w:val="53"/>
  </w:num>
  <w:num w:numId="55" w16cid:durableId="2072537792">
    <w:abstractNumId w:val="7"/>
  </w:num>
  <w:num w:numId="56" w16cid:durableId="1933077651">
    <w:abstractNumId w:val="188"/>
  </w:num>
  <w:num w:numId="57" w16cid:durableId="39936756">
    <w:abstractNumId w:val="150"/>
  </w:num>
  <w:num w:numId="58" w16cid:durableId="420957159">
    <w:abstractNumId w:val="213"/>
  </w:num>
  <w:num w:numId="59" w16cid:durableId="1957826793">
    <w:abstractNumId w:val="199"/>
  </w:num>
  <w:num w:numId="60" w16cid:durableId="1679458095">
    <w:abstractNumId w:val="58"/>
  </w:num>
  <w:num w:numId="61" w16cid:durableId="620456696">
    <w:abstractNumId w:val="35"/>
  </w:num>
  <w:num w:numId="62" w16cid:durableId="1943104386">
    <w:abstractNumId w:val="2"/>
  </w:num>
  <w:num w:numId="63" w16cid:durableId="478964094">
    <w:abstractNumId w:val="24"/>
  </w:num>
  <w:num w:numId="64" w16cid:durableId="711729095">
    <w:abstractNumId w:val="85"/>
  </w:num>
  <w:num w:numId="65" w16cid:durableId="1554270777">
    <w:abstractNumId w:val="102"/>
  </w:num>
  <w:num w:numId="66" w16cid:durableId="995962486">
    <w:abstractNumId w:val="110"/>
  </w:num>
  <w:num w:numId="67" w16cid:durableId="379792046">
    <w:abstractNumId w:val="13"/>
  </w:num>
  <w:num w:numId="68" w16cid:durableId="1448088872">
    <w:abstractNumId w:val="192"/>
  </w:num>
  <w:num w:numId="69" w16cid:durableId="302388604">
    <w:abstractNumId w:val="204"/>
  </w:num>
  <w:num w:numId="70" w16cid:durableId="1198349968">
    <w:abstractNumId w:val="194"/>
  </w:num>
  <w:num w:numId="71" w16cid:durableId="1081441846">
    <w:abstractNumId w:val="169"/>
  </w:num>
  <w:num w:numId="72" w16cid:durableId="379598357">
    <w:abstractNumId w:val="97"/>
  </w:num>
  <w:num w:numId="73" w16cid:durableId="670374792">
    <w:abstractNumId w:val="100"/>
  </w:num>
  <w:num w:numId="74" w16cid:durableId="858011631">
    <w:abstractNumId w:val="73"/>
  </w:num>
  <w:num w:numId="75" w16cid:durableId="1137836443">
    <w:abstractNumId w:val="60"/>
  </w:num>
  <w:num w:numId="76" w16cid:durableId="671027875">
    <w:abstractNumId w:val="122"/>
  </w:num>
  <w:num w:numId="77" w16cid:durableId="778529097">
    <w:abstractNumId w:val="109"/>
  </w:num>
  <w:num w:numId="78" w16cid:durableId="1654145063">
    <w:abstractNumId w:val="42"/>
  </w:num>
  <w:num w:numId="79" w16cid:durableId="1818960076">
    <w:abstractNumId w:val="26"/>
  </w:num>
  <w:num w:numId="80" w16cid:durableId="127751532">
    <w:abstractNumId w:val="149"/>
  </w:num>
  <w:num w:numId="81" w16cid:durableId="112941406">
    <w:abstractNumId w:val="79"/>
  </w:num>
  <w:num w:numId="82" w16cid:durableId="938636840">
    <w:abstractNumId w:val="49"/>
  </w:num>
  <w:num w:numId="83" w16cid:durableId="1224177397">
    <w:abstractNumId w:val="212"/>
  </w:num>
  <w:num w:numId="84" w16cid:durableId="185753350">
    <w:abstractNumId w:val="72"/>
  </w:num>
  <w:num w:numId="85" w16cid:durableId="923732394">
    <w:abstractNumId w:val="216"/>
  </w:num>
  <w:num w:numId="86" w16cid:durableId="1848321171">
    <w:abstractNumId w:val="121"/>
  </w:num>
  <w:num w:numId="87" w16cid:durableId="261761048">
    <w:abstractNumId w:val="128"/>
  </w:num>
  <w:num w:numId="88" w16cid:durableId="157774317">
    <w:abstractNumId w:val="113"/>
  </w:num>
  <w:num w:numId="89" w16cid:durableId="1840609466">
    <w:abstractNumId w:val="130"/>
  </w:num>
  <w:num w:numId="90" w16cid:durableId="2121996436">
    <w:abstractNumId w:val="50"/>
  </w:num>
  <w:num w:numId="91" w16cid:durableId="2054619684">
    <w:abstractNumId w:val="187"/>
  </w:num>
  <w:num w:numId="92" w16cid:durableId="99423206">
    <w:abstractNumId w:val="159"/>
  </w:num>
  <w:num w:numId="93" w16cid:durableId="162203364">
    <w:abstractNumId w:val="64"/>
  </w:num>
  <w:num w:numId="94" w16cid:durableId="634263544">
    <w:abstractNumId w:val="134"/>
  </w:num>
  <w:num w:numId="95" w16cid:durableId="329910242">
    <w:abstractNumId w:val="67"/>
  </w:num>
  <w:num w:numId="96" w16cid:durableId="1602180287">
    <w:abstractNumId w:val="112"/>
  </w:num>
  <w:num w:numId="97" w16cid:durableId="1503354735">
    <w:abstractNumId w:val="168"/>
  </w:num>
  <w:num w:numId="98" w16cid:durableId="186064857">
    <w:abstractNumId w:val="219"/>
  </w:num>
  <w:num w:numId="99" w16cid:durableId="592708783">
    <w:abstractNumId w:val="142"/>
  </w:num>
  <w:num w:numId="100" w16cid:durableId="612128456">
    <w:abstractNumId w:val="25"/>
  </w:num>
  <w:num w:numId="101" w16cid:durableId="1572039026">
    <w:abstractNumId w:val="223"/>
  </w:num>
  <w:num w:numId="102" w16cid:durableId="1714958550">
    <w:abstractNumId w:val="93"/>
  </w:num>
  <w:num w:numId="103" w16cid:durableId="943077630">
    <w:abstractNumId w:val="65"/>
  </w:num>
  <w:num w:numId="104" w16cid:durableId="1330478424">
    <w:abstractNumId w:val="209"/>
  </w:num>
  <w:num w:numId="105" w16cid:durableId="1864708989">
    <w:abstractNumId w:val="118"/>
  </w:num>
  <w:num w:numId="106" w16cid:durableId="572085549">
    <w:abstractNumId w:val="12"/>
  </w:num>
  <w:num w:numId="107" w16cid:durableId="954991123">
    <w:abstractNumId w:val="127"/>
  </w:num>
  <w:num w:numId="108" w16cid:durableId="1024751219">
    <w:abstractNumId w:val="163"/>
  </w:num>
  <w:num w:numId="109" w16cid:durableId="842162999">
    <w:abstractNumId w:val="108"/>
  </w:num>
  <w:num w:numId="110" w16cid:durableId="1180923183">
    <w:abstractNumId w:val="94"/>
  </w:num>
  <w:num w:numId="111" w16cid:durableId="2070498676">
    <w:abstractNumId w:val="138"/>
  </w:num>
  <w:num w:numId="112" w16cid:durableId="1968655273">
    <w:abstractNumId w:val="120"/>
  </w:num>
  <w:num w:numId="113" w16cid:durableId="1823541804">
    <w:abstractNumId w:val="193"/>
  </w:num>
  <w:num w:numId="114" w16cid:durableId="942226905">
    <w:abstractNumId w:val="156"/>
  </w:num>
  <w:num w:numId="115" w16cid:durableId="372509472">
    <w:abstractNumId w:val="101"/>
  </w:num>
  <w:num w:numId="116" w16cid:durableId="958146805">
    <w:abstractNumId w:val="160"/>
  </w:num>
  <w:num w:numId="117" w16cid:durableId="1860120463">
    <w:abstractNumId w:val="154"/>
  </w:num>
  <w:num w:numId="118" w16cid:durableId="919368946">
    <w:abstractNumId w:val="171"/>
  </w:num>
  <w:num w:numId="119" w16cid:durableId="1916016557">
    <w:abstractNumId w:val="205"/>
  </w:num>
  <w:num w:numId="120" w16cid:durableId="343940558">
    <w:abstractNumId w:val="18"/>
  </w:num>
  <w:num w:numId="121" w16cid:durableId="1703288625">
    <w:abstractNumId w:val="139"/>
  </w:num>
  <w:num w:numId="122" w16cid:durableId="1182281873">
    <w:abstractNumId w:val="214"/>
  </w:num>
  <w:num w:numId="123" w16cid:durableId="1926455246">
    <w:abstractNumId w:val="44"/>
  </w:num>
  <w:num w:numId="124" w16cid:durableId="440413602">
    <w:abstractNumId w:val="123"/>
  </w:num>
  <w:num w:numId="125" w16cid:durableId="367265789">
    <w:abstractNumId w:val="51"/>
  </w:num>
  <w:num w:numId="126" w16cid:durableId="1211302503">
    <w:abstractNumId w:val="158"/>
  </w:num>
  <w:num w:numId="127" w16cid:durableId="844365897">
    <w:abstractNumId w:val="19"/>
  </w:num>
  <w:num w:numId="128" w16cid:durableId="1527980132">
    <w:abstractNumId w:val="147"/>
  </w:num>
  <w:num w:numId="129" w16cid:durableId="1068529926">
    <w:abstractNumId w:val="183"/>
  </w:num>
  <w:num w:numId="130" w16cid:durableId="2068607819">
    <w:abstractNumId w:val="172"/>
  </w:num>
  <w:num w:numId="131" w16cid:durableId="1865245154">
    <w:abstractNumId w:val="166"/>
  </w:num>
  <w:num w:numId="132" w16cid:durableId="233051345">
    <w:abstractNumId w:val="99"/>
  </w:num>
  <w:num w:numId="133" w16cid:durableId="2046755997">
    <w:abstractNumId w:val="57"/>
  </w:num>
  <w:num w:numId="134" w16cid:durableId="241642779">
    <w:abstractNumId w:val="146"/>
  </w:num>
  <w:num w:numId="135" w16cid:durableId="505486691">
    <w:abstractNumId w:val="38"/>
  </w:num>
  <w:num w:numId="136" w16cid:durableId="2078698984">
    <w:abstractNumId w:val="80"/>
  </w:num>
  <w:num w:numId="137" w16cid:durableId="413552742">
    <w:abstractNumId w:val="78"/>
  </w:num>
  <w:num w:numId="138" w16cid:durableId="691616609">
    <w:abstractNumId w:val="103"/>
  </w:num>
  <w:num w:numId="139" w16cid:durableId="1316762263">
    <w:abstractNumId w:val="29"/>
  </w:num>
  <w:num w:numId="140" w16cid:durableId="174194890">
    <w:abstractNumId w:val="197"/>
  </w:num>
  <w:num w:numId="141" w16cid:durableId="538203442">
    <w:abstractNumId w:val="66"/>
  </w:num>
  <w:num w:numId="142" w16cid:durableId="1816295441">
    <w:abstractNumId w:val="70"/>
  </w:num>
  <w:num w:numId="143" w16cid:durableId="590940391">
    <w:abstractNumId w:val="116"/>
  </w:num>
  <w:num w:numId="144" w16cid:durableId="1911234413">
    <w:abstractNumId w:val="152"/>
  </w:num>
  <w:num w:numId="145" w16cid:durableId="2112822176">
    <w:abstractNumId w:val="20"/>
  </w:num>
  <w:num w:numId="146" w16cid:durableId="1243947802">
    <w:abstractNumId w:val="179"/>
  </w:num>
  <w:num w:numId="147" w16cid:durableId="1186941083">
    <w:abstractNumId w:val="88"/>
  </w:num>
  <w:num w:numId="148" w16cid:durableId="300306026">
    <w:abstractNumId w:val="211"/>
  </w:num>
  <w:num w:numId="149" w16cid:durableId="278613598">
    <w:abstractNumId w:val="165"/>
  </w:num>
  <w:num w:numId="150" w16cid:durableId="1075008865">
    <w:abstractNumId w:val="59"/>
  </w:num>
  <w:num w:numId="151" w16cid:durableId="1073355156">
    <w:abstractNumId w:val="40"/>
  </w:num>
  <w:num w:numId="152" w16cid:durableId="307516882">
    <w:abstractNumId w:val="63"/>
  </w:num>
  <w:num w:numId="153" w16cid:durableId="473452521">
    <w:abstractNumId w:val="145"/>
  </w:num>
  <w:num w:numId="154" w16cid:durableId="1262494365">
    <w:abstractNumId w:val="31"/>
  </w:num>
  <w:num w:numId="155" w16cid:durableId="1176001762">
    <w:abstractNumId w:val="62"/>
  </w:num>
  <w:num w:numId="156" w16cid:durableId="1187330677">
    <w:abstractNumId w:val="181"/>
  </w:num>
  <w:num w:numId="157" w16cid:durableId="1814326244">
    <w:abstractNumId w:val="135"/>
  </w:num>
  <w:num w:numId="158" w16cid:durableId="624580443">
    <w:abstractNumId w:val="207"/>
  </w:num>
  <w:num w:numId="159" w16cid:durableId="1105272629">
    <w:abstractNumId w:val="173"/>
  </w:num>
  <w:num w:numId="160" w16cid:durableId="1518304809">
    <w:abstractNumId w:val="87"/>
  </w:num>
  <w:num w:numId="161" w16cid:durableId="1668828765">
    <w:abstractNumId w:val="23"/>
  </w:num>
  <w:num w:numId="162" w16cid:durableId="436826363">
    <w:abstractNumId w:val="15"/>
  </w:num>
  <w:num w:numId="163" w16cid:durableId="2144351485">
    <w:abstractNumId w:val="21"/>
  </w:num>
  <w:num w:numId="164" w16cid:durableId="240143464">
    <w:abstractNumId w:val="203"/>
  </w:num>
  <w:num w:numId="165" w16cid:durableId="1455322022">
    <w:abstractNumId w:val="206"/>
  </w:num>
  <w:num w:numId="166" w16cid:durableId="597373021">
    <w:abstractNumId w:val="37"/>
  </w:num>
  <w:num w:numId="167" w16cid:durableId="981692177">
    <w:abstractNumId w:val="84"/>
  </w:num>
  <w:num w:numId="168" w16cid:durableId="1555266990">
    <w:abstractNumId w:val="167"/>
  </w:num>
  <w:num w:numId="169" w16cid:durableId="848256259">
    <w:abstractNumId w:val="4"/>
  </w:num>
  <w:num w:numId="170" w16cid:durableId="286205900">
    <w:abstractNumId w:val="200"/>
  </w:num>
  <w:num w:numId="171" w16cid:durableId="1416049291">
    <w:abstractNumId w:val="114"/>
  </w:num>
  <w:num w:numId="172" w16cid:durableId="331419274">
    <w:abstractNumId w:val="221"/>
  </w:num>
  <w:num w:numId="173" w16cid:durableId="82192197">
    <w:abstractNumId w:val="75"/>
  </w:num>
  <w:num w:numId="174" w16cid:durableId="2094664053">
    <w:abstractNumId w:val="202"/>
  </w:num>
  <w:num w:numId="175" w16cid:durableId="151600183">
    <w:abstractNumId w:val="143"/>
  </w:num>
  <w:num w:numId="176" w16cid:durableId="770513437">
    <w:abstractNumId w:val="218"/>
  </w:num>
  <w:num w:numId="177" w16cid:durableId="1073117588">
    <w:abstractNumId w:val="3"/>
  </w:num>
  <w:num w:numId="178" w16cid:durableId="806095213">
    <w:abstractNumId w:val="129"/>
  </w:num>
  <w:num w:numId="179" w16cid:durableId="2060474732">
    <w:abstractNumId w:val="111"/>
  </w:num>
  <w:num w:numId="180" w16cid:durableId="150144286">
    <w:abstractNumId w:val="198"/>
  </w:num>
  <w:num w:numId="181" w16cid:durableId="1488477020">
    <w:abstractNumId w:val="71"/>
  </w:num>
  <w:num w:numId="182" w16cid:durableId="98064250">
    <w:abstractNumId w:val="76"/>
  </w:num>
  <w:num w:numId="183" w16cid:durableId="22946531">
    <w:abstractNumId w:val="27"/>
  </w:num>
  <w:num w:numId="184" w16cid:durableId="655760845">
    <w:abstractNumId w:val="6"/>
  </w:num>
  <w:num w:numId="185" w16cid:durableId="1168516604">
    <w:abstractNumId w:val="226"/>
  </w:num>
  <w:num w:numId="186" w16cid:durableId="197594146">
    <w:abstractNumId w:val="46"/>
  </w:num>
  <w:num w:numId="187" w16cid:durableId="158428858">
    <w:abstractNumId w:val="90"/>
  </w:num>
  <w:num w:numId="188" w16cid:durableId="1107239148">
    <w:abstractNumId w:val="96"/>
  </w:num>
  <w:num w:numId="189" w16cid:durableId="853573037">
    <w:abstractNumId w:val="77"/>
  </w:num>
  <w:num w:numId="190" w16cid:durableId="1282808175">
    <w:abstractNumId w:val="161"/>
  </w:num>
  <w:num w:numId="191" w16cid:durableId="22480312">
    <w:abstractNumId w:val="16"/>
  </w:num>
  <w:num w:numId="192" w16cid:durableId="107164757">
    <w:abstractNumId w:val="132"/>
  </w:num>
  <w:num w:numId="193" w16cid:durableId="804543390">
    <w:abstractNumId w:val="8"/>
  </w:num>
  <w:num w:numId="194" w16cid:durableId="464540272">
    <w:abstractNumId w:val="136"/>
  </w:num>
  <w:num w:numId="195" w16cid:durableId="662195653">
    <w:abstractNumId w:val="115"/>
  </w:num>
  <w:num w:numId="196" w16cid:durableId="320499191">
    <w:abstractNumId w:val="185"/>
  </w:num>
  <w:num w:numId="197" w16cid:durableId="44989431">
    <w:abstractNumId w:val="14"/>
  </w:num>
  <w:num w:numId="198" w16cid:durableId="1016884720">
    <w:abstractNumId w:val="164"/>
  </w:num>
  <w:num w:numId="199" w16cid:durableId="1598758393">
    <w:abstractNumId w:val="33"/>
  </w:num>
  <w:num w:numId="200" w16cid:durableId="921062977">
    <w:abstractNumId w:val="124"/>
  </w:num>
  <w:num w:numId="201" w16cid:durableId="1368485468">
    <w:abstractNumId w:val="45"/>
  </w:num>
  <w:num w:numId="202" w16cid:durableId="1528447784">
    <w:abstractNumId w:val="36"/>
  </w:num>
  <w:num w:numId="203" w16cid:durableId="1996882248">
    <w:abstractNumId w:val="119"/>
  </w:num>
  <w:num w:numId="204" w16cid:durableId="152374617">
    <w:abstractNumId w:val="125"/>
  </w:num>
  <w:num w:numId="205" w16cid:durableId="1536624927">
    <w:abstractNumId w:val="17"/>
  </w:num>
  <w:num w:numId="206" w16cid:durableId="1570966432">
    <w:abstractNumId w:val="43"/>
  </w:num>
  <w:num w:numId="207" w16cid:durableId="867764410">
    <w:abstractNumId w:val="177"/>
  </w:num>
  <w:num w:numId="208" w16cid:durableId="255721655">
    <w:abstractNumId w:val="74"/>
  </w:num>
  <w:num w:numId="209" w16cid:durableId="777797481">
    <w:abstractNumId w:val="208"/>
  </w:num>
  <w:num w:numId="210" w16cid:durableId="1502039458">
    <w:abstractNumId w:val="107"/>
  </w:num>
  <w:num w:numId="211" w16cid:durableId="1033186767">
    <w:abstractNumId w:val="86"/>
  </w:num>
  <w:num w:numId="212" w16cid:durableId="532040368">
    <w:abstractNumId w:val="217"/>
  </w:num>
  <w:num w:numId="213" w16cid:durableId="138694921">
    <w:abstractNumId w:val="5"/>
  </w:num>
  <w:num w:numId="214" w16cid:durableId="748386758">
    <w:abstractNumId w:val="210"/>
  </w:num>
  <w:num w:numId="215" w16cid:durableId="853030918">
    <w:abstractNumId w:val="1"/>
  </w:num>
  <w:num w:numId="216" w16cid:durableId="1649093207">
    <w:abstractNumId w:val="39"/>
  </w:num>
  <w:num w:numId="217" w16cid:durableId="722482641">
    <w:abstractNumId w:val="117"/>
  </w:num>
  <w:num w:numId="218" w16cid:durableId="171260668">
    <w:abstractNumId w:val="22"/>
  </w:num>
  <w:num w:numId="219" w16cid:durableId="456991079">
    <w:abstractNumId w:val="55"/>
  </w:num>
  <w:num w:numId="220" w16cid:durableId="119232866">
    <w:abstractNumId w:val="41"/>
  </w:num>
  <w:num w:numId="221" w16cid:durableId="1592474405">
    <w:abstractNumId w:val="222"/>
  </w:num>
  <w:num w:numId="222" w16cid:durableId="1304314677">
    <w:abstractNumId w:val="98"/>
  </w:num>
  <w:num w:numId="223" w16cid:durableId="1721633240">
    <w:abstractNumId w:val="151"/>
  </w:num>
  <w:num w:numId="224" w16cid:durableId="1852255525">
    <w:abstractNumId w:val="61"/>
  </w:num>
  <w:num w:numId="225" w16cid:durableId="1992101076">
    <w:abstractNumId w:val="140"/>
  </w:num>
  <w:num w:numId="226" w16cid:durableId="1964191453">
    <w:abstractNumId w:val="69"/>
  </w:num>
  <w:num w:numId="227" w16cid:durableId="1506822191">
    <w:abstractNumId w:val="186"/>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25B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7044"/>
    <w:rsid w:val="00040790"/>
    <w:rsid w:val="00044F7F"/>
    <w:rsid w:val="000464B3"/>
    <w:rsid w:val="0004797E"/>
    <w:rsid w:val="000504CE"/>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819EA"/>
    <w:rsid w:val="00081A53"/>
    <w:rsid w:val="00082413"/>
    <w:rsid w:val="00082BAC"/>
    <w:rsid w:val="00082E98"/>
    <w:rsid w:val="00083538"/>
    <w:rsid w:val="00084D22"/>
    <w:rsid w:val="00085718"/>
    <w:rsid w:val="000857B7"/>
    <w:rsid w:val="0008785C"/>
    <w:rsid w:val="000903BC"/>
    <w:rsid w:val="00090574"/>
    <w:rsid w:val="000913BA"/>
    <w:rsid w:val="00091C84"/>
    <w:rsid w:val="00091E8B"/>
    <w:rsid w:val="00092083"/>
    <w:rsid w:val="00093A13"/>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58F5"/>
    <w:rsid w:val="000B0841"/>
    <w:rsid w:val="000B08E1"/>
    <w:rsid w:val="000B0BD2"/>
    <w:rsid w:val="000B10F8"/>
    <w:rsid w:val="000B1550"/>
    <w:rsid w:val="000B1B6B"/>
    <w:rsid w:val="000B230F"/>
    <w:rsid w:val="000B2B8D"/>
    <w:rsid w:val="000B2B95"/>
    <w:rsid w:val="000B2ED3"/>
    <w:rsid w:val="000B2EF0"/>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D06E6"/>
    <w:rsid w:val="000D1C9B"/>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42F"/>
    <w:rsid w:val="0010105F"/>
    <w:rsid w:val="001018A5"/>
    <w:rsid w:val="001024C0"/>
    <w:rsid w:val="00102E63"/>
    <w:rsid w:val="00104802"/>
    <w:rsid w:val="00106C9F"/>
    <w:rsid w:val="001074D6"/>
    <w:rsid w:val="00110B1A"/>
    <w:rsid w:val="00110B78"/>
    <w:rsid w:val="00111634"/>
    <w:rsid w:val="001144D4"/>
    <w:rsid w:val="00114E41"/>
    <w:rsid w:val="0011513A"/>
    <w:rsid w:val="00115BD4"/>
    <w:rsid w:val="00115DF8"/>
    <w:rsid w:val="00116A92"/>
    <w:rsid w:val="00116F08"/>
    <w:rsid w:val="00116F94"/>
    <w:rsid w:val="001201C4"/>
    <w:rsid w:val="0012134D"/>
    <w:rsid w:val="001221CF"/>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BB4"/>
    <w:rsid w:val="00146533"/>
    <w:rsid w:val="00146937"/>
    <w:rsid w:val="0014732A"/>
    <w:rsid w:val="001478EE"/>
    <w:rsid w:val="00147978"/>
    <w:rsid w:val="00147DEB"/>
    <w:rsid w:val="00150594"/>
    <w:rsid w:val="001511A6"/>
    <w:rsid w:val="00151C77"/>
    <w:rsid w:val="00153604"/>
    <w:rsid w:val="00154210"/>
    <w:rsid w:val="001544BA"/>
    <w:rsid w:val="00154A64"/>
    <w:rsid w:val="00154BBD"/>
    <w:rsid w:val="001565A5"/>
    <w:rsid w:val="001567CC"/>
    <w:rsid w:val="00156826"/>
    <w:rsid w:val="00156BC8"/>
    <w:rsid w:val="001571A2"/>
    <w:rsid w:val="00157CA3"/>
    <w:rsid w:val="00157FDB"/>
    <w:rsid w:val="00160079"/>
    <w:rsid w:val="001608AD"/>
    <w:rsid w:val="00160AEB"/>
    <w:rsid w:val="00160E76"/>
    <w:rsid w:val="00162357"/>
    <w:rsid w:val="00162555"/>
    <w:rsid w:val="00162573"/>
    <w:rsid w:val="00163770"/>
    <w:rsid w:val="001637DD"/>
    <w:rsid w:val="0016683A"/>
    <w:rsid w:val="00166AA2"/>
    <w:rsid w:val="00167F05"/>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4CEC"/>
    <w:rsid w:val="00195F53"/>
    <w:rsid w:val="00196401"/>
    <w:rsid w:val="001A024E"/>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7F5F"/>
    <w:rsid w:val="001C228B"/>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A7C"/>
    <w:rsid w:val="001E0C3C"/>
    <w:rsid w:val="001E3F39"/>
    <w:rsid w:val="001E477B"/>
    <w:rsid w:val="001E4AFE"/>
    <w:rsid w:val="001E4DFB"/>
    <w:rsid w:val="001E7636"/>
    <w:rsid w:val="001E768B"/>
    <w:rsid w:val="001F0512"/>
    <w:rsid w:val="001F095B"/>
    <w:rsid w:val="001F2091"/>
    <w:rsid w:val="001F2D43"/>
    <w:rsid w:val="001F30F0"/>
    <w:rsid w:val="001F3148"/>
    <w:rsid w:val="001F37E8"/>
    <w:rsid w:val="001F6DCA"/>
    <w:rsid w:val="001F6F52"/>
    <w:rsid w:val="001F7801"/>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7DA0"/>
    <w:rsid w:val="002214F5"/>
    <w:rsid w:val="00221FC9"/>
    <w:rsid w:val="00222613"/>
    <w:rsid w:val="00222F40"/>
    <w:rsid w:val="00223146"/>
    <w:rsid w:val="002238B7"/>
    <w:rsid w:val="00224882"/>
    <w:rsid w:val="00224DE4"/>
    <w:rsid w:val="00225000"/>
    <w:rsid w:val="00225A6B"/>
    <w:rsid w:val="00226ED6"/>
    <w:rsid w:val="00226EF0"/>
    <w:rsid w:val="0022731D"/>
    <w:rsid w:val="00227A32"/>
    <w:rsid w:val="00230236"/>
    <w:rsid w:val="00230806"/>
    <w:rsid w:val="002308E1"/>
    <w:rsid w:val="002311DD"/>
    <w:rsid w:val="002313A8"/>
    <w:rsid w:val="002324DF"/>
    <w:rsid w:val="00232534"/>
    <w:rsid w:val="0023361B"/>
    <w:rsid w:val="00233CAB"/>
    <w:rsid w:val="002346B0"/>
    <w:rsid w:val="002350EA"/>
    <w:rsid w:val="0023637A"/>
    <w:rsid w:val="002364C9"/>
    <w:rsid w:val="00236B3B"/>
    <w:rsid w:val="00237548"/>
    <w:rsid w:val="00237E4A"/>
    <w:rsid w:val="00241A37"/>
    <w:rsid w:val="002429EE"/>
    <w:rsid w:val="00243DCF"/>
    <w:rsid w:val="002447A0"/>
    <w:rsid w:val="00244F26"/>
    <w:rsid w:val="00245E80"/>
    <w:rsid w:val="0025172A"/>
    <w:rsid w:val="00251F73"/>
    <w:rsid w:val="0025205C"/>
    <w:rsid w:val="00252550"/>
    <w:rsid w:val="0025330C"/>
    <w:rsid w:val="00253454"/>
    <w:rsid w:val="0025387A"/>
    <w:rsid w:val="002547D0"/>
    <w:rsid w:val="00254909"/>
    <w:rsid w:val="00255487"/>
    <w:rsid w:val="00257D9B"/>
    <w:rsid w:val="00257FDD"/>
    <w:rsid w:val="00260206"/>
    <w:rsid w:val="002603CF"/>
    <w:rsid w:val="0026045D"/>
    <w:rsid w:val="002614CA"/>
    <w:rsid w:val="002619D1"/>
    <w:rsid w:val="00262042"/>
    <w:rsid w:val="00262D0C"/>
    <w:rsid w:val="002638DF"/>
    <w:rsid w:val="002663BC"/>
    <w:rsid w:val="00266713"/>
    <w:rsid w:val="00266DBD"/>
    <w:rsid w:val="00267A25"/>
    <w:rsid w:val="00270229"/>
    <w:rsid w:val="00270B31"/>
    <w:rsid w:val="00271245"/>
    <w:rsid w:val="00271248"/>
    <w:rsid w:val="002712D7"/>
    <w:rsid w:val="00271E1C"/>
    <w:rsid w:val="00271EBF"/>
    <w:rsid w:val="00271F97"/>
    <w:rsid w:val="00272877"/>
    <w:rsid w:val="00273AFF"/>
    <w:rsid w:val="00274C30"/>
    <w:rsid w:val="002759F3"/>
    <w:rsid w:val="00275BFA"/>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60AD"/>
    <w:rsid w:val="002A7008"/>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F9D"/>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EA"/>
    <w:rsid w:val="0031334E"/>
    <w:rsid w:val="00313762"/>
    <w:rsid w:val="00313C50"/>
    <w:rsid w:val="0031495A"/>
    <w:rsid w:val="0031543B"/>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5894"/>
    <w:rsid w:val="00336162"/>
    <w:rsid w:val="00336505"/>
    <w:rsid w:val="00340D02"/>
    <w:rsid w:val="003413C7"/>
    <w:rsid w:val="003418FB"/>
    <w:rsid w:val="0034303E"/>
    <w:rsid w:val="003450ED"/>
    <w:rsid w:val="00345582"/>
    <w:rsid w:val="00346262"/>
    <w:rsid w:val="00346716"/>
    <w:rsid w:val="00347135"/>
    <w:rsid w:val="00355D9A"/>
    <w:rsid w:val="0036048A"/>
    <w:rsid w:val="003607D2"/>
    <w:rsid w:val="0036196A"/>
    <w:rsid w:val="00361F58"/>
    <w:rsid w:val="0036224A"/>
    <w:rsid w:val="00362332"/>
    <w:rsid w:val="00362983"/>
    <w:rsid w:val="00363D14"/>
    <w:rsid w:val="00364182"/>
    <w:rsid w:val="00364F10"/>
    <w:rsid w:val="003720D1"/>
    <w:rsid w:val="00372140"/>
    <w:rsid w:val="003721C6"/>
    <w:rsid w:val="00372D34"/>
    <w:rsid w:val="00373258"/>
    <w:rsid w:val="003732EC"/>
    <w:rsid w:val="00373917"/>
    <w:rsid w:val="00374122"/>
    <w:rsid w:val="00374AFA"/>
    <w:rsid w:val="00374BAE"/>
    <w:rsid w:val="00375056"/>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26A9"/>
    <w:rsid w:val="0039446A"/>
    <w:rsid w:val="00394F24"/>
    <w:rsid w:val="00397441"/>
    <w:rsid w:val="003A0622"/>
    <w:rsid w:val="003A09EF"/>
    <w:rsid w:val="003A36DA"/>
    <w:rsid w:val="003A38C0"/>
    <w:rsid w:val="003A3B05"/>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6EB6"/>
    <w:rsid w:val="003B709E"/>
    <w:rsid w:val="003B7986"/>
    <w:rsid w:val="003C0176"/>
    <w:rsid w:val="003C1758"/>
    <w:rsid w:val="003C1B83"/>
    <w:rsid w:val="003C1CB8"/>
    <w:rsid w:val="003C2642"/>
    <w:rsid w:val="003C40FA"/>
    <w:rsid w:val="003C5A96"/>
    <w:rsid w:val="003C60DA"/>
    <w:rsid w:val="003D0DFB"/>
    <w:rsid w:val="003D0E11"/>
    <w:rsid w:val="003D0F93"/>
    <w:rsid w:val="003D1C71"/>
    <w:rsid w:val="003D225A"/>
    <w:rsid w:val="003D3ADC"/>
    <w:rsid w:val="003D4004"/>
    <w:rsid w:val="003D42B9"/>
    <w:rsid w:val="003D4FF5"/>
    <w:rsid w:val="003D75E3"/>
    <w:rsid w:val="003E0F28"/>
    <w:rsid w:val="003E22E7"/>
    <w:rsid w:val="003E39FA"/>
    <w:rsid w:val="003E5B36"/>
    <w:rsid w:val="003E72D4"/>
    <w:rsid w:val="003F0703"/>
    <w:rsid w:val="003F0CE3"/>
    <w:rsid w:val="003F0E41"/>
    <w:rsid w:val="003F18AB"/>
    <w:rsid w:val="003F2F7E"/>
    <w:rsid w:val="003F3B76"/>
    <w:rsid w:val="003F4B65"/>
    <w:rsid w:val="003F77F0"/>
    <w:rsid w:val="003F7AAD"/>
    <w:rsid w:val="0040045C"/>
    <w:rsid w:val="00400C24"/>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7A25"/>
    <w:rsid w:val="00407E6C"/>
    <w:rsid w:val="004104F3"/>
    <w:rsid w:val="00410DCE"/>
    <w:rsid w:val="00412F8F"/>
    <w:rsid w:val="004163A9"/>
    <w:rsid w:val="004171C4"/>
    <w:rsid w:val="00420C86"/>
    <w:rsid w:val="00421E81"/>
    <w:rsid w:val="004226EA"/>
    <w:rsid w:val="004230EB"/>
    <w:rsid w:val="004235B7"/>
    <w:rsid w:val="00424DB2"/>
    <w:rsid w:val="00424FA6"/>
    <w:rsid w:val="0042528F"/>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9B0"/>
    <w:rsid w:val="00462F88"/>
    <w:rsid w:val="00463213"/>
    <w:rsid w:val="00463341"/>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1462"/>
    <w:rsid w:val="0049180A"/>
    <w:rsid w:val="004920DD"/>
    <w:rsid w:val="0049265B"/>
    <w:rsid w:val="00492DF5"/>
    <w:rsid w:val="004933B8"/>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F81"/>
    <w:rsid w:val="004B750E"/>
    <w:rsid w:val="004B7AE4"/>
    <w:rsid w:val="004C3F56"/>
    <w:rsid w:val="004C4062"/>
    <w:rsid w:val="004C43FA"/>
    <w:rsid w:val="004C46D1"/>
    <w:rsid w:val="004C5248"/>
    <w:rsid w:val="004C5D33"/>
    <w:rsid w:val="004C61CB"/>
    <w:rsid w:val="004C79A7"/>
    <w:rsid w:val="004C7C96"/>
    <w:rsid w:val="004D1671"/>
    <w:rsid w:val="004D1E81"/>
    <w:rsid w:val="004D22E4"/>
    <w:rsid w:val="004D29B9"/>
    <w:rsid w:val="004D340B"/>
    <w:rsid w:val="004D4A42"/>
    <w:rsid w:val="004D4AFB"/>
    <w:rsid w:val="004D5156"/>
    <w:rsid w:val="004D59C4"/>
    <w:rsid w:val="004D61CC"/>
    <w:rsid w:val="004D72FF"/>
    <w:rsid w:val="004DA512"/>
    <w:rsid w:val="004E1E18"/>
    <w:rsid w:val="004E2565"/>
    <w:rsid w:val="004E2DE7"/>
    <w:rsid w:val="004E3119"/>
    <w:rsid w:val="004E3130"/>
    <w:rsid w:val="004E3984"/>
    <w:rsid w:val="004E43FC"/>
    <w:rsid w:val="004E4ECE"/>
    <w:rsid w:val="004E6C52"/>
    <w:rsid w:val="004E76B9"/>
    <w:rsid w:val="004F0C20"/>
    <w:rsid w:val="004F1248"/>
    <w:rsid w:val="004F2796"/>
    <w:rsid w:val="004F2B26"/>
    <w:rsid w:val="004F2CC0"/>
    <w:rsid w:val="004F36A6"/>
    <w:rsid w:val="004F4871"/>
    <w:rsid w:val="004F4955"/>
    <w:rsid w:val="004F54A0"/>
    <w:rsid w:val="005007CD"/>
    <w:rsid w:val="00500936"/>
    <w:rsid w:val="00501639"/>
    <w:rsid w:val="00505A94"/>
    <w:rsid w:val="00507A4B"/>
    <w:rsid w:val="00510C41"/>
    <w:rsid w:val="00510F89"/>
    <w:rsid w:val="0051145A"/>
    <w:rsid w:val="00511FD9"/>
    <w:rsid w:val="00515300"/>
    <w:rsid w:val="00517332"/>
    <w:rsid w:val="0051789C"/>
    <w:rsid w:val="005211A5"/>
    <w:rsid w:val="00521ADF"/>
    <w:rsid w:val="00523636"/>
    <w:rsid w:val="005251BF"/>
    <w:rsid w:val="005260B0"/>
    <w:rsid w:val="00526416"/>
    <w:rsid w:val="00526BE3"/>
    <w:rsid w:val="00527465"/>
    <w:rsid w:val="005278B7"/>
    <w:rsid w:val="005318B1"/>
    <w:rsid w:val="005319CB"/>
    <w:rsid w:val="00531DC2"/>
    <w:rsid w:val="005322C2"/>
    <w:rsid w:val="005323ED"/>
    <w:rsid w:val="00532BB3"/>
    <w:rsid w:val="00532CA6"/>
    <w:rsid w:val="00532D0B"/>
    <w:rsid w:val="0053380D"/>
    <w:rsid w:val="00533BCE"/>
    <w:rsid w:val="00533F53"/>
    <w:rsid w:val="00535FEF"/>
    <w:rsid w:val="00537751"/>
    <w:rsid w:val="00537915"/>
    <w:rsid w:val="00543B1E"/>
    <w:rsid w:val="0054478D"/>
    <w:rsid w:val="0054737B"/>
    <w:rsid w:val="00547E0E"/>
    <w:rsid w:val="00552440"/>
    <w:rsid w:val="005545C3"/>
    <w:rsid w:val="00554F79"/>
    <w:rsid w:val="0055682B"/>
    <w:rsid w:val="00556903"/>
    <w:rsid w:val="005570BB"/>
    <w:rsid w:val="0055774F"/>
    <w:rsid w:val="00560672"/>
    <w:rsid w:val="00560A42"/>
    <w:rsid w:val="00563303"/>
    <w:rsid w:val="00563DC4"/>
    <w:rsid w:val="00563EA8"/>
    <w:rsid w:val="00565F3B"/>
    <w:rsid w:val="00565FB5"/>
    <w:rsid w:val="00566657"/>
    <w:rsid w:val="005669B2"/>
    <w:rsid w:val="00566BD6"/>
    <w:rsid w:val="00567EDD"/>
    <w:rsid w:val="00570DB9"/>
    <w:rsid w:val="00571705"/>
    <w:rsid w:val="00571A5F"/>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204"/>
    <w:rsid w:val="005F342A"/>
    <w:rsid w:val="005F48D9"/>
    <w:rsid w:val="005F51FC"/>
    <w:rsid w:val="005F5E52"/>
    <w:rsid w:val="005F607F"/>
    <w:rsid w:val="005F6462"/>
    <w:rsid w:val="005F732B"/>
    <w:rsid w:val="005F7488"/>
    <w:rsid w:val="005F7EFA"/>
    <w:rsid w:val="00600049"/>
    <w:rsid w:val="00601043"/>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301"/>
    <w:rsid w:val="00623665"/>
    <w:rsid w:val="0062596F"/>
    <w:rsid w:val="00627DCE"/>
    <w:rsid w:val="0063242D"/>
    <w:rsid w:val="00632CA2"/>
    <w:rsid w:val="00632EDD"/>
    <w:rsid w:val="00633C64"/>
    <w:rsid w:val="00634898"/>
    <w:rsid w:val="00634EE5"/>
    <w:rsid w:val="006362A8"/>
    <w:rsid w:val="00637B11"/>
    <w:rsid w:val="00637FA0"/>
    <w:rsid w:val="006409BD"/>
    <w:rsid w:val="00641A47"/>
    <w:rsid w:val="006430FF"/>
    <w:rsid w:val="00643706"/>
    <w:rsid w:val="00644E8F"/>
    <w:rsid w:val="006451E5"/>
    <w:rsid w:val="00646ECD"/>
    <w:rsid w:val="00646F54"/>
    <w:rsid w:val="00647B35"/>
    <w:rsid w:val="00650935"/>
    <w:rsid w:val="00652EBC"/>
    <w:rsid w:val="00653003"/>
    <w:rsid w:val="006530B6"/>
    <w:rsid w:val="00654475"/>
    <w:rsid w:val="00655BC4"/>
    <w:rsid w:val="00655C81"/>
    <w:rsid w:val="00656132"/>
    <w:rsid w:val="00656B03"/>
    <w:rsid w:val="0065710D"/>
    <w:rsid w:val="006574E6"/>
    <w:rsid w:val="0065769A"/>
    <w:rsid w:val="0065786A"/>
    <w:rsid w:val="00657BDF"/>
    <w:rsid w:val="00661002"/>
    <w:rsid w:val="00661CA1"/>
    <w:rsid w:val="00662493"/>
    <w:rsid w:val="00662DDE"/>
    <w:rsid w:val="0066321A"/>
    <w:rsid w:val="0066436D"/>
    <w:rsid w:val="0066497F"/>
    <w:rsid w:val="00664DA9"/>
    <w:rsid w:val="00664DCB"/>
    <w:rsid w:val="00664E7B"/>
    <w:rsid w:val="006656C4"/>
    <w:rsid w:val="00665B93"/>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B6C"/>
    <w:rsid w:val="00691DE9"/>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717"/>
    <w:rsid w:val="006B0A2A"/>
    <w:rsid w:val="006B2725"/>
    <w:rsid w:val="006B28AF"/>
    <w:rsid w:val="006B2DF9"/>
    <w:rsid w:val="006B42AA"/>
    <w:rsid w:val="006B4523"/>
    <w:rsid w:val="006B525D"/>
    <w:rsid w:val="006B584C"/>
    <w:rsid w:val="006B6254"/>
    <w:rsid w:val="006B6DE4"/>
    <w:rsid w:val="006B7B36"/>
    <w:rsid w:val="006C0442"/>
    <w:rsid w:val="006C057A"/>
    <w:rsid w:val="006C1BB9"/>
    <w:rsid w:val="006C23DF"/>
    <w:rsid w:val="006C2B07"/>
    <w:rsid w:val="006C3664"/>
    <w:rsid w:val="006C458E"/>
    <w:rsid w:val="006C4E95"/>
    <w:rsid w:val="006C60C2"/>
    <w:rsid w:val="006C649F"/>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2018"/>
    <w:rsid w:val="006E207B"/>
    <w:rsid w:val="006E382F"/>
    <w:rsid w:val="006E483A"/>
    <w:rsid w:val="006E4ECC"/>
    <w:rsid w:val="006E7643"/>
    <w:rsid w:val="006F0C12"/>
    <w:rsid w:val="006F16FE"/>
    <w:rsid w:val="006F17A7"/>
    <w:rsid w:val="006F17CD"/>
    <w:rsid w:val="006F1C65"/>
    <w:rsid w:val="006F290C"/>
    <w:rsid w:val="006F2DA4"/>
    <w:rsid w:val="006F57FA"/>
    <w:rsid w:val="006F6AE7"/>
    <w:rsid w:val="006F73D5"/>
    <w:rsid w:val="0070169A"/>
    <w:rsid w:val="00702269"/>
    <w:rsid w:val="00702C42"/>
    <w:rsid w:val="007038A1"/>
    <w:rsid w:val="00704683"/>
    <w:rsid w:val="00706179"/>
    <w:rsid w:val="00707148"/>
    <w:rsid w:val="007107F9"/>
    <w:rsid w:val="00710D86"/>
    <w:rsid w:val="00711721"/>
    <w:rsid w:val="00711EBC"/>
    <w:rsid w:val="00712B1D"/>
    <w:rsid w:val="00713223"/>
    <w:rsid w:val="00713D21"/>
    <w:rsid w:val="007157C9"/>
    <w:rsid w:val="007158F7"/>
    <w:rsid w:val="007173A3"/>
    <w:rsid w:val="00717B2F"/>
    <w:rsid w:val="00717CCE"/>
    <w:rsid w:val="00720D1F"/>
    <w:rsid w:val="00721276"/>
    <w:rsid w:val="007218AB"/>
    <w:rsid w:val="007226A2"/>
    <w:rsid w:val="00724285"/>
    <w:rsid w:val="007249A1"/>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9B5"/>
    <w:rsid w:val="00740A12"/>
    <w:rsid w:val="00741C11"/>
    <w:rsid w:val="00742483"/>
    <w:rsid w:val="00742A5E"/>
    <w:rsid w:val="0074349F"/>
    <w:rsid w:val="00744EC2"/>
    <w:rsid w:val="00745788"/>
    <w:rsid w:val="007460D8"/>
    <w:rsid w:val="00746754"/>
    <w:rsid w:val="007472FC"/>
    <w:rsid w:val="0074795B"/>
    <w:rsid w:val="00747962"/>
    <w:rsid w:val="00753A7D"/>
    <w:rsid w:val="00754FE0"/>
    <w:rsid w:val="00754FF0"/>
    <w:rsid w:val="00755A37"/>
    <w:rsid w:val="00755AED"/>
    <w:rsid w:val="007569A2"/>
    <w:rsid w:val="007579D8"/>
    <w:rsid w:val="00757B98"/>
    <w:rsid w:val="007628D2"/>
    <w:rsid w:val="0076325A"/>
    <w:rsid w:val="00763DFC"/>
    <w:rsid w:val="007649DA"/>
    <w:rsid w:val="00764E43"/>
    <w:rsid w:val="00766177"/>
    <w:rsid w:val="0077101B"/>
    <w:rsid w:val="007719AD"/>
    <w:rsid w:val="00772365"/>
    <w:rsid w:val="0077271F"/>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76AE"/>
    <w:rsid w:val="00787702"/>
    <w:rsid w:val="00787D19"/>
    <w:rsid w:val="00790607"/>
    <w:rsid w:val="00791EF4"/>
    <w:rsid w:val="00792D65"/>
    <w:rsid w:val="00793054"/>
    <w:rsid w:val="00793291"/>
    <w:rsid w:val="007939DA"/>
    <w:rsid w:val="007956F9"/>
    <w:rsid w:val="00795955"/>
    <w:rsid w:val="00795E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3364"/>
    <w:rsid w:val="007B4142"/>
    <w:rsid w:val="007B53F8"/>
    <w:rsid w:val="007B5F8D"/>
    <w:rsid w:val="007B6178"/>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4A5F"/>
    <w:rsid w:val="007E71D5"/>
    <w:rsid w:val="007E71EC"/>
    <w:rsid w:val="007F0C50"/>
    <w:rsid w:val="007F13F3"/>
    <w:rsid w:val="007F1573"/>
    <w:rsid w:val="007F178F"/>
    <w:rsid w:val="007F19A1"/>
    <w:rsid w:val="007F232E"/>
    <w:rsid w:val="007F2C2F"/>
    <w:rsid w:val="007F3ACD"/>
    <w:rsid w:val="007F4D77"/>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7702"/>
    <w:rsid w:val="008510E9"/>
    <w:rsid w:val="008512FA"/>
    <w:rsid w:val="008515A6"/>
    <w:rsid w:val="00851FD7"/>
    <w:rsid w:val="00853AB8"/>
    <w:rsid w:val="00855512"/>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6A53"/>
    <w:rsid w:val="00876F8C"/>
    <w:rsid w:val="0087760D"/>
    <w:rsid w:val="00877AA0"/>
    <w:rsid w:val="00881724"/>
    <w:rsid w:val="00881DC0"/>
    <w:rsid w:val="008824D7"/>
    <w:rsid w:val="00882EC7"/>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FAE"/>
    <w:rsid w:val="008954BD"/>
    <w:rsid w:val="00895739"/>
    <w:rsid w:val="00896913"/>
    <w:rsid w:val="008A03B2"/>
    <w:rsid w:val="008A048F"/>
    <w:rsid w:val="008A04F3"/>
    <w:rsid w:val="008A126D"/>
    <w:rsid w:val="008A155B"/>
    <w:rsid w:val="008A1573"/>
    <w:rsid w:val="008A1742"/>
    <w:rsid w:val="008A1C8B"/>
    <w:rsid w:val="008A2686"/>
    <w:rsid w:val="008A2850"/>
    <w:rsid w:val="008A286D"/>
    <w:rsid w:val="008A2A71"/>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D2137"/>
    <w:rsid w:val="008D3D63"/>
    <w:rsid w:val="008D6618"/>
    <w:rsid w:val="008D77B5"/>
    <w:rsid w:val="008D7821"/>
    <w:rsid w:val="008E00B7"/>
    <w:rsid w:val="008E0223"/>
    <w:rsid w:val="008E0C68"/>
    <w:rsid w:val="008E122F"/>
    <w:rsid w:val="008E258F"/>
    <w:rsid w:val="008E41E0"/>
    <w:rsid w:val="008E46EE"/>
    <w:rsid w:val="008E53B0"/>
    <w:rsid w:val="008E55CE"/>
    <w:rsid w:val="008E5836"/>
    <w:rsid w:val="008E7CB3"/>
    <w:rsid w:val="008F01FC"/>
    <w:rsid w:val="008F2FAA"/>
    <w:rsid w:val="008F5137"/>
    <w:rsid w:val="008F5DF0"/>
    <w:rsid w:val="008F6B1D"/>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17BC"/>
    <w:rsid w:val="0091538E"/>
    <w:rsid w:val="009155F8"/>
    <w:rsid w:val="00915891"/>
    <w:rsid w:val="00916257"/>
    <w:rsid w:val="009169F3"/>
    <w:rsid w:val="00917A0B"/>
    <w:rsid w:val="00917A94"/>
    <w:rsid w:val="0092396B"/>
    <w:rsid w:val="009241C3"/>
    <w:rsid w:val="009246DB"/>
    <w:rsid w:val="00924E43"/>
    <w:rsid w:val="00926C7B"/>
    <w:rsid w:val="00927792"/>
    <w:rsid w:val="00927CDD"/>
    <w:rsid w:val="00927D27"/>
    <w:rsid w:val="009302AF"/>
    <w:rsid w:val="00930453"/>
    <w:rsid w:val="009313B4"/>
    <w:rsid w:val="00931BFF"/>
    <w:rsid w:val="00931D3C"/>
    <w:rsid w:val="00932AAF"/>
    <w:rsid w:val="00933ED9"/>
    <w:rsid w:val="0093418F"/>
    <w:rsid w:val="00935D0A"/>
    <w:rsid w:val="00937993"/>
    <w:rsid w:val="00940470"/>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CE2"/>
    <w:rsid w:val="00957528"/>
    <w:rsid w:val="00960C2A"/>
    <w:rsid w:val="009622C4"/>
    <w:rsid w:val="00962A33"/>
    <w:rsid w:val="00962C0B"/>
    <w:rsid w:val="00962C45"/>
    <w:rsid w:val="00963031"/>
    <w:rsid w:val="0096379B"/>
    <w:rsid w:val="009655D1"/>
    <w:rsid w:val="0096600A"/>
    <w:rsid w:val="00966FDB"/>
    <w:rsid w:val="0096761C"/>
    <w:rsid w:val="00967DCB"/>
    <w:rsid w:val="00970395"/>
    <w:rsid w:val="00970BB8"/>
    <w:rsid w:val="00970CD3"/>
    <w:rsid w:val="00970E73"/>
    <w:rsid w:val="00971CF2"/>
    <w:rsid w:val="00971FD3"/>
    <w:rsid w:val="00972062"/>
    <w:rsid w:val="009722C1"/>
    <w:rsid w:val="00973CD2"/>
    <w:rsid w:val="00973E70"/>
    <w:rsid w:val="009746B7"/>
    <w:rsid w:val="009747D8"/>
    <w:rsid w:val="00974F13"/>
    <w:rsid w:val="00976900"/>
    <w:rsid w:val="009809BE"/>
    <w:rsid w:val="00980C1E"/>
    <w:rsid w:val="00981A75"/>
    <w:rsid w:val="00981B74"/>
    <w:rsid w:val="00981C61"/>
    <w:rsid w:val="00982624"/>
    <w:rsid w:val="0098269D"/>
    <w:rsid w:val="00982981"/>
    <w:rsid w:val="009830E0"/>
    <w:rsid w:val="00983677"/>
    <w:rsid w:val="009839F8"/>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4FB7"/>
    <w:rsid w:val="009B51D5"/>
    <w:rsid w:val="009B5B55"/>
    <w:rsid w:val="009B6F13"/>
    <w:rsid w:val="009B7444"/>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D76D9"/>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6186"/>
    <w:rsid w:val="00A008CC"/>
    <w:rsid w:val="00A0123C"/>
    <w:rsid w:val="00A01BB1"/>
    <w:rsid w:val="00A02ADA"/>
    <w:rsid w:val="00A05B59"/>
    <w:rsid w:val="00A071C7"/>
    <w:rsid w:val="00A10B19"/>
    <w:rsid w:val="00A10D6E"/>
    <w:rsid w:val="00A11121"/>
    <w:rsid w:val="00A1147F"/>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5C1"/>
    <w:rsid w:val="00A4280B"/>
    <w:rsid w:val="00A42F7C"/>
    <w:rsid w:val="00A4343B"/>
    <w:rsid w:val="00A435AD"/>
    <w:rsid w:val="00A43B3B"/>
    <w:rsid w:val="00A44519"/>
    <w:rsid w:val="00A44649"/>
    <w:rsid w:val="00A44F1D"/>
    <w:rsid w:val="00A44FF7"/>
    <w:rsid w:val="00A450ED"/>
    <w:rsid w:val="00A45253"/>
    <w:rsid w:val="00A45ACB"/>
    <w:rsid w:val="00A470E5"/>
    <w:rsid w:val="00A50FE8"/>
    <w:rsid w:val="00A518AA"/>
    <w:rsid w:val="00A52092"/>
    <w:rsid w:val="00A53120"/>
    <w:rsid w:val="00A53D2A"/>
    <w:rsid w:val="00A5423A"/>
    <w:rsid w:val="00A54299"/>
    <w:rsid w:val="00A54363"/>
    <w:rsid w:val="00A54A54"/>
    <w:rsid w:val="00A54BE1"/>
    <w:rsid w:val="00A55C1C"/>
    <w:rsid w:val="00A55C95"/>
    <w:rsid w:val="00A565E1"/>
    <w:rsid w:val="00A573CE"/>
    <w:rsid w:val="00A57D48"/>
    <w:rsid w:val="00A6167B"/>
    <w:rsid w:val="00A63F5A"/>
    <w:rsid w:val="00A64745"/>
    <w:rsid w:val="00A65369"/>
    <w:rsid w:val="00A65E0A"/>
    <w:rsid w:val="00A65FE4"/>
    <w:rsid w:val="00A6784D"/>
    <w:rsid w:val="00A70578"/>
    <w:rsid w:val="00A717AA"/>
    <w:rsid w:val="00A72270"/>
    <w:rsid w:val="00A7228C"/>
    <w:rsid w:val="00A727CB"/>
    <w:rsid w:val="00A72FD7"/>
    <w:rsid w:val="00A7510C"/>
    <w:rsid w:val="00A7545F"/>
    <w:rsid w:val="00A761AF"/>
    <w:rsid w:val="00A80425"/>
    <w:rsid w:val="00A8094C"/>
    <w:rsid w:val="00A80CA2"/>
    <w:rsid w:val="00A80D7A"/>
    <w:rsid w:val="00A80DF1"/>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0C0"/>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764"/>
    <w:rsid w:val="00AF7B4E"/>
    <w:rsid w:val="00B00DDA"/>
    <w:rsid w:val="00B01339"/>
    <w:rsid w:val="00B01585"/>
    <w:rsid w:val="00B02F4E"/>
    <w:rsid w:val="00B03358"/>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6215"/>
    <w:rsid w:val="00B16529"/>
    <w:rsid w:val="00B16D78"/>
    <w:rsid w:val="00B16E94"/>
    <w:rsid w:val="00B17917"/>
    <w:rsid w:val="00B229E0"/>
    <w:rsid w:val="00B22B0D"/>
    <w:rsid w:val="00B2511C"/>
    <w:rsid w:val="00B25526"/>
    <w:rsid w:val="00B259A6"/>
    <w:rsid w:val="00B26318"/>
    <w:rsid w:val="00B26455"/>
    <w:rsid w:val="00B26CAF"/>
    <w:rsid w:val="00B27D30"/>
    <w:rsid w:val="00B31A77"/>
    <w:rsid w:val="00B32271"/>
    <w:rsid w:val="00B32C1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CA8"/>
    <w:rsid w:val="00B57342"/>
    <w:rsid w:val="00B5766C"/>
    <w:rsid w:val="00B603B8"/>
    <w:rsid w:val="00B6147E"/>
    <w:rsid w:val="00B614A7"/>
    <w:rsid w:val="00B62235"/>
    <w:rsid w:val="00B63493"/>
    <w:rsid w:val="00B634F3"/>
    <w:rsid w:val="00B63E3A"/>
    <w:rsid w:val="00B664BE"/>
    <w:rsid w:val="00B673EA"/>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F0318"/>
    <w:rsid w:val="00BF2A85"/>
    <w:rsid w:val="00BF39CC"/>
    <w:rsid w:val="00BF3EA6"/>
    <w:rsid w:val="00BF4649"/>
    <w:rsid w:val="00BF67F6"/>
    <w:rsid w:val="00BF6997"/>
    <w:rsid w:val="00BF6C03"/>
    <w:rsid w:val="00BF7B74"/>
    <w:rsid w:val="00C00D73"/>
    <w:rsid w:val="00C01716"/>
    <w:rsid w:val="00C04142"/>
    <w:rsid w:val="00C043ED"/>
    <w:rsid w:val="00C04B80"/>
    <w:rsid w:val="00C05820"/>
    <w:rsid w:val="00C05A0C"/>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EA9"/>
    <w:rsid w:val="00C77212"/>
    <w:rsid w:val="00C779DA"/>
    <w:rsid w:val="00C80BA6"/>
    <w:rsid w:val="00C82636"/>
    <w:rsid w:val="00C84265"/>
    <w:rsid w:val="00C843B7"/>
    <w:rsid w:val="00C8491E"/>
    <w:rsid w:val="00C857D9"/>
    <w:rsid w:val="00C86098"/>
    <w:rsid w:val="00C862A4"/>
    <w:rsid w:val="00C86727"/>
    <w:rsid w:val="00C8762A"/>
    <w:rsid w:val="00C87936"/>
    <w:rsid w:val="00C87A9A"/>
    <w:rsid w:val="00C87E44"/>
    <w:rsid w:val="00C90D8E"/>
    <w:rsid w:val="00C92180"/>
    <w:rsid w:val="00C9297B"/>
    <w:rsid w:val="00C93F35"/>
    <w:rsid w:val="00C9422E"/>
    <w:rsid w:val="00C956B5"/>
    <w:rsid w:val="00C96F98"/>
    <w:rsid w:val="00C9790D"/>
    <w:rsid w:val="00CA1572"/>
    <w:rsid w:val="00CA2ACE"/>
    <w:rsid w:val="00CA2E2E"/>
    <w:rsid w:val="00CA3122"/>
    <w:rsid w:val="00CA39FE"/>
    <w:rsid w:val="00CA4A97"/>
    <w:rsid w:val="00CA5764"/>
    <w:rsid w:val="00CA7833"/>
    <w:rsid w:val="00CB1868"/>
    <w:rsid w:val="00CB2932"/>
    <w:rsid w:val="00CB2A4D"/>
    <w:rsid w:val="00CB4AFA"/>
    <w:rsid w:val="00CB54D3"/>
    <w:rsid w:val="00CB7A16"/>
    <w:rsid w:val="00CB7A7A"/>
    <w:rsid w:val="00CC0335"/>
    <w:rsid w:val="00CC0E96"/>
    <w:rsid w:val="00CC176F"/>
    <w:rsid w:val="00CC7109"/>
    <w:rsid w:val="00CC72C1"/>
    <w:rsid w:val="00CD1459"/>
    <w:rsid w:val="00CD186A"/>
    <w:rsid w:val="00CD2720"/>
    <w:rsid w:val="00CD4163"/>
    <w:rsid w:val="00CD44CD"/>
    <w:rsid w:val="00CD5835"/>
    <w:rsid w:val="00CD697C"/>
    <w:rsid w:val="00CE3649"/>
    <w:rsid w:val="00CE379D"/>
    <w:rsid w:val="00CE3AAF"/>
    <w:rsid w:val="00CE3C1F"/>
    <w:rsid w:val="00CE4E75"/>
    <w:rsid w:val="00CE602E"/>
    <w:rsid w:val="00CE686F"/>
    <w:rsid w:val="00CE693E"/>
    <w:rsid w:val="00CE6D32"/>
    <w:rsid w:val="00CF0188"/>
    <w:rsid w:val="00CF1CD4"/>
    <w:rsid w:val="00CF1D49"/>
    <w:rsid w:val="00CF1E54"/>
    <w:rsid w:val="00CF2658"/>
    <w:rsid w:val="00CF41F4"/>
    <w:rsid w:val="00CF4E21"/>
    <w:rsid w:val="00CF6E4A"/>
    <w:rsid w:val="00CF7323"/>
    <w:rsid w:val="00CF7BE3"/>
    <w:rsid w:val="00CF7FF4"/>
    <w:rsid w:val="00D047A4"/>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7121F"/>
    <w:rsid w:val="00D714DE"/>
    <w:rsid w:val="00D72363"/>
    <w:rsid w:val="00D7239C"/>
    <w:rsid w:val="00D7288B"/>
    <w:rsid w:val="00D734AF"/>
    <w:rsid w:val="00D73F13"/>
    <w:rsid w:val="00D746DA"/>
    <w:rsid w:val="00D747FF"/>
    <w:rsid w:val="00D74817"/>
    <w:rsid w:val="00D74F8E"/>
    <w:rsid w:val="00D75A6A"/>
    <w:rsid w:val="00D76480"/>
    <w:rsid w:val="00D76D9A"/>
    <w:rsid w:val="00D77800"/>
    <w:rsid w:val="00D77B53"/>
    <w:rsid w:val="00D77C98"/>
    <w:rsid w:val="00D8246B"/>
    <w:rsid w:val="00D83565"/>
    <w:rsid w:val="00D847A9"/>
    <w:rsid w:val="00D84C41"/>
    <w:rsid w:val="00D84DA9"/>
    <w:rsid w:val="00D86DDD"/>
    <w:rsid w:val="00D870EE"/>
    <w:rsid w:val="00D8727B"/>
    <w:rsid w:val="00D873E5"/>
    <w:rsid w:val="00D91939"/>
    <w:rsid w:val="00D91A6E"/>
    <w:rsid w:val="00D91A73"/>
    <w:rsid w:val="00D92124"/>
    <w:rsid w:val="00D921A8"/>
    <w:rsid w:val="00D92993"/>
    <w:rsid w:val="00D92CC0"/>
    <w:rsid w:val="00D92FCA"/>
    <w:rsid w:val="00D937E2"/>
    <w:rsid w:val="00D93CEA"/>
    <w:rsid w:val="00D94973"/>
    <w:rsid w:val="00D94B57"/>
    <w:rsid w:val="00D953D4"/>
    <w:rsid w:val="00D96015"/>
    <w:rsid w:val="00DA0C8E"/>
    <w:rsid w:val="00DA249E"/>
    <w:rsid w:val="00DA2E8D"/>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553F"/>
    <w:rsid w:val="00DD7392"/>
    <w:rsid w:val="00DE18BD"/>
    <w:rsid w:val="00DE251A"/>
    <w:rsid w:val="00DE25AF"/>
    <w:rsid w:val="00DE3C98"/>
    <w:rsid w:val="00DE3DFD"/>
    <w:rsid w:val="00DE471D"/>
    <w:rsid w:val="00DE4790"/>
    <w:rsid w:val="00DE4943"/>
    <w:rsid w:val="00DE5738"/>
    <w:rsid w:val="00DF12E0"/>
    <w:rsid w:val="00DF1693"/>
    <w:rsid w:val="00DF21E7"/>
    <w:rsid w:val="00DF2EB3"/>
    <w:rsid w:val="00DF3408"/>
    <w:rsid w:val="00DF493C"/>
    <w:rsid w:val="00DF5E04"/>
    <w:rsid w:val="00DF657D"/>
    <w:rsid w:val="00DF727A"/>
    <w:rsid w:val="00DF7797"/>
    <w:rsid w:val="00DF79C5"/>
    <w:rsid w:val="00E010EA"/>
    <w:rsid w:val="00E023E2"/>
    <w:rsid w:val="00E0241C"/>
    <w:rsid w:val="00E03FF8"/>
    <w:rsid w:val="00E047DD"/>
    <w:rsid w:val="00E05C26"/>
    <w:rsid w:val="00E06584"/>
    <w:rsid w:val="00E065B4"/>
    <w:rsid w:val="00E104EC"/>
    <w:rsid w:val="00E10934"/>
    <w:rsid w:val="00E12862"/>
    <w:rsid w:val="00E12AE6"/>
    <w:rsid w:val="00E12F09"/>
    <w:rsid w:val="00E13575"/>
    <w:rsid w:val="00E159F3"/>
    <w:rsid w:val="00E16606"/>
    <w:rsid w:val="00E16BCB"/>
    <w:rsid w:val="00E17245"/>
    <w:rsid w:val="00E1788E"/>
    <w:rsid w:val="00E179DD"/>
    <w:rsid w:val="00E17AC5"/>
    <w:rsid w:val="00E21430"/>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F4C"/>
    <w:rsid w:val="00E4254B"/>
    <w:rsid w:val="00E425BF"/>
    <w:rsid w:val="00E42AE1"/>
    <w:rsid w:val="00E44F0B"/>
    <w:rsid w:val="00E45815"/>
    <w:rsid w:val="00E50D29"/>
    <w:rsid w:val="00E50FC4"/>
    <w:rsid w:val="00E51F61"/>
    <w:rsid w:val="00E52146"/>
    <w:rsid w:val="00E52E4B"/>
    <w:rsid w:val="00E539BE"/>
    <w:rsid w:val="00E549DF"/>
    <w:rsid w:val="00E54F6E"/>
    <w:rsid w:val="00E552D7"/>
    <w:rsid w:val="00E6019B"/>
    <w:rsid w:val="00E611FE"/>
    <w:rsid w:val="00E621AF"/>
    <w:rsid w:val="00E62376"/>
    <w:rsid w:val="00E629EF"/>
    <w:rsid w:val="00E63D00"/>
    <w:rsid w:val="00E652A8"/>
    <w:rsid w:val="00E655A6"/>
    <w:rsid w:val="00E65841"/>
    <w:rsid w:val="00E6600F"/>
    <w:rsid w:val="00E673EB"/>
    <w:rsid w:val="00E705E5"/>
    <w:rsid w:val="00E755FE"/>
    <w:rsid w:val="00E75856"/>
    <w:rsid w:val="00E762CC"/>
    <w:rsid w:val="00E76974"/>
    <w:rsid w:val="00E77577"/>
    <w:rsid w:val="00E77A38"/>
    <w:rsid w:val="00E77AB6"/>
    <w:rsid w:val="00E8019C"/>
    <w:rsid w:val="00E81EE4"/>
    <w:rsid w:val="00E82063"/>
    <w:rsid w:val="00E8288E"/>
    <w:rsid w:val="00E83F2A"/>
    <w:rsid w:val="00E83F73"/>
    <w:rsid w:val="00E862AB"/>
    <w:rsid w:val="00E865D2"/>
    <w:rsid w:val="00E86B51"/>
    <w:rsid w:val="00E86F7E"/>
    <w:rsid w:val="00E9062B"/>
    <w:rsid w:val="00E90708"/>
    <w:rsid w:val="00E91509"/>
    <w:rsid w:val="00E93848"/>
    <w:rsid w:val="00E93FF1"/>
    <w:rsid w:val="00E941A5"/>
    <w:rsid w:val="00E94346"/>
    <w:rsid w:val="00E9477A"/>
    <w:rsid w:val="00E95DD5"/>
    <w:rsid w:val="00E964D0"/>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497E"/>
    <w:rsid w:val="00EB5287"/>
    <w:rsid w:val="00EB5D3C"/>
    <w:rsid w:val="00EC1AA0"/>
    <w:rsid w:val="00EC1C28"/>
    <w:rsid w:val="00EC2297"/>
    <w:rsid w:val="00EC34BA"/>
    <w:rsid w:val="00EC3785"/>
    <w:rsid w:val="00EC4DCC"/>
    <w:rsid w:val="00EC4EDF"/>
    <w:rsid w:val="00EC61D2"/>
    <w:rsid w:val="00EC64FD"/>
    <w:rsid w:val="00EC72CA"/>
    <w:rsid w:val="00EC7797"/>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1E7F"/>
    <w:rsid w:val="00EE2134"/>
    <w:rsid w:val="00EE2526"/>
    <w:rsid w:val="00EE2874"/>
    <w:rsid w:val="00EE297D"/>
    <w:rsid w:val="00EE436A"/>
    <w:rsid w:val="00EE52FB"/>
    <w:rsid w:val="00EE65B6"/>
    <w:rsid w:val="00EE6D17"/>
    <w:rsid w:val="00EE7201"/>
    <w:rsid w:val="00EE788E"/>
    <w:rsid w:val="00EF01CF"/>
    <w:rsid w:val="00EF0F57"/>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41643"/>
    <w:rsid w:val="00F4267E"/>
    <w:rsid w:val="00F436D9"/>
    <w:rsid w:val="00F43E84"/>
    <w:rsid w:val="00F46B7A"/>
    <w:rsid w:val="00F46C09"/>
    <w:rsid w:val="00F50126"/>
    <w:rsid w:val="00F50933"/>
    <w:rsid w:val="00F50B8F"/>
    <w:rsid w:val="00F51664"/>
    <w:rsid w:val="00F51725"/>
    <w:rsid w:val="00F51E59"/>
    <w:rsid w:val="00F528FE"/>
    <w:rsid w:val="00F53525"/>
    <w:rsid w:val="00F53BD1"/>
    <w:rsid w:val="00F54DAE"/>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89E"/>
    <w:rsid w:val="00F72A9B"/>
    <w:rsid w:val="00F72E4F"/>
    <w:rsid w:val="00F748EB"/>
    <w:rsid w:val="00F75719"/>
    <w:rsid w:val="00F75FB6"/>
    <w:rsid w:val="00F76A9A"/>
    <w:rsid w:val="00F76DD5"/>
    <w:rsid w:val="00F77D9B"/>
    <w:rsid w:val="00F81F19"/>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2CA"/>
    <w:rsid w:val="00FA2766"/>
    <w:rsid w:val="00FA3392"/>
    <w:rsid w:val="00FA3DED"/>
    <w:rsid w:val="00FA4122"/>
    <w:rsid w:val="00FA41AF"/>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501B"/>
    <w:rsid w:val="00FB553E"/>
    <w:rsid w:val="00FB5A72"/>
    <w:rsid w:val="00FB5F7C"/>
    <w:rsid w:val="00FB632B"/>
    <w:rsid w:val="00FB6C34"/>
    <w:rsid w:val="00FB6CB6"/>
    <w:rsid w:val="00FB6E60"/>
    <w:rsid w:val="00FC0122"/>
    <w:rsid w:val="00FC10EF"/>
    <w:rsid w:val="00FC1ABF"/>
    <w:rsid w:val="00FC1B30"/>
    <w:rsid w:val="00FC245F"/>
    <w:rsid w:val="00FC28B4"/>
    <w:rsid w:val="00FC297D"/>
    <w:rsid w:val="00FC30DB"/>
    <w:rsid w:val="00FC3EB6"/>
    <w:rsid w:val="00FC411A"/>
    <w:rsid w:val="00FC52DB"/>
    <w:rsid w:val="00FC5A30"/>
    <w:rsid w:val="00FC779B"/>
    <w:rsid w:val="00FD1BF5"/>
    <w:rsid w:val="00FD2C4A"/>
    <w:rsid w:val="00FD609F"/>
    <w:rsid w:val="00FD613F"/>
    <w:rsid w:val="00FD65AA"/>
    <w:rsid w:val="00FD6A41"/>
    <w:rsid w:val="00FD6A79"/>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868AE81A-5EE3-4DAA-9D9B-BCA7B7EDF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
    <w:rPr>
      <w:rFonts w:ascii="Times New Roman" w:hAnsi="Times New Roman"/>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mailto:kinltrung72@gmail.com" TargetMode="External"/><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6546</TotalTime>
  <Pages>1</Pages>
  <Words>14471</Words>
  <Characters>82485</Characters>
  <Application>Microsoft Office Word</Application>
  <DocSecurity>4</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96763</CharactersWithSpaces>
  <SharedDoc>false</SharedDoc>
  <HLinks>
    <vt:vector size="864" baseType="variant">
      <vt:variant>
        <vt:i4>5701729</vt:i4>
      </vt:variant>
      <vt:variant>
        <vt:i4>1491</vt:i4>
      </vt:variant>
      <vt:variant>
        <vt:i4>0</vt:i4>
      </vt:variant>
      <vt:variant>
        <vt:i4>5</vt:i4>
      </vt:variant>
      <vt:variant>
        <vt:lpwstr>mailto:kinltrung72@gmail.com</vt:lpwstr>
      </vt:variant>
      <vt:variant>
        <vt:lpwstr/>
      </vt:variant>
      <vt:variant>
        <vt:i4>8126514</vt:i4>
      </vt:variant>
      <vt:variant>
        <vt:i4>1350</vt:i4>
      </vt:variant>
      <vt:variant>
        <vt:i4>0</vt:i4>
      </vt:variant>
      <vt:variant>
        <vt:i4>5</vt:i4>
      </vt:variant>
      <vt:variant>
        <vt:lpwstr>https://fptshop.com.vn/</vt:lpwstr>
      </vt:variant>
      <vt:variant>
        <vt:lpwstr/>
      </vt:variant>
      <vt:variant>
        <vt:i4>3801140</vt:i4>
      </vt:variant>
      <vt:variant>
        <vt:i4>1347</vt:i4>
      </vt:variant>
      <vt:variant>
        <vt:i4>0</vt:i4>
      </vt:variant>
      <vt:variant>
        <vt:i4>5</vt:i4>
      </vt:variant>
      <vt:variant>
        <vt:lpwstr>https://cellphones.com.vn/</vt:lpwstr>
      </vt:variant>
      <vt:variant>
        <vt:lpwstr/>
      </vt:variant>
      <vt:variant>
        <vt:i4>2621502</vt:i4>
      </vt:variant>
      <vt:variant>
        <vt:i4>1344</vt:i4>
      </vt:variant>
      <vt:variant>
        <vt:i4>0</vt:i4>
      </vt:variant>
      <vt:variant>
        <vt:i4>5</vt:i4>
      </vt:variant>
      <vt:variant>
        <vt:lpwstr>https://www.thegioididong.com/</vt:lpwstr>
      </vt:variant>
      <vt:variant>
        <vt:lpwstr/>
      </vt:variant>
      <vt:variant>
        <vt:i4>5636180</vt:i4>
      </vt:variant>
      <vt:variant>
        <vt:i4>1341</vt:i4>
      </vt:variant>
      <vt:variant>
        <vt:i4>0</vt:i4>
      </vt:variant>
      <vt:variant>
        <vt:i4>5</vt:i4>
      </vt:variant>
      <vt:variant>
        <vt:lpwstr>http://webtailieu.net/thuong-mai/</vt:lpwstr>
      </vt:variant>
      <vt:variant>
        <vt:lpwstr/>
      </vt:variant>
      <vt:variant>
        <vt:i4>720914</vt:i4>
      </vt:variant>
      <vt:variant>
        <vt:i4>1338</vt:i4>
      </vt:variant>
      <vt:variant>
        <vt:i4>0</vt:i4>
      </vt:variant>
      <vt:variant>
        <vt:i4>5</vt:i4>
      </vt:variant>
      <vt:variant>
        <vt:lpwstr>http://webtailieu.net/dau-tu/</vt:lpwstr>
      </vt:variant>
      <vt:variant>
        <vt:lpwstr/>
      </vt:variant>
      <vt:variant>
        <vt:i4>3539046</vt:i4>
      </vt:variant>
      <vt:variant>
        <vt:i4>1335</vt:i4>
      </vt:variant>
      <vt:variant>
        <vt:i4>0</vt:i4>
      </vt:variant>
      <vt:variant>
        <vt:i4>5</vt:i4>
      </vt:variant>
      <vt:variant>
        <vt:lpwstr>http://webtailieu.net/tin-hoc/</vt:lpwstr>
      </vt:variant>
      <vt:variant>
        <vt:lpwstr/>
      </vt:variant>
      <vt:variant>
        <vt:i4>7078012</vt:i4>
      </vt:variant>
      <vt:variant>
        <vt:i4>1332</vt:i4>
      </vt:variant>
      <vt:variant>
        <vt:i4>0</vt:i4>
      </vt:variant>
      <vt:variant>
        <vt:i4>5</vt:i4>
      </vt:variant>
      <vt:variant>
        <vt:lpwstr>http://webtailieu.net/xay-dung/</vt:lpwstr>
      </vt:variant>
      <vt:variant>
        <vt:lpwstr/>
      </vt:variant>
      <vt:variant>
        <vt:i4>7077928</vt:i4>
      </vt:variant>
      <vt:variant>
        <vt:i4>1329</vt:i4>
      </vt:variant>
      <vt:variant>
        <vt:i4>0</vt:i4>
      </vt:variant>
      <vt:variant>
        <vt:i4>5</vt:i4>
      </vt:variant>
      <vt:variant>
        <vt:lpwstr>http://webtailieu.net/dien-dien-tu/</vt:lpwstr>
      </vt:variant>
      <vt:variant>
        <vt:lpwstr/>
      </vt:variant>
      <vt:variant>
        <vt:i4>1835068</vt:i4>
      </vt:variant>
      <vt:variant>
        <vt:i4>1013</vt:i4>
      </vt:variant>
      <vt:variant>
        <vt:i4>0</vt:i4>
      </vt:variant>
      <vt:variant>
        <vt:i4>5</vt:i4>
      </vt:variant>
      <vt:variant>
        <vt:lpwstr/>
      </vt:variant>
      <vt:variant>
        <vt:lpwstr>_Toc186130821</vt:lpwstr>
      </vt:variant>
      <vt:variant>
        <vt:i4>1835068</vt:i4>
      </vt:variant>
      <vt:variant>
        <vt:i4>1007</vt:i4>
      </vt:variant>
      <vt:variant>
        <vt:i4>0</vt:i4>
      </vt:variant>
      <vt:variant>
        <vt:i4>5</vt:i4>
      </vt:variant>
      <vt:variant>
        <vt:lpwstr/>
      </vt:variant>
      <vt:variant>
        <vt:lpwstr>_Toc186130820</vt:lpwstr>
      </vt:variant>
      <vt:variant>
        <vt:i4>2031676</vt:i4>
      </vt:variant>
      <vt:variant>
        <vt:i4>1001</vt:i4>
      </vt:variant>
      <vt:variant>
        <vt:i4>0</vt:i4>
      </vt:variant>
      <vt:variant>
        <vt:i4>5</vt:i4>
      </vt:variant>
      <vt:variant>
        <vt:lpwstr/>
      </vt:variant>
      <vt:variant>
        <vt:lpwstr>_Toc186130819</vt:lpwstr>
      </vt:variant>
      <vt:variant>
        <vt:i4>2031676</vt:i4>
      </vt:variant>
      <vt:variant>
        <vt:i4>995</vt:i4>
      </vt:variant>
      <vt:variant>
        <vt:i4>0</vt:i4>
      </vt:variant>
      <vt:variant>
        <vt:i4>5</vt:i4>
      </vt:variant>
      <vt:variant>
        <vt:lpwstr/>
      </vt:variant>
      <vt:variant>
        <vt:lpwstr>_Toc186130818</vt:lpwstr>
      </vt:variant>
      <vt:variant>
        <vt:i4>2031676</vt:i4>
      </vt:variant>
      <vt:variant>
        <vt:i4>989</vt:i4>
      </vt:variant>
      <vt:variant>
        <vt:i4>0</vt:i4>
      </vt:variant>
      <vt:variant>
        <vt:i4>5</vt:i4>
      </vt:variant>
      <vt:variant>
        <vt:lpwstr/>
      </vt:variant>
      <vt:variant>
        <vt:lpwstr>_Toc186130817</vt:lpwstr>
      </vt:variant>
      <vt:variant>
        <vt:i4>2031676</vt:i4>
      </vt:variant>
      <vt:variant>
        <vt:i4>983</vt:i4>
      </vt:variant>
      <vt:variant>
        <vt:i4>0</vt:i4>
      </vt:variant>
      <vt:variant>
        <vt:i4>5</vt:i4>
      </vt:variant>
      <vt:variant>
        <vt:lpwstr/>
      </vt:variant>
      <vt:variant>
        <vt:lpwstr>_Toc186130816</vt:lpwstr>
      </vt:variant>
      <vt:variant>
        <vt:i4>2031676</vt:i4>
      </vt:variant>
      <vt:variant>
        <vt:i4>977</vt:i4>
      </vt:variant>
      <vt:variant>
        <vt:i4>0</vt:i4>
      </vt:variant>
      <vt:variant>
        <vt:i4>5</vt:i4>
      </vt:variant>
      <vt:variant>
        <vt:lpwstr/>
      </vt:variant>
      <vt:variant>
        <vt:lpwstr>_Toc186130815</vt:lpwstr>
      </vt:variant>
      <vt:variant>
        <vt:i4>2031676</vt:i4>
      </vt:variant>
      <vt:variant>
        <vt:i4>971</vt:i4>
      </vt:variant>
      <vt:variant>
        <vt:i4>0</vt:i4>
      </vt:variant>
      <vt:variant>
        <vt:i4>5</vt:i4>
      </vt:variant>
      <vt:variant>
        <vt:lpwstr/>
      </vt:variant>
      <vt:variant>
        <vt:lpwstr>_Toc186130814</vt:lpwstr>
      </vt:variant>
      <vt:variant>
        <vt:i4>2031676</vt:i4>
      </vt:variant>
      <vt:variant>
        <vt:i4>965</vt:i4>
      </vt:variant>
      <vt:variant>
        <vt:i4>0</vt:i4>
      </vt:variant>
      <vt:variant>
        <vt:i4>5</vt:i4>
      </vt:variant>
      <vt:variant>
        <vt:lpwstr/>
      </vt:variant>
      <vt:variant>
        <vt:lpwstr>_Toc186130813</vt:lpwstr>
      </vt:variant>
      <vt:variant>
        <vt:i4>2031676</vt:i4>
      </vt:variant>
      <vt:variant>
        <vt:i4>959</vt:i4>
      </vt:variant>
      <vt:variant>
        <vt:i4>0</vt:i4>
      </vt:variant>
      <vt:variant>
        <vt:i4>5</vt:i4>
      </vt:variant>
      <vt:variant>
        <vt:lpwstr/>
      </vt:variant>
      <vt:variant>
        <vt:lpwstr>_Toc186130812</vt:lpwstr>
      </vt:variant>
      <vt:variant>
        <vt:i4>2031676</vt:i4>
      </vt:variant>
      <vt:variant>
        <vt:i4>953</vt:i4>
      </vt:variant>
      <vt:variant>
        <vt:i4>0</vt:i4>
      </vt:variant>
      <vt:variant>
        <vt:i4>5</vt:i4>
      </vt:variant>
      <vt:variant>
        <vt:lpwstr/>
      </vt:variant>
      <vt:variant>
        <vt:lpwstr>_Toc186130811</vt:lpwstr>
      </vt:variant>
      <vt:variant>
        <vt:i4>2031676</vt:i4>
      </vt:variant>
      <vt:variant>
        <vt:i4>947</vt:i4>
      </vt:variant>
      <vt:variant>
        <vt:i4>0</vt:i4>
      </vt:variant>
      <vt:variant>
        <vt:i4>5</vt:i4>
      </vt:variant>
      <vt:variant>
        <vt:lpwstr/>
      </vt:variant>
      <vt:variant>
        <vt:lpwstr>_Toc186130810</vt:lpwstr>
      </vt:variant>
      <vt:variant>
        <vt:i4>1966140</vt:i4>
      </vt:variant>
      <vt:variant>
        <vt:i4>941</vt:i4>
      </vt:variant>
      <vt:variant>
        <vt:i4>0</vt:i4>
      </vt:variant>
      <vt:variant>
        <vt:i4>5</vt:i4>
      </vt:variant>
      <vt:variant>
        <vt:lpwstr/>
      </vt:variant>
      <vt:variant>
        <vt:lpwstr>_Toc186130809</vt:lpwstr>
      </vt:variant>
      <vt:variant>
        <vt:i4>1966140</vt:i4>
      </vt:variant>
      <vt:variant>
        <vt:i4>935</vt:i4>
      </vt:variant>
      <vt:variant>
        <vt:i4>0</vt:i4>
      </vt:variant>
      <vt:variant>
        <vt:i4>5</vt:i4>
      </vt:variant>
      <vt:variant>
        <vt:lpwstr/>
      </vt:variant>
      <vt:variant>
        <vt:lpwstr>_Toc186130808</vt:lpwstr>
      </vt:variant>
      <vt:variant>
        <vt:i4>1966140</vt:i4>
      </vt:variant>
      <vt:variant>
        <vt:i4>929</vt:i4>
      </vt:variant>
      <vt:variant>
        <vt:i4>0</vt:i4>
      </vt:variant>
      <vt:variant>
        <vt:i4>5</vt:i4>
      </vt:variant>
      <vt:variant>
        <vt:lpwstr/>
      </vt:variant>
      <vt:variant>
        <vt:lpwstr>_Toc186130807</vt:lpwstr>
      </vt:variant>
      <vt:variant>
        <vt:i4>1966140</vt:i4>
      </vt:variant>
      <vt:variant>
        <vt:i4>923</vt:i4>
      </vt:variant>
      <vt:variant>
        <vt:i4>0</vt:i4>
      </vt:variant>
      <vt:variant>
        <vt:i4>5</vt:i4>
      </vt:variant>
      <vt:variant>
        <vt:lpwstr/>
      </vt:variant>
      <vt:variant>
        <vt:lpwstr>_Toc186130806</vt:lpwstr>
      </vt:variant>
      <vt:variant>
        <vt:i4>1966140</vt:i4>
      </vt:variant>
      <vt:variant>
        <vt:i4>917</vt:i4>
      </vt:variant>
      <vt:variant>
        <vt:i4>0</vt:i4>
      </vt:variant>
      <vt:variant>
        <vt:i4>5</vt:i4>
      </vt:variant>
      <vt:variant>
        <vt:lpwstr/>
      </vt:variant>
      <vt:variant>
        <vt:lpwstr>_Toc186130805</vt:lpwstr>
      </vt:variant>
      <vt:variant>
        <vt:i4>1966140</vt:i4>
      </vt:variant>
      <vt:variant>
        <vt:i4>911</vt:i4>
      </vt:variant>
      <vt:variant>
        <vt:i4>0</vt:i4>
      </vt:variant>
      <vt:variant>
        <vt:i4>5</vt:i4>
      </vt:variant>
      <vt:variant>
        <vt:lpwstr/>
      </vt:variant>
      <vt:variant>
        <vt:lpwstr>_Toc186130804</vt:lpwstr>
      </vt:variant>
      <vt:variant>
        <vt:i4>1966140</vt:i4>
      </vt:variant>
      <vt:variant>
        <vt:i4>905</vt:i4>
      </vt:variant>
      <vt:variant>
        <vt:i4>0</vt:i4>
      </vt:variant>
      <vt:variant>
        <vt:i4>5</vt:i4>
      </vt:variant>
      <vt:variant>
        <vt:lpwstr/>
      </vt:variant>
      <vt:variant>
        <vt:lpwstr>_Toc186130803</vt:lpwstr>
      </vt:variant>
      <vt:variant>
        <vt:i4>1966140</vt:i4>
      </vt:variant>
      <vt:variant>
        <vt:i4>899</vt:i4>
      </vt:variant>
      <vt:variant>
        <vt:i4>0</vt:i4>
      </vt:variant>
      <vt:variant>
        <vt:i4>5</vt:i4>
      </vt:variant>
      <vt:variant>
        <vt:lpwstr/>
      </vt:variant>
      <vt:variant>
        <vt:lpwstr>_Toc186130802</vt:lpwstr>
      </vt:variant>
      <vt:variant>
        <vt:i4>1966140</vt:i4>
      </vt:variant>
      <vt:variant>
        <vt:i4>893</vt:i4>
      </vt:variant>
      <vt:variant>
        <vt:i4>0</vt:i4>
      </vt:variant>
      <vt:variant>
        <vt:i4>5</vt:i4>
      </vt:variant>
      <vt:variant>
        <vt:lpwstr/>
      </vt:variant>
      <vt:variant>
        <vt:lpwstr>_Toc186130801</vt:lpwstr>
      </vt:variant>
      <vt:variant>
        <vt:i4>1966140</vt:i4>
      </vt:variant>
      <vt:variant>
        <vt:i4>887</vt:i4>
      </vt:variant>
      <vt:variant>
        <vt:i4>0</vt:i4>
      </vt:variant>
      <vt:variant>
        <vt:i4>5</vt:i4>
      </vt:variant>
      <vt:variant>
        <vt:lpwstr/>
      </vt:variant>
      <vt:variant>
        <vt:lpwstr>_Toc186130800</vt:lpwstr>
      </vt:variant>
      <vt:variant>
        <vt:i4>1507379</vt:i4>
      </vt:variant>
      <vt:variant>
        <vt:i4>881</vt:i4>
      </vt:variant>
      <vt:variant>
        <vt:i4>0</vt:i4>
      </vt:variant>
      <vt:variant>
        <vt:i4>5</vt:i4>
      </vt:variant>
      <vt:variant>
        <vt:lpwstr/>
      </vt:variant>
      <vt:variant>
        <vt:lpwstr>_Toc186130799</vt:lpwstr>
      </vt:variant>
      <vt:variant>
        <vt:i4>1507379</vt:i4>
      </vt:variant>
      <vt:variant>
        <vt:i4>875</vt:i4>
      </vt:variant>
      <vt:variant>
        <vt:i4>0</vt:i4>
      </vt:variant>
      <vt:variant>
        <vt:i4>5</vt:i4>
      </vt:variant>
      <vt:variant>
        <vt:lpwstr/>
      </vt:variant>
      <vt:variant>
        <vt:lpwstr>_Toc186130798</vt:lpwstr>
      </vt:variant>
      <vt:variant>
        <vt:i4>1507379</vt:i4>
      </vt:variant>
      <vt:variant>
        <vt:i4>869</vt:i4>
      </vt:variant>
      <vt:variant>
        <vt:i4>0</vt:i4>
      </vt:variant>
      <vt:variant>
        <vt:i4>5</vt:i4>
      </vt:variant>
      <vt:variant>
        <vt:lpwstr/>
      </vt:variant>
      <vt:variant>
        <vt:lpwstr>_Toc186130797</vt:lpwstr>
      </vt:variant>
      <vt:variant>
        <vt:i4>1507379</vt:i4>
      </vt:variant>
      <vt:variant>
        <vt:i4>863</vt:i4>
      </vt:variant>
      <vt:variant>
        <vt:i4>0</vt:i4>
      </vt:variant>
      <vt:variant>
        <vt:i4>5</vt:i4>
      </vt:variant>
      <vt:variant>
        <vt:lpwstr/>
      </vt:variant>
      <vt:variant>
        <vt:lpwstr>_Toc186130796</vt:lpwstr>
      </vt:variant>
      <vt:variant>
        <vt:i4>1507379</vt:i4>
      </vt:variant>
      <vt:variant>
        <vt:i4>857</vt:i4>
      </vt:variant>
      <vt:variant>
        <vt:i4>0</vt:i4>
      </vt:variant>
      <vt:variant>
        <vt:i4>5</vt:i4>
      </vt:variant>
      <vt:variant>
        <vt:lpwstr/>
      </vt:variant>
      <vt:variant>
        <vt:lpwstr>_Toc186130795</vt:lpwstr>
      </vt:variant>
      <vt:variant>
        <vt:i4>1507379</vt:i4>
      </vt:variant>
      <vt:variant>
        <vt:i4>851</vt:i4>
      </vt:variant>
      <vt:variant>
        <vt:i4>0</vt:i4>
      </vt:variant>
      <vt:variant>
        <vt:i4>5</vt:i4>
      </vt:variant>
      <vt:variant>
        <vt:lpwstr/>
      </vt:variant>
      <vt:variant>
        <vt:lpwstr>_Toc186130794</vt:lpwstr>
      </vt:variant>
      <vt:variant>
        <vt:i4>1507379</vt:i4>
      </vt:variant>
      <vt:variant>
        <vt:i4>845</vt:i4>
      </vt:variant>
      <vt:variant>
        <vt:i4>0</vt:i4>
      </vt:variant>
      <vt:variant>
        <vt:i4>5</vt:i4>
      </vt:variant>
      <vt:variant>
        <vt:lpwstr/>
      </vt:variant>
      <vt:variant>
        <vt:lpwstr>_Toc186130793</vt:lpwstr>
      </vt:variant>
      <vt:variant>
        <vt:i4>1507379</vt:i4>
      </vt:variant>
      <vt:variant>
        <vt:i4>839</vt:i4>
      </vt:variant>
      <vt:variant>
        <vt:i4>0</vt:i4>
      </vt:variant>
      <vt:variant>
        <vt:i4>5</vt:i4>
      </vt:variant>
      <vt:variant>
        <vt:lpwstr/>
      </vt:variant>
      <vt:variant>
        <vt:lpwstr>_Toc186130792</vt:lpwstr>
      </vt:variant>
      <vt:variant>
        <vt:i4>1507379</vt:i4>
      </vt:variant>
      <vt:variant>
        <vt:i4>833</vt:i4>
      </vt:variant>
      <vt:variant>
        <vt:i4>0</vt:i4>
      </vt:variant>
      <vt:variant>
        <vt:i4>5</vt:i4>
      </vt:variant>
      <vt:variant>
        <vt:lpwstr/>
      </vt:variant>
      <vt:variant>
        <vt:lpwstr>_Toc186130791</vt:lpwstr>
      </vt:variant>
      <vt:variant>
        <vt:i4>1507379</vt:i4>
      </vt:variant>
      <vt:variant>
        <vt:i4>827</vt:i4>
      </vt:variant>
      <vt:variant>
        <vt:i4>0</vt:i4>
      </vt:variant>
      <vt:variant>
        <vt:i4>5</vt:i4>
      </vt:variant>
      <vt:variant>
        <vt:lpwstr/>
      </vt:variant>
      <vt:variant>
        <vt:lpwstr>_Toc186130790</vt:lpwstr>
      </vt:variant>
      <vt:variant>
        <vt:i4>1441843</vt:i4>
      </vt:variant>
      <vt:variant>
        <vt:i4>821</vt:i4>
      </vt:variant>
      <vt:variant>
        <vt:i4>0</vt:i4>
      </vt:variant>
      <vt:variant>
        <vt:i4>5</vt:i4>
      </vt:variant>
      <vt:variant>
        <vt:lpwstr/>
      </vt:variant>
      <vt:variant>
        <vt:lpwstr>_Toc186130789</vt:lpwstr>
      </vt:variant>
      <vt:variant>
        <vt:i4>1441843</vt:i4>
      </vt:variant>
      <vt:variant>
        <vt:i4>815</vt:i4>
      </vt:variant>
      <vt:variant>
        <vt:i4>0</vt:i4>
      </vt:variant>
      <vt:variant>
        <vt:i4>5</vt:i4>
      </vt:variant>
      <vt:variant>
        <vt:lpwstr/>
      </vt:variant>
      <vt:variant>
        <vt:lpwstr>_Toc186130788</vt:lpwstr>
      </vt:variant>
      <vt:variant>
        <vt:i4>1441843</vt:i4>
      </vt:variant>
      <vt:variant>
        <vt:i4>809</vt:i4>
      </vt:variant>
      <vt:variant>
        <vt:i4>0</vt:i4>
      </vt:variant>
      <vt:variant>
        <vt:i4>5</vt:i4>
      </vt:variant>
      <vt:variant>
        <vt:lpwstr/>
      </vt:variant>
      <vt:variant>
        <vt:lpwstr>_Toc186130787</vt:lpwstr>
      </vt:variant>
      <vt:variant>
        <vt:i4>1441843</vt:i4>
      </vt:variant>
      <vt:variant>
        <vt:i4>803</vt:i4>
      </vt:variant>
      <vt:variant>
        <vt:i4>0</vt:i4>
      </vt:variant>
      <vt:variant>
        <vt:i4>5</vt:i4>
      </vt:variant>
      <vt:variant>
        <vt:lpwstr/>
      </vt:variant>
      <vt:variant>
        <vt:lpwstr>_Toc186130786</vt:lpwstr>
      </vt:variant>
      <vt:variant>
        <vt:i4>1441843</vt:i4>
      </vt:variant>
      <vt:variant>
        <vt:i4>797</vt:i4>
      </vt:variant>
      <vt:variant>
        <vt:i4>0</vt:i4>
      </vt:variant>
      <vt:variant>
        <vt:i4>5</vt:i4>
      </vt:variant>
      <vt:variant>
        <vt:lpwstr/>
      </vt:variant>
      <vt:variant>
        <vt:lpwstr>_Toc186130785</vt:lpwstr>
      </vt:variant>
      <vt:variant>
        <vt:i4>1441843</vt:i4>
      </vt:variant>
      <vt:variant>
        <vt:i4>791</vt:i4>
      </vt:variant>
      <vt:variant>
        <vt:i4>0</vt:i4>
      </vt:variant>
      <vt:variant>
        <vt:i4>5</vt:i4>
      </vt:variant>
      <vt:variant>
        <vt:lpwstr/>
      </vt:variant>
      <vt:variant>
        <vt:lpwstr>_Toc186130784</vt:lpwstr>
      </vt:variant>
      <vt:variant>
        <vt:i4>1441843</vt:i4>
      </vt:variant>
      <vt:variant>
        <vt:i4>785</vt:i4>
      </vt:variant>
      <vt:variant>
        <vt:i4>0</vt:i4>
      </vt:variant>
      <vt:variant>
        <vt:i4>5</vt:i4>
      </vt:variant>
      <vt:variant>
        <vt:lpwstr/>
      </vt:variant>
      <vt:variant>
        <vt:lpwstr>_Toc186130783</vt:lpwstr>
      </vt:variant>
      <vt:variant>
        <vt:i4>1441843</vt:i4>
      </vt:variant>
      <vt:variant>
        <vt:i4>779</vt:i4>
      </vt:variant>
      <vt:variant>
        <vt:i4>0</vt:i4>
      </vt:variant>
      <vt:variant>
        <vt:i4>5</vt:i4>
      </vt:variant>
      <vt:variant>
        <vt:lpwstr/>
      </vt:variant>
      <vt:variant>
        <vt:lpwstr>_Toc186130782</vt:lpwstr>
      </vt:variant>
      <vt:variant>
        <vt:i4>1441843</vt:i4>
      </vt:variant>
      <vt:variant>
        <vt:i4>773</vt:i4>
      </vt:variant>
      <vt:variant>
        <vt:i4>0</vt:i4>
      </vt:variant>
      <vt:variant>
        <vt:i4>5</vt:i4>
      </vt:variant>
      <vt:variant>
        <vt:lpwstr/>
      </vt:variant>
      <vt:variant>
        <vt:lpwstr>_Toc186130781</vt:lpwstr>
      </vt:variant>
      <vt:variant>
        <vt:i4>1441843</vt:i4>
      </vt:variant>
      <vt:variant>
        <vt:i4>767</vt:i4>
      </vt:variant>
      <vt:variant>
        <vt:i4>0</vt:i4>
      </vt:variant>
      <vt:variant>
        <vt:i4>5</vt:i4>
      </vt:variant>
      <vt:variant>
        <vt:lpwstr/>
      </vt:variant>
      <vt:variant>
        <vt:lpwstr>_Toc186130780</vt:lpwstr>
      </vt:variant>
      <vt:variant>
        <vt:i4>1638451</vt:i4>
      </vt:variant>
      <vt:variant>
        <vt:i4>761</vt:i4>
      </vt:variant>
      <vt:variant>
        <vt:i4>0</vt:i4>
      </vt:variant>
      <vt:variant>
        <vt:i4>5</vt:i4>
      </vt:variant>
      <vt:variant>
        <vt:lpwstr/>
      </vt:variant>
      <vt:variant>
        <vt:lpwstr>_Toc186130779</vt:lpwstr>
      </vt:variant>
      <vt:variant>
        <vt:i4>1638451</vt:i4>
      </vt:variant>
      <vt:variant>
        <vt:i4>755</vt:i4>
      </vt:variant>
      <vt:variant>
        <vt:i4>0</vt:i4>
      </vt:variant>
      <vt:variant>
        <vt:i4>5</vt:i4>
      </vt:variant>
      <vt:variant>
        <vt:lpwstr/>
      </vt:variant>
      <vt:variant>
        <vt:lpwstr>_Toc186130778</vt:lpwstr>
      </vt:variant>
      <vt:variant>
        <vt:i4>1638451</vt:i4>
      </vt:variant>
      <vt:variant>
        <vt:i4>749</vt:i4>
      </vt:variant>
      <vt:variant>
        <vt:i4>0</vt:i4>
      </vt:variant>
      <vt:variant>
        <vt:i4>5</vt:i4>
      </vt:variant>
      <vt:variant>
        <vt:lpwstr/>
      </vt:variant>
      <vt:variant>
        <vt:lpwstr>_Toc186130777</vt:lpwstr>
      </vt:variant>
      <vt:variant>
        <vt:i4>1638451</vt:i4>
      </vt:variant>
      <vt:variant>
        <vt:i4>743</vt:i4>
      </vt:variant>
      <vt:variant>
        <vt:i4>0</vt:i4>
      </vt:variant>
      <vt:variant>
        <vt:i4>5</vt:i4>
      </vt:variant>
      <vt:variant>
        <vt:lpwstr/>
      </vt:variant>
      <vt:variant>
        <vt:lpwstr>_Toc186130776</vt:lpwstr>
      </vt:variant>
      <vt:variant>
        <vt:i4>1638451</vt:i4>
      </vt:variant>
      <vt:variant>
        <vt:i4>737</vt:i4>
      </vt:variant>
      <vt:variant>
        <vt:i4>0</vt:i4>
      </vt:variant>
      <vt:variant>
        <vt:i4>5</vt:i4>
      </vt:variant>
      <vt:variant>
        <vt:lpwstr/>
      </vt:variant>
      <vt:variant>
        <vt:lpwstr>_Toc186130775</vt:lpwstr>
      </vt:variant>
      <vt:variant>
        <vt:i4>1638451</vt:i4>
      </vt:variant>
      <vt:variant>
        <vt:i4>731</vt:i4>
      </vt:variant>
      <vt:variant>
        <vt:i4>0</vt:i4>
      </vt:variant>
      <vt:variant>
        <vt:i4>5</vt:i4>
      </vt:variant>
      <vt:variant>
        <vt:lpwstr/>
      </vt:variant>
      <vt:variant>
        <vt:lpwstr>_Toc186130774</vt:lpwstr>
      </vt:variant>
      <vt:variant>
        <vt:i4>1638451</vt:i4>
      </vt:variant>
      <vt:variant>
        <vt:i4>725</vt:i4>
      </vt:variant>
      <vt:variant>
        <vt:i4>0</vt:i4>
      </vt:variant>
      <vt:variant>
        <vt:i4>5</vt:i4>
      </vt:variant>
      <vt:variant>
        <vt:lpwstr/>
      </vt:variant>
      <vt:variant>
        <vt:lpwstr>_Toc186130773</vt:lpwstr>
      </vt:variant>
      <vt:variant>
        <vt:i4>1638451</vt:i4>
      </vt:variant>
      <vt:variant>
        <vt:i4>719</vt:i4>
      </vt:variant>
      <vt:variant>
        <vt:i4>0</vt:i4>
      </vt:variant>
      <vt:variant>
        <vt:i4>5</vt:i4>
      </vt:variant>
      <vt:variant>
        <vt:lpwstr/>
      </vt:variant>
      <vt:variant>
        <vt:lpwstr>_Toc186130772</vt:lpwstr>
      </vt:variant>
      <vt:variant>
        <vt:i4>1638451</vt:i4>
      </vt:variant>
      <vt:variant>
        <vt:i4>713</vt:i4>
      </vt:variant>
      <vt:variant>
        <vt:i4>0</vt:i4>
      </vt:variant>
      <vt:variant>
        <vt:i4>5</vt:i4>
      </vt:variant>
      <vt:variant>
        <vt:lpwstr/>
      </vt:variant>
      <vt:variant>
        <vt:lpwstr>_Toc186130771</vt:lpwstr>
      </vt:variant>
      <vt:variant>
        <vt:i4>1638451</vt:i4>
      </vt:variant>
      <vt:variant>
        <vt:i4>707</vt:i4>
      </vt:variant>
      <vt:variant>
        <vt:i4>0</vt:i4>
      </vt:variant>
      <vt:variant>
        <vt:i4>5</vt:i4>
      </vt:variant>
      <vt:variant>
        <vt:lpwstr/>
      </vt:variant>
      <vt:variant>
        <vt:lpwstr>_Toc186130770</vt:lpwstr>
      </vt:variant>
      <vt:variant>
        <vt:i4>1572915</vt:i4>
      </vt:variant>
      <vt:variant>
        <vt:i4>701</vt:i4>
      </vt:variant>
      <vt:variant>
        <vt:i4>0</vt:i4>
      </vt:variant>
      <vt:variant>
        <vt:i4>5</vt:i4>
      </vt:variant>
      <vt:variant>
        <vt:lpwstr/>
      </vt:variant>
      <vt:variant>
        <vt:lpwstr>_Toc186130769</vt:lpwstr>
      </vt:variant>
      <vt:variant>
        <vt:i4>1572915</vt:i4>
      </vt:variant>
      <vt:variant>
        <vt:i4>695</vt:i4>
      </vt:variant>
      <vt:variant>
        <vt:i4>0</vt:i4>
      </vt:variant>
      <vt:variant>
        <vt:i4>5</vt:i4>
      </vt:variant>
      <vt:variant>
        <vt:lpwstr/>
      </vt:variant>
      <vt:variant>
        <vt:lpwstr>_Toc186130768</vt:lpwstr>
      </vt:variant>
      <vt:variant>
        <vt:i4>1572915</vt:i4>
      </vt:variant>
      <vt:variant>
        <vt:i4>689</vt:i4>
      </vt:variant>
      <vt:variant>
        <vt:i4>0</vt:i4>
      </vt:variant>
      <vt:variant>
        <vt:i4>5</vt:i4>
      </vt:variant>
      <vt:variant>
        <vt:lpwstr/>
      </vt:variant>
      <vt:variant>
        <vt:lpwstr>_Toc186130767</vt:lpwstr>
      </vt:variant>
      <vt:variant>
        <vt:i4>1572915</vt:i4>
      </vt:variant>
      <vt:variant>
        <vt:i4>683</vt:i4>
      </vt:variant>
      <vt:variant>
        <vt:i4>0</vt:i4>
      </vt:variant>
      <vt:variant>
        <vt:i4>5</vt:i4>
      </vt:variant>
      <vt:variant>
        <vt:lpwstr/>
      </vt:variant>
      <vt:variant>
        <vt:lpwstr>_Toc186130766</vt:lpwstr>
      </vt:variant>
      <vt:variant>
        <vt:i4>1572915</vt:i4>
      </vt:variant>
      <vt:variant>
        <vt:i4>677</vt:i4>
      </vt:variant>
      <vt:variant>
        <vt:i4>0</vt:i4>
      </vt:variant>
      <vt:variant>
        <vt:i4>5</vt:i4>
      </vt:variant>
      <vt:variant>
        <vt:lpwstr/>
      </vt:variant>
      <vt:variant>
        <vt:lpwstr>_Toc186130765</vt:lpwstr>
      </vt:variant>
      <vt:variant>
        <vt:i4>1572915</vt:i4>
      </vt:variant>
      <vt:variant>
        <vt:i4>671</vt:i4>
      </vt:variant>
      <vt:variant>
        <vt:i4>0</vt:i4>
      </vt:variant>
      <vt:variant>
        <vt:i4>5</vt:i4>
      </vt:variant>
      <vt:variant>
        <vt:lpwstr/>
      </vt:variant>
      <vt:variant>
        <vt:lpwstr>_Toc186130764</vt:lpwstr>
      </vt:variant>
      <vt:variant>
        <vt:i4>1572915</vt:i4>
      </vt:variant>
      <vt:variant>
        <vt:i4>665</vt:i4>
      </vt:variant>
      <vt:variant>
        <vt:i4>0</vt:i4>
      </vt:variant>
      <vt:variant>
        <vt:i4>5</vt:i4>
      </vt:variant>
      <vt:variant>
        <vt:lpwstr/>
      </vt:variant>
      <vt:variant>
        <vt:lpwstr>_Toc186130763</vt:lpwstr>
      </vt:variant>
      <vt:variant>
        <vt:i4>1572915</vt:i4>
      </vt:variant>
      <vt:variant>
        <vt:i4>659</vt:i4>
      </vt:variant>
      <vt:variant>
        <vt:i4>0</vt:i4>
      </vt:variant>
      <vt:variant>
        <vt:i4>5</vt:i4>
      </vt:variant>
      <vt:variant>
        <vt:lpwstr/>
      </vt:variant>
      <vt:variant>
        <vt:lpwstr>_Toc186130762</vt:lpwstr>
      </vt:variant>
      <vt:variant>
        <vt:i4>1572915</vt:i4>
      </vt:variant>
      <vt:variant>
        <vt:i4>653</vt:i4>
      </vt:variant>
      <vt:variant>
        <vt:i4>0</vt:i4>
      </vt:variant>
      <vt:variant>
        <vt:i4>5</vt:i4>
      </vt:variant>
      <vt:variant>
        <vt:lpwstr/>
      </vt:variant>
      <vt:variant>
        <vt:lpwstr>_Toc186130761</vt:lpwstr>
      </vt:variant>
      <vt:variant>
        <vt:i4>1572915</vt:i4>
      </vt:variant>
      <vt:variant>
        <vt:i4>647</vt:i4>
      </vt:variant>
      <vt:variant>
        <vt:i4>0</vt:i4>
      </vt:variant>
      <vt:variant>
        <vt:i4>5</vt:i4>
      </vt:variant>
      <vt:variant>
        <vt:lpwstr/>
      </vt:variant>
      <vt:variant>
        <vt:lpwstr>_Toc186130760</vt:lpwstr>
      </vt:variant>
      <vt:variant>
        <vt:i4>1441841</vt:i4>
      </vt:variant>
      <vt:variant>
        <vt:i4>437</vt:i4>
      </vt:variant>
      <vt:variant>
        <vt:i4>0</vt:i4>
      </vt:variant>
      <vt:variant>
        <vt:i4>5</vt:i4>
      </vt:variant>
      <vt:variant>
        <vt:lpwstr/>
      </vt:variant>
      <vt:variant>
        <vt:lpwstr>_Toc186130586</vt:lpwstr>
      </vt:variant>
      <vt:variant>
        <vt:i4>1441841</vt:i4>
      </vt:variant>
      <vt:variant>
        <vt:i4>431</vt:i4>
      </vt:variant>
      <vt:variant>
        <vt:i4>0</vt:i4>
      </vt:variant>
      <vt:variant>
        <vt:i4>5</vt:i4>
      </vt:variant>
      <vt:variant>
        <vt:lpwstr/>
      </vt:variant>
      <vt:variant>
        <vt:lpwstr>_Toc186130585</vt:lpwstr>
      </vt:variant>
      <vt:variant>
        <vt:i4>1441841</vt:i4>
      </vt:variant>
      <vt:variant>
        <vt:i4>425</vt:i4>
      </vt:variant>
      <vt:variant>
        <vt:i4>0</vt:i4>
      </vt:variant>
      <vt:variant>
        <vt:i4>5</vt:i4>
      </vt:variant>
      <vt:variant>
        <vt:lpwstr/>
      </vt:variant>
      <vt:variant>
        <vt:lpwstr>_Toc186130584</vt:lpwstr>
      </vt:variant>
      <vt:variant>
        <vt:i4>1441841</vt:i4>
      </vt:variant>
      <vt:variant>
        <vt:i4>419</vt:i4>
      </vt:variant>
      <vt:variant>
        <vt:i4>0</vt:i4>
      </vt:variant>
      <vt:variant>
        <vt:i4>5</vt:i4>
      </vt:variant>
      <vt:variant>
        <vt:lpwstr/>
      </vt:variant>
      <vt:variant>
        <vt:lpwstr>_Toc186130583</vt:lpwstr>
      </vt:variant>
      <vt:variant>
        <vt:i4>1441841</vt:i4>
      </vt:variant>
      <vt:variant>
        <vt:i4>413</vt:i4>
      </vt:variant>
      <vt:variant>
        <vt:i4>0</vt:i4>
      </vt:variant>
      <vt:variant>
        <vt:i4>5</vt:i4>
      </vt:variant>
      <vt:variant>
        <vt:lpwstr/>
      </vt:variant>
      <vt:variant>
        <vt:lpwstr>_Toc186130582</vt:lpwstr>
      </vt:variant>
      <vt:variant>
        <vt:i4>1441841</vt:i4>
      </vt:variant>
      <vt:variant>
        <vt:i4>407</vt:i4>
      </vt:variant>
      <vt:variant>
        <vt:i4>0</vt:i4>
      </vt:variant>
      <vt:variant>
        <vt:i4>5</vt:i4>
      </vt:variant>
      <vt:variant>
        <vt:lpwstr/>
      </vt:variant>
      <vt:variant>
        <vt:lpwstr>_Toc186130581</vt:lpwstr>
      </vt:variant>
      <vt:variant>
        <vt:i4>1441841</vt:i4>
      </vt:variant>
      <vt:variant>
        <vt:i4>401</vt:i4>
      </vt:variant>
      <vt:variant>
        <vt:i4>0</vt:i4>
      </vt:variant>
      <vt:variant>
        <vt:i4>5</vt:i4>
      </vt:variant>
      <vt:variant>
        <vt:lpwstr/>
      </vt:variant>
      <vt:variant>
        <vt:lpwstr>_Toc186130580</vt:lpwstr>
      </vt:variant>
      <vt:variant>
        <vt:i4>1638449</vt:i4>
      </vt:variant>
      <vt:variant>
        <vt:i4>395</vt:i4>
      </vt:variant>
      <vt:variant>
        <vt:i4>0</vt:i4>
      </vt:variant>
      <vt:variant>
        <vt:i4>5</vt:i4>
      </vt:variant>
      <vt:variant>
        <vt:lpwstr/>
      </vt:variant>
      <vt:variant>
        <vt:lpwstr>_Toc186130579</vt:lpwstr>
      </vt:variant>
      <vt:variant>
        <vt:i4>1638449</vt:i4>
      </vt:variant>
      <vt:variant>
        <vt:i4>389</vt:i4>
      </vt:variant>
      <vt:variant>
        <vt:i4>0</vt:i4>
      </vt:variant>
      <vt:variant>
        <vt:i4>5</vt:i4>
      </vt:variant>
      <vt:variant>
        <vt:lpwstr/>
      </vt:variant>
      <vt:variant>
        <vt:lpwstr>_Toc186130578</vt:lpwstr>
      </vt:variant>
      <vt:variant>
        <vt:i4>1638449</vt:i4>
      </vt:variant>
      <vt:variant>
        <vt:i4>383</vt:i4>
      </vt:variant>
      <vt:variant>
        <vt:i4>0</vt:i4>
      </vt:variant>
      <vt:variant>
        <vt:i4>5</vt:i4>
      </vt:variant>
      <vt:variant>
        <vt:lpwstr/>
      </vt:variant>
      <vt:variant>
        <vt:lpwstr>_Toc186130577</vt:lpwstr>
      </vt:variant>
      <vt:variant>
        <vt:i4>1638449</vt:i4>
      </vt:variant>
      <vt:variant>
        <vt:i4>377</vt:i4>
      </vt:variant>
      <vt:variant>
        <vt:i4>0</vt:i4>
      </vt:variant>
      <vt:variant>
        <vt:i4>5</vt:i4>
      </vt:variant>
      <vt:variant>
        <vt:lpwstr/>
      </vt:variant>
      <vt:variant>
        <vt:lpwstr>_Toc186130576</vt:lpwstr>
      </vt:variant>
      <vt:variant>
        <vt:i4>1638449</vt:i4>
      </vt:variant>
      <vt:variant>
        <vt:i4>371</vt:i4>
      </vt:variant>
      <vt:variant>
        <vt:i4>0</vt:i4>
      </vt:variant>
      <vt:variant>
        <vt:i4>5</vt:i4>
      </vt:variant>
      <vt:variant>
        <vt:lpwstr/>
      </vt:variant>
      <vt:variant>
        <vt:lpwstr>_Toc186130575</vt:lpwstr>
      </vt:variant>
      <vt:variant>
        <vt:i4>1638449</vt:i4>
      </vt:variant>
      <vt:variant>
        <vt:i4>365</vt:i4>
      </vt:variant>
      <vt:variant>
        <vt:i4>0</vt:i4>
      </vt:variant>
      <vt:variant>
        <vt:i4>5</vt:i4>
      </vt:variant>
      <vt:variant>
        <vt:lpwstr/>
      </vt:variant>
      <vt:variant>
        <vt:lpwstr>_Toc186130574</vt:lpwstr>
      </vt:variant>
      <vt:variant>
        <vt:i4>1638449</vt:i4>
      </vt:variant>
      <vt:variant>
        <vt:i4>359</vt:i4>
      </vt:variant>
      <vt:variant>
        <vt:i4>0</vt:i4>
      </vt:variant>
      <vt:variant>
        <vt:i4>5</vt:i4>
      </vt:variant>
      <vt:variant>
        <vt:lpwstr/>
      </vt:variant>
      <vt:variant>
        <vt:lpwstr>_Toc186130573</vt:lpwstr>
      </vt:variant>
      <vt:variant>
        <vt:i4>1638449</vt:i4>
      </vt:variant>
      <vt:variant>
        <vt:i4>353</vt:i4>
      </vt:variant>
      <vt:variant>
        <vt:i4>0</vt:i4>
      </vt:variant>
      <vt:variant>
        <vt:i4>5</vt:i4>
      </vt:variant>
      <vt:variant>
        <vt:lpwstr/>
      </vt:variant>
      <vt:variant>
        <vt:lpwstr>_Toc186130572</vt:lpwstr>
      </vt:variant>
      <vt:variant>
        <vt:i4>1638449</vt:i4>
      </vt:variant>
      <vt:variant>
        <vt:i4>347</vt:i4>
      </vt:variant>
      <vt:variant>
        <vt:i4>0</vt:i4>
      </vt:variant>
      <vt:variant>
        <vt:i4>5</vt:i4>
      </vt:variant>
      <vt:variant>
        <vt:lpwstr/>
      </vt:variant>
      <vt:variant>
        <vt:lpwstr>_Toc186130571</vt:lpwstr>
      </vt:variant>
      <vt:variant>
        <vt:i4>1638449</vt:i4>
      </vt:variant>
      <vt:variant>
        <vt:i4>341</vt:i4>
      </vt:variant>
      <vt:variant>
        <vt:i4>0</vt:i4>
      </vt:variant>
      <vt:variant>
        <vt:i4>5</vt:i4>
      </vt:variant>
      <vt:variant>
        <vt:lpwstr/>
      </vt:variant>
      <vt:variant>
        <vt:lpwstr>_Toc186130570</vt:lpwstr>
      </vt:variant>
      <vt:variant>
        <vt:i4>1572913</vt:i4>
      </vt:variant>
      <vt:variant>
        <vt:i4>335</vt:i4>
      </vt:variant>
      <vt:variant>
        <vt:i4>0</vt:i4>
      </vt:variant>
      <vt:variant>
        <vt:i4>5</vt:i4>
      </vt:variant>
      <vt:variant>
        <vt:lpwstr/>
      </vt:variant>
      <vt:variant>
        <vt:lpwstr>_Toc186130569</vt:lpwstr>
      </vt:variant>
      <vt:variant>
        <vt:i4>1572913</vt:i4>
      </vt:variant>
      <vt:variant>
        <vt:i4>329</vt:i4>
      </vt:variant>
      <vt:variant>
        <vt:i4>0</vt:i4>
      </vt:variant>
      <vt:variant>
        <vt:i4>5</vt:i4>
      </vt:variant>
      <vt:variant>
        <vt:lpwstr/>
      </vt:variant>
      <vt:variant>
        <vt:lpwstr>_Toc186130568</vt:lpwstr>
      </vt:variant>
      <vt:variant>
        <vt:i4>1572913</vt:i4>
      </vt:variant>
      <vt:variant>
        <vt:i4>323</vt:i4>
      </vt:variant>
      <vt:variant>
        <vt:i4>0</vt:i4>
      </vt:variant>
      <vt:variant>
        <vt:i4>5</vt:i4>
      </vt:variant>
      <vt:variant>
        <vt:lpwstr/>
      </vt:variant>
      <vt:variant>
        <vt:lpwstr>_Toc186130567</vt:lpwstr>
      </vt:variant>
      <vt:variant>
        <vt:i4>1572913</vt:i4>
      </vt:variant>
      <vt:variant>
        <vt:i4>317</vt:i4>
      </vt:variant>
      <vt:variant>
        <vt:i4>0</vt:i4>
      </vt:variant>
      <vt:variant>
        <vt:i4>5</vt:i4>
      </vt:variant>
      <vt:variant>
        <vt:lpwstr/>
      </vt:variant>
      <vt:variant>
        <vt:lpwstr>_Toc186130566</vt:lpwstr>
      </vt:variant>
      <vt:variant>
        <vt:i4>1572913</vt:i4>
      </vt:variant>
      <vt:variant>
        <vt:i4>311</vt:i4>
      </vt:variant>
      <vt:variant>
        <vt:i4>0</vt:i4>
      </vt:variant>
      <vt:variant>
        <vt:i4>5</vt:i4>
      </vt:variant>
      <vt:variant>
        <vt:lpwstr/>
      </vt:variant>
      <vt:variant>
        <vt:lpwstr>_Toc186130565</vt:lpwstr>
      </vt:variant>
      <vt:variant>
        <vt:i4>1572913</vt:i4>
      </vt:variant>
      <vt:variant>
        <vt:i4>305</vt:i4>
      </vt:variant>
      <vt:variant>
        <vt:i4>0</vt:i4>
      </vt:variant>
      <vt:variant>
        <vt:i4>5</vt:i4>
      </vt:variant>
      <vt:variant>
        <vt:lpwstr/>
      </vt:variant>
      <vt:variant>
        <vt:lpwstr>_Toc186130564</vt:lpwstr>
      </vt:variant>
      <vt:variant>
        <vt:i4>1572913</vt:i4>
      </vt:variant>
      <vt:variant>
        <vt:i4>299</vt:i4>
      </vt:variant>
      <vt:variant>
        <vt:i4>0</vt:i4>
      </vt:variant>
      <vt:variant>
        <vt:i4>5</vt:i4>
      </vt:variant>
      <vt:variant>
        <vt:lpwstr/>
      </vt:variant>
      <vt:variant>
        <vt:lpwstr>_Toc186130563</vt:lpwstr>
      </vt:variant>
      <vt:variant>
        <vt:i4>1572913</vt:i4>
      </vt:variant>
      <vt:variant>
        <vt:i4>293</vt:i4>
      </vt:variant>
      <vt:variant>
        <vt:i4>0</vt:i4>
      </vt:variant>
      <vt:variant>
        <vt:i4>5</vt:i4>
      </vt:variant>
      <vt:variant>
        <vt:lpwstr/>
      </vt:variant>
      <vt:variant>
        <vt:lpwstr>_Toc186130562</vt:lpwstr>
      </vt:variant>
      <vt:variant>
        <vt:i4>1572913</vt:i4>
      </vt:variant>
      <vt:variant>
        <vt:i4>287</vt:i4>
      </vt:variant>
      <vt:variant>
        <vt:i4>0</vt:i4>
      </vt:variant>
      <vt:variant>
        <vt:i4>5</vt:i4>
      </vt:variant>
      <vt:variant>
        <vt:lpwstr/>
      </vt:variant>
      <vt:variant>
        <vt:lpwstr>_Toc186130561</vt:lpwstr>
      </vt:variant>
      <vt:variant>
        <vt:i4>1572913</vt:i4>
      </vt:variant>
      <vt:variant>
        <vt:i4>281</vt:i4>
      </vt:variant>
      <vt:variant>
        <vt:i4>0</vt:i4>
      </vt:variant>
      <vt:variant>
        <vt:i4>5</vt:i4>
      </vt:variant>
      <vt:variant>
        <vt:lpwstr/>
      </vt:variant>
      <vt:variant>
        <vt:lpwstr>_Toc186130560</vt:lpwstr>
      </vt:variant>
      <vt:variant>
        <vt:i4>1769521</vt:i4>
      </vt:variant>
      <vt:variant>
        <vt:i4>275</vt:i4>
      </vt:variant>
      <vt:variant>
        <vt:i4>0</vt:i4>
      </vt:variant>
      <vt:variant>
        <vt:i4>5</vt:i4>
      </vt:variant>
      <vt:variant>
        <vt:lpwstr/>
      </vt:variant>
      <vt:variant>
        <vt:lpwstr>_Toc186130559</vt:lpwstr>
      </vt:variant>
      <vt:variant>
        <vt:i4>1769521</vt:i4>
      </vt:variant>
      <vt:variant>
        <vt:i4>269</vt:i4>
      </vt:variant>
      <vt:variant>
        <vt:i4>0</vt:i4>
      </vt:variant>
      <vt:variant>
        <vt:i4>5</vt:i4>
      </vt:variant>
      <vt:variant>
        <vt:lpwstr/>
      </vt:variant>
      <vt:variant>
        <vt:lpwstr>_Toc186130558</vt:lpwstr>
      </vt:variant>
      <vt:variant>
        <vt:i4>1769521</vt:i4>
      </vt:variant>
      <vt:variant>
        <vt:i4>263</vt:i4>
      </vt:variant>
      <vt:variant>
        <vt:i4>0</vt:i4>
      </vt:variant>
      <vt:variant>
        <vt:i4>5</vt:i4>
      </vt:variant>
      <vt:variant>
        <vt:lpwstr/>
      </vt:variant>
      <vt:variant>
        <vt:lpwstr>_Toc186130557</vt:lpwstr>
      </vt:variant>
      <vt:variant>
        <vt:i4>1769521</vt:i4>
      </vt:variant>
      <vt:variant>
        <vt:i4>257</vt:i4>
      </vt:variant>
      <vt:variant>
        <vt:i4>0</vt:i4>
      </vt:variant>
      <vt:variant>
        <vt:i4>5</vt:i4>
      </vt:variant>
      <vt:variant>
        <vt:lpwstr/>
      </vt:variant>
      <vt:variant>
        <vt:lpwstr>_Toc186130556</vt:lpwstr>
      </vt:variant>
      <vt:variant>
        <vt:i4>1769521</vt:i4>
      </vt:variant>
      <vt:variant>
        <vt:i4>251</vt:i4>
      </vt:variant>
      <vt:variant>
        <vt:i4>0</vt:i4>
      </vt:variant>
      <vt:variant>
        <vt:i4>5</vt:i4>
      </vt:variant>
      <vt:variant>
        <vt:lpwstr/>
      </vt:variant>
      <vt:variant>
        <vt:lpwstr>_Toc186130555</vt:lpwstr>
      </vt:variant>
      <vt:variant>
        <vt:i4>1769521</vt:i4>
      </vt:variant>
      <vt:variant>
        <vt:i4>245</vt:i4>
      </vt:variant>
      <vt:variant>
        <vt:i4>0</vt:i4>
      </vt:variant>
      <vt:variant>
        <vt:i4>5</vt:i4>
      </vt:variant>
      <vt:variant>
        <vt:lpwstr/>
      </vt:variant>
      <vt:variant>
        <vt:lpwstr>_Toc186130554</vt:lpwstr>
      </vt:variant>
      <vt:variant>
        <vt:i4>1769521</vt:i4>
      </vt:variant>
      <vt:variant>
        <vt:i4>239</vt:i4>
      </vt:variant>
      <vt:variant>
        <vt:i4>0</vt:i4>
      </vt:variant>
      <vt:variant>
        <vt:i4>5</vt:i4>
      </vt:variant>
      <vt:variant>
        <vt:lpwstr/>
      </vt:variant>
      <vt:variant>
        <vt:lpwstr>_Toc186130553</vt:lpwstr>
      </vt:variant>
      <vt:variant>
        <vt:i4>1769521</vt:i4>
      </vt:variant>
      <vt:variant>
        <vt:i4>233</vt:i4>
      </vt:variant>
      <vt:variant>
        <vt:i4>0</vt:i4>
      </vt:variant>
      <vt:variant>
        <vt:i4>5</vt:i4>
      </vt:variant>
      <vt:variant>
        <vt:lpwstr/>
      </vt:variant>
      <vt:variant>
        <vt:lpwstr>_Toc186130552</vt:lpwstr>
      </vt:variant>
      <vt:variant>
        <vt:i4>1769521</vt:i4>
      </vt:variant>
      <vt:variant>
        <vt:i4>227</vt:i4>
      </vt:variant>
      <vt:variant>
        <vt:i4>0</vt:i4>
      </vt:variant>
      <vt:variant>
        <vt:i4>5</vt:i4>
      </vt:variant>
      <vt:variant>
        <vt:lpwstr/>
      </vt:variant>
      <vt:variant>
        <vt:lpwstr>_Toc186130551</vt:lpwstr>
      </vt:variant>
      <vt:variant>
        <vt:i4>1835063</vt:i4>
      </vt:variant>
      <vt:variant>
        <vt:i4>218</vt:i4>
      </vt:variant>
      <vt:variant>
        <vt:i4>0</vt:i4>
      </vt:variant>
      <vt:variant>
        <vt:i4>5</vt:i4>
      </vt:variant>
      <vt:variant>
        <vt:lpwstr/>
      </vt:variant>
      <vt:variant>
        <vt:lpwstr>_Toc186130323</vt:lpwstr>
      </vt:variant>
      <vt:variant>
        <vt:i4>1835063</vt:i4>
      </vt:variant>
      <vt:variant>
        <vt:i4>212</vt:i4>
      </vt:variant>
      <vt:variant>
        <vt:i4>0</vt:i4>
      </vt:variant>
      <vt:variant>
        <vt:i4>5</vt:i4>
      </vt:variant>
      <vt:variant>
        <vt:lpwstr/>
      </vt:variant>
      <vt:variant>
        <vt:lpwstr>_Toc186130322</vt:lpwstr>
      </vt:variant>
      <vt:variant>
        <vt:i4>1835063</vt:i4>
      </vt:variant>
      <vt:variant>
        <vt:i4>206</vt:i4>
      </vt:variant>
      <vt:variant>
        <vt:i4>0</vt:i4>
      </vt:variant>
      <vt:variant>
        <vt:i4>5</vt:i4>
      </vt:variant>
      <vt:variant>
        <vt:lpwstr/>
      </vt:variant>
      <vt:variant>
        <vt:lpwstr>_Toc186130321</vt:lpwstr>
      </vt:variant>
      <vt:variant>
        <vt:i4>1835063</vt:i4>
      </vt:variant>
      <vt:variant>
        <vt:i4>200</vt:i4>
      </vt:variant>
      <vt:variant>
        <vt:i4>0</vt:i4>
      </vt:variant>
      <vt:variant>
        <vt:i4>5</vt:i4>
      </vt:variant>
      <vt:variant>
        <vt:lpwstr/>
      </vt:variant>
      <vt:variant>
        <vt:lpwstr>_Toc186130320</vt:lpwstr>
      </vt:variant>
      <vt:variant>
        <vt:i4>2031671</vt:i4>
      </vt:variant>
      <vt:variant>
        <vt:i4>194</vt:i4>
      </vt:variant>
      <vt:variant>
        <vt:i4>0</vt:i4>
      </vt:variant>
      <vt:variant>
        <vt:i4>5</vt:i4>
      </vt:variant>
      <vt:variant>
        <vt:lpwstr/>
      </vt:variant>
      <vt:variant>
        <vt:lpwstr>_Toc186130319</vt:lpwstr>
      </vt:variant>
      <vt:variant>
        <vt:i4>2031671</vt:i4>
      </vt:variant>
      <vt:variant>
        <vt:i4>188</vt:i4>
      </vt:variant>
      <vt:variant>
        <vt:i4>0</vt:i4>
      </vt:variant>
      <vt:variant>
        <vt:i4>5</vt:i4>
      </vt:variant>
      <vt:variant>
        <vt:lpwstr/>
      </vt:variant>
      <vt:variant>
        <vt:lpwstr>_Toc186130318</vt:lpwstr>
      </vt:variant>
      <vt:variant>
        <vt:i4>2031671</vt:i4>
      </vt:variant>
      <vt:variant>
        <vt:i4>182</vt:i4>
      </vt:variant>
      <vt:variant>
        <vt:i4>0</vt:i4>
      </vt:variant>
      <vt:variant>
        <vt:i4>5</vt:i4>
      </vt:variant>
      <vt:variant>
        <vt:lpwstr/>
      </vt:variant>
      <vt:variant>
        <vt:lpwstr>_Toc186130317</vt:lpwstr>
      </vt:variant>
      <vt:variant>
        <vt:i4>2031671</vt:i4>
      </vt:variant>
      <vt:variant>
        <vt:i4>176</vt:i4>
      </vt:variant>
      <vt:variant>
        <vt:i4>0</vt:i4>
      </vt:variant>
      <vt:variant>
        <vt:i4>5</vt:i4>
      </vt:variant>
      <vt:variant>
        <vt:lpwstr/>
      </vt:variant>
      <vt:variant>
        <vt:lpwstr>_Toc186130316</vt:lpwstr>
      </vt:variant>
      <vt:variant>
        <vt:i4>2031671</vt:i4>
      </vt:variant>
      <vt:variant>
        <vt:i4>170</vt:i4>
      </vt:variant>
      <vt:variant>
        <vt:i4>0</vt:i4>
      </vt:variant>
      <vt:variant>
        <vt:i4>5</vt:i4>
      </vt:variant>
      <vt:variant>
        <vt:lpwstr/>
      </vt:variant>
      <vt:variant>
        <vt:lpwstr>_Toc186130315</vt:lpwstr>
      </vt:variant>
      <vt:variant>
        <vt:i4>2031671</vt:i4>
      </vt:variant>
      <vt:variant>
        <vt:i4>164</vt:i4>
      </vt:variant>
      <vt:variant>
        <vt:i4>0</vt:i4>
      </vt:variant>
      <vt:variant>
        <vt:i4>5</vt:i4>
      </vt:variant>
      <vt:variant>
        <vt:lpwstr/>
      </vt:variant>
      <vt:variant>
        <vt:lpwstr>_Toc186130314</vt:lpwstr>
      </vt:variant>
      <vt:variant>
        <vt:i4>2031671</vt:i4>
      </vt:variant>
      <vt:variant>
        <vt:i4>158</vt:i4>
      </vt:variant>
      <vt:variant>
        <vt:i4>0</vt:i4>
      </vt:variant>
      <vt:variant>
        <vt:i4>5</vt:i4>
      </vt:variant>
      <vt:variant>
        <vt:lpwstr/>
      </vt:variant>
      <vt:variant>
        <vt:lpwstr>_Toc186130313</vt:lpwstr>
      </vt:variant>
      <vt:variant>
        <vt:i4>2031671</vt:i4>
      </vt:variant>
      <vt:variant>
        <vt:i4>152</vt:i4>
      </vt:variant>
      <vt:variant>
        <vt:i4>0</vt:i4>
      </vt:variant>
      <vt:variant>
        <vt:i4>5</vt:i4>
      </vt:variant>
      <vt:variant>
        <vt:lpwstr/>
      </vt:variant>
      <vt:variant>
        <vt:lpwstr>_Toc186130312</vt:lpwstr>
      </vt:variant>
      <vt:variant>
        <vt:i4>2031671</vt:i4>
      </vt:variant>
      <vt:variant>
        <vt:i4>146</vt:i4>
      </vt:variant>
      <vt:variant>
        <vt:i4>0</vt:i4>
      </vt:variant>
      <vt:variant>
        <vt:i4>5</vt:i4>
      </vt:variant>
      <vt:variant>
        <vt:lpwstr/>
      </vt:variant>
      <vt:variant>
        <vt:lpwstr>_Toc186130311</vt:lpwstr>
      </vt:variant>
      <vt:variant>
        <vt:i4>2031671</vt:i4>
      </vt:variant>
      <vt:variant>
        <vt:i4>140</vt:i4>
      </vt:variant>
      <vt:variant>
        <vt:i4>0</vt:i4>
      </vt:variant>
      <vt:variant>
        <vt:i4>5</vt:i4>
      </vt:variant>
      <vt:variant>
        <vt:lpwstr/>
      </vt:variant>
      <vt:variant>
        <vt:lpwstr>_Toc186130310</vt:lpwstr>
      </vt:variant>
      <vt:variant>
        <vt:i4>1966135</vt:i4>
      </vt:variant>
      <vt:variant>
        <vt:i4>134</vt:i4>
      </vt:variant>
      <vt:variant>
        <vt:i4>0</vt:i4>
      </vt:variant>
      <vt:variant>
        <vt:i4>5</vt:i4>
      </vt:variant>
      <vt:variant>
        <vt:lpwstr/>
      </vt:variant>
      <vt:variant>
        <vt:lpwstr>_Toc186130309</vt:lpwstr>
      </vt:variant>
      <vt:variant>
        <vt:i4>1966135</vt:i4>
      </vt:variant>
      <vt:variant>
        <vt:i4>128</vt:i4>
      </vt:variant>
      <vt:variant>
        <vt:i4>0</vt:i4>
      </vt:variant>
      <vt:variant>
        <vt:i4>5</vt:i4>
      </vt:variant>
      <vt:variant>
        <vt:lpwstr/>
      </vt:variant>
      <vt:variant>
        <vt:lpwstr>_Toc186130308</vt:lpwstr>
      </vt:variant>
      <vt:variant>
        <vt:i4>1966135</vt:i4>
      </vt:variant>
      <vt:variant>
        <vt:i4>122</vt:i4>
      </vt:variant>
      <vt:variant>
        <vt:i4>0</vt:i4>
      </vt:variant>
      <vt:variant>
        <vt:i4>5</vt:i4>
      </vt:variant>
      <vt:variant>
        <vt:lpwstr/>
      </vt:variant>
      <vt:variant>
        <vt:lpwstr>_Toc186130307</vt:lpwstr>
      </vt:variant>
      <vt:variant>
        <vt:i4>1966135</vt:i4>
      </vt:variant>
      <vt:variant>
        <vt:i4>116</vt:i4>
      </vt:variant>
      <vt:variant>
        <vt:i4>0</vt:i4>
      </vt:variant>
      <vt:variant>
        <vt:i4>5</vt:i4>
      </vt:variant>
      <vt:variant>
        <vt:lpwstr/>
      </vt:variant>
      <vt:variant>
        <vt:lpwstr>_Toc186130306</vt:lpwstr>
      </vt:variant>
      <vt:variant>
        <vt:i4>1966135</vt:i4>
      </vt:variant>
      <vt:variant>
        <vt:i4>110</vt:i4>
      </vt:variant>
      <vt:variant>
        <vt:i4>0</vt:i4>
      </vt:variant>
      <vt:variant>
        <vt:i4>5</vt:i4>
      </vt:variant>
      <vt:variant>
        <vt:lpwstr/>
      </vt:variant>
      <vt:variant>
        <vt:lpwstr>_Toc186130305</vt:lpwstr>
      </vt:variant>
      <vt:variant>
        <vt:i4>1966135</vt:i4>
      </vt:variant>
      <vt:variant>
        <vt:i4>104</vt:i4>
      </vt:variant>
      <vt:variant>
        <vt:i4>0</vt:i4>
      </vt:variant>
      <vt:variant>
        <vt:i4>5</vt:i4>
      </vt:variant>
      <vt:variant>
        <vt:lpwstr/>
      </vt:variant>
      <vt:variant>
        <vt:lpwstr>_Toc186130304</vt:lpwstr>
      </vt:variant>
      <vt:variant>
        <vt:i4>1966135</vt:i4>
      </vt:variant>
      <vt:variant>
        <vt:i4>98</vt:i4>
      </vt:variant>
      <vt:variant>
        <vt:i4>0</vt:i4>
      </vt:variant>
      <vt:variant>
        <vt:i4>5</vt:i4>
      </vt:variant>
      <vt:variant>
        <vt:lpwstr/>
      </vt:variant>
      <vt:variant>
        <vt:lpwstr>_Toc186130303</vt:lpwstr>
      </vt:variant>
      <vt:variant>
        <vt:i4>1966135</vt:i4>
      </vt:variant>
      <vt:variant>
        <vt:i4>92</vt:i4>
      </vt:variant>
      <vt:variant>
        <vt:i4>0</vt:i4>
      </vt:variant>
      <vt:variant>
        <vt:i4>5</vt:i4>
      </vt:variant>
      <vt:variant>
        <vt:lpwstr/>
      </vt:variant>
      <vt:variant>
        <vt:lpwstr>_Toc186130302</vt:lpwstr>
      </vt:variant>
      <vt:variant>
        <vt:i4>1966135</vt:i4>
      </vt:variant>
      <vt:variant>
        <vt:i4>86</vt:i4>
      </vt:variant>
      <vt:variant>
        <vt:i4>0</vt:i4>
      </vt:variant>
      <vt:variant>
        <vt:i4>5</vt:i4>
      </vt:variant>
      <vt:variant>
        <vt:lpwstr/>
      </vt:variant>
      <vt:variant>
        <vt:lpwstr>_Toc186130301</vt:lpwstr>
      </vt:variant>
      <vt:variant>
        <vt:i4>1966135</vt:i4>
      </vt:variant>
      <vt:variant>
        <vt:i4>80</vt:i4>
      </vt:variant>
      <vt:variant>
        <vt:i4>0</vt:i4>
      </vt:variant>
      <vt:variant>
        <vt:i4>5</vt:i4>
      </vt:variant>
      <vt:variant>
        <vt:lpwstr/>
      </vt:variant>
      <vt:variant>
        <vt:lpwstr>_Toc186130300</vt:lpwstr>
      </vt:variant>
      <vt:variant>
        <vt:i4>1507382</vt:i4>
      </vt:variant>
      <vt:variant>
        <vt:i4>74</vt:i4>
      </vt:variant>
      <vt:variant>
        <vt:i4>0</vt:i4>
      </vt:variant>
      <vt:variant>
        <vt:i4>5</vt:i4>
      </vt:variant>
      <vt:variant>
        <vt:lpwstr/>
      </vt:variant>
      <vt:variant>
        <vt:lpwstr>_Toc186130299</vt:lpwstr>
      </vt:variant>
      <vt:variant>
        <vt:i4>1507382</vt:i4>
      </vt:variant>
      <vt:variant>
        <vt:i4>68</vt:i4>
      </vt:variant>
      <vt:variant>
        <vt:i4>0</vt:i4>
      </vt:variant>
      <vt:variant>
        <vt:i4>5</vt:i4>
      </vt:variant>
      <vt:variant>
        <vt:lpwstr/>
      </vt:variant>
      <vt:variant>
        <vt:lpwstr>_Toc186130298</vt:lpwstr>
      </vt:variant>
      <vt:variant>
        <vt:i4>1507382</vt:i4>
      </vt:variant>
      <vt:variant>
        <vt:i4>62</vt:i4>
      </vt:variant>
      <vt:variant>
        <vt:i4>0</vt:i4>
      </vt:variant>
      <vt:variant>
        <vt:i4>5</vt:i4>
      </vt:variant>
      <vt:variant>
        <vt:lpwstr/>
      </vt:variant>
      <vt:variant>
        <vt:lpwstr>_Toc186130297</vt:lpwstr>
      </vt:variant>
      <vt:variant>
        <vt:i4>1507382</vt:i4>
      </vt:variant>
      <vt:variant>
        <vt:i4>56</vt:i4>
      </vt:variant>
      <vt:variant>
        <vt:i4>0</vt:i4>
      </vt:variant>
      <vt:variant>
        <vt:i4>5</vt:i4>
      </vt:variant>
      <vt:variant>
        <vt:lpwstr/>
      </vt:variant>
      <vt:variant>
        <vt:lpwstr>_Toc186130296</vt:lpwstr>
      </vt:variant>
      <vt:variant>
        <vt:i4>1507382</vt:i4>
      </vt:variant>
      <vt:variant>
        <vt:i4>50</vt:i4>
      </vt:variant>
      <vt:variant>
        <vt:i4>0</vt:i4>
      </vt:variant>
      <vt:variant>
        <vt:i4>5</vt:i4>
      </vt:variant>
      <vt:variant>
        <vt:lpwstr/>
      </vt:variant>
      <vt:variant>
        <vt:lpwstr>_Toc186130295</vt:lpwstr>
      </vt:variant>
      <vt:variant>
        <vt:i4>1507382</vt:i4>
      </vt:variant>
      <vt:variant>
        <vt:i4>44</vt:i4>
      </vt:variant>
      <vt:variant>
        <vt:i4>0</vt:i4>
      </vt:variant>
      <vt:variant>
        <vt:i4>5</vt:i4>
      </vt:variant>
      <vt:variant>
        <vt:lpwstr/>
      </vt:variant>
      <vt:variant>
        <vt:lpwstr>_Toc186130294</vt:lpwstr>
      </vt:variant>
      <vt:variant>
        <vt:i4>1507382</vt:i4>
      </vt:variant>
      <vt:variant>
        <vt:i4>38</vt:i4>
      </vt:variant>
      <vt:variant>
        <vt:i4>0</vt:i4>
      </vt:variant>
      <vt:variant>
        <vt:i4>5</vt:i4>
      </vt:variant>
      <vt:variant>
        <vt:lpwstr/>
      </vt:variant>
      <vt:variant>
        <vt:lpwstr>_Toc186130293</vt:lpwstr>
      </vt:variant>
      <vt:variant>
        <vt:i4>1507382</vt:i4>
      </vt:variant>
      <vt:variant>
        <vt:i4>32</vt:i4>
      </vt:variant>
      <vt:variant>
        <vt:i4>0</vt:i4>
      </vt:variant>
      <vt:variant>
        <vt:i4>5</vt:i4>
      </vt:variant>
      <vt:variant>
        <vt:lpwstr/>
      </vt:variant>
      <vt:variant>
        <vt:lpwstr>_Toc186130292</vt:lpwstr>
      </vt:variant>
      <vt:variant>
        <vt:i4>1507382</vt:i4>
      </vt:variant>
      <vt:variant>
        <vt:i4>26</vt:i4>
      </vt:variant>
      <vt:variant>
        <vt:i4>0</vt:i4>
      </vt:variant>
      <vt:variant>
        <vt:i4>5</vt:i4>
      </vt:variant>
      <vt:variant>
        <vt:lpwstr/>
      </vt:variant>
      <vt:variant>
        <vt:lpwstr>_Toc186130291</vt:lpwstr>
      </vt:variant>
      <vt:variant>
        <vt:i4>1507382</vt:i4>
      </vt:variant>
      <vt:variant>
        <vt:i4>20</vt:i4>
      </vt:variant>
      <vt:variant>
        <vt:i4>0</vt:i4>
      </vt:variant>
      <vt:variant>
        <vt:i4>5</vt:i4>
      </vt:variant>
      <vt:variant>
        <vt:lpwstr/>
      </vt:variant>
      <vt:variant>
        <vt:lpwstr>_Toc186130290</vt:lpwstr>
      </vt:variant>
      <vt:variant>
        <vt:i4>1441846</vt:i4>
      </vt:variant>
      <vt:variant>
        <vt:i4>14</vt:i4>
      </vt:variant>
      <vt:variant>
        <vt:i4>0</vt:i4>
      </vt:variant>
      <vt:variant>
        <vt:i4>5</vt:i4>
      </vt:variant>
      <vt:variant>
        <vt:lpwstr/>
      </vt:variant>
      <vt:variant>
        <vt:lpwstr>_Toc186130289</vt:lpwstr>
      </vt:variant>
      <vt:variant>
        <vt:i4>1441846</vt:i4>
      </vt:variant>
      <vt:variant>
        <vt:i4>8</vt:i4>
      </vt:variant>
      <vt:variant>
        <vt:i4>0</vt:i4>
      </vt:variant>
      <vt:variant>
        <vt:i4>5</vt:i4>
      </vt:variant>
      <vt:variant>
        <vt:lpwstr/>
      </vt:variant>
      <vt:variant>
        <vt:lpwstr>_Toc186130288</vt:lpwstr>
      </vt:variant>
      <vt:variant>
        <vt:i4>1441846</vt:i4>
      </vt:variant>
      <vt:variant>
        <vt:i4>2</vt:i4>
      </vt:variant>
      <vt:variant>
        <vt:i4>0</vt:i4>
      </vt:variant>
      <vt:variant>
        <vt:i4>5</vt:i4>
      </vt:variant>
      <vt:variant>
        <vt:lpwstr/>
      </vt:variant>
      <vt:variant>
        <vt:lpwstr>_Toc186130287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Việt Lương</cp:lastModifiedBy>
  <cp:revision>1075</cp:revision>
  <dcterms:created xsi:type="dcterms:W3CDTF">2024-12-24T04:57:00Z</dcterms:created>
  <dcterms:modified xsi:type="dcterms:W3CDTF">2024-12-28T04:59:00Z</dcterms:modified>
</cp:coreProperties>
</file>