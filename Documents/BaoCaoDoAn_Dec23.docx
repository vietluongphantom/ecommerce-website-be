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20F86" w14:textId="77777777" w:rsidR="007569A2" w:rsidRDefault="00CE686F" w:rsidP="00C60A20">
      <w:pPr>
        <w:pStyle w:val="test"/>
        <w:rPr>
          <w:rFonts w:ascii="Times New Roman" w:eastAsia="Times New Roman" w:hAnsi="Times New Roman" w:cs="Times New Roman"/>
          <w:sz w:val="28"/>
          <w:szCs w:val="28"/>
        </w:rPr>
      </w:pPr>
      <w:r>
        <w:rPr>
          <w:noProof/>
        </w:rPr>
        <w:drawing>
          <wp:anchor distT="0" distB="0" distL="0" distR="0" simplePos="0" relativeHeight="251658241" behindDoc="1" locked="0" layoutInCell="1" hidden="0" allowOverlap="1" wp14:anchorId="30F4BB25" wp14:editId="2F7B4DAC">
            <wp:simplePos x="0" y="0"/>
            <wp:positionH relativeFrom="column">
              <wp:posOffset>-311785</wp:posOffset>
            </wp:positionH>
            <wp:positionV relativeFrom="paragraph">
              <wp:posOffset>44958</wp:posOffset>
            </wp:positionV>
            <wp:extent cx="6484620" cy="8686800"/>
            <wp:effectExtent l="9525" t="9525" r="9525" b="9525"/>
            <wp:wrapNone/>
            <wp:docPr id="27" name="image38.jpg" descr="khung doi"/>
            <wp:cNvGraphicFramePr/>
            <a:graphic xmlns:a="http://schemas.openxmlformats.org/drawingml/2006/main">
              <a:graphicData uri="http://schemas.openxmlformats.org/drawingml/2006/picture">
                <pic:pic xmlns:pic="http://schemas.openxmlformats.org/drawingml/2006/picture">
                  <pic:nvPicPr>
                    <pic:cNvPr id="0" name="image38.jpg" descr="khung doi"/>
                    <pic:cNvPicPr preferRelativeResize="0"/>
                  </pic:nvPicPr>
                  <pic:blipFill>
                    <a:blip r:embed="rId8"/>
                    <a:srcRect/>
                    <a:stretch>
                      <a:fillRect/>
                    </a:stretch>
                  </pic:blipFill>
                  <pic:spPr>
                    <a:xfrm>
                      <a:off x="0" y="0"/>
                      <a:ext cx="6484620" cy="8686800"/>
                    </a:xfrm>
                    <a:prstGeom prst="rect">
                      <a:avLst/>
                    </a:prstGeom>
                    <a:ln w="9525">
                      <a:solidFill>
                        <a:srgbClr val="0000FF"/>
                      </a:solidFill>
                      <a:prstDash val="solid"/>
                    </a:ln>
                  </pic:spPr>
                </pic:pic>
              </a:graphicData>
            </a:graphic>
          </wp:anchor>
        </w:drawing>
      </w:r>
    </w:p>
    <w:p w14:paraId="43F93A45" w14:textId="77777777" w:rsidR="007569A2" w:rsidRDefault="00CE686F">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HỌC VIỆN CÔNG NGHỆ BƯU CHÍNH VIỄN THÔNG</w:t>
      </w:r>
    </w:p>
    <w:p w14:paraId="56582965" w14:textId="77777777" w:rsidR="007569A2" w:rsidRDefault="00CE686F">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 1</w:t>
      </w:r>
    </w:p>
    <w:p w14:paraId="5B8A4311" w14:textId="77777777" w:rsidR="007569A2" w:rsidRDefault="00CE686F">
      <w:pPr>
        <w:spacing w:after="160" w:line="259" w:lineRule="auto"/>
        <w:jc w:val="center"/>
        <w:rPr>
          <w:rFonts w:ascii="Times New Roman" w:eastAsia="Times New Roman" w:hAnsi="Times New Roman" w:cs="Times New Roman"/>
          <w:sz w:val="28"/>
          <w:szCs w:val="28"/>
        </w:rPr>
      </w:pPr>
      <w:r>
        <w:rPr>
          <w:noProof/>
        </w:rPr>
        <mc:AlternateContent>
          <mc:Choice Requires="wpg">
            <w:drawing>
              <wp:anchor distT="0" distB="0" distL="114300" distR="114300" simplePos="0" relativeHeight="251658240" behindDoc="0" locked="0" layoutInCell="1" hidden="0" allowOverlap="1" wp14:anchorId="3BA8C198" wp14:editId="07777777">
                <wp:simplePos x="0" y="0"/>
                <wp:positionH relativeFrom="column">
                  <wp:posOffset>2044700</wp:posOffset>
                </wp:positionH>
                <wp:positionV relativeFrom="paragraph">
                  <wp:posOffset>88900</wp:posOffset>
                </wp:positionV>
                <wp:extent cx="1615041"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a14="http://schemas.microsoft.com/office/drawing/2010/main" xmlns:arto="http://schemas.microsoft.com/office/word/2006/arto"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xmlns:w16sdtfl="http://schemas.microsoft.com/office/word/2024/wordml/sdtformatlock">
            <w:drawing>
              <wp:anchor xmlns:wp14="http://schemas.microsoft.com/office/word/2010/wordprocessingDrawing" distT="0" distB="0" distL="114300" distR="114300" simplePos="0" relativeHeight="0" behindDoc="0" locked="0" layoutInCell="1" hidden="0" allowOverlap="1" wp14:anchorId="19D125BE" wp14:editId="7777777">
                <wp:simplePos x="0" y="0"/>
                <wp:positionH relativeFrom="column">
                  <wp:posOffset>2044700</wp:posOffset>
                </wp:positionH>
                <wp:positionV relativeFrom="paragraph">
                  <wp:posOffset>88900</wp:posOffset>
                </wp:positionV>
                <wp:extent cx="1615041" cy="22225"/>
                <wp:effectExtent l="0" t="0" r="0" b="0"/>
                <wp:wrapNone/>
                <wp:docPr id="500686792"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1615041" cy="22225"/>
                        </a:xfrm>
                        <a:prstGeom prst="rect"/>
                        <a:ln/>
                      </pic:spPr>
                    </pic:pic>
                  </a:graphicData>
                </a:graphic>
              </wp:anchor>
            </w:drawing>
          </mc:Fallback>
        </mc:AlternateContent>
      </w:r>
    </w:p>
    <w:p w14:paraId="672A6659" w14:textId="77777777" w:rsidR="007569A2" w:rsidRDefault="00CE686F">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346F36B" wp14:editId="07777777">
            <wp:extent cx="1098713" cy="1429942"/>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098713" cy="1429942"/>
                    </a:xfrm>
                    <a:prstGeom prst="rect">
                      <a:avLst/>
                    </a:prstGeom>
                    <a:ln/>
                  </pic:spPr>
                </pic:pic>
              </a:graphicData>
            </a:graphic>
          </wp:inline>
        </w:drawing>
      </w:r>
    </w:p>
    <w:p w14:paraId="0A0EB888"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BÁO CÁO ĐỒ ÁN</w:t>
      </w:r>
    </w:p>
    <w:p w14:paraId="0038CBC0"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Phân tích thiết kế hệ thống</w:t>
      </w:r>
    </w:p>
    <w:p w14:paraId="3A94352D" w14:textId="77777777" w:rsidR="007569A2" w:rsidRDefault="00CE686F">
      <w:pPr>
        <w:spacing w:after="160" w:line="259"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Xây dựng website bán đồ điện tử </w:t>
      </w:r>
    </w:p>
    <w:p w14:paraId="0A37501D" w14:textId="77777777" w:rsidR="007569A2" w:rsidRDefault="007569A2">
      <w:pPr>
        <w:spacing w:after="160" w:line="259" w:lineRule="auto"/>
        <w:jc w:val="center"/>
        <w:rPr>
          <w:rFonts w:ascii="Times New Roman" w:eastAsia="Times New Roman" w:hAnsi="Times New Roman" w:cs="Times New Roman"/>
          <w:sz w:val="40"/>
          <w:szCs w:val="40"/>
        </w:rPr>
      </w:pPr>
    </w:p>
    <w:p w14:paraId="483323DC" w14:textId="77777777" w:rsidR="007569A2" w:rsidRDefault="00CE686F">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Giảng viên: Bùi Văn Kiên </w:t>
      </w:r>
    </w:p>
    <w:p w14:paraId="5DAB6C7B" w14:textId="77777777" w:rsidR="007569A2" w:rsidRDefault="007569A2">
      <w:pPr>
        <w:spacing w:after="160" w:line="259" w:lineRule="auto"/>
        <w:jc w:val="center"/>
        <w:rPr>
          <w:rFonts w:ascii="Times New Roman" w:eastAsia="Times New Roman" w:hAnsi="Times New Roman" w:cs="Times New Roman"/>
          <w:b/>
          <w:sz w:val="28"/>
          <w:szCs w:val="28"/>
        </w:rPr>
      </w:pPr>
    </w:p>
    <w:p w14:paraId="02EB378F" w14:textId="77777777" w:rsidR="007569A2" w:rsidRDefault="007569A2">
      <w:pPr>
        <w:spacing w:after="160" w:line="259" w:lineRule="auto"/>
        <w:jc w:val="center"/>
        <w:rPr>
          <w:rFonts w:ascii="Times New Roman" w:eastAsia="Times New Roman" w:hAnsi="Times New Roman" w:cs="Times New Roman"/>
          <w:b/>
          <w:sz w:val="28"/>
          <w:szCs w:val="28"/>
        </w:rPr>
      </w:pPr>
    </w:p>
    <w:p w14:paraId="07FD39E6" w14:textId="77777777" w:rsidR="007569A2" w:rsidRDefault="00CE686F">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Nguyễn Việt Lương</w:t>
      </w:r>
      <w:r>
        <w:rPr>
          <w:rFonts w:ascii="Times New Roman" w:eastAsia="Times New Roman" w:hAnsi="Times New Roman" w:cs="Times New Roman"/>
          <w:sz w:val="32"/>
          <w:szCs w:val="32"/>
        </w:rPr>
        <w:tab/>
        <w:t xml:space="preserve"> B20DCCN413</w:t>
      </w:r>
    </w:p>
    <w:p w14:paraId="1FAED605" w14:textId="77777777" w:rsidR="007569A2" w:rsidRDefault="00CE686F">
      <w:pPr>
        <w:spacing w:after="160" w:line="259"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Phạm Quốc Khánh</w:t>
      </w:r>
      <w:r>
        <w:rPr>
          <w:rFonts w:ascii="Times New Roman" w:eastAsia="Times New Roman" w:hAnsi="Times New Roman" w:cs="Times New Roman"/>
          <w:sz w:val="32"/>
          <w:szCs w:val="32"/>
        </w:rPr>
        <w:tab/>
        <w:t>B20DCCN378</w:t>
      </w:r>
    </w:p>
    <w:p w14:paraId="655F5E9F" w14:textId="77777777" w:rsidR="007569A2" w:rsidRDefault="00CE686F">
      <w:pPr>
        <w:spacing w:after="160" w:line="259" w:lineRule="auto"/>
        <w:rPr>
          <w:ins w:id="0" w:author="Việt Lương" w:date="2024-12-24T13:58:00Z" w16du:dateUtc="2024-12-24T06:58:00Z"/>
          <w:rFonts w:ascii="Times New Roman" w:eastAsia="Times New Roman" w:hAnsi="Times New Roman" w:cs="Times New Roman"/>
          <w:sz w:val="32"/>
          <w:szCs w:val="32"/>
          <w:lang w:val="en-US"/>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Lê Trung Kiên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B20DCCN354</w:t>
      </w:r>
    </w:p>
    <w:p w14:paraId="68FF2F82" w14:textId="77777777" w:rsidR="005B5724" w:rsidRDefault="005B5724">
      <w:pPr>
        <w:spacing w:after="160" w:line="259" w:lineRule="auto"/>
        <w:rPr>
          <w:ins w:id="1" w:author="Việt Lương" w:date="2024-12-24T13:58:00Z" w16du:dateUtc="2024-12-24T06:58:00Z"/>
          <w:rFonts w:ascii="Times New Roman" w:eastAsia="Times New Roman" w:hAnsi="Times New Roman" w:cs="Times New Roman"/>
          <w:sz w:val="32"/>
          <w:szCs w:val="32"/>
          <w:lang w:val="en-US"/>
        </w:rPr>
      </w:pPr>
    </w:p>
    <w:p w14:paraId="274DFE6C" w14:textId="77777777" w:rsidR="005B5724" w:rsidRDefault="005B5724">
      <w:pPr>
        <w:spacing w:after="160" w:line="259" w:lineRule="auto"/>
        <w:rPr>
          <w:ins w:id="2" w:author="Việt Lương" w:date="2024-12-24T13:58:00Z" w16du:dateUtc="2024-12-24T06:58:00Z"/>
          <w:rFonts w:ascii="Times New Roman" w:eastAsia="Times New Roman" w:hAnsi="Times New Roman" w:cs="Times New Roman"/>
          <w:sz w:val="32"/>
          <w:szCs w:val="32"/>
          <w:lang w:val="en-US"/>
        </w:rPr>
      </w:pPr>
    </w:p>
    <w:p w14:paraId="096479AB" w14:textId="69D8EBF1" w:rsidR="005B5724" w:rsidDel="00EB026B" w:rsidRDefault="005B5724" w:rsidP="00EB026B">
      <w:pPr>
        <w:spacing w:after="160" w:line="259" w:lineRule="auto"/>
        <w:jc w:val="center"/>
        <w:rPr>
          <w:ins w:id="3" w:author="Việt Lương" w:date="2024-12-24T13:58:00Z" w16du:dateUtc="2024-12-24T06:58:00Z"/>
          <w:del w:id="4" w:author="Kiên Lê Trung" w:date="2024-12-24T14:08:00Z" w16du:dateUtc="2024-12-24T07:08:00Z"/>
          <w:rFonts w:ascii="Times New Roman" w:eastAsia="Times New Roman" w:hAnsi="Times New Roman" w:cs="Times New Roman"/>
          <w:sz w:val="32"/>
          <w:szCs w:val="32"/>
          <w:lang w:val="en-US"/>
        </w:rPr>
        <w:pPrChange w:id="5" w:author="Kiên Lê Trung" w:date="2024-12-24T14:08:00Z" w16du:dateUtc="2024-12-24T07:08:00Z">
          <w:pPr>
            <w:spacing w:after="160" w:line="259" w:lineRule="auto"/>
          </w:pPr>
        </w:pPrChange>
      </w:pPr>
    </w:p>
    <w:p w14:paraId="01E21CA1" w14:textId="77777777" w:rsidR="005B5724" w:rsidDel="00EB026B" w:rsidRDefault="005B5724" w:rsidP="00EB026B">
      <w:pPr>
        <w:spacing w:after="160" w:line="259" w:lineRule="auto"/>
        <w:jc w:val="center"/>
        <w:rPr>
          <w:ins w:id="6" w:author="Việt Lương" w:date="2024-12-24T13:58:00Z" w16du:dateUtc="2024-12-24T06:58:00Z"/>
          <w:del w:id="7" w:author="Kiên Lê Trung" w:date="2024-12-24T14:08:00Z" w16du:dateUtc="2024-12-24T07:08:00Z"/>
          <w:rFonts w:ascii="Times New Roman" w:eastAsia="Times New Roman" w:hAnsi="Times New Roman" w:cs="Times New Roman"/>
          <w:sz w:val="32"/>
          <w:szCs w:val="32"/>
          <w:lang w:val="en-US"/>
        </w:rPr>
        <w:pPrChange w:id="8" w:author="Kiên Lê Trung" w:date="2024-12-24T14:08:00Z" w16du:dateUtc="2024-12-24T07:08:00Z">
          <w:pPr>
            <w:spacing w:after="160" w:line="259" w:lineRule="auto"/>
          </w:pPr>
        </w:pPrChange>
      </w:pPr>
    </w:p>
    <w:p w14:paraId="5EAA82E8" w14:textId="41E067C6" w:rsidR="005B5724" w:rsidRPr="00EB026B" w:rsidRDefault="005B5724" w:rsidP="00EB026B">
      <w:pPr>
        <w:spacing w:after="160" w:line="259" w:lineRule="auto"/>
        <w:jc w:val="center"/>
        <w:rPr>
          <w:moveTo w:id="9" w:author="Việt Lương" w:date="2024-12-24T13:58:00Z" w16du:dateUtc="2024-12-24T06:58:00Z"/>
          <w:rFonts w:ascii="Times New Roman" w:eastAsia="Times New Roman" w:hAnsi="Times New Roman" w:cs="Times New Roman"/>
          <w:sz w:val="32"/>
          <w:szCs w:val="32"/>
          <w:lang w:val="en-US"/>
          <w:rPrChange w:id="10" w:author="Kiên Lê Trung" w:date="2024-12-24T14:08:00Z" w16du:dateUtc="2024-12-24T07:08:00Z">
            <w:rPr>
              <w:moveTo w:id="11" w:author="Việt Lương" w:date="2024-12-24T13:58:00Z" w16du:dateUtc="2024-12-24T06:58:00Z"/>
              <w:rFonts w:ascii="Times New Roman" w:eastAsia="Times New Roman" w:hAnsi="Times New Roman" w:cs="Times New Roman"/>
              <w:b/>
              <w:i/>
              <w:sz w:val="28"/>
              <w:szCs w:val="28"/>
            </w:rPr>
          </w:rPrChange>
        </w:rPr>
        <w:pPrChange w:id="12" w:author="Kiên Lê Trung" w:date="2024-12-24T14:08:00Z" w16du:dateUtc="2024-12-24T07:08:00Z">
          <w:pPr>
            <w:spacing w:after="160" w:line="259" w:lineRule="auto"/>
          </w:pPr>
        </w:pPrChange>
      </w:pPr>
      <w:moveToRangeStart w:id="13" w:author="Việt Lương" w:date="2024-12-24T13:58:00Z" w:name="move185941109"/>
      <w:moveTo w:id="14" w:author="Việt Lương" w:date="2024-12-24T13:58:00Z" w16du:dateUtc="2024-12-24T06:58:00Z">
        <w:r>
          <w:rPr>
            <w:rFonts w:ascii="Times New Roman" w:eastAsia="Times New Roman" w:hAnsi="Times New Roman" w:cs="Times New Roman"/>
            <w:b/>
            <w:i/>
            <w:sz w:val="28"/>
            <w:szCs w:val="28"/>
          </w:rPr>
          <w:t>Hà Nội – 2024</w:t>
        </w:r>
      </w:moveTo>
    </w:p>
    <w:moveToRangeEnd w:id="13"/>
    <w:p w14:paraId="30D7DA48" w14:textId="4E6CF5F1" w:rsidR="005B5724" w:rsidRPr="005B5724" w:rsidRDefault="005B5724">
      <w:pPr>
        <w:spacing w:after="160" w:line="259" w:lineRule="auto"/>
        <w:rPr>
          <w:rFonts w:ascii="Times New Roman" w:eastAsia="Times New Roman" w:hAnsi="Times New Roman" w:cs="Times New Roman"/>
          <w:sz w:val="32"/>
          <w:szCs w:val="32"/>
          <w:lang w:val="en-US"/>
          <w:rPrChange w:id="15" w:author="Việt Lương" w:date="2024-12-24T13:58:00Z" w16du:dateUtc="2024-12-24T06:58:00Z">
            <w:rPr>
              <w:rFonts w:ascii="Times New Roman" w:eastAsia="Times New Roman" w:hAnsi="Times New Roman" w:cs="Times New Roman"/>
              <w:sz w:val="32"/>
              <w:szCs w:val="32"/>
            </w:rPr>
          </w:rPrChange>
        </w:rPr>
      </w:pPr>
    </w:p>
    <w:p w14:paraId="29D6B04F" w14:textId="6CE46B95" w:rsidR="007569A2" w:rsidRDefault="00EB026B" w:rsidP="006E382F">
      <w:pPr>
        <w:spacing w:after="160" w:line="259" w:lineRule="auto"/>
        <w:rPr>
          <w:del w:id="16" w:author="Việt Lương" w:date="2024-12-24T13:59:00Z" w16du:dateUtc="2024-12-24T06:59:00Z"/>
          <w:rFonts w:ascii="Times New Roman" w:eastAsia="Times New Roman" w:hAnsi="Times New Roman" w:cs="Times New Roman"/>
          <w:b/>
          <w:sz w:val="32"/>
          <w:szCs w:val="32"/>
        </w:rPr>
        <w:pPrChange w:id="17" w:author="Kiên Lê Trung" w:date="2024-12-24T14:20:00Z" w16du:dateUtc="2024-12-24T07:20:00Z">
          <w:pPr>
            <w:spacing w:after="160" w:line="259" w:lineRule="auto"/>
            <w:jc w:val="center"/>
          </w:pPr>
        </w:pPrChange>
      </w:pPr>
      <w:ins w:id="18" w:author="Kiên Lê Trung" w:date="2024-12-24T14:08:00Z" w16du:dateUtc="2024-12-24T07:08:00Z">
        <w:r>
          <w:rPr>
            <w:rFonts w:ascii="Times New Roman" w:eastAsia="Times New Roman" w:hAnsi="Times New Roman" w:cs="Times New Roman"/>
            <w:b/>
            <w:sz w:val="32"/>
            <w:szCs w:val="32"/>
            <w:lang w:val="en-US"/>
          </w:rPr>
          <w:t xml:space="preserve">           </w:t>
        </w:r>
      </w:ins>
      <w:del w:id="19" w:author="Việt Lương" w:date="2024-12-24T13:59:00Z" w16du:dateUtc="2024-12-24T06:59:00Z">
        <w:r w:rsidR="00CE686F">
          <w:rPr>
            <w:rFonts w:ascii="Times New Roman" w:eastAsia="Times New Roman" w:hAnsi="Times New Roman" w:cs="Times New Roman"/>
            <w:b/>
            <w:sz w:val="32"/>
            <w:szCs w:val="32"/>
          </w:rPr>
          <w:delText xml:space="preserve"> </w:delText>
        </w:r>
      </w:del>
    </w:p>
    <w:p w14:paraId="0A6959E7" w14:textId="77777777" w:rsidR="007569A2" w:rsidDel="00F277CB" w:rsidRDefault="00CE686F" w:rsidP="00475E2F">
      <w:pPr>
        <w:spacing w:after="160" w:line="259" w:lineRule="auto"/>
        <w:rPr>
          <w:del w:id="20" w:author="Kiên Lê Trung" w:date="2024-12-24T13:55:00Z" w16du:dateUtc="2024-12-24T06:55:00Z"/>
          <w:rFonts w:ascii="Times New Roman" w:eastAsia="Times New Roman" w:hAnsi="Times New Roman" w:cs="Times New Roman"/>
          <w:sz w:val="28"/>
          <w:szCs w:val="28"/>
        </w:rPr>
      </w:pPr>
      <w:del w:id="21" w:author="Kiên Lê Trung" w:date="2024-12-24T13:55:00Z" w16du:dateUtc="2024-12-24T06:55:00Z">
        <w:r w:rsidDel="00F277CB">
          <w:rPr>
            <w:rFonts w:ascii="Times New Roman" w:eastAsia="Times New Roman" w:hAnsi="Times New Roman" w:cs="Times New Roman"/>
            <w:sz w:val="28"/>
            <w:szCs w:val="28"/>
          </w:rPr>
          <w:delText xml:space="preserve"> </w:delText>
        </w:r>
      </w:del>
    </w:p>
    <w:p w14:paraId="6A05A809" w14:textId="77777777" w:rsidR="007569A2" w:rsidDel="00F277CB" w:rsidRDefault="007569A2" w:rsidP="006E382F">
      <w:pPr>
        <w:spacing w:after="160" w:line="259" w:lineRule="auto"/>
        <w:ind w:left="2880"/>
        <w:rPr>
          <w:del w:id="22" w:author="Kiên Lê Trung" w:date="2024-12-24T13:54:00Z" w16du:dateUtc="2024-12-24T06:54:00Z"/>
          <w:rFonts w:ascii="Times New Roman" w:eastAsia="Times New Roman" w:hAnsi="Times New Roman" w:cs="Times New Roman"/>
          <w:sz w:val="28"/>
          <w:szCs w:val="28"/>
        </w:rPr>
        <w:pPrChange w:id="23" w:author="Kiên Lê Trung" w:date="2024-12-24T14:20:00Z" w16du:dateUtc="2024-12-24T07:20:00Z">
          <w:pPr>
            <w:spacing w:after="160" w:line="259" w:lineRule="auto"/>
            <w:ind w:left="2880"/>
            <w:jc w:val="center"/>
          </w:pPr>
        </w:pPrChange>
      </w:pPr>
    </w:p>
    <w:p w14:paraId="5A39BBE3" w14:textId="77777777" w:rsidR="007569A2" w:rsidDel="00F277CB" w:rsidRDefault="007569A2" w:rsidP="006E382F">
      <w:pPr>
        <w:spacing w:after="160" w:line="259" w:lineRule="auto"/>
        <w:ind w:left="2880"/>
        <w:rPr>
          <w:del w:id="24" w:author="Kiên Lê Trung" w:date="2024-12-24T13:54:00Z" w16du:dateUtc="2024-12-24T06:54:00Z"/>
          <w:rFonts w:ascii="Times New Roman" w:eastAsia="Times New Roman" w:hAnsi="Times New Roman" w:cs="Times New Roman"/>
          <w:sz w:val="28"/>
          <w:szCs w:val="28"/>
        </w:rPr>
        <w:pPrChange w:id="25" w:author="Kiên Lê Trung" w:date="2024-12-24T14:20:00Z" w16du:dateUtc="2024-12-24T07:20:00Z">
          <w:pPr>
            <w:spacing w:after="160" w:line="259" w:lineRule="auto"/>
            <w:ind w:left="2880"/>
            <w:jc w:val="center"/>
          </w:pPr>
        </w:pPrChange>
      </w:pPr>
    </w:p>
    <w:p w14:paraId="41C8F396" w14:textId="77777777" w:rsidR="007569A2" w:rsidRPr="00F277CB" w:rsidDel="00F277CB" w:rsidRDefault="007569A2" w:rsidP="006E382F">
      <w:pPr>
        <w:spacing w:after="160" w:line="259" w:lineRule="auto"/>
        <w:rPr>
          <w:del w:id="26" w:author="Kiên Lê Trung" w:date="2024-12-24T13:55:00Z" w16du:dateUtc="2024-12-24T06:55:00Z"/>
          <w:rFonts w:ascii="Times New Roman" w:eastAsia="Times New Roman" w:hAnsi="Times New Roman" w:cs="Times New Roman"/>
          <w:sz w:val="28"/>
          <w:szCs w:val="28"/>
          <w:lang w:val="en-US"/>
          <w:rPrChange w:id="27" w:author="Kiên Lê Trung" w:date="2024-12-24T13:54:00Z" w16du:dateUtc="2024-12-24T06:54:00Z">
            <w:rPr>
              <w:del w:id="28" w:author="Kiên Lê Trung" w:date="2024-12-24T13:55:00Z" w16du:dateUtc="2024-12-24T06:55:00Z"/>
              <w:rFonts w:ascii="Times New Roman" w:eastAsia="Times New Roman" w:hAnsi="Times New Roman" w:cs="Times New Roman"/>
              <w:sz w:val="28"/>
              <w:szCs w:val="28"/>
            </w:rPr>
          </w:rPrChange>
        </w:rPr>
        <w:pPrChange w:id="29" w:author="Kiên Lê Trung" w:date="2024-12-24T14:20:00Z" w16du:dateUtc="2024-12-24T07:20:00Z">
          <w:pPr>
            <w:spacing w:after="160" w:line="259" w:lineRule="auto"/>
            <w:ind w:left="2880"/>
            <w:jc w:val="center"/>
          </w:pPr>
        </w:pPrChange>
      </w:pPr>
    </w:p>
    <w:p w14:paraId="41CDCBAE" w14:textId="6B01452D" w:rsidR="007569A2" w:rsidRDefault="00CE686F" w:rsidP="006E382F">
      <w:pPr>
        <w:spacing w:after="160" w:line="259" w:lineRule="auto"/>
        <w:rPr>
          <w:moveFrom w:id="30" w:author="Việt Lương" w:date="2024-12-24T13:58:00Z" w16du:dateUtc="2024-12-24T06:58:00Z"/>
          <w:rFonts w:ascii="Times New Roman" w:eastAsia="Times New Roman" w:hAnsi="Times New Roman" w:cs="Times New Roman"/>
          <w:b/>
          <w:i/>
          <w:sz w:val="28"/>
          <w:szCs w:val="28"/>
        </w:rPr>
        <w:pPrChange w:id="31" w:author="Kiên Lê Trung" w:date="2024-12-24T14:20:00Z" w16du:dateUtc="2024-12-24T07:20:00Z">
          <w:pPr>
            <w:spacing w:after="160" w:line="259" w:lineRule="auto"/>
            <w:jc w:val="center"/>
          </w:pPr>
        </w:pPrChange>
      </w:pPr>
      <w:moveFromRangeStart w:id="32" w:author="Việt Lương" w:date="2024-12-24T13:58:00Z" w:name="move185941109"/>
      <w:moveFrom w:id="33" w:author="Việt Lương" w:date="2024-12-24T13:58:00Z" w16du:dateUtc="2024-12-24T06:58:00Z">
        <w:r>
          <w:rPr>
            <w:rFonts w:ascii="Times New Roman" w:eastAsia="Times New Roman" w:hAnsi="Times New Roman" w:cs="Times New Roman"/>
            <w:b/>
            <w:i/>
            <w:sz w:val="28"/>
            <w:szCs w:val="28"/>
          </w:rPr>
          <w:t>Hà Nội – 2024</w:t>
        </w:r>
      </w:moveFrom>
    </w:p>
    <w:moveFromRangeEnd w:id="32"/>
    <w:p w14:paraId="4D558513" w14:textId="6FB36AF2" w:rsidR="008F2FAA" w:rsidDel="00FB6E60" w:rsidRDefault="008F2FAA" w:rsidP="00475E2F">
      <w:pPr>
        <w:rPr>
          <w:del w:id="34" w:author="Kiên Lê Trung" w:date="2024-12-24T13:54:00Z" w16du:dateUtc="2024-12-24T06:54:00Z"/>
          <w:rFonts w:ascii="Times New Roman" w:eastAsia="Times New Roman" w:hAnsi="Times New Roman" w:cs="Times New Roman"/>
          <w:color w:val="FF0000"/>
          <w:sz w:val="24"/>
          <w:szCs w:val="24"/>
          <w:highlight w:val="lightGray"/>
        </w:rPr>
      </w:pPr>
      <w:del w:id="35" w:author="Kiên Lê Trung" w:date="2024-12-24T13:54:00Z" w16du:dateUtc="2024-12-24T06:54:00Z">
        <w:r w:rsidDel="00FB6E60">
          <w:rPr>
            <w:rFonts w:ascii="Times New Roman" w:eastAsia="Times New Roman" w:hAnsi="Times New Roman" w:cs="Times New Roman"/>
            <w:color w:val="FF0000"/>
            <w:sz w:val="24"/>
            <w:szCs w:val="24"/>
            <w:highlight w:val="lightGray"/>
          </w:rPr>
          <w:br w:type="page"/>
        </w:r>
      </w:del>
    </w:p>
    <w:p w14:paraId="6446D418" w14:textId="3FFCC49B" w:rsidR="007569A2" w:rsidRDefault="00CE686F" w:rsidP="006E382F">
      <w:pPr>
        <w:spacing w:before="240" w:after="240"/>
        <w:rPr>
          <w:moveFrom w:id="36" w:author="Việt Lương" w:date="2024-12-24T13:58:00Z" w16du:dateUtc="2024-12-24T06:58:00Z"/>
          <w:rFonts w:ascii="Times New Roman" w:eastAsia="Times New Roman" w:hAnsi="Times New Roman" w:cs="Times New Roman"/>
          <w:b/>
          <w:sz w:val="24"/>
          <w:szCs w:val="24"/>
        </w:rPr>
        <w:pPrChange w:id="37" w:author="Kiên Lê Trung" w:date="2024-12-24T14:20:00Z" w16du:dateUtc="2024-12-24T07:20:00Z">
          <w:pPr>
            <w:spacing w:before="240" w:after="240"/>
            <w:jc w:val="center"/>
          </w:pPr>
        </w:pPrChange>
      </w:pPr>
      <w:moveFromRangeStart w:id="38" w:author="Việt Lương" w:date="2024-12-24T13:58:00Z" w:name="move185941155"/>
      <w:moveFrom w:id="39" w:author="Việt Lương" w:date="2024-12-24T13:58:00Z" w16du:dateUtc="2024-12-24T06:58:00Z">
        <w:r>
          <w:rPr>
            <w:rFonts w:ascii="Times New Roman" w:eastAsia="Times New Roman" w:hAnsi="Times New Roman" w:cs="Times New Roman"/>
            <w:b/>
            <w:sz w:val="24"/>
            <w:szCs w:val="24"/>
          </w:rPr>
          <w:t>NHẬN XÉT, ĐÁNH GIÁ, CHO ĐIỂM</w:t>
        </w:r>
      </w:moveFrom>
    </w:p>
    <w:p w14:paraId="57972BC0" w14:textId="69695ECD" w:rsidR="007569A2" w:rsidRDefault="00CE686F" w:rsidP="006E382F">
      <w:pPr>
        <w:spacing w:before="240" w:after="240"/>
        <w:rPr>
          <w:moveFrom w:id="40" w:author="Việt Lương" w:date="2024-12-24T13:58:00Z" w16du:dateUtc="2024-12-24T06:58:00Z"/>
          <w:rFonts w:ascii="Times New Roman" w:eastAsia="Times New Roman" w:hAnsi="Times New Roman" w:cs="Times New Roman"/>
          <w:b/>
          <w:sz w:val="24"/>
          <w:szCs w:val="24"/>
        </w:rPr>
        <w:pPrChange w:id="41" w:author="Kiên Lê Trung" w:date="2024-12-24T14:20:00Z" w16du:dateUtc="2024-12-24T07:20:00Z">
          <w:pPr>
            <w:spacing w:before="240" w:after="240"/>
            <w:jc w:val="center"/>
          </w:pPr>
        </w:pPrChange>
      </w:pPr>
      <w:moveFrom w:id="42" w:author="Việt Lương" w:date="2024-12-24T13:58:00Z" w16du:dateUtc="2024-12-24T06:58:00Z">
        <w:r>
          <w:rPr>
            <w:rFonts w:ascii="Times New Roman" w:eastAsia="Times New Roman" w:hAnsi="Times New Roman" w:cs="Times New Roman"/>
            <w:b/>
            <w:sz w:val="24"/>
            <w:szCs w:val="24"/>
          </w:rPr>
          <w:t>(Của giảng viên hướng dẫn)</w:t>
        </w:r>
      </w:moveFrom>
    </w:p>
    <w:p w14:paraId="25FFB5DE" w14:textId="24600837" w:rsidR="007569A2" w:rsidRDefault="00CE686F" w:rsidP="00475E2F">
      <w:pPr>
        <w:spacing w:before="240" w:after="240"/>
        <w:rPr>
          <w:moveFrom w:id="43" w:author="Việt Lương" w:date="2024-12-24T13:58:00Z" w16du:dateUtc="2024-12-24T06:58:00Z"/>
          <w:rFonts w:ascii="Times New Roman" w:eastAsia="Times New Roman" w:hAnsi="Times New Roman" w:cs="Times New Roman"/>
          <w:sz w:val="24"/>
          <w:szCs w:val="24"/>
        </w:rPr>
      </w:pPr>
      <w:moveFrom w:id="44" w:author="Việt Lương" w:date="2024-12-24T13:58:00Z" w16du:dateUtc="2024-12-24T06:58:00Z">
        <w:r>
          <w:rPr>
            <w:rFonts w:ascii="Times New Roman" w:eastAsia="Times New Roman" w:hAnsi="Times New Roman" w:cs="Times New Roman"/>
            <w:sz w:val="24"/>
            <w:szCs w:val="24"/>
          </w:rPr>
          <w:t>…………………………………………………………………………………………..</w:t>
        </w:r>
      </w:moveFrom>
    </w:p>
    <w:p w14:paraId="4E81FFAF" w14:textId="7E774503" w:rsidR="007569A2" w:rsidRDefault="00CE686F" w:rsidP="00475E2F">
      <w:pPr>
        <w:spacing w:before="240" w:after="240"/>
        <w:rPr>
          <w:moveFrom w:id="45" w:author="Việt Lương" w:date="2024-12-24T13:58:00Z" w16du:dateUtc="2024-12-24T06:58:00Z"/>
          <w:rFonts w:ascii="Times New Roman" w:eastAsia="Times New Roman" w:hAnsi="Times New Roman" w:cs="Times New Roman"/>
          <w:sz w:val="24"/>
          <w:szCs w:val="24"/>
        </w:rPr>
      </w:pPr>
      <w:moveFrom w:id="46" w:author="Việt Lương" w:date="2024-12-24T13:58:00Z" w16du:dateUtc="2024-12-24T06:58:00Z">
        <w:r>
          <w:rPr>
            <w:rFonts w:ascii="Times New Roman" w:eastAsia="Times New Roman" w:hAnsi="Times New Roman" w:cs="Times New Roman"/>
            <w:sz w:val="24"/>
            <w:szCs w:val="24"/>
          </w:rPr>
          <w:t>…………………………………………………………………………………………..</w:t>
        </w:r>
      </w:moveFrom>
    </w:p>
    <w:p w14:paraId="26B6958B" w14:textId="42750510" w:rsidR="007569A2" w:rsidRDefault="00CE686F" w:rsidP="00475E2F">
      <w:pPr>
        <w:spacing w:before="240" w:after="240"/>
        <w:rPr>
          <w:moveFrom w:id="47" w:author="Việt Lương" w:date="2024-12-24T13:58:00Z" w16du:dateUtc="2024-12-24T06:58:00Z"/>
          <w:rFonts w:ascii="Times New Roman" w:eastAsia="Times New Roman" w:hAnsi="Times New Roman" w:cs="Times New Roman"/>
          <w:sz w:val="24"/>
          <w:szCs w:val="24"/>
        </w:rPr>
      </w:pPr>
      <w:moveFrom w:id="48" w:author="Việt Lương" w:date="2024-12-24T13:58:00Z" w16du:dateUtc="2024-12-24T06:58:00Z">
        <w:r>
          <w:rPr>
            <w:rFonts w:ascii="Times New Roman" w:eastAsia="Times New Roman" w:hAnsi="Times New Roman" w:cs="Times New Roman"/>
            <w:sz w:val="24"/>
            <w:szCs w:val="24"/>
          </w:rPr>
          <w:t>…………………………………………………………………………………………..</w:t>
        </w:r>
      </w:moveFrom>
    </w:p>
    <w:p w14:paraId="125831BB" w14:textId="7FF7CFB5" w:rsidR="007569A2" w:rsidRDefault="00CE686F" w:rsidP="00475E2F">
      <w:pPr>
        <w:spacing w:before="240" w:after="240"/>
        <w:rPr>
          <w:moveFrom w:id="49" w:author="Việt Lương" w:date="2024-12-24T13:58:00Z" w16du:dateUtc="2024-12-24T06:58:00Z"/>
          <w:rFonts w:ascii="Times New Roman" w:eastAsia="Times New Roman" w:hAnsi="Times New Roman" w:cs="Times New Roman"/>
          <w:sz w:val="24"/>
          <w:szCs w:val="24"/>
        </w:rPr>
      </w:pPr>
      <w:moveFrom w:id="50" w:author="Việt Lương" w:date="2024-12-24T13:58:00Z" w16du:dateUtc="2024-12-24T06:58:00Z">
        <w:r>
          <w:rPr>
            <w:rFonts w:ascii="Times New Roman" w:eastAsia="Times New Roman" w:hAnsi="Times New Roman" w:cs="Times New Roman"/>
            <w:sz w:val="24"/>
            <w:szCs w:val="24"/>
          </w:rPr>
          <w:t>…………………………………………………………………………………………..</w:t>
        </w:r>
      </w:moveFrom>
    </w:p>
    <w:p w14:paraId="538D89B8" w14:textId="4C672B4E" w:rsidR="007569A2" w:rsidRDefault="00CE686F" w:rsidP="00475E2F">
      <w:pPr>
        <w:spacing w:before="240" w:after="240"/>
        <w:rPr>
          <w:moveFrom w:id="51" w:author="Việt Lương" w:date="2024-12-24T13:58:00Z" w16du:dateUtc="2024-12-24T06:58:00Z"/>
          <w:rFonts w:ascii="Times New Roman" w:eastAsia="Times New Roman" w:hAnsi="Times New Roman" w:cs="Times New Roman"/>
          <w:sz w:val="24"/>
          <w:szCs w:val="24"/>
        </w:rPr>
      </w:pPr>
      <w:moveFrom w:id="52" w:author="Việt Lương" w:date="2024-12-24T13:58:00Z" w16du:dateUtc="2024-12-24T06:58:00Z">
        <w:r>
          <w:rPr>
            <w:rFonts w:ascii="Times New Roman" w:eastAsia="Times New Roman" w:hAnsi="Times New Roman" w:cs="Times New Roman"/>
            <w:sz w:val="24"/>
            <w:szCs w:val="24"/>
          </w:rPr>
          <w:t>…………………………………………………………………………………………..</w:t>
        </w:r>
      </w:moveFrom>
    </w:p>
    <w:p w14:paraId="517F205B" w14:textId="53731DF1" w:rsidR="007569A2" w:rsidRDefault="00CE686F" w:rsidP="00475E2F">
      <w:pPr>
        <w:spacing w:before="240" w:after="240"/>
        <w:rPr>
          <w:moveFrom w:id="53" w:author="Việt Lương" w:date="2024-12-24T13:58:00Z" w16du:dateUtc="2024-12-24T06:58:00Z"/>
          <w:rFonts w:ascii="Times New Roman" w:eastAsia="Times New Roman" w:hAnsi="Times New Roman" w:cs="Times New Roman"/>
          <w:sz w:val="24"/>
          <w:szCs w:val="24"/>
        </w:rPr>
      </w:pPr>
      <w:moveFrom w:id="54" w:author="Việt Lương" w:date="2024-12-24T13:58:00Z" w16du:dateUtc="2024-12-24T06:58:00Z">
        <w:r>
          <w:rPr>
            <w:rFonts w:ascii="Times New Roman" w:eastAsia="Times New Roman" w:hAnsi="Times New Roman" w:cs="Times New Roman"/>
            <w:sz w:val="24"/>
            <w:szCs w:val="24"/>
          </w:rPr>
          <w:t>…………………………………………………………………………………………..</w:t>
        </w:r>
      </w:moveFrom>
    </w:p>
    <w:p w14:paraId="1D16582B" w14:textId="67A7937C" w:rsidR="007569A2" w:rsidRDefault="00CE686F" w:rsidP="00475E2F">
      <w:pPr>
        <w:spacing w:before="240" w:after="240"/>
        <w:rPr>
          <w:moveFrom w:id="55" w:author="Việt Lương" w:date="2024-12-24T13:58:00Z" w16du:dateUtc="2024-12-24T06:58:00Z"/>
          <w:rFonts w:ascii="Times New Roman" w:eastAsia="Times New Roman" w:hAnsi="Times New Roman" w:cs="Times New Roman"/>
          <w:sz w:val="24"/>
          <w:szCs w:val="24"/>
        </w:rPr>
      </w:pPr>
      <w:moveFrom w:id="56" w:author="Việt Lương" w:date="2024-12-24T13:58:00Z" w16du:dateUtc="2024-12-24T06:58:00Z">
        <w:r>
          <w:rPr>
            <w:rFonts w:ascii="Times New Roman" w:eastAsia="Times New Roman" w:hAnsi="Times New Roman" w:cs="Times New Roman"/>
            <w:sz w:val="24"/>
            <w:szCs w:val="24"/>
          </w:rPr>
          <w:t>…………………………………………………………………………………………..</w:t>
        </w:r>
      </w:moveFrom>
    </w:p>
    <w:p w14:paraId="49D29BDB" w14:textId="6C962E1F" w:rsidR="007569A2" w:rsidRDefault="00CE686F" w:rsidP="00475E2F">
      <w:pPr>
        <w:spacing w:before="240" w:after="240"/>
        <w:rPr>
          <w:moveFrom w:id="57" w:author="Việt Lương" w:date="2024-12-24T13:58:00Z" w16du:dateUtc="2024-12-24T06:58:00Z"/>
          <w:rFonts w:ascii="Times New Roman" w:eastAsia="Times New Roman" w:hAnsi="Times New Roman" w:cs="Times New Roman"/>
          <w:sz w:val="24"/>
          <w:szCs w:val="24"/>
        </w:rPr>
      </w:pPr>
      <w:moveFrom w:id="58" w:author="Việt Lương" w:date="2024-12-24T13:58:00Z" w16du:dateUtc="2024-12-24T06:58:00Z">
        <w:r>
          <w:rPr>
            <w:rFonts w:ascii="Times New Roman" w:eastAsia="Times New Roman" w:hAnsi="Times New Roman" w:cs="Times New Roman"/>
            <w:sz w:val="24"/>
            <w:szCs w:val="24"/>
          </w:rPr>
          <w:t>…………………………………………………………………………………………..</w:t>
        </w:r>
      </w:moveFrom>
    </w:p>
    <w:p w14:paraId="355AD062" w14:textId="0078D1EA" w:rsidR="007569A2" w:rsidRDefault="00CE686F" w:rsidP="00475E2F">
      <w:pPr>
        <w:spacing w:before="240" w:after="240"/>
        <w:rPr>
          <w:moveFrom w:id="59" w:author="Việt Lương" w:date="2024-12-24T13:58:00Z" w16du:dateUtc="2024-12-24T06:58:00Z"/>
          <w:rFonts w:ascii="Times New Roman" w:eastAsia="Times New Roman" w:hAnsi="Times New Roman" w:cs="Times New Roman"/>
          <w:sz w:val="24"/>
          <w:szCs w:val="24"/>
        </w:rPr>
      </w:pPr>
      <w:moveFrom w:id="60" w:author="Việt Lương" w:date="2024-12-24T13:58:00Z" w16du:dateUtc="2024-12-24T06:58:00Z">
        <w:r>
          <w:rPr>
            <w:rFonts w:ascii="Times New Roman" w:eastAsia="Times New Roman" w:hAnsi="Times New Roman" w:cs="Times New Roman"/>
            <w:sz w:val="24"/>
            <w:szCs w:val="24"/>
          </w:rPr>
          <w:t>…………………………………………………………………………………………..</w:t>
        </w:r>
      </w:moveFrom>
    </w:p>
    <w:p w14:paraId="1470783A" w14:textId="14DFBB06" w:rsidR="007569A2" w:rsidRDefault="00CE686F" w:rsidP="00475E2F">
      <w:pPr>
        <w:spacing w:before="240" w:after="240"/>
        <w:rPr>
          <w:moveFrom w:id="61" w:author="Việt Lương" w:date="2024-12-24T13:58:00Z" w16du:dateUtc="2024-12-24T06:58:00Z"/>
          <w:rFonts w:ascii="Times New Roman" w:eastAsia="Times New Roman" w:hAnsi="Times New Roman" w:cs="Times New Roman"/>
          <w:sz w:val="24"/>
          <w:szCs w:val="24"/>
        </w:rPr>
      </w:pPr>
      <w:moveFrom w:id="62" w:author="Việt Lương" w:date="2024-12-24T13:58:00Z" w16du:dateUtc="2024-12-24T06:58:00Z">
        <w:r>
          <w:rPr>
            <w:rFonts w:ascii="Times New Roman" w:eastAsia="Times New Roman" w:hAnsi="Times New Roman" w:cs="Times New Roman"/>
            <w:sz w:val="24"/>
            <w:szCs w:val="24"/>
          </w:rPr>
          <w:t>…………………………………………………………………………………………..</w:t>
        </w:r>
      </w:moveFrom>
    </w:p>
    <w:p w14:paraId="3C8BFFFE" w14:textId="083235F8" w:rsidR="007569A2" w:rsidRDefault="00CE686F" w:rsidP="00475E2F">
      <w:pPr>
        <w:spacing w:before="240" w:after="240"/>
        <w:rPr>
          <w:moveFrom w:id="63" w:author="Việt Lương" w:date="2024-12-24T13:58:00Z" w16du:dateUtc="2024-12-24T06:58:00Z"/>
          <w:rFonts w:ascii="Times New Roman" w:eastAsia="Times New Roman" w:hAnsi="Times New Roman" w:cs="Times New Roman"/>
          <w:sz w:val="24"/>
          <w:szCs w:val="24"/>
        </w:rPr>
      </w:pPr>
      <w:moveFrom w:id="64" w:author="Việt Lương" w:date="2024-12-24T13:58:00Z" w16du:dateUtc="2024-12-24T06:58:00Z">
        <w:r>
          <w:rPr>
            <w:rFonts w:ascii="Times New Roman" w:eastAsia="Times New Roman" w:hAnsi="Times New Roman" w:cs="Times New Roman"/>
            <w:sz w:val="24"/>
            <w:szCs w:val="24"/>
          </w:rPr>
          <w:t>…………………………………………………………………………………………..</w:t>
        </w:r>
      </w:moveFrom>
    </w:p>
    <w:p w14:paraId="74AF0B66" w14:textId="6CAC2EF4" w:rsidR="007569A2" w:rsidRDefault="00CE686F" w:rsidP="00475E2F">
      <w:pPr>
        <w:spacing w:before="240" w:after="240"/>
        <w:rPr>
          <w:moveFrom w:id="65" w:author="Việt Lương" w:date="2024-12-24T13:58:00Z" w16du:dateUtc="2024-12-24T06:58:00Z"/>
          <w:rFonts w:ascii="Times New Roman" w:eastAsia="Times New Roman" w:hAnsi="Times New Roman" w:cs="Times New Roman"/>
          <w:sz w:val="24"/>
          <w:szCs w:val="24"/>
        </w:rPr>
      </w:pPr>
      <w:moveFrom w:id="66" w:author="Việt Lương" w:date="2024-12-24T13:58:00Z" w16du:dateUtc="2024-12-24T06:58:00Z">
        <w:r>
          <w:rPr>
            <w:rFonts w:ascii="Times New Roman" w:eastAsia="Times New Roman" w:hAnsi="Times New Roman" w:cs="Times New Roman"/>
            <w:sz w:val="24"/>
            <w:szCs w:val="24"/>
          </w:rPr>
          <w:t>…………………………………………………………………………………………..</w:t>
        </w:r>
      </w:moveFrom>
    </w:p>
    <w:p w14:paraId="10696705" w14:textId="17A101A7" w:rsidR="007569A2" w:rsidRDefault="00CE686F" w:rsidP="00475E2F">
      <w:pPr>
        <w:spacing w:before="240" w:after="240"/>
        <w:rPr>
          <w:moveFrom w:id="67" w:author="Việt Lương" w:date="2024-12-24T13:58:00Z" w16du:dateUtc="2024-12-24T06:58:00Z"/>
          <w:rFonts w:ascii="Times New Roman" w:eastAsia="Times New Roman" w:hAnsi="Times New Roman" w:cs="Times New Roman"/>
          <w:sz w:val="24"/>
          <w:szCs w:val="24"/>
        </w:rPr>
      </w:pPr>
      <w:moveFrom w:id="68" w:author="Việt Lương" w:date="2024-12-24T13:58:00Z" w16du:dateUtc="2024-12-24T06:58:00Z">
        <w:r>
          <w:rPr>
            <w:rFonts w:ascii="Times New Roman" w:eastAsia="Times New Roman" w:hAnsi="Times New Roman" w:cs="Times New Roman"/>
            <w:sz w:val="24"/>
            <w:szCs w:val="24"/>
          </w:rPr>
          <w:t>…………………………………………………………………………………………..</w:t>
        </w:r>
      </w:moveFrom>
    </w:p>
    <w:p w14:paraId="5644E27B" w14:textId="3F01F027" w:rsidR="007569A2" w:rsidRDefault="00CE686F" w:rsidP="00475E2F">
      <w:pPr>
        <w:spacing w:before="240" w:after="240"/>
        <w:rPr>
          <w:moveFrom w:id="69" w:author="Việt Lương" w:date="2024-12-24T13:58:00Z" w16du:dateUtc="2024-12-24T06:58:00Z"/>
          <w:rFonts w:ascii="Times New Roman" w:eastAsia="Times New Roman" w:hAnsi="Times New Roman" w:cs="Times New Roman"/>
          <w:sz w:val="24"/>
          <w:szCs w:val="24"/>
        </w:rPr>
      </w:pPr>
      <w:moveFrom w:id="70" w:author="Việt Lương" w:date="2024-12-24T13:58:00Z" w16du:dateUtc="2024-12-24T06:58:00Z">
        <w:r>
          <w:rPr>
            <w:rFonts w:ascii="Times New Roman" w:eastAsia="Times New Roman" w:hAnsi="Times New Roman" w:cs="Times New Roman"/>
            <w:sz w:val="24"/>
            <w:szCs w:val="24"/>
          </w:rPr>
          <w:t>…………………………………………………………………………………………..</w:t>
        </w:r>
      </w:moveFrom>
    </w:p>
    <w:p w14:paraId="413FD80C" w14:textId="2CCB65FB" w:rsidR="007569A2" w:rsidRDefault="00CE686F" w:rsidP="00475E2F">
      <w:pPr>
        <w:spacing w:before="240" w:after="240"/>
        <w:rPr>
          <w:moveFrom w:id="71" w:author="Việt Lương" w:date="2024-12-24T13:58:00Z" w16du:dateUtc="2024-12-24T06:58:00Z"/>
          <w:rFonts w:ascii="Times New Roman" w:eastAsia="Times New Roman" w:hAnsi="Times New Roman" w:cs="Times New Roman"/>
          <w:sz w:val="24"/>
          <w:szCs w:val="24"/>
        </w:rPr>
      </w:pPr>
      <w:moveFrom w:id="72" w:author="Việt Lương" w:date="2024-12-24T13:58:00Z" w16du:dateUtc="2024-12-24T06:58:00Z">
        <w:r>
          <w:rPr>
            <w:rFonts w:ascii="Times New Roman" w:eastAsia="Times New Roman" w:hAnsi="Times New Roman" w:cs="Times New Roman"/>
            <w:sz w:val="24"/>
            <w:szCs w:val="24"/>
          </w:rPr>
          <w:t>…………………………………………………………………………………………..</w:t>
        </w:r>
      </w:moveFrom>
    </w:p>
    <w:p w14:paraId="2A5A5426" w14:textId="261A505A" w:rsidR="007569A2" w:rsidRDefault="00CE686F" w:rsidP="00475E2F">
      <w:pPr>
        <w:spacing w:before="240" w:after="240"/>
        <w:rPr>
          <w:moveFrom w:id="73" w:author="Việt Lương" w:date="2024-12-24T13:58:00Z" w16du:dateUtc="2024-12-24T06:58:00Z"/>
          <w:rFonts w:ascii="Times New Roman" w:eastAsia="Times New Roman" w:hAnsi="Times New Roman" w:cs="Times New Roman"/>
          <w:sz w:val="24"/>
          <w:szCs w:val="24"/>
        </w:rPr>
      </w:pPr>
      <w:moveFrom w:id="74" w:author="Việt Lương" w:date="2024-12-24T13:58:00Z" w16du:dateUtc="2024-12-24T06:58:00Z">
        <w:r>
          <w:rPr>
            <w:rFonts w:ascii="Times New Roman" w:eastAsia="Times New Roman" w:hAnsi="Times New Roman" w:cs="Times New Roman"/>
            <w:sz w:val="24"/>
            <w:szCs w:val="24"/>
          </w:rPr>
          <w:t>…………………………………………………………………………………………..</w:t>
        </w:r>
      </w:moveFrom>
    </w:p>
    <w:p w14:paraId="504D1DCA" w14:textId="5FFF37AE" w:rsidR="007569A2" w:rsidRDefault="00CE686F" w:rsidP="00475E2F">
      <w:pPr>
        <w:spacing w:before="240" w:after="240"/>
        <w:rPr>
          <w:moveFrom w:id="75" w:author="Việt Lương" w:date="2024-12-24T13:58:00Z" w16du:dateUtc="2024-12-24T06:58:00Z"/>
          <w:rFonts w:ascii="Times New Roman" w:eastAsia="Times New Roman" w:hAnsi="Times New Roman" w:cs="Times New Roman"/>
          <w:sz w:val="24"/>
          <w:szCs w:val="24"/>
        </w:rPr>
      </w:pPr>
      <w:moveFrom w:id="76" w:author="Việt Lương" w:date="2024-12-24T13:58:00Z" w16du:dateUtc="2024-12-24T06:58:00Z">
        <w:r>
          <w:rPr>
            <w:rFonts w:ascii="Times New Roman" w:eastAsia="Times New Roman" w:hAnsi="Times New Roman" w:cs="Times New Roman"/>
            <w:sz w:val="24"/>
            <w:szCs w:val="24"/>
          </w:rPr>
          <w:t xml:space="preserve">………………………………………………………………………………………….. </w:t>
        </w:r>
      </w:moveFrom>
    </w:p>
    <w:p w14:paraId="359037AA" w14:textId="180856EA" w:rsidR="007569A2" w:rsidRDefault="00CE686F" w:rsidP="00475E2F">
      <w:pPr>
        <w:spacing w:before="240" w:after="240"/>
        <w:rPr>
          <w:moveFrom w:id="77" w:author="Việt Lương" w:date="2024-12-24T13:58:00Z" w16du:dateUtc="2024-12-24T06:58:00Z"/>
          <w:rFonts w:ascii="Times New Roman" w:eastAsia="Times New Roman" w:hAnsi="Times New Roman" w:cs="Times New Roman"/>
          <w:sz w:val="24"/>
          <w:szCs w:val="24"/>
        </w:rPr>
      </w:pPr>
      <w:moveFrom w:id="78" w:author="Việt Lương" w:date="2024-12-24T13:58:00Z" w16du:dateUtc="2024-12-24T06:58:00Z">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moveFrom>
    </w:p>
    <w:p w14:paraId="3FFE5CA6" w14:textId="0582E955" w:rsidR="007569A2" w:rsidRDefault="00CE686F" w:rsidP="00475E2F">
      <w:pPr>
        <w:spacing w:before="240" w:after="240"/>
        <w:rPr>
          <w:moveFrom w:id="79" w:author="Việt Lương" w:date="2024-12-24T13:58:00Z" w16du:dateUtc="2024-12-24T06:58:00Z"/>
          <w:rFonts w:ascii="Times New Roman" w:eastAsia="Times New Roman" w:hAnsi="Times New Roman" w:cs="Times New Roman"/>
          <w:sz w:val="24"/>
          <w:szCs w:val="24"/>
        </w:rPr>
      </w:pPr>
      <w:moveFrom w:id="80" w:author="Việt Lương" w:date="2024-12-24T13:58:00Z" w16du:dateUtc="2024-12-24T06:58:00Z">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moveFrom>
    </w:p>
    <w:p w14:paraId="43EBAC0D" w14:textId="1DD9B4BD" w:rsidR="007569A2" w:rsidRDefault="00CE686F" w:rsidP="00475E2F">
      <w:pPr>
        <w:spacing w:before="240" w:after="240"/>
        <w:rPr>
          <w:moveFrom w:id="81" w:author="Việt Lương" w:date="2024-12-24T13:58:00Z" w16du:dateUtc="2024-12-24T06:58:00Z"/>
          <w:rFonts w:ascii="Times New Roman" w:eastAsia="Times New Roman" w:hAnsi="Times New Roman" w:cs="Times New Roman"/>
          <w:sz w:val="24"/>
          <w:szCs w:val="24"/>
        </w:rPr>
      </w:pPr>
      <w:moveFrom w:id="82"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moveFrom>
    </w:p>
    <w:p w14:paraId="2B8478A0" w14:textId="09AEE45A" w:rsidR="007569A2" w:rsidRDefault="00CE686F" w:rsidP="00475E2F">
      <w:pPr>
        <w:spacing w:before="240" w:after="240"/>
        <w:ind w:left="2160" w:firstLine="720"/>
        <w:rPr>
          <w:moveFrom w:id="83" w:author="Việt Lương" w:date="2024-12-24T13:58:00Z" w16du:dateUtc="2024-12-24T06:58:00Z"/>
          <w:rFonts w:ascii="Times New Roman" w:eastAsia="Times New Roman" w:hAnsi="Times New Roman" w:cs="Times New Roman"/>
          <w:b/>
          <w:sz w:val="24"/>
          <w:szCs w:val="24"/>
        </w:rPr>
      </w:pPr>
      <w:moveFrom w:id="84"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moveFrom>
    </w:p>
    <w:p w14:paraId="20117BF4" w14:textId="29E62E78" w:rsidR="007569A2" w:rsidRDefault="00CE686F" w:rsidP="00475E2F">
      <w:pPr>
        <w:ind w:left="4320" w:firstLine="720"/>
        <w:rPr>
          <w:moveFrom w:id="85" w:author="Việt Lương" w:date="2024-12-24T13:58:00Z" w16du:dateUtc="2024-12-24T06:58:00Z"/>
          <w:rFonts w:ascii="Times New Roman" w:eastAsia="Times New Roman" w:hAnsi="Times New Roman" w:cs="Times New Roman"/>
          <w:sz w:val="28"/>
          <w:szCs w:val="28"/>
        </w:rPr>
      </w:pPr>
      <w:moveFrom w:id="86" w:author="Việt Lương" w:date="2024-12-24T13:58:00Z" w16du:dateUtc="2024-12-24T06:58:00Z">
        <w:r>
          <w:rPr>
            <w:rFonts w:ascii="Times New Roman" w:eastAsia="Times New Roman" w:hAnsi="Times New Roman" w:cs="Times New Roman"/>
            <w:sz w:val="24"/>
            <w:szCs w:val="24"/>
          </w:rPr>
          <w:t xml:space="preserve">(ký, họ tên) </w:t>
        </w:r>
      </w:moveFrom>
    </w:p>
    <w:moveFromRangeEnd w:id="38"/>
    <w:p w14:paraId="72A3D3EC" w14:textId="77777777" w:rsidR="007569A2" w:rsidDel="00B26455" w:rsidRDefault="007569A2" w:rsidP="00475E2F">
      <w:pPr>
        <w:rPr>
          <w:del w:id="87" w:author="Kiên Lê Trung" w:date="2024-12-24T13:53:00Z" w16du:dateUtc="2024-12-24T06:53:00Z"/>
          <w:rFonts w:ascii="Times New Roman" w:eastAsia="Times New Roman" w:hAnsi="Times New Roman" w:cs="Times New Roman"/>
          <w:sz w:val="28"/>
          <w:szCs w:val="28"/>
        </w:rPr>
      </w:pPr>
    </w:p>
    <w:p w14:paraId="0D0B940D" w14:textId="7D41F12E" w:rsidR="007569A2" w:rsidRPr="00B26455" w:rsidRDefault="007569A2" w:rsidP="00475E2F">
      <w:pPr>
        <w:rPr>
          <w:del w:id="88" w:author="Việt Lương" w:date="2024-12-24T13:59:00Z" w16du:dateUtc="2024-12-24T06:59:00Z"/>
          <w:rFonts w:ascii="Times New Roman" w:eastAsia="Times New Roman" w:hAnsi="Times New Roman" w:cs="Times New Roman"/>
          <w:sz w:val="28"/>
          <w:szCs w:val="28"/>
          <w:lang w:val="en-US"/>
          <w:rPrChange w:id="89" w:author="Kiên Lê Trung" w:date="2024-12-24T13:53:00Z" w16du:dateUtc="2024-12-24T06:53:00Z">
            <w:rPr>
              <w:del w:id="90" w:author="Việt Lương" w:date="2024-12-24T13:59:00Z" w16du:dateUtc="2024-12-24T06:59:00Z"/>
              <w:rFonts w:ascii="Times New Roman" w:eastAsia="Times New Roman" w:hAnsi="Times New Roman" w:cs="Times New Roman"/>
              <w:sz w:val="28"/>
              <w:szCs w:val="28"/>
            </w:rPr>
          </w:rPrChange>
        </w:rPr>
      </w:pPr>
    </w:p>
    <w:p w14:paraId="07DDD219" w14:textId="6935CAB6" w:rsidR="00B664BE" w:rsidRDefault="005B5724" w:rsidP="006E382F">
      <w:pPr>
        <w:spacing w:before="240" w:after="240"/>
        <w:rPr>
          <w:ins w:id="91" w:author="Kiên Lê Trung" w:date="2024-12-24T14:15:00Z" w16du:dateUtc="2024-12-24T07:15:00Z"/>
          <w:rFonts w:ascii="Times New Roman" w:eastAsia="Times New Roman" w:hAnsi="Times New Roman" w:cs="Times New Roman"/>
          <w:b/>
          <w:sz w:val="24"/>
          <w:szCs w:val="24"/>
          <w:lang w:val="en-US"/>
        </w:rPr>
        <w:pPrChange w:id="92" w:author="Kiên Lê Trung" w:date="2024-12-24T14:20:00Z" w16du:dateUtc="2024-12-24T07:20:00Z">
          <w:pPr>
            <w:spacing w:before="240" w:after="240"/>
            <w:jc w:val="center"/>
          </w:pPr>
        </w:pPrChange>
      </w:pPr>
      <w:ins w:id="93" w:author="Việt Lương" w:date="2024-12-24T13:58:00Z" w16du:dateUtc="2024-12-24T06:58:00Z">
        <w:del w:id="94" w:author="Kiên Lê Trung" w:date="2024-12-24T14:15:00Z" w16du:dateUtc="2024-12-24T07:15:00Z">
          <w:r w:rsidDel="007F4D77">
            <w:rPr>
              <w:rFonts w:ascii="Times New Roman" w:eastAsia="Times New Roman" w:hAnsi="Times New Roman" w:cs="Times New Roman"/>
              <w:b/>
              <w:sz w:val="24"/>
              <w:szCs w:val="24"/>
            </w:rPr>
            <w:br w:type="page"/>
          </w:r>
        </w:del>
      </w:ins>
    </w:p>
    <w:p w14:paraId="7D1A995D" w14:textId="77777777" w:rsidR="007F4D77" w:rsidRDefault="007F4D77" w:rsidP="005B5724">
      <w:pPr>
        <w:spacing w:before="240" w:after="240"/>
        <w:jc w:val="center"/>
        <w:rPr>
          <w:ins w:id="95" w:author="Kiên Lê Trung" w:date="2024-12-24T14:03:00Z" w16du:dateUtc="2024-12-24T07:03:00Z"/>
          <w:rFonts w:ascii="Times New Roman" w:eastAsia="Times New Roman" w:hAnsi="Times New Roman" w:cs="Times New Roman"/>
          <w:b/>
          <w:sz w:val="24"/>
          <w:szCs w:val="24"/>
        </w:rPr>
      </w:pPr>
    </w:p>
    <w:p w14:paraId="0063DA12" w14:textId="4AF8661D" w:rsidR="005B5724" w:rsidRDefault="005B5724" w:rsidP="005B5724">
      <w:pPr>
        <w:spacing w:before="240" w:after="240"/>
        <w:jc w:val="center"/>
        <w:rPr>
          <w:moveTo w:id="96" w:author="Việt Lương" w:date="2024-12-24T13:58:00Z" w16du:dateUtc="2024-12-24T06:58:00Z"/>
          <w:rFonts w:ascii="Times New Roman" w:eastAsia="Times New Roman" w:hAnsi="Times New Roman" w:cs="Times New Roman"/>
          <w:b/>
          <w:sz w:val="24"/>
          <w:szCs w:val="24"/>
        </w:rPr>
      </w:pPr>
      <w:moveToRangeStart w:id="97" w:author="Việt Lương" w:date="2024-12-24T13:58:00Z" w:name="move185941155"/>
      <w:moveTo w:id="98" w:author="Việt Lương" w:date="2024-12-24T13:58:00Z" w16du:dateUtc="2024-12-24T06:58:00Z">
        <w:r>
          <w:rPr>
            <w:rFonts w:ascii="Times New Roman" w:eastAsia="Times New Roman" w:hAnsi="Times New Roman" w:cs="Times New Roman"/>
            <w:b/>
            <w:sz w:val="24"/>
            <w:szCs w:val="24"/>
          </w:rPr>
          <w:t>NHẬN XÉT, ĐÁNH GIÁ, CHO ĐIỂM</w:t>
        </w:r>
      </w:moveTo>
    </w:p>
    <w:p w14:paraId="11B18549" w14:textId="77777777" w:rsidR="005B5724" w:rsidRDefault="005B5724" w:rsidP="005B5724">
      <w:pPr>
        <w:spacing w:before="240" w:after="240"/>
        <w:jc w:val="center"/>
        <w:rPr>
          <w:moveTo w:id="99" w:author="Việt Lương" w:date="2024-12-24T13:58:00Z" w16du:dateUtc="2024-12-24T06:58:00Z"/>
          <w:rFonts w:ascii="Times New Roman" w:eastAsia="Times New Roman" w:hAnsi="Times New Roman" w:cs="Times New Roman"/>
          <w:b/>
          <w:sz w:val="24"/>
          <w:szCs w:val="24"/>
        </w:rPr>
      </w:pPr>
      <w:moveTo w:id="100" w:author="Việt Lương" w:date="2024-12-24T13:58:00Z" w16du:dateUtc="2024-12-24T06:58:00Z">
        <w:r>
          <w:rPr>
            <w:rFonts w:ascii="Times New Roman" w:eastAsia="Times New Roman" w:hAnsi="Times New Roman" w:cs="Times New Roman"/>
            <w:b/>
            <w:sz w:val="24"/>
            <w:szCs w:val="24"/>
          </w:rPr>
          <w:t>(Của giảng viên hướng dẫn)</w:t>
        </w:r>
      </w:moveTo>
    </w:p>
    <w:p w14:paraId="62530375" w14:textId="77777777" w:rsidR="005B5724" w:rsidRDefault="005B5724" w:rsidP="005B5724">
      <w:pPr>
        <w:spacing w:before="240" w:after="240"/>
        <w:rPr>
          <w:moveTo w:id="101" w:author="Việt Lương" w:date="2024-12-24T13:58:00Z" w16du:dateUtc="2024-12-24T06:58:00Z"/>
          <w:rFonts w:ascii="Times New Roman" w:eastAsia="Times New Roman" w:hAnsi="Times New Roman" w:cs="Times New Roman"/>
          <w:sz w:val="24"/>
          <w:szCs w:val="24"/>
        </w:rPr>
      </w:pPr>
      <w:moveTo w:id="102" w:author="Việt Lương" w:date="2024-12-24T13:58:00Z" w16du:dateUtc="2024-12-24T06:58:00Z">
        <w:r>
          <w:rPr>
            <w:rFonts w:ascii="Times New Roman" w:eastAsia="Times New Roman" w:hAnsi="Times New Roman" w:cs="Times New Roman"/>
            <w:sz w:val="24"/>
            <w:szCs w:val="24"/>
          </w:rPr>
          <w:t>…………………………………………………………………………………………..</w:t>
        </w:r>
      </w:moveTo>
    </w:p>
    <w:p w14:paraId="25B881B8" w14:textId="77777777" w:rsidR="005B5724" w:rsidRDefault="005B5724" w:rsidP="005B5724">
      <w:pPr>
        <w:spacing w:before="240" w:after="240"/>
        <w:rPr>
          <w:moveTo w:id="103" w:author="Việt Lương" w:date="2024-12-24T13:58:00Z" w16du:dateUtc="2024-12-24T06:58:00Z"/>
          <w:rFonts w:ascii="Times New Roman" w:eastAsia="Times New Roman" w:hAnsi="Times New Roman" w:cs="Times New Roman"/>
          <w:sz w:val="24"/>
          <w:szCs w:val="24"/>
        </w:rPr>
      </w:pPr>
      <w:moveTo w:id="104" w:author="Việt Lương" w:date="2024-12-24T13:58:00Z" w16du:dateUtc="2024-12-24T06:58:00Z">
        <w:r>
          <w:rPr>
            <w:rFonts w:ascii="Times New Roman" w:eastAsia="Times New Roman" w:hAnsi="Times New Roman" w:cs="Times New Roman"/>
            <w:sz w:val="24"/>
            <w:szCs w:val="24"/>
          </w:rPr>
          <w:t>…………………………………………………………………………………………..</w:t>
        </w:r>
      </w:moveTo>
    </w:p>
    <w:p w14:paraId="32553035" w14:textId="77777777" w:rsidR="005B5724" w:rsidRDefault="005B5724" w:rsidP="005B5724">
      <w:pPr>
        <w:spacing w:before="240" w:after="240"/>
        <w:rPr>
          <w:moveTo w:id="105" w:author="Việt Lương" w:date="2024-12-24T13:58:00Z" w16du:dateUtc="2024-12-24T06:58:00Z"/>
          <w:rFonts w:ascii="Times New Roman" w:eastAsia="Times New Roman" w:hAnsi="Times New Roman" w:cs="Times New Roman"/>
          <w:sz w:val="24"/>
          <w:szCs w:val="24"/>
        </w:rPr>
      </w:pPr>
      <w:moveTo w:id="106" w:author="Việt Lương" w:date="2024-12-24T13:58:00Z" w16du:dateUtc="2024-12-24T06:58:00Z">
        <w:r>
          <w:rPr>
            <w:rFonts w:ascii="Times New Roman" w:eastAsia="Times New Roman" w:hAnsi="Times New Roman" w:cs="Times New Roman"/>
            <w:sz w:val="24"/>
            <w:szCs w:val="24"/>
          </w:rPr>
          <w:t>…………………………………………………………………………………………..</w:t>
        </w:r>
      </w:moveTo>
    </w:p>
    <w:p w14:paraId="09273C38" w14:textId="77777777" w:rsidR="005B5724" w:rsidRDefault="005B5724" w:rsidP="005B5724">
      <w:pPr>
        <w:spacing w:before="240" w:after="240"/>
        <w:rPr>
          <w:moveTo w:id="107" w:author="Việt Lương" w:date="2024-12-24T13:58:00Z" w16du:dateUtc="2024-12-24T06:58:00Z"/>
          <w:rFonts w:ascii="Times New Roman" w:eastAsia="Times New Roman" w:hAnsi="Times New Roman" w:cs="Times New Roman"/>
          <w:sz w:val="24"/>
          <w:szCs w:val="24"/>
        </w:rPr>
      </w:pPr>
      <w:moveTo w:id="108" w:author="Việt Lương" w:date="2024-12-24T13:58:00Z" w16du:dateUtc="2024-12-24T06:58:00Z">
        <w:r>
          <w:rPr>
            <w:rFonts w:ascii="Times New Roman" w:eastAsia="Times New Roman" w:hAnsi="Times New Roman" w:cs="Times New Roman"/>
            <w:sz w:val="24"/>
            <w:szCs w:val="24"/>
          </w:rPr>
          <w:t>…………………………………………………………………………………………..</w:t>
        </w:r>
      </w:moveTo>
    </w:p>
    <w:p w14:paraId="413DF773" w14:textId="77777777" w:rsidR="005B5724" w:rsidRDefault="005B5724" w:rsidP="005B5724">
      <w:pPr>
        <w:spacing w:before="240" w:after="240"/>
        <w:rPr>
          <w:moveTo w:id="109" w:author="Việt Lương" w:date="2024-12-24T13:58:00Z" w16du:dateUtc="2024-12-24T06:58:00Z"/>
          <w:rFonts w:ascii="Times New Roman" w:eastAsia="Times New Roman" w:hAnsi="Times New Roman" w:cs="Times New Roman"/>
          <w:sz w:val="24"/>
          <w:szCs w:val="24"/>
        </w:rPr>
      </w:pPr>
      <w:moveTo w:id="110" w:author="Việt Lương" w:date="2024-12-24T13:58:00Z" w16du:dateUtc="2024-12-24T06:58:00Z">
        <w:r>
          <w:rPr>
            <w:rFonts w:ascii="Times New Roman" w:eastAsia="Times New Roman" w:hAnsi="Times New Roman" w:cs="Times New Roman"/>
            <w:sz w:val="24"/>
            <w:szCs w:val="24"/>
          </w:rPr>
          <w:t>…………………………………………………………………………………………..</w:t>
        </w:r>
      </w:moveTo>
    </w:p>
    <w:p w14:paraId="014ADF15" w14:textId="77777777" w:rsidR="005B5724" w:rsidRDefault="005B5724" w:rsidP="005B5724">
      <w:pPr>
        <w:spacing w:before="240" w:after="240"/>
        <w:rPr>
          <w:moveTo w:id="111" w:author="Việt Lương" w:date="2024-12-24T13:58:00Z" w16du:dateUtc="2024-12-24T06:58:00Z"/>
          <w:rFonts w:ascii="Times New Roman" w:eastAsia="Times New Roman" w:hAnsi="Times New Roman" w:cs="Times New Roman"/>
          <w:sz w:val="24"/>
          <w:szCs w:val="24"/>
        </w:rPr>
      </w:pPr>
      <w:moveTo w:id="112" w:author="Việt Lương" w:date="2024-12-24T13:58:00Z" w16du:dateUtc="2024-12-24T06:58:00Z">
        <w:r>
          <w:rPr>
            <w:rFonts w:ascii="Times New Roman" w:eastAsia="Times New Roman" w:hAnsi="Times New Roman" w:cs="Times New Roman"/>
            <w:sz w:val="24"/>
            <w:szCs w:val="24"/>
          </w:rPr>
          <w:t>…………………………………………………………………………………………..</w:t>
        </w:r>
      </w:moveTo>
    </w:p>
    <w:p w14:paraId="305CD61D" w14:textId="77777777" w:rsidR="005B5724" w:rsidRDefault="005B5724" w:rsidP="005B5724">
      <w:pPr>
        <w:spacing w:before="240" w:after="240"/>
        <w:rPr>
          <w:moveTo w:id="113" w:author="Việt Lương" w:date="2024-12-24T13:58:00Z" w16du:dateUtc="2024-12-24T06:58:00Z"/>
          <w:rFonts w:ascii="Times New Roman" w:eastAsia="Times New Roman" w:hAnsi="Times New Roman" w:cs="Times New Roman"/>
          <w:sz w:val="24"/>
          <w:szCs w:val="24"/>
        </w:rPr>
      </w:pPr>
      <w:moveTo w:id="114" w:author="Việt Lương" w:date="2024-12-24T13:58:00Z" w16du:dateUtc="2024-12-24T06:58:00Z">
        <w:r>
          <w:rPr>
            <w:rFonts w:ascii="Times New Roman" w:eastAsia="Times New Roman" w:hAnsi="Times New Roman" w:cs="Times New Roman"/>
            <w:sz w:val="24"/>
            <w:szCs w:val="24"/>
          </w:rPr>
          <w:t>…………………………………………………………………………………………..</w:t>
        </w:r>
      </w:moveTo>
    </w:p>
    <w:p w14:paraId="748ED3D3" w14:textId="77777777" w:rsidR="005B5724" w:rsidRDefault="005B5724" w:rsidP="005B5724">
      <w:pPr>
        <w:spacing w:before="240" w:after="240"/>
        <w:rPr>
          <w:moveTo w:id="115" w:author="Việt Lương" w:date="2024-12-24T13:58:00Z" w16du:dateUtc="2024-12-24T06:58:00Z"/>
          <w:rFonts w:ascii="Times New Roman" w:eastAsia="Times New Roman" w:hAnsi="Times New Roman" w:cs="Times New Roman"/>
          <w:sz w:val="24"/>
          <w:szCs w:val="24"/>
        </w:rPr>
      </w:pPr>
      <w:moveTo w:id="116" w:author="Việt Lương" w:date="2024-12-24T13:58:00Z" w16du:dateUtc="2024-12-24T06:58:00Z">
        <w:r>
          <w:rPr>
            <w:rFonts w:ascii="Times New Roman" w:eastAsia="Times New Roman" w:hAnsi="Times New Roman" w:cs="Times New Roman"/>
            <w:sz w:val="24"/>
            <w:szCs w:val="24"/>
          </w:rPr>
          <w:t>…………………………………………………………………………………………..</w:t>
        </w:r>
      </w:moveTo>
    </w:p>
    <w:p w14:paraId="26614153" w14:textId="77777777" w:rsidR="005B5724" w:rsidRDefault="005B5724" w:rsidP="005B5724">
      <w:pPr>
        <w:spacing w:before="240" w:after="240"/>
        <w:rPr>
          <w:moveTo w:id="117" w:author="Việt Lương" w:date="2024-12-24T13:58:00Z" w16du:dateUtc="2024-12-24T06:58:00Z"/>
          <w:rFonts w:ascii="Times New Roman" w:eastAsia="Times New Roman" w:hAnsi="Times New Roman" w:cs="Times New Roman"/>
          <w:sz w:val="24"/>
          <w:szCs w:val="24"/>
        </w:rPr>
      </w:pPr>
      <w:moveTo w:id="118" w:author="Việt Lương" w:date="2024-12-24T13:58:00Z" w16du:dateUtc="2024-12-24T06:58:00Z">
        <w:r>
          <w:rPr>
            <w:rFonts w:ascii="Times New Roman" w:eastAsia="Times New Roman" w:hAnsi="Times New Roman" w:cs="Times New Roman"/>
            <w:sz w:val="24"/>
            <w:szCs w:val="24"/>
          </w:rPr>
          <w:t>…………………………………………………………………………………………..</w:t>
        </w:r>
      </w:moveTo>
    </w:p>
    <w:p w14:paraId="7C13CC2A" w14:textId="77777777" w:rsidR="005B5724" w:rsidRDefault="005B5724" w:rsidP="005B5724">
      <w:pPr>
        <w:spacing w:before="240" w:after="240"/>
        <w:rPr>
          <w:moveTo w:id="119" w:author="Việt Lương" w:date="2024-12-24T13:58:00Z" w16du:dateUtc="2024-12-24T06:58:00Z"/>
          <w:rFonts w:ascii="Times New Roman" w:eastAsia="Times New Roman" w:hAnsi="Times New Roman" w:cs="Times New Roman"/>
          <w:sz w:val="24"/>
          <w:szCs w:val="24"/>
        </w:rPr>
      </w:pPr>
      <w:moveTo w:id="120" w:author="Việt Lương" w:date="2024-12-24T13:58:00Z" w16du:dateUtc="2024-12-24T06:58:00Z">
        <w:r>
          <w:rPr>
            <w:rFonts w:ascii="Times New Roman" w:eastAsia="Times New Roman" w:hAnsi="Times New Roman" w:cs="Times New Roman"/>
            <w:sz w:val="24"/>
            <w:szCs w:val="24"/>
          </w:rPr>
          <w:t>…………………………………………………………………………………………..</w:t>
        </w:r>
      </w:moveTo>
    </w:p>
    <w:p w14:paraId="1E8C5E3F" w14:textId="77777777" w:rsidR="005B5724" w:rsidRDefault="005B5724" w:rsidP="005B5724">
      <w:pPr>
        <w:spacing w:before="240" w:after="240"/>
        <w:rPr>
          <w:moveTo w:id="121" w:author="Việt Lương" w:date="2024-12-24T13:58:00Z" w16du:dateUtc="2024-12-24T06:58:00Z"/>
          <w:rFonts w:ascii="Times New Roman" w:eastAsia="Times New Roman" w:hAnsi="Times New Roman" w:cs="Times New Roman"/>
          <w:sz w:val="24"/>
          <w:szCs w:val="24"/>
        </w:rPr>
      </w:pPr>
      <w:moveTo w:id="122" w:author="Việt Lương" w:date="2024-12-24T13:58:00Z" w16du:dateUtc="2024-12-24T06:58:00Z">
        <w:r>
          <w:rPr>
            <w:rFonts w:ascii="Times New Roman" w:eastAsia="Times New Roman" w:hAnsi="Times New Roman" w:cs="Times New Roman"/>
            <w:sz w:val="24"/>
            <w:szCs w:val="24"/>
          </w:rPr>
          <w:t>…………………………………………………………………………………………..</w:t>
        </w:r>
      </w:moveTo>
    </w:p>
    <w:p w14:paraId="0A085B73" w14:textId="77777777" w:rsidR="005B5724" w:rsidRDefault="005B5724" w:rsidP="005B5724">
      <w:pPr>
        <w:spacing w:before="240" w:after="240"/>
        <w:rPr>
          <w:moveTo w:id="123" w:author="Việt Lương" w:date="2024-12-24T13:58:00Z" w16du:dateUtc="2024-12-24T06:58:00Z"/>
          <w:rFonts w:ascii="Times New Roman" w:eastAsia="Times New Roman" w:hAnsi="Times New Roman" w:cs="Times New Roman"/>
          <w:sz w:val="24"/>
          <w:szCs w:val="24"/>
        </w:rPr>
      </w:pPr>
      <w:moveTo w:id="124" w:author="Việt Lương" w:date="2024-12-24T13:58:00Z" w16du:dateUtc="2024-12-24T06:58:00Z">
        <w:r>
          <w:rPr>
            <w:rFonts w:ascii="Times New Roman" w:eastAsia="Times New Roman" w:hAnsi="Times New Roman" w:cs="Times New Roman"/>
            <w:sz w:val="24"/>
            <w:szCs w:val="24"/>
          </w:rPr>
          <w:t>…………………………………………………………………………………………..</w:t>
        </w:r>
      </w:moveTo>
    </w:p>
    <w:p w14:paraId="7DA905F8" w14:textId="77777777" w:rsidR="005B5724" w:rsidRDefault="005B5724" w:rsidP="005B5724">
      <w:pPr>
        <w:spacing w:before="240" w:after="240"/>
        <w:rPr>
          <w:moveTo w:id="125" w:author="Việt Lương" w:date="2024-12-24T13:58:00Z" w16du:dateUtc="2024-12-24T06:58:00Z"/>
          <w:rFonts w:ascii="Times New Roman" w:eastAsia="Times New Roman" w:hAnsi="Times New Roman" w:cs="Times New Roman"/>
          <w:sz w:val="24"/>
          <w:szCs w:val="24"/>
        </w:rPr>
      </w:pPr>
      <w:moveTo w:id="126" w:author="Việt Lương" w:date="2024-12-24T13:58:00Z" w16du:dateUtc="2024-12-24T06:58:00Z">
        <w:r>
          <w:rPr>
            <w:rFonts w:ascii="Times New Roman" w:eastAsia="Times New Roman" w:hAnsi="Times New Roman" w:cs="Times New Roman"/>
            <w:sz w:val="24"/>
            <w:szCs w:val="24"/>
          </w:rPr>
          <w:t>…………………………………………………………………………………………..</w:t>
        </w:r>
      </w:moveTo>
    </w:p>
    <w:p w14:paraId="5856E7F7" w14:textId="77777777" w:rsidR="005B5724" w:rsidRDefault="005B5724" w:rsidP="005B5724">
      <w:pPr>
        <w:spacing w:before="240" w:after="240"/>
        <w:rPr>
          <w:moveTo w:id="127" w:author="Việt Lương" w:date="2024-12-24T13:58:00Z" w16du:dateUtc="2024-12-24T06:58:00Z"/>
          <w:rFonts w:ascii="Times New Roman" w:eastAsia="Times New Roman" w:hAnsi="Times New Roman" w:cs="Times New Roman"/>
          <w:sz w:val="24"/>
          <w:szCs w:val="24"/>
        </w:rPr>
      </w:pPr>
      <w:moveTo w:id="128" w:author="Việt Lương" w:date="2024-12-24T13:58:00Z" w16du:dateUtc="2024-12-24T06:58:00Z">
        <w:r>
          <w:rPr>
            <w:rFonts w:ascii="Times New Roman" w:eastAsia="Times New Roman" w:hAnsi="Times New Roman" w:cs="Times New Roman"/>
            <w:sz w:val="24"/>
            <w:szCs w:val="24"/>
          </w:rPr>
          <w:t>…………………………………………………………………………………………..</w:t>
        </w:r>
      </w:moveTo>
    </w:p>
    <w:p w14:paraId="190DC5BA" w14:textId="77777777" w:rsidR="005B5724" w:rsidRDefault="005B5724" w:rsidP="005B5724">
      <w:pPr>
        <w:spacing w:before="240" w:after="240"/>
        <w:rPr>
          <w:moveTo w:id="129" w:author="Việt Lương" w:date="2024-12-24T13:58:00Z" w16du:dateUtc="2024-12-24T06:58:00Z"/>
          <w:rFonts w:ascii="Times New Roman" w:eastAsia="Times New Roman" w:hAnsi="Times New Roman" w:cs="Times New Roman"/>
          <w:sz w:val="24"/>
          <w:szCs w:val="24"/>
        </w:rPr>
      </w:pPr>
      <w:moveTo w:id="130" w:author="Việt Lương" w:date="2024-12-24T13:58:00Z" w16du:dateUtc="2024-12-24T06:58:00Z">
        <w:r>
          <w:rPr>
            <w:rFonts w:ascii="Times New Roman" w:eastAsia="Times New Roman" w:hAnsi="Times New Roman" w:cs="Times New Roman"/>
            <w:sz w:val="24"/>
            <w:szCs w:val="24"/>
          </w:rPr>
          <w:t>…………………………………………………………………………………………..</w:t>
        </w:r>
      </w:moveTo>
    </w:p>
    <w:p w14:paraId="40671FA0" w14:textId="77777777" w:rsidR="005B5724" w:rsidRDefault="005B5724" w:rsidP="005B5724">
      <w:pPr>
        <w:spacing w:before="240" w:after="240"/>
        <w:rPr>
          <w:moveTo w:id="131" w:author="Việt Lương" w:date="2024-12-24T13:58:00Z" w16du:dateUtc="2024-12-24T06:58:00Z"/>
          <w:rFonts w:ascii="Times New Roman" w:eastAsia="Times New Roman" w:hAnsi="Times New Roman" w:cs="Times New Roman"/>
          <w:sz w:val="24"/>
          <w:szCs w:val="24"/>
        </w:rPr>
      </w:pPr>
      <w:moveTo w:id="132" w:author="Việt Lương" w:date="2024-12-24T13:58:00Z" w16du:dateUtc="2024-12-24T06:58:00Z">
        <w:r>
          <w:rPr>
            <w:rFonts w:ascii="Times New Roman" w:eastAsia="Times New Roman" w:hAnsi="Times New Roman" w:cs="Times New Roman"/>
            <w:sz w:val="24"/>
            <w:szCs w:val="24"/>
          </w:rPr>
          <w:t>…………………………………………………………………………………………..</w:t>
        </w:r>
      </w:moveTo>
    </w:p>
    <w:p w14:paraId="4F3519A9" w14:textId="77777777" w:rsidR="005B5724" w:rsidRDefault="005B5724" w:rsidP="005B5724">
      <w:pPr>
        <w:spacing w:before="240" w:after="240"/>
        <w:rPr>
          <w:moveTo w:id="133" w:author="Việt Lương" w:date="2024-12-24T13:58:00Z" w16du:dateUtc="2024-12-24T06:58:00Z"/>
          <w:rFonts w:ascii="Times New Roman" w:eastAsia="Times New Roman" w:hAnsi="Times New Roman" w:cs="Times New Roman"/>
          <w:sz w:val="24"/>
          <w:szCs w:val="24"/>
        </w:rPr>
      </w:pPr>
      <w:moveTo w:id="134" w:author="Việt Lương" w:date="2024-12-24T13:58:00Z" w16du:dateUtc="2024-12-24T06:58:00Z">
        <w:r>
          <w:rPr>
            <w:rFonts w:ascii="Times New Roman" w:eastAsia="Times New Roman" w:hAnsi="Times New Roman" w:cs="Times New Roman"/>
            <w:sz w:val="24"/>
            <w:szCs w:val="24"/>
          </w:rPr>
          <w:t xml:space="preserve">………………………………………………………………………………………….. </w:t>
        </w:r>
      </w:moveTo>
    </w:p>
    <w:p w14:paraId="43264EBF" w14:textId="77777777" w:rsidR="005B5724" w:rsidRDefault="005B5724" w:rsidP="005B5724">
      <w:pPr>
        <w:spacing w:before="240" w:after="240"/>
        <w:rPr>
          <w:moveTo w:id="135" w:author="Việt Lương" w:date="2024-12-24T13:58:00Z" w16du:dateUtc="2024-12-24T06:58:00Z"/>
          <w:rFonts w:ascii="Times New Roman" w:eastAsia="Times New Roman" w:hAnsi="Times New Roman" w:cs="Times New Roman"/>
          <w:sz w:val="24"/>
          <w:szCs w:val="24"/>
        </w:rPr>
      </w:pPr>
      <w:moveTo w:id="136" w:author="Việt Lương" w:date="2024-12-24T13:58:00Z" w16du:dateUtc="2024-12-24T06:58:00Z">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moveTo>
    </w:p>
    <w:p w14:paraId="2FA7D3DF" w14:textId="77777777" w:rsidR="005B5724" w:rsidRDefault="005B5724" w:rsidP="005B5724">
      <w:pPr>
        <w:spacing w:before="240" w:after="240"/>
        <w:rPr>
          <w:moveTo w:id="137" w:author="Việt Lương" w:date="2024-12-24T13:58:00Z" w16du:dateUtc="2024-12-24T06:58:00Z"/>
          <w:rFonts w:ascii="Times New Roman" w:eastAsia="Times New Roman" w:hAnsi="Times New Roman" w:cs="Times New Roman"/>
          <w:sz w:val="24"/>
          <w:szCs w:val="24"/>
        </w:rPr>
      </w:pPr>
      <w:moveTo w:id="138" w:author="Việt Lương" w:date="2024-12-24T13:58:00Z" w16du:dateUtc="2024-12-24T06:58:00Z">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moveTo>
    </w:p>
    <w:p w14:paraId="5477EDB9" w14:textId="77777777" w:rsidR="005B5724" w:rsidRDefault="005B5724" w:rsidP="005B5724">
      <w:pPr>
        <w:spacing w:before="240" w:after="240"/>
        <w:rPr>
          <w:moveTo w:id="139" w:author="Việt Lương" w:date="2024-12-24T13:58:00Z" w16du:dateUtc="2024-12-24T06:58:00Z"/>
          <w:rFonts w:ascii="Times New Roman" w:eastAsia="Times New Roman" w:hAnsi="Times New Roman" w:cs="Times New Roman"/>
          <w:sz w:val="24"/>
          <w:szCs w:val="24"/>
        </w:rPr>
      </w:pPr>
      <w:moveTo w:id="140"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moveTo>
    </w:p>
    <w:p w14:paraId="17E7B8A3" w14:textId="77777777" w:rsidR="005B5724" w:rsidRDefault="005B5724" w:rsidP="005B5724">
      <w:pPr>
        <w:spacing w:before="240" w:after="240"/>
        <w:ind w:left="2160" w:firstLine="720"/>
        <w:rPr>
          <w:moveTo w:id="141" w:author="Việt Lương" w:date="2024-12-24T13:58:00Z" w16du:dateUtc="2024-12-24T06:58:00Z"/>
          <w:rFonts w:ascii="Times New Roman" w:eastAsia="Times New Roman" w:hAnsi="Times New Roman" w:cs="Times New Roman"/>
          <w:b/>
          <w:sz w:val="24"/>
          <w:szCs w:val="24"/>
        </w:rPr>
      </w:pPr>
      <w:moveTo w:id="142" w:author="Việt Lương" w:date="2024-12-24T13:58:00Z" w16du:dateUtc="2024-12-24T06:58:00Z">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moveTo>
    </w:p>
    <w:p w14:paraId="2FA3044E" w14:textId="77777777" w:rsidR="005B5724" w:rsidRDefault="005B5724" w:rsidP="005B5724">
      <w:pPr>
        <w:ind w:left="4320" w:firstLine="720"/>
        <w:rPr>
          <w:moveTo w:id="143" w:author="Việt Lương" w:date="2024-12-24T13:58:00Z" w16du:dateUtc="2024-12-24T06:58:00Z"/>
          <w:rFonts w:ascii="Times New Roman" w:eastAsia="Times New Roman" w:hAnsi="Times New Roman" w:cs="Times New Roman"/>
          <w:sz w:val="28"/>
          <w:szCs w:val="28"/>
        </w:rPr>
      </w:pPr>
      <w:moveTo w:id="144" w:author="Việt Lương" w:date="2024-12-24T13:58:00Z" w16du:dateUtc="2024-12-24T06:58:00Z">
        <w:r>
          <w:rPr>
            <w:rFonts w:ascii="Times New Roman" w:eastAsia="Times New Roman" w:hAnsi="Times New Roman" w:cs="Times New Roman"/>
            <w:sz w:val="24"/>
            <w:szCs w:val="24"/>
          </w:rPr>
          <w:t xml:space="preserve">(ký, họ tên) </w:t>
        </w:r>
      </w:moveTo>
    </w:p>
    <w:moveToRangeEnd w:id="97"/>
    <w:p w14:paraId="225AB610" w14:textId="1BE8FBEE" w:rsidR="005B5724" w:rsidRDefault="005B5724">
      <w:pPr>
        <w:rPr>
          <w:ins w:id="145" w:author="Việt Lương" w:date="2024-12-24T13:58:00Z" w16du:dateUtc="2024-12-24T06:58:00Z"/>
          <w:rFonts w:ascii="Times New Roman" w:eastAsia="Times New Roman" w:hAnsi="Times New Roman" w:cs="Times New Roman"/>
          <w:b/>
          <w:sz w:val="24"/>
          <w:szCs w:val="24"/>
        </w:rPr>
      </w:pPr>
    </w:p>
    <w:p w14:paraId="5F325D70" w14:textId="5FE65513"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NHẬN XÉT, ĐÁNH GIÁ, CHO ĐIỂM</w:t>
      </w:r>
    </w:p>
    <w:p w14:paraId="5F48C238" w14:textId="77777777" w:rsidR="007569A2" w:rsidRDefault="00CE686F">
      <w:pPr>
        <w:spacing w:before="240" w:after="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giảng viên phản biện)</w:t>
      </w:r>
    </w:p>
    <w:p w14:paraId="1F893DB6"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CC1352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EAD2525"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E7FFA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895FA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5C29D3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55A20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8022AF"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17A61D4"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66AC70B"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9D8AE7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820B5DD"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BFBFC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97DEF3"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4FBE73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4EE98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0D1527C"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E63E29"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Điểm: </w:t>
      </w:r>
      <w:r>
        <w:rPr>
          <w:rFonts w:ascii="Times New Roman" w:eastAsia="Times New Roman" w:hAnsi="Times New Roman" w:cs="Times New Roman"/>
          <w:sz w:val="24"/>
          <w:szCs w:val="24"/>
        </w:rPr>
        <w:t>…………………….………(bằng chữ: …..…………….……….)</w:t>
      </w:r>
    </w:p>
    <w:p w14:paraId="48FF449A"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Đồng ý/Không đồng ý </w:t>
      </w:r>
      <w:r>
        <w:rPr>
          <w:rFonts w:ascii="Times New Roman" w:eastAsia="Times New Roman" w:hAnsi="Times New Roman" w:cs="Times New Roman"/>
          <w:sz w:val="24"/>
          <w:szCs w:val="24"/>
        </w:rPr>
        <w:t>cho sinh viên bảo vệ trước hội đồng chấm đồ án tốt nghiệp?</w:t>
      </w:r>
    </w:p>
    <w:p w14:paraId="4A39B948" w14:textId="77777777" w:rsidR="007569A2" w:rsidRDefault="00CE686F">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ngày   tháng   năm 2024.</w:t>
      </w:r>
    </w:p>
    <w:p w14:paraId="67B23419" w14:textId="77777777" w:rsidR="007569A2" w:rsidRDefault="00CE686F">
      <w:pPr>
        <w:spacing w:before="240" w:after="240"/>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CÁN BỘ - GIẢNG VIÊN HƯỚNG DẪN</w:t>
      </w:r>
    </w:p>
    <w:p w14:paraId="1DE855FF" w14:textId="77777777" w:rsidR="007569A2" w:rsidRDefault="00CE686F">
      <w:pPr>
        <w:spacing w:before="240" w:after="240"/>
        <w:ind w:left="43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(ký, họ tên) </w:t>
      </w:r>
    </w:p>
    <w:p w14:paraId="588E2206" w14:textId="77777777" w:rsidR="007569A2" w:rsidDel="007F4D77" w:rsidRDefault="007569A2">
      <w:pPr>
        <w:rPr>
          <w:del w:id="146" w:author="Kiên Lê Trung" w:date="2024-12-24T14:05:00Z" w16du:dateUtc="2024-12-24T07:05:00Z"/>
          <w:rFonts w:ascii="Times New Roman" w:eastAsia="Times New Roman" w:hAnsi="Times New Roman" w:cs="Times New Roman"/>
          <w:sz w:val="28"/>
          <w:szCs w:val="28"/>
          <w:lang w:val="en-US"/>
        </w:rPr>
      </w:pPr>
    </w:p>
    <w:p w14:paraId="78DC7C80" w14:textId="77777777" w:rsidR="007F4D77" w:rsidRPr="007F4D77" w:rsidRDefault="007F4D77">
      <w:pPr>
        <w:rPr>
          <w:ins w:id="147" w:author="Kiên Lê Trung" w:date="2024-12-24T14:14:00Z" w16du:dateUtc="2024-12-24T07:14:00Z"/>
          <w:rFonts w:ascii="Times New Roman" w:eastAsia="Times New Roman" w:hAnsi="Times New Roman" w:cs="Times New Roman"/>
          <w:sz w:val="28"/>
          <w:szCs w:val="28"/>
          <w:lang w:val="en-US"/>
          <w:rPrChange w:id="148" w:author="Kiên Lê Trung" w:date="2024-12-24T14:14:00Z" w16du:dateUtc="2024-12-24T07:14:00Z">
            <w:rPr>
              <w:ins w:id="149" w:author="Kiên Lê Trung" w:date="2024-12-24T14:14:00Z" w16du:dateUtc="2024-12-24T07:14:00Z"/>
              <w:rFonts w:ascii="Times New Roman" w:eastAsia="Times New Roman" w:hAnsi="Times New Roman" w:cs="Times New Roman"/>
              <w:sz w:val="28"/>
              <w:szCs w:val="28"/>
            </w:rPr>
          </w:rPrChange>
        </w:rPr>
      </w:pPr>
    </w:p>
    <w:p w14:paraId="60061E4C" w14:textId="77777777" w:rsidR="007569A2" w:rsidRDefault="007569A2">
      <w:pPr>
        <w:rPr>
          <w:rFonts w:ascii="Times New Roman" w:eastAsia="Times New Roman" w:hAnsi="Times New Roman" w:cs="Times New Roman"/>
          <w:sz w:val="28"/>
          <w:szCs w:val="28"/>
        </w:rPr>
      </w:pPr>
    </w:p>
    <w:p w14:paraId="6CB8DD6C" w14:textId="0B74D732" w:rsidR="5A64F9FC" w:rsidRDefault="5A64F9FC" w:rsidP="5A64F9FC">
      <w:pPr>
        <w:ind w:left="2880" w:firstLine="720"/>
        <w:rPr>
          <w:rFonts w:ascii="Times New Roman" w:eastAsia="Times New Roman" w:hAnsi="Times New Roman" w:cs="Times New Roman"/>
          <w:sz w:val="28"/>
          <w:szCs w:val="28"/>
        </w:rPr>
      </w:pPr>
    </w:p>
    <w:p w14:paraId="2A21A3DD" w14:textId="77777777" w:rsidR="007569A2" w:rsidRDefault="00CE686F">
      <w:pPr>
        <w:ind w:left="288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LỜI CẢM ƠN</w:t>
      </w:r>
    </w:p>
    <w:p w14:paraId="44EAFD9C" w14:textId="77777777" w:rsidR="007569A2" w:rsidRDefault="007569A2">
      <w:pPr>
        <w:rPr>
          <w:rFonts w:ascii="Times New Roman" w:eastAsia="Times New Roman" w:hAnsi="Times New Roman" w:cs="Times New Roman"/>
          <w:sz w:val="28"/>
          <w:szCs w:val="28"/>
        </w:rPr>
      </w:pPr>
    </w:p>
    <w:p w14:paraId="29611B0D"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Đầu tiên em xin gửi lời cảm ơn sâu sắc tới thầy cô trong Học Viện Công Nghệ Bưu Chính Viễn Thông nói chung và trong khoa Công nghệ thông tin 1 nói riêng đã luôn nhiệt huyết, tận tình trong từng bài giảng và tạo điều kiện thuận lợi nhất cho em trong thời gian học tập tại trường.</w:t>
      </w:r>
    </w:p>
    <w:p w14:paraId="4B94D5A5" w14:textId="77777777" w:rsidR="007569A2" w:rsidRDefault="007569A2">
      <w:pPr>
        <w:rPr>
          <w:rFonts w:ascii="Times New Roman" w:eastAsia="Times New Roman" w:hAnsi="Times New Roman" w:cs="Times New Roman"/>
          <w:sz w:val="28"/>
          <w:szCs w:val="28"/>
        </w:rPr>
      </w:pPr>
    </w:p>
    <w:p w14:paraId="6CEEE426"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gửi lời cảm ơn chân thành tới thầy Bùi Văn Kiên, người đã hướng dẫn em tận tình, chia sẻ những ý kiến và kinh nghiệm quý báu trong quá trình em học tập và thực hiện đồ án tốt nghiệp này.</w:t>
      </w:r>
    </w:p>
    <w:p w14:paraId="3DEEC669" w14:textId="77777777" w:rsidR="007569A2" w:rsidRDefault="007569A2">
      <w:pPr>
        <w:rPr>
          <w:rFonts w:ascii="Times New Roman" w:eastAsia="Times New Roman" w:hAnsi="Times New Roman" w:cs="Times New Roman"/>
          <w:sz w:val="28"/>
          <w:szCs w:val="28"/>
        </w:rPr>
      </w:pPr>
    </w:p>
    <w:p w14:paraId="391CF975"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chân thành cảm ơn các thầy, cô giáo trong khoa Công nghệ thông tin 1 đã dạy dỗ và truyền đạt cho em rất nhiều kiến thức quý báu trong suốt những năm học tập tại trường. Trong quá trình thực hiện không thể tránh khỏi những thiếu sót do thời gian có hạn và kiến thức còn hạn chế. Em rất mong nhận được sự đóng góp ý kiến tới từ các thầy, cô để qua đó giúp đồ án của em được hoàn thiện hơn.</w:t>
      </w:r>
    </w:p>
    <w:p w14:paraId="3656B9AB" w14:textId="77777777" w:rsidR="007569A2" w:rsidRDefault="007569A2">
      <w:pPr>
        <w:rPr>
          <w:rFonts w:ascii="Times New Roman" w:eastAsia="Times New Roman" w:hAnsi="Times New Roman" w:cs="Times New Roman"/>
          <w:sz w:val="28"/>
          <w:szCs w:val="28"/>
        </w:rPr>
      </w:pPr>
    </w:p>
    <w:p w14:paraId="52913DB3"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Một lần nữa em xin chân thành cảm ơn !</w:t>
      </w:r>
    </w:p>
    <w:p w14:paraId="45FB0818" w14:textId="77777777" w:rsidR="007569A2" w:rsidRDefault="007569A2">
      <w:pPr>
        <w:rPr>
          <w:rFonts w:ascii="Times New Roman" w:eastAsia="Times New Roman" w:hAnsi="Times New Roman" w:cs="Times New Roman"/>
          <w:sz w:val="28"/>
          <w:szCs w:val="28"/>
        </w:rPr>
      </w:pPr>
    </w:p>
    <w:p w14:paraId="77FBEEB6"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Hà Nội, tháng 12 năm 2024 </w:t>
      </w:r>
    </w:p>
    <w:p w14:paraId="2BCB6D6F"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Sinh viên thực hiện </w:t>
      </w:r>
    </w:p>
    <w:p w14:paraId="1AB17329"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Phạm Quốc Khánh</w:t>
      </w:r>
    </w:p>
    <w:p w14:paraId="1876CE7A"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Lê Trung Kiên</w:t>
      </w:r>
    </w:p>
    <w:p w14:paraId="06AE9B91" w14:textId="77777777" w:rsidR="007569A2" w:rsidRDefault="00CE686F">
      <w:pPr>
        <w:ind w:left="360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Việt Lương</w:t>
      </w:r>
    </w:p>
    <w:p w14:paraId="049F31CB" w14:textId="77777777" w:rsidR="007569A2" w:rsidRDefault="007569A2">
      <w:pPr>
        <w:rPr>
          <w:rFonts w:ascii="Times New Roman" w:eastAsia="Times New Roman" w:hAnsi="Times New Roman" w:cs="Times New Roman"/>
          <w:sz w:val="28"/>
          <w:szCs w:val="28"/>
        </w:rPr>
      </w:pPr>
    </w:p>
    <w:p w14:paraId="53128261" w14:textId="77777777" w:rsidR="007569A2" w:rsidRDefault="007569A2">
      <w:pPr>
        <w:rPr>
          <w:rFonts w:ascii="Times New Roman" w:eastAsia="Times New Roman" w:hAnsi="Times New Roman" w:cs="Times New Roman"/>
          <w:sz w:val="28"/>
          <w:szCs w:val="28"/>
        </w:rPr>
      </w:pPr>
    </w:p>
    <w:p w14:paraId="62486C05" w14:textId="77777777" w:rsidR="007569A2" w:rsidRDefault="007569A2">
      <w:pPr>
        <w:rPr>
          <w:rFonts w:ascii="Times New Roman" w:eastAsia="Times New Roman" w:hAnsi="Times New Roman" w:cs="Times New Roman"/>
          <w:sz w:val="28"/>
          <w:szCs w:val="28"/>
        </w:rPr>
      </w:pPr>
    </w:p>
    <w:p w14:paraId="4101652C" w14:textId="77777777" w:rsidR="007569A2" w:rsidRDefault="007569A2">
      <w:pPr>
        <w:rPr>
          <w:rFonts w:ascii="Times New Roman" w:eastAsia="Times New Roman" w:hAnsi="Times New Roman" w:cs="Times New Roman"/>
          <w:sz w:val="28"/>
          <w:szCs w:val="28"/>
        </w:rPr>
      </w:pPr>
    </w:p>
    <w:p w14:paraId="4B99056E" w14:textId="77777777" w:rsidR="007569A2" w:rsidRDefault="007569A2">
      <w:pPr>
        <w:rPr>
          <w:rFonts w:ascii="Times New Roman" w:eastAsia="Times New Roman" w:hAnsi="Times New Roman" w:cs="Times New Roman"/>
          <w:sz w:val="28"/>
          <w:szCs w:val="28"/>
        </w:rPr>
      </w:pPr>
    </w:p>
    <w:p w14:paraId="1299C43A" w14:textId="77777777" w:rsidR="007569A2" w:rsidRDefault="007569A2">
      <w:pPr>
        <w:rPr>
          <w:rFonts w:ascii="Times New Roman" w:eastAsia="Times New Roman" w:hAnsi="Times New Roman" w:cs="Times New Roman"/>
          <w:sz w:val="28"/>
          <w:szCs w:val="28"/>
        </w:rPr>
      </w:pPr>
    </w:p>
    <w:p w14:paraId="4DDBEF00" w14:textId="77777777" w:rsidR="007569A2" w:rsidRDefault="007569A2">
      <w:pPr>
        <w:rPr>
          <w:rFonts w:ascii="Times New Roman" w:eastAsia="Times New Roman" w:hAnsi="Times New Roman" w:cs="Times New Roman"/>
          <w:sz w:val="28"/>
          <w:szCs w:val="28"/>
        </w:rPr>
      </w:pPr>
    </w:p>
    <w:p w14:paraId="3461D779" w14:textId="77777777" w:rsidR="007569A2" w:rsidDel="00F01CDA" w:rsidRDefault="007569A2">
      <w:pPr>
        <w:rPr>
          <w:del w:id="150" w:author="Kiên Lê Trung" w:date="2024-12-24T17:52:00Z" w16du:dateUtc="2024-12-24T10:52:00Z"/>
          <w:rFonts w:ascii="Times New Roman" w:eastAsia="Times New Roman" w:hAnsi="Times New Roman" w:cs="Times New Roman"/>
          <w:sz w:val="28"/>
          <w:szCs w:val="28"/>
        </w:rPr>
      </w:pPr>
    </w:p>
    <w:p w14:paraId="3CF2D8B6" w14:textId="77777777" w:rsidR="007569A2" w:rsidRPr="00F01CDA" w:rsidDel="00F01CDA" w:rsidRDefault="007569A2">
      <w:pPr>
        <w:rPr>
          <w:del w:id="151" w:author="Kiên Lê Trung" w:date="2024-12-24T17:52:00Z" w16du:dateUtc="2024-12-24T10:52:00Z"/>
          <w:rFonts w:ascii="Times New Roman" w:eastAsia="Times New Roman" w:hAnsi="Times New Roman" w:cs="Times New Roman"/>
          <w:sz w:val="28"/>
          <w:szCs w:val="28"/>
          <w:lang w:val="en-US"/>
          <w:rPrChange w:id="152" w:author="Kiên Lê Trung" w:date="2024-12-24T17:52:00Z" w16du:dateUtc="2024-12-24T10:52:00Z">
            <w:rPr>
              <w:del w:id="153" w:author="Kiên Lê Trung" w:date="2024-12-24T17:52:00Z" w16du:dateUtc="2024-12-24T10:52:00Z"/>
              <w:rFonts w:ascii="Times New Roman" w:eastAsia="Times New Roman" w:hAnsi="Times New Roman" w:cs="Times New Roman"/>
              <w:sz w:val="28"/>
              <w:szCs w:val="28"/>
            </w:rPr>
          </w:rPrChange>
        </w:rPr>
      </w:pPr>
    </w:p>
    <w:p w14:paraId="4393076D" w14:textId="77777777" w:rsidR="004841B2" w:rsidRPr="00F01CDA" w:rsidRDefault="004841B2">
      <w:pPr>
        <w:rPr>
          <w:ins w:id="154" w:author="Kiên Lê Trung" w:date="2024-12-24T14:32:00Z" w16du:dateUtc="2024-12-24T07:32:00Z"/>
          <w:rFonts w:ascii="Times New Roman" w:eastAsia="Times New Roman" w:hAnsi="Times New Roman" w:cs="Times New Roman"/>
          <w:sz w:val="28"/>
          <w:szCs w:val="28"/>
          <w:lang w:val="en-US"/>
          <w:rPrChange w:id="155" w:author="Kiên Lê Trung" w:date="2024-12-24T17:52:00Z" w16du:dateUtc="2024-12-24T10:52:00Z">
            <w:rPr>
              <w:ins w:id="156" w:author="Kiên Lê Trung" w:date="2024-12-24T14:32:00Z" w16du:dateUtc="2024-12-24T07:32:00Z"/>
              <w:rFonts w:ascii="Times New Roman" w:eastAsia="Times New Roman" w:hAnsi="Times New Roman" w:cs="Times New Roman"/>
              <w:sz w:val="28"/>
              <w:szCs w:val="28"/>
            </w:rPr>
          </w:rPrChange>
        </w:rPr>
        <w:sectPr w:rsidR="004841B2" w:rsidRPr="00F01CDA" w:rsidSect="00062456">
          <w:footerReference w:type="default" r:id="rId11"/>
          <w:footerReference w:type="first" r:id="rId12"/>
          <w:type w:val="continuous"/>
          <w:pgSz w:w="11909" w:h="16834"/>
          <w:pgMar w:top="1440" w:right="1440" w:bottom="1440" w:left="1440" w:header="720" w:footer="720" w:gutter="0"/>
          <w:pgNumType w:start="1"/>
          <w:cols w:space="720"/>
          <w:titlePg/>
        </w:sectPr>
      </w:pPr>
    </w:p>
    <w:p w14:paraId="0FB78278" w14:textId="77777777" w:rsidR="007569A2" w:rsidRPr="00F01CDA" w:rsidDel="00F01CDA" w:rsidRDefault="007569A2">
      <w:pPr>
        <w:rPr>
          <w:del w:id="169" w:author="Kiên Lê Trung" w:date="2024-12-24T17:52:00Z" w16du:dateUtc="2024-12-24T10:52:00Z"/>
          <w:rFonts w:ascii="Times New Roman" w:eastAsia="Times New Roman" w:hAnsi="Times New Roman" w:cs="Times New Roman"/>
          <w:sz w:val="28"/>
          <w:szCs w:val="28"/>
          <w:lang w:val="en-US"/>
          <w:rPrChange w:id="170" w:author="Kiên Lê Trung" w:date="2024-12-24T17:52:00Z" w16du:dateUtc="2024-12-24T10:52:00Z">
            <w:rPr>
              <w:del w:id="171" w:author="Kiên Lê Trung" w:date="2024-12-24T17:52:00Z" w16du:dateUtc="2024-12-24T10:52:00Z"/>
              <w:rFonts w:ascii="Times New Roman" w:eastAsia="Times New Roman" w:hAnsi="Times New Roman" w:cs="Times New Roman"/>
              <w:sz w:val="28"/>
              <w:szCs w:val="28"/>
            </w:rPr>
          </w:rPrChange>
        </w:rPr>
      </w:pPr>
    </w:p>
    <w:p w14:paraId="1FC39945" w14:textId="77777777" w:rsidR="007569A2" w:rsidRPr="00F01CDA" w:rsidRDefault="007569A2">
      <w:pPr>
        <w:rPr>
          <w:rFonts w:ascii="Times New Roman" w:eastAsia="Times New Roman" w:hAnsi="Times New Roman" w:cs="Times New Roman"/>
          <w:sz w:val="28"/>
          <w:szCs w:val="28"/>
          <w:lang w:val="en-US"/>
          <w:rPrChange w:id="172" w:author="Kiên Lê Trung" w:date="2024-12-24T17:52:00Z" w16du:dateUtc="2024-12-24T10:52:00Z">
            <w:rPr>
              <w:rFonts w:ascii="Times New Roman" w:eastAsia="Times New Roman" w:hAnsi="Times New Roman" w:cs="Times New Roman"/>
              <w:sz w:val="28"/>
              <w:szCs w:val="28"/>
            </w:rPr>
          </w:rPrChange>
        </w:rPr>
      </w:pPr>
    </w:p>
    <w:p w14:paraId="028D163F" w14:textId="77777777" w:rsidR="007569A2" w:rsidRPr="00531DC2" w:rsidRDefault="00CE686F" w:rsidP="00140777">
      <w:pPr>
        <w:pStyle w:val="Heading1"/>
        <w:rPr>
          <w:sz w:val="56"/>
          <w:szCs w:val="56"/>
          <w:rPrChange w:id="173" w:author="Kiên Lê Trung" w:date="2024-12-24T17:53:00Z" w16du:dateUtc="2024-12-24T10:53:00Z">
            <w:rPr>
              <w:szCs w:val="28"/>
            </w:rPr>
          </w:rPrChange>
        </w:rPr>
        <w:pPrChange w:id="174" w:author="Kiên Lê Trung" w:date="2024-12-24T17:49:00Z" w16du:dateUtc="2024-12-24T10:49:00Z">
          <w:pPr/>
        </w:pPrChange>
      </w:pPr>
      <w:r>
        <w:rPr>
          <w:szCs w:val="28"/>
        </w:rPr>
        <w:tab/>
      </w:r>
      <w:r>
        <w:rPr>
          <w:szCs w:val="28"/>
        </w:rPr>
        <w:tab/>
      </w:r>
      <w:r>
        <w:rPr>
          <w:szCs w:val="28"/>
        </w:rPr>
        <w:tab/>
      </w:r>
      <w:r>
        <w:rPr>
          <w:szCs w:val="28"/>
        </w:rPr>
        <w:tab/>
      </w:r>
      <w:r>
        <w:rPr>
          <w:szCs w:val="28"/>
        </w:rPr>
        <w:tab/>
      </w:r>
      <w:bookmarkStart w:id="175" w:name="_Toc185955135"/>
      <w:r w:rsidRPr="00531DC2">
        <w:rPr>
          <w:sz w:val="56"/>
          <w:szCs w:val="56"/>
          <w:rPrChange w:id="176" w:author="Kiên Lê Trung" w:date="2024-12-24T17:53:00Z" w16du:dateUtc="2024-12-24T10:53:00Z">
            <w:rPr/>
          </w:rPrChange>
        </w:rPr>
        <w:t>Mục lục</w:t>
      </w:r>
      <w:bookmarkEnd w:id="175"/>
      <w:r w:rsidRPr="00531DC2">
        <w:rPr>
          <w:sz w:val="56"/>
          <w:szCs w:val="56"/>
          <w:rPrChange w:id="177" w:author="Kiên Lê Trung" w:date="2024-12-24T17:53:00Z" w16du:dateUtc="2024-12-24T10:53:00Z">
            <w:rPr/>
          </w:rPrChange>
        </w:rPr>
        <w:t xml:space="preserve"> </w:t>
      </w:r>
    </w:p>
    <w:p w14:paraId="0562CB0E" w14:textId="0F99AE2D" w:rsidR="007569A2" w:rsidRDefault="007569A2">
      <w:pPr>
        <w:rPr>
          <w:del w:id="178" w:author="Việt Lương" w:date="2024-12-24T17:45:00Z" w16du:dateUtc="2024-12-24T10:45:00Z"/>
          <w:rFonts w:ascii="Times New Roman" w:eastAsia="Times New Roman" w:hAnsi="Times New Roman" w:cs="Times New Roman"/>
          <w:sz w:val="28"/>
          <w:szCs w:val="28"/>
        </w:rPr>
      </w:pPr>
    </w:p>
    <w:p w14:paraId="6B1C4396" w14:textId="2A16A402" w:rsidR="00F01CDA" w:rsidRPr="00F01CDA" w:rsidRDefault="00C73905">
      <w:pPr>
        <w:pStyle w:val="TOC1"/>
        <w:tabs>
          <w:tab w:val="right" w:leader="dot" w:pos="9019"/>
        </w:tabs>
        <w:rPr>
          <w:ins w:id="179"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180" w:author="Kiên Lê Trung" w:date="2024-12-24T17:52:00Z" w16du:dateUtc="2024-12-24T10:52:00Z">
            <w:rPr>
              <w:ins w:id="181"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182" w:author="Việt Lương" w:date="2024-12-24T17:45:00Z" w16du:dateUtc="2024-12-24T10:45:00Z">
        <w:r>
          <w:fldChar w:fldCharType="begin"/>
        </w:r>
        <w:r>
          <w:instrText xml:space="preserve"> TOC \o "1-3" \h \z \u </w:instrText>
        </w:r>
        <w:r>
          <w:fldChar w:fldCharType="separate"/>
        </w:r>
      </w:ins>
      <w:ins w:id="183" w:author="Kiên Lê Trung" w:date="2024-12-24T17:51:00Z" w16du:dateUtc="2024-12-24T10:51:00Z">
        <w:r w:rsidR="00F01CDA" w:rsidRPr="00F01CDA">
          <w:rPr>
            <w:rStyle w:val="Hyperlink"/>
            <w:rFonts w:ascii="Times New Roman" w:hAnsi="Times New Roman" w:cs="Times New Roman"/>
            <w:noProof/>
            <w:sz w:val="26"/>
            <w:szCs w:val="26"/>
            <w:rPrChange w:id="184" w:author="Kiên Lê Trung" w:date="2024-12-24T17:52:00Z" w16du:dateUtc="2024-12-24T10:52:00Z">
              <w:rPr>
                <w:rStyle w:val="Hyperlink"/>
                <w:noProof/>
              </w:rPr>
            </w:rPrChange>
          </w:rPr>
          <w:fldChar w:fldCharType="begin"/>
        </w:r>
        <w:r w:rsidR="00F01CDA" w:rsidRPr="00F01CDA">
          <w:rPr>
            <w:rStyle w:val="Hyperlink"/>
            <w:rFonts w:ascii="Times New Roman" w:hAnsi="Times New Roman" w:cs="Times New Roman"/>
            <w:noProof/>
            <w:sz w:val="26"/>
            <w:szCs w:val="26"/>
            <w:rPrChange w:id="185" w:author="Kiên Lê Trung" w:date="2024-12-24T17:52:00Z" w16du:dateUtc="2024-12-24T10:52:00Z">
              <w:rPr>
                <w:rStyle w:val="Hyperlink"/>
                <w:noProof/>
              </w:rPr>
            </w:rPrChange>
          </w:rPr>
          <w:instrText xml:space="preserve"> </w:instrText>
        </w:r>
        <w:r w:rsidR="00F01CDA" w:rsidRPr="00F01CDA">
          <w:rPr>
            <w:rFonts w:ascii="Times New Roman" w:hAnsi="Times New Roman" w:cs="Times New Roman"/>
            <w:noProof/>
            <w:sz w:val="26"/>
            <w:szCs w:val="26"/>
            <w:rPrChange w:id="186" w:author="Kiên Lê Trung" w:date="2024-12-24T17:52:00Z" w16du:dateUtc="2024-12-24T10:52:00Z">
              <w:rPr>
                <w:noProof/>
              </w:rPr>
            </w:rPrChange>
          </w:rPr>
          <w:instrText>HYPERLINK \l "_Toc185955135"</w:instrText>
        </w:r>
        <w:r w:rsidR="00F01CDA" w:rsidRPr="00F01CDA">
          <w:rPr>
            <w:rStyle w:val="Hyperlink"/>
            <w:rFonts w:ascii="Times New Roman" w:hAnsi="Times New Roman" w:cs="Times New Roman"/>
            <w:noProof/>
            <w:sz w:val="26"/>
            <w:szCs w:val="26"/>
            <w:rPrChange w:id="187" w:author="Kiên Lê Trung" w:date="2024-12-24T17:52:00Z" w16du:dateUtc="2024-12-24T10:52:00Z">
              <w:rPr>
                <w:rStyle w:val="Hyperlink"/>
                <w:noProof/>
              </w:rPr>
            </w:rPrChange>
          </w:rPr>
          <w:instrText xml:space="preserve"> </w:instrText>
        </w:r>
        <w:r w:rsidR="00F01CDA" w:rsidRPr="00F01CDA">
          <w:rPr>
            <w:rStyle w:val="Hyperlink"/>
            <w:rFonts w:ascii="Times New Roman" w:hAnsi="Times New Roman" w:cs="Times New Roman"/>
            <w:noProof/>
            <w:sz w:val="26"/>
            <w:szCs w:val="26"/>
            <w:rPrChange w:id="188" w:author="Kiên Lê Trung" w:date="2024-12-24T17:52:00Z" w16du:dateUtc="2024-12-24T10:52:00Z">
              <w:rPr>
                <w:rStyle w:val="Hyperlink"/>
                <w:noProof/>
              </w:rPr>
            </w:rPrChange>
          </w:rPr>
        </w:r>
        <w:r w:rsidR="00F01CDA" w:rsidRPr="00F01CDA">
          <w:rPr>
            <w:rStyle w:val="Hyperlink"/>
            <w:rFonts w:ascii="Times New Roman" w:hAnsi="Times New Roman" w:cs="Times New Roman"/>
            <w:noProof/>
            <w:sz w:val="26"/>
            <w:szCs w:val="26"/>
            <w:rPrChange w:id="189" w:author="Kiên Lê Trung" w:date="2024-12-24T17:52:00Z" w16du:dateUtc="2024-12-24T10:52:00Z">
              <w:rPr>
                <w:rStyle w:val="Hyperlink"/>
                <w:noProof/>
              </w:rPr>
            </w:rPrChange>
          </w:rPr>
          <w:fldChar w:fldCharType="separate"/>
        </w:r>
        <w:r w:rsidR="00F01CDA" w:rsidRPr="00F01CDA">
          <w:rPr>
            <w:rStyle w:val="Hyperlink"/>
            <w:rFonts w:ascii="Times New Roman" w:hAnsi="Times New Roman" w:cs="Times New Roman"/>
            <w:noProof/>
            <w:sz w:val="26"/>
            <w:szCs w:val="26"/>
            <w:rPrChange w:id="190" w:author="Kiên Lê Trung" w:date="2024-12-24T17:52:00Z" w16du:dateUtc="2024-12-24T10:52:00Z">
              <w:rPr>
                <w:rStyle w:val="Hyperlink"/>
                <w:noProof/>
              </w:rPr>
            </w:rPrChange>
          </w:rPr>
          <w:t>Mục lục</w:t>
        </w:r>
        <w:r w:rsidR="00F01CDA" w:rsidRPr="00F01CDA">
          <w:rPr>
            <w:rFonts w:ascii="Times New Roman" w:hAnsi="Times New Roman" w:cs="Times New Roman"/>
            <w:noProof/>
            <w:webHidden/>
            <w:sz w:val="26"/>
            <w:szCs w:val="26"/>
            <w:rPrChange w:id="191" w:author="Kiên Lê Trung" w:date="2024-12-24T17:52:00Z" w16du:dateUtc="2024-12-24T10:52:00Z">
              <w:rPr>
                <w:noProof/>
                <w:webHidden/>
              </w:rPr>
            </w:rPrChange>
          </w:rPr>
          <w:tab/>
        </w:r>
        <w:r w:rsidR="00F01CDA" w:rsidRPr="00F01CDA">
          <w:rPr>
            <w:rFonts w:ascii="Times New Roman" w:hAnsi="Times New Roman" w:cs="Times New Roman"/>
            <w:noProof/>
            <w:webHidden/>
            <w:sz w:val="26"/>
            <w:szCs w:val="26"/>
            <w:rPrChange w:id="192" w:author="Kiên Lê Trung" w:date="2024-12-24T17:52:00Z" w16du:dateUtc="2024-12-24T10:52:00Z">
              <w:rPr>
                <w:noProof/>
                <w:webHidden/>
              </w:rPr>
            </w:rPrChange>
          </w:rPr>
          <w:fldChar w:fldCharType="begin"/>
        </w:r>
        <w:r w:rsidR="00F01CDA" w:rsidRPr="00F01CDA">
          <w:rPr>
            <w:rFonts w:ascii="Times New Roman" w:hAnsi="Times New Roman" w:cs="Times New Roman"/>
            <w:noProof/>
            <w:webHidden/>
            <w:sz w:val="26"/>
            <w:szCs w:val="26"/>
            <w:rPrChange w:id="193" w:author="Kiên Lê Trung" w:date="2024-12-24T17:52:00Z" w16du:dateUtc="2024-12-24T10:52:00Z">
              <w:rPr>
                <w:noProof/>
                <w:webHidden/>
              </w:rPr>
            </w:rPrChange>
          </w:rPr>
          <w:instrText xml:space="preserve"> PAGEREF _Toc185955135 \h </w:instrText>
        </w:r>
        <w:r w:rsidR="00F01CDA" w:rsidRPr="00F01CDA">
          <w:rPr>
            <w:rFonts w:ascii="Times New Roman" w:hAnsi="Times New Roman" w:cs="Times New Roman"/>
            <w:noProof/>
            <w:webHidden/>
            <w:sz w:val="26"/>
            <w:szCs w:val="26"/>
            <w:rPrChange w:id="194" w:author="Kiên Lê Trung" w:date="2024-12-24T17:52:00Z" w16du:dateUtc="2024-12-24T10:52:00Z">
              <w:rPr>
                <w:noProof/>
                <w:webHidden/>
              </w:rPr>
            </w:rPrChange>
          </w:rPr>
        </w:r>
      </w:ins>
      <w:r w:rsidR="00F01CDA" w:rsidRPr="00F01CDA">
        <w:rPr>
          <w:rFonts w:ascii="Times New Roman" w:hAnsi="Times New Roman" w:cs="Times New Roman"/>
          <w:noProof/>
          <w:webHidden/>
          <w:sz w:val="26"/>
          <w:szCs w:val="26"/>
          <w:rPrChange w:id="195" w:author="Kiên Lê Trung" w:date="2024-12-24T17:52:00Z" w16du:dateUtc="2024-12-24T10:52:00Z">
            <w:rPr>
              <w:noProof/>
              <w:webHidden/>
            </w:rPr>
          </w:rPrChange>
        </w:rPr>
        <w:fldChar w:fldCharType="separate"/>
      </w:r>
      <w:ins w:id="196" w:author="Kiên Lê Trung" w:date="2024-12-24T17:51:00Z" w16du:dateUtc="2024-12-24T10:51:00Z">
        <w:r w:rsidR="00F01CDA" w:rsidRPr="00F01CDA">
          <w:rPr>
            <w:rFonts w:ascii="Times New Roman" w:hAnsi="Times New Roman" w:cs="Times New Roman"/>
            <w:noProof/>
            <w:webHidden/>
            <w:sz w:val="26"/>
            <w:szCs w:val="26"/>
            <w:rPrChange w:id="197" w:author="Kiên Lê Trung" w:date="2024-12-24T17:52:00Z" w16du:dateUtc="2024-12-24T10:52:00Z">
              <w:rPr>
                <w:noProof/>
                <w:webHidden/>
              </w:rPr>
            </w:rPrChange>
          </w:rPr>
          <w:t>i</w:t>
        </w:r>
        <w:r w:rsidR="00F01CDA" w:rsidRPr="00F01CDA">
          <w:rPr>
            <w:rFonts w:ascii="Times New Roman" w:hAnsi="Times New Roman" w:cs="Times New Roman"/>
            <w:noProof/>
            <w:webHidden/>
            <w:sz w:val="26"/>
            <w:szCs w:val="26"/>
            <w:rPrChange w:id="198" w:author="Kiên Lê Trung" w:date="2024-12-24T17:52:00Z" w16du:dateUtc="2024-12-24T10:52:00Z">
              <w:rPr>
                <w:noProof/>
                <w:webHidden/>
              </w:rPr>
            </w:rPrChange>
          </w:rPr>
          <w:fldChar w:fldCharType="end"/>
        </w:r>
        <w:r w:rsidR="00F01CDA" w:rsidRPr="00F01CDA">
          <w:rPr>
            <w:rStyle w:val="Hyperlink"/>
            <w:rFonts w:ascii="Times New Roman" w:hAnsi="Times New Roman" w:cs="Times New Roman"/>
            <w:noProof/>
            <w:sz w:val="26"/>
            <w:szCs w:val="26"/>
            <w:rPrChange w:id="199" w:author="Kiên Lê Trung" w:date="2024-12-24T17:52:00Z" w16du:dateUtc="2024-12-24T10:52:00Z">
              <w:rPr>
                <w:rStyle w:val="Hyperlink"/>
                <w:noProof/>
              </w:rPr>
            </w:rPrChange>
          </w:rPr>
          <w:fldChar w:fldCharType="end"/>
        </w:r>
      </w:ins>
    </w:p>
    <w:p w14:paraId="3659C0B0" w14:textId="0CAC6989" w:rsidR="00F01CDA" w:rsidRPr="00F01CDA" w:rsidRDefault="00F01CDA">
      <w:pPr>
        <w:pStyle w:val="TOC1"/>
        <w:tabs>
          <w:tab w:val="right" w:leader="dot" w:pos="9019"/>
        </w:tabs>
        <w:rPr>
          <w:ins w:id="200"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201" w:author="Kiên Lê Trung" w:date="2024-12-24T17:52:00Z" w16du:dateUtc="2024-12-24T10:52:00Z">
            <w:rPr>
              <w:ins w:id="202"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203" w:author="Kiên Lê Trung" w:date="2024-12-24T17:51:00Z" w16du:dateUtc="2024-12-24T10:51:00Z">
        <w:r w:rsidRPr="00F01CDA">
          <w:rPr>
            <w:rStyle w:val="Hyperlink"/>
            <w:rFonts w:ascii="Times New Roman" w:hAnsi="Times New Roman" w:cs="Times New Roman"/>
            <w:noProof/>
            <w:sz w:val="26"/>
            <w:szCs w:val="26"/>
            <w:rPrChange w:id="204"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205"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206" w:author="Kiên Lê Trung" w:date="2024-12-24T17:52:00Z" w16du:dateUtc="2024-12-24T10:52:00Z">
              <w:rPr>
                <w:noProof/>
              </w:rPr>
            </w:rPrChange>
          </w:rPr>
          <w:instrText>HYPERLINK \l "_Toc185955136"</w:instrText>
        </w:r>
        <w:r w:rsidRPr="00F01CDA">
          <w:rPr>
            <w:rStyle w:val="Hyperlink"/>
            <w:rFonts w:ascii="Times New Roman" w:hAnsi="Times New Roman" w:cs="Times New Roman"/>
            <w:noProof/>
            <w:sz w:val="26"/>
            <w:szCs w:val="26"/>
            <w:rPrChange w:id="207"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208"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209"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210" w:author="Kiên Lê Trung" w:date="2024-12-24T17:52:00Z" w16du:dateUtc="2024-12-24T10:52:00Z">
              <w:rPr>
                <w:rStyle w:val="Hyperlink"/>
                <w:noProof/>
              </w:rPr>
            </w:rPrChange>
          </w:rPr>
          <w:t>Danh mục Bảng biểu</w:t>
        </w:r>
        <w:r w:rsidRPr="00F01CDA">
          <w:rPr>
            <w:rFonts w:ascii="Times New Roman" w:hAnsi="Times New Roman" w:cs="Times New Roman"/>
            <w:noProof/>
            <w:webHidden/>
            <w:sz w:val="26"/>
            <w:szCs w:val="26"/>
            <w:rPrChange w:id="211"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212"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213" w:author="Kiên Lê Trung" w:date="2024-12-24T17:52:00Z" w16du:dateUtc="2024-12-24T10:52:00Z">
              <w:rPr>
                <w:noProof/>
                <w:webHidden/>
              </w:rPr>
            </w:rPrChange>
          </w:rPr>
          <w:instrText xml:space="preserve"> PAGEREF _Toc185955136 \h </w:instrText>
        </w:r>
      </w:ins>
      <w:ins w:id="214" w:author="Kiên Lê Trung" w:date="2024-12-24T17:52:00Z" w16du:dateUtc="2024-12-24T10:52:00Z">
        <w:r w:rsidRPr="00F01CDA">
          <w:rPr>
            <w:rFonts w:ascii="Times New Roman" w:hAnsi="Times New Roman" w:cs="Times New Roman"/>
            <w:noProof/>
            <w:webHidden/>
            <w:sz w:val="26"/>
            <w:szCs w:val="26"/>
            <w:rPrChange w:id="215"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216" w:author="Kiên Lê Trung" w:date="2024-12-24T17:52:00Z" w16du:dateUtc="2024-12-24T10:52:00Z">
            <w:rPr>
              <w:noProof/>
              <w:webHidden/>
            </w:rPr>
          </w:rPrChange>
        </w:rPr>
        <w:fldChar w:fldCharType="separate"/>
      </w:r>
      <w:ins w:id="217" w:author="Kiên Lê Trung" w:date="2024-12-24T17:51:00Z" w16du:dateUtc="2024-12-24T10:51:00Z">
        <w:r w:rsidRPr="00F01CDA">
          <w:rPr>
            <w:rFonts w:ascii="Times New Roman" w:hAnsi="Times New Roman" w:cs="Times New Roman"/>
            <w:noProof/>
            <w:webHidden/>
            <w:sz w:val="26"/>
            <w:szCs w:val="26"/>
            <w:rPrChange w:id="218" w:author="Kiên Lê Trung" w:date="2024-12-24T17:52:00Z" w16du:dateUtc="2024-12-24T10:52:00Z">
              <w:rPr>
                <w:noProof/>
                <w:webHidden/>
              </w:rPr>
            </w:rPrChange>
          </w:rPr>
          <w:t>iii</w:t>
        </w:r>
        <w:r w:rsidRPr="00F01CDA">
          <w:rPr>
            <w:rFonts w:ascii="Times New Roman" w:hAnsi="Times New Roman" w:cs="Times New Roman"/>
            <w:noProof/>
            <w:webHidden/>
            <w:sz w:val="26"/>
            <w:szCs w:val="26"/>
            <w:rPrChange w:id="219"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220" w:author="Kiên Lê Trung" w:date="2024-12-24T17:52:00Z" w16du:dateUtc="2024-12-24T10:52:00Z">
              <w:rPr>
                <w:rStyle w:val="Hyperlink"/>
                <w:noProof/>
              </w:rPr>
            </w:rPrChange>
          </w:rPr>
          <w:fldChar w:fldCharType="end"/>
        </w:r>
      </w:ins>
    </w:p>
    <w:p w14:paraId="2C41E8B2" w14:textId="44E27A81" w:rsidR="00F01CDA" w:rsidRPr="00F01CDA" w:rsidRDefault="00F01CDA">
      <w:pPr>
        <w:pStyle w:val="TOC1"/>
        <w:tabs>
          <w:tab w:val="right" w:leader="dot" w:pos="9019"/>
        </w:tabs>
        <w:rPr>
          <w:ins w:id="221"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222" w:author="Kiên Lê Trung" w:date="2024-12-24T17:52:00Z" w16du:dateUtc="2024-12-24T10:52:00Z">
            <w:rPr>
              <w:ins w:id="223"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224" w:author="Kiên Lê Trung" w:date="2024-12-24T17:51:00Z" w16du:dateUtc="2024-12-24T10:51:00Z">
        <w:r w:rsidRPr="00F01CDA">
          <w:rPr>
            <w:rStyle w:val="Hyperlink"/>
            <w:rFonts w:ascii="Times New Roman" w:hAnsi="Times New Roman" w:cs="Times New Roman"/>
            <w:noProof/>
            <w:sz w:val="26"/>
            <w:szCs w:val="26"/>
            <w:rPrChange w:id="225"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226"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227" w:author="Kiên Lê Trung" w:date="2024-12-24T17:52:00Z" w16du:dateUtc="2024-12-24T10:52:00Z">
              <w:rPr>
                <w:noProof/>
              </w:rPr>
            </w:rPrChange>
          </w:rPr>
          <w:instrText>HYPERLINK \l "_Toc185955137"</w:instrText>
        </w:r>
        <w:r w:rsidRPr="00F01CDA">
          <w:rPr>
            <w:rStyle w:val="Hyperlink"/>
            <w:rFonts w:ascii="Times New Roman" w:hAnsi="Times New Roman" w:cs="Times New Roman"/>
            <w:noProof/>
            <w:sz w:val="26"/>
            <w:szCs w:val="26"/>
            <w:rPrChange w:id="228"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229"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230"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231" w:author="Kiên Lê Trung" w:date="2024-12-24T17:52:00Z" w16du:dateUtc="2024-12-24T10:52:00Z">
              <w:rPr>
                <w:rStyle w:val="Hyperlink"/>
                <w:noProof/>
              </w:rPr>
            </w:rPrChange>
          </w:rPr>
          <w:t>Danh mục các hình vẽ</w:t>
        </w:r>
        <w:r w:rsidRPr="00F01CDA">
          <w:rPr>
            <w:rFonts w:ascii="Times New Roman" w:hAnsi="Times New Roman" w:cs="Times New Roman"/>
            <w:noProof/>
            <w:webHidden/>
            <w:sz w:val="26"/>
            <w:szCs w:val="26"/>
            <w:rPrChange w:id="232"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233"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234" w:author="Kiên Lê Trung" w:date="2024-12-24T17:52:00Z" w16du:dateUtc="2024-12-24T10:52:00Z">
              <w:rPr>
                <w:noProof/>
                <w:webHidden/>
              </w:rPr>
            </w:rPrChange>
          </w:rPr>
          <w:instrText xml:space="preserve"> PAGEREF _Toc185955137 \h </w:instrText>
        </w:r>
      </w:ins>
      <w:ins w:id="235" w:author="Kiên Lê Trung" w:date="2024-12-24T17:52:00Z" w16du:dateUtc="2024-12-24T10:52:00Z">
        <w:r w:rsidRPr="00F01CDA">
          <w:rPr>
            <w:rFonts w:ascii="Times New Roman" w:hAnsi="Times New Roman" w:cs="Times New Roman"/>
            <w:noProof/>
            <w:webHidden/>
            <w:sz w:val="26"/>
            <w:szCs w:val="26"/>
            <w:rPrChange w:id="236"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237" w:author="Kiên Lê Trung" w:date="2024-12-24T17:52:00Z" w16du:dateUtc="2024-12-24T10:52:00Z">
            <w:rPr>
              <w:noProof/>
              <w:webHidden/>
            </w:rPr>
          </w:rPrChange>
        </w:rPr>
        <w:fldChar w:fldCharType="separate"/>
      </w:r>
      <w:ins w:id="238" w:author="Kiên Lê Trung" w:date="2024-12-24T17:52:00Z" w16du:dateUtc="2024-12-24T10:52:00Z">
        <w:r w:rsidRPr="00F01CDA">
          <w:rPr>
            <w:rFonts w:ascii="Times New Roman" w:hAnsi="Times New Roman" w:cs="Times New Roman"/>
            <w:noProof/>
            <w:webHidden/>
            <w:sz w:val="26"/>
            <w:szCs w:val="26"/>
            <w:rPrChange w:id="239" w:author="Kiên Lê Trung" w:date="2024-12-24T17:52:00Z" w16du:dateUtc="2024-12-24T10:52:00Z">
              <w:rPr>
                <w:noProof/>
                <w:webHidden/>
              </w:rPr>
            </w:rPrChange>
          </w:rPr>
          <w:t>iv</w:t>
        </w:r>
      </w:ins>
      <w:ins w:id="240" w:author="Kiên Lê Trung" w:date="2024-12-24T17:51:00Z" w16du:dateUtc="2024-12-24T10:51:00Z">
        <w:r w:rsidRPr="00F01CDA">
          <w:rPr>
            <w:rFonts w:ascii="Times New Roman" w:hAnsi="Times New Roman" w:cs="Times New Roman"/>
            <w:noProof/>
            <w:webHidden/>
            <w:sz w:val="26"/>
            <w:szCs w:val="26"/>
            <w:rPrChange w:id="241"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242" w:author="Kiên Lê Trung" w:date="2024-12-24T17:52:00Z" w16du:dateUtc="2024-12-24T10:52:00Z">
              <w:rPr>
                <w:rStyle w:val="Hyperlink"/>
                <w:noProof/>
              </w:rPr>
            </w:rPrChange>
          </w:rPr>
          <w:fldChar w:fldCharType="end"/>
        </w:r>
      </w:ins>
    </w:p>
    <w:p w14:paraId="7788B673" w14:textId="479E2115" w:rsidR="00F01CDA" w:rsidRPr="00F01CDA" w:rsidRDefault="00F01CDA">
      <w:pPr>
        <w:pStyle w:val="TOC1"/>
        <w:tabs>
          <w:tab w:val="right" w:leader="dot" w:pos="9019"/>
        </w:tabs>
        <w:rPr>
          <w:ins w:id="243"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244" w:author="Kiên Lê Trung" w:date="2024-12-24T17:52:00Z" w16du:dateUtc="2024-12-24T10:52:00Z">
            <w:rPr>
              <w:ins w:id="245"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246" w:author="Kiên Lê Trung" w:date="2024-12-24T17:51:00Z" w16du:dateUtc="2024-12-24T10:51:00Z">
        <w:r w:rsidRPr="00F01CDA">
          <w:rPr>
            <w:rStyle w:val="Hyperlink"/>
            <w:rFonts w:ascii="Times New Roman" w:hAnsi="Times New Roman" w:cs="Times New Roman"/>
            <w:noProof/>
            <w:sz w:val="26"/>
            <w:szCs w:val="26"/>
            <w:rPrChange w:id="247"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248"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249" w:author="Kiên Lê Trung" w:date="2024-12-24T17:52:00Z" w16du:dateUtc="2024-12-24T10:52:00Z">
              <w:rPr>
                <w:noProof/>
              </w:rPr>
            </w:rPrChange>
          </w:rPr>
          <w:instrText>HYPERLINK \l "_Toc185955138"</w:instrText>
        </w:r>
        <w:r w:rsidRPr="00F01CDA">
          <w:rPr>
            <w:rStyle w:val="Hyperlink"/>
            <w:rFonts w:ascii="Times New Roman" w:hAnsi="Times New Roman" w:cs="Times New Roman"/>
            <w:noProof/>
            <w:sz w:val="26"/>
            <w:szCs w:val="26"/>
            <w:rPrChange w:id="250"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251"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252"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253" w:author="Kiên Lê Trung" w:date="2024-12-24T17:52:00Z" w16du:dateUtc="2024-12-24T10:52:00Z">
              <w:rPr>
                <w:rStyle w:val="Hyperlink"/>
                <w:noProof/>
              </w:rPr>
            </w:rPrChange>
          </w:rPr>
          <w:t>Danh mục các từ + thuật ngữ viết tắt</w:t>
        </w:r>
        <w:r w:rsidRPr="00F01CDA">
          <w:rPr>
            <w:rFonts w:ascii="Times New Roman" w:hAnsi="Times New Roman" w:cs="Times New Roman"/>
            <w:noProof/>
            <w:webHidden/>
            <w:sz w:val="26"/>
            <w:szCs w:val="26"/>
            <w:rPrChange w:id="254"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255"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256" w:author="Kiên Lê Trung" w:date="2024-12-24T17:52:00Z" w16du:dateUtc="2024-12-24T10:52:00Z">
              <w:rPr>
                <w:noProof/>
                <w:webHidden/>
              </w:rPr>
            </w:rPrChange>
          </w:rPr>
          <w:instrText xml:space="preserve"> PAGEREF _Toc185955138 \h </w:instrText>
        </w:r>
      </w:ins>
      <w:ins w:id="257" w:author="Kiên Lê Trung" w:date="2024-12-24T17:52:00Z" w16du:dateUtc="2024-12-24T10:52:00Z">
        <w:r w:rsidRPr="00F01CDA">
          <w:rPr>
            <w:rFonts w:ascii="Times New Roman" w:hAnsi="Times New Roman" w:cs="Times New Roman"/>
            <w:noProof/>
            <w:webHidden/>
            <w:sz w:val="26"/>
            <w:szCs w:val="26"/>
            <w:rPrChange w:id="258"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259" w:author="Kiên Lê Trung" w:date="2024-12-24T17:52:00Z" w16du:dateUtc="2024-12-24T10:52:00Z">
            <w:rPr>
              <w:noProof/>
              <w:webHidden/>
            </w:rPr>
          </w:rPrChange>
        </w:rPr>
        <w:fldChar w:fldCharType="separate"/>
      </w:r>
      <w:ins w:id="260" w:author="Kiên Lê Trung" w:date="2024-12-24T17:52:00Z" w16du:dateUtc="2024-12-24T10:52:00Z">
        <w:r w:rsidRPr="00F01CDA">
          <w:rPr>
            <w:rFonts w:ascii="Times New Roman" w:hAnsi="Times New Roman" w:cs="Times New Roman"/>
            <w:noProof/>
            <w:webHidden/>
            <w:sz w:val="26"/>
            <w:szCs w:val="26"/>
            <w:rPrChange w:id="261" w:author="Kiên Lê Trung" w:date="2024-12-24T17:52:00Z" w16du:dateUtc="2024-12-24T10:52:00Z">
              <w:rPr>
                <w:noProof/>
                <w:webHidden/>
              </w:rPr>
            </w:rPrChange>
          </w:rPr>
          <w:t>v</w:t>
        </w:r>
      </w:ins>
      <w:ins w:id="262" w:author="Kiên Lê Trung" w:date="2024-12-24T17:51:00Z" w16du:dateUtc="2024-12-24T10:51:00Z">
        <w:r w:rsidRPr="00F01CDA">
          <w:rPr>
            <w:rFonts w:ascii="Times New Roman" w:hAnsi="Times New Roman" w:cs="Times New Roman"/>
            <w:noProof/>
            <w:webHidden/>
            <w:sz w:val="26"/>
            <w:szCs w:val="26"/>
            <w:rPrChange w:id="263"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264" w:author="Kiên Lê Trung" w:date="2024-12-24T17:52:00Z" w16du:dateUtc="2024-12-24T10:52:00Z">
              <w:rPr>
                <w:rStyle w:val="Hyperlink"/>
                <w:noProof/>
              </w:rPr>
            </w:rPrChange>
          </w:rPr>
          <w:fldChar w:fldCharType="end"/>
        </w:r>
      </w:ins>
    </w:p>
    <w:p w14:paraId="52CC460C" w14:textId="1DF8A86C" w:rsidR="00F01CDA" w:rsidRPr="00F01CDA" w:rsidRDefault="00F01CDA">
      <w:pPr>
        <w:pStyle w:val="TOC1"/>
        <w:tabs>
          <w:tab w:val="right" w:leader="dot" w:pos="9019"/>
        </w:tabs>
        <w:rPr>
          <w:ins w:id="265"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266" w:author="Kiên Lê Trung" w:date="2024-12-24T17:52:00Z" w16du:dateUtc="2024-12-24T10:52:00Z">
            <w:rPr>
              <w:ins w:id="267"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268" w:author="Kiên Lê Trung" w:date="2024-12-24T17:51:00Z" w16du:dateUtc="2024-12-24T10:51:00Z">
        <w:r w:rsidRPr="00F01CDA">
          <w:rPr>
            <w:rStyle w:val="Hyperlink"/>
            <w:rFonts w:ascii="Times New Roman" w:hAnsi="Times New Roman" w:cs="Times New Roman"/>
            <w:noProof/>
            <w:sz w:val="26"/>
            <w:szCs w:val="26"/>
            <w:rPrChange w:id="269"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270"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271" w:author="Kiên Lê Trung" w:date="2024-12-24T17:52:00Z" w16du:dateUtc="2024-12-24T10:52:00Z">
              <w:rPr>
                <w:noProof/>
              </w:rPr>
            </w:rPrChange>
          </w:rPr>
          <w:instrText>HYPERLINK \l "_Toc185955139"</w:instrText>
        </w:r>
        <w:r w:rsidRPr="00F01CDA">
          <w:rPr>
            <w:rStyle w:val="Hyperlink"/>
            <w:rFonts w:ascii="Times New Roman" w:hAnsi="Times New Roman" w:cs="Times New Roman"/>
            <w:noProof/>
            <w:sz w:val="26"/>
            <w:szCs w:val="26"/>
            <w:rPrChange w:id="272"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273"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274"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275" w:author="Kiên Lê Trung" w:date="2024-12-24T17:52:00Z" w16du:dateUtc="2024-12-24T10:52:00Z">
              <w:rPr>
                <w:rStyle w:val="Hyperlink"/>
                <w:noProof/>
              </w:rPr>
            </w:rPrChange>
          </w:rPr>
          <w:t>Lời mở đầu</w:t>
        </w:r>
        <w:r w:rsidRPr="00F01CDA">
          <w:rPr>
            <w:rFonts w:ascii="Times New Roman" w:hAnsi="Times New Roman" w:cs="Times New Roman"/>
            <w:noProof/>
            <w:webHidden/>
            <w:sz w:val="26"/>
            <w:szCs w:val="26"/>
            <w:rPrChange w:id="276"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277"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278" w:author="Kiên Lê Trung" w:date="2024-12-24T17:52:00Z" w16du:dateUtc="2024-12-24T10:52:00Z">
              <w:rPr>
                <w:noProof/>
                <w:webHidden/>
              </w:rPr>
            </w:rPrChange>
          </w:rPr>
          <w:instrText xml:space="preserve"> PAGEREF _Toc185955139 \h </w:instrText>
        </w:r>
      </w:ins>
      <w:ins w:id="279" w:author="Kiên Lê Trung" w:date="2024-12-24T17:52:00Z" w16du:dateUtc="2024-12-24T10:52:00Z">
        <w:r w:rsidRPr="00F01CDA">
          <w:rPr>
            <w:rFonts w:ascii="Times New Roman" w:hAnsi="Times New Roman" w:cs="Times New Roman"/>
            <w:noProof/>
            <w:webHidden/>
            <w:sz w:val="26"/>
            <w:szCs w:val="26"/>
            <w:rPrChange w:id="280"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281" w:author="Kiên Lê Trung" w:date="2024-12-24T17:52:00Z" w16du:dateUtc="2024-12-24T10:52:00Z">
            <w:rPr>
              <w:noProof/>
              <w:webHidden/>
            </w:rPr>
          </w:rPrChange>
        </w:rPr>
        <w:fldChar w:fldCharType="separate"/>
      </w:r>
      <w:ins w:id="282" w:author="Kiên Lê Trung" w:date="2024-12-24T17:52:00Z" w16du:dateUtc="2024-12-24T10:52:00Z">
        <w:r w:rsidRPr="00F01CDA">
          <w:rPr>
            <w:rFonts w:ascii="Times New Roman" w:hAnsi="Times New Roman" w:cs="Times New Roman"/>
            <w:noProof/>
            <w:webHidden/>
            <w:sz w:val="26"/>
            <w:szCs w:val="26"/>
            <w:rPrChange w:id="283" w:author="Kiên Lê Trung" w:date="2024-12-24T17:52:00Z" w16du:dateUtc="2024-12-24T10:52:00Z">
              <w:rPr>
                <w:noProof/>
                <w:webHidden/>
              </w:rPr>
            </w:rPrChange>
          </w:rPr>
          <w:t>vi</w:t>
        </w:r>
      </w:ins>
      <w:ins w:id="284" w:author="Kiên Lê Trung" w:date="2024-12-24T17:51:00Z" w16du:dateUtc="2024-12-24T10:51:00Z">
        <w:r w:rsidRPr="00F01CDA">
          <w:rPr>
            <w:rFonts w:ascii="Times New Roman" w:hAnsi="Times New Roman" w:cs="Times New Roman"/>
            <w:noProof/>
            <w:webHidden/>
            <w:sz w:val="26"/>
            <w:szCs w:val="26"/>
            <w:rPrChange w:id="285"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286" w:author="Kiên Lê Trung" w:date="2024-12-24T17:52:00Z" w16du:dateUtc="2024-12-24T10:52:00Z">
              <w:rPr>
                <w:rStyle w:val="Hyperlink"/>
                <w:noProof/>
              </w:rPr>
            </w:rPrChange>
          </w:rPr>
          <w:fldChar w:fldCharType="end"/>
        </w:r>
      </w:ins>
    </w:p>
    <w:p w14:paraId="01A82656" w14:textId="71D54D5D" w:rsidR="00F01CDA" w:rsidRPr="00F01CDA" w:rsidRDefault="00F01CDA">
      <w:pPr>
        <w:pStyle w:val="TOC1"/>
        <w:tabs>
          <w:tab w:val="right" w:leader="dot" w:pos="9019"/>
        </w:tabs>
        <w:rPr>
          <w:ins w:id="287"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288" w:author="Kiên Lê Trung" w:date="2024-12-24T17:52:00Z" w16du:dateUtc="2024-12-24T10:52:00Z">
            <w:rPr>
              <w:ins w:id="289"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290" w:author="Kiên Lê Trung" w:date="2024-12-24T17:51:00Z" w16du:dateUtc="2024-12-24T10:51:00Z">
        <w:r w:rsidRPr="00F01CDA">
          <w:rPr>
            <w:rStyle w:val="Hyperlink"/>
            <w:rFonts w:ascii="Times New Roman" w:hAnsi="Times New Roman" w:cs="Times New Roman"/>
            <w:noProof/>
            <w:sz w:val="26"/>
            <w:szCs w:val="26"/>
            <w:rPrChange w:id="291"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292"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293" w:author="Kiên Lê Trung" w:date="2024-12-24T17:52:00Z" w16du:dateUtc="2024-12-24T10:52:00Z">
              <w:rPr>
                <w:noProof/>
              </w:rPr>
            </w:rPrChange>
          </w:rPr>
          <w:instrText>HYPERLINK \l "_Toc185955140"</w:instrText>
        </w:r>
        <w:r w:rsidRPr="00F01CDA">
          <w:rPr>
            <w:rStyle w:val="Hyperlink"/>
            <w:rFonts w:ascii="Times New Roman" w:hAnsi="Times New Roman" w:cs="Times New Roman"/>
            <w:noProof/>
            <w:sz w:val="26"/>
            <w:szCs w:val="26"/>
            <w:rPrChange w:id="294"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295"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296"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297" w:author="Kiên Lê Trung" w:date="2024-12-24T17:52:00Z" w16du:dateUtc="2024-12-24T10:52:00Z">
              <w:rPr>
                <w:rStyle w:val="Hyperlink"/>
                <w:noProof/>
              </w:rPr>
            </w:rPrChange>
          </w:rPr>
          <w:t>CHƯƠNG 1: GIỚI THIỆU BÀI TOÁN VÀ CÔNG NGHỆ LIÊN QUAN</w:t>
        </w:r>
        <w:r w:rsidRPr="00F01CDA">
          <w:rPr>
            <w:rFonts w:ascii="Times New Roman" w:hAnsi="Times New Roman" w:cs="Times New Roman"/>
            <w:noProof/>
            <w:webHidden/>
            <w:sz w:val="26"/>
            <w:szCs w:val="26"/>
            <w:rPrChange w:id="298"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299"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300" w:author="Kiên Lê Trung" w:date="2024-12-24T17:52:00Z" w16du:dateUtc="2024-12-24T10:52:00Z">
              <w:rPr>
                <w:noProof/>
                <w:webHidden/>
              </w:rPr>
            </w:rPrChange>
          </w:rPr>
          <w:instrText xml:space="preserve"> PAGEREF _Toc185955140 \h </w:instrText>
        </w:r>
      </w:ins>
      <w:ins w:id="301" w:author="Kiên Lê Trung" w:date="2024-12-24T17:52:00Z" w16du:dateUtc="2024-12-24T10:52:00Z">
        <w:r w:rsidRPr="00F01CDA">
          <w:rPr>
            <w:rFonts w:ascii="Times New Roman" w:hAnsi="Times New Roman" w:cs="Times New Roman"/>
            <w:noProof/>
            <w:webHidden/>
            <w:sz w:val="26"/>
            <w:szCs w:val="26"/>
            <w:rPrChange w:id="302"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303" w:author="Kiên Lê Trung" w:date="2024-12-24T17:52:00Z" w16du:dateUtc="2024-12-24T10:52:00Z">
            <w:rPr>
              <w:noProof/>
              <w:webHidden/>
            </w:rPr>
          </w:rPrChange>
        </w:rPr>
        <w:fldChar w:fldCharType="separate"/>
      </w:r>
      <w:ins w:id="304" w:author="Kiên Lê Trung" w:date="2024-12-24T17:52:00Z" w16du:dateUtc="2024-12-24T10:52:00Z">
        <w:r w:rsidRPr="00F01CDA">
          <w:rPr>
            <w:rFonts w:ascii="Times New Roman" w:hAnsi="Times New Roman" w:cs="Times New Roman"/>
            <w:noProof/>
            <w:webHidden/>
            <w:sz w:val="26"/>
            <w:szCs w:val="26"/>
            <w:rPrChange w:id="305" w:author="Kiên Lê Trung" w:date="2024-12-24T17:52:00Z" w16du:dateUtc="2024-12-24T10:52:00Z">
              <w:rPr>
                <w:noProof/>
                <w:webHidden/>
              </w:rPr>
            </w:rPrChange>
          </w:rPr>
          <w:t>1</w:t>
        </w:r>
      </w:ins>
      <w:ins w:id="306" w:author="Kiên Lê Trung" w:date="2024-12-24T17:51:00Z" w16du:dateUtc="2024-12-24T10:51:00Z">
        <w:r w:rsidRPr="00F01CDA">
          <w:rPr>
            <w:rFonts w:ascii="Times New Roman" w:hAnsi="Times New Roman" w:cs="Times New Roman"/>
            <w:noProof/>
            <w:webHidden/>
            <w:sz w:val="26"/>
            <w:szCs w:val="26"/>
            <w:rPrChange w:id="307"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308" w:author="Kiên Lê Trung" w:date="2024-12-24T17:52:00Z" w16du:dateUtc="2024-12-24T10:52:00Z">
              <w:rPr>
                <w:rStyle w:val="Hyperlink"/>
                <w:noProof/>
              </w:rPr>
            </w:rPrChange>
          </w:rPr>
          <w:fldChar w:fldCharType="end"/>
        </w:r>
      </w:ins>
    </w:p>
    <w:p w14:paraId="2AD35AE7" w14:textId="71E3672D" w:rsidR="00F01CDA" w:rsidRPr="00F01CDA" w:rsidRDefault="00F01CDA">
      <w:pPr>
        <w:pStyle w:val="TOC2"/>
        <w:tabs>
          <w:tab w:val="right" w:leader="dot" w:pos="9019"/>
        </w:tabs>
        <w:rPr>
          <w:ins w:id="309"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310" w:author="Kiên Lê Trung" w:date="2024-12-24T17:52:00Z" w16du:dateUtc="2024-12-24T10:52:00Z">
            <w:rPr>
              <w:ins w:id="311"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312" w:author="Kiên Lê Trung" w:date="2024-12-24T17:51:00Z" w16du:dateUtc="2024-12-24T10:51:00Z">
        <w:r w:rsidRPr="00F01CDA">
          <w:rPr>
            <w:rStyle w:val="Hyperlink"/>
            <w:rFonts w:ascii="Times New Roman" w:hAnsi="Times New Roman" w:cs="Times New Roman"/>
            <w:noProof/>
            <w:sz w:val="26"/>
            <w:szCs w:val="26"/>
            <w:rPrChange w:id="313"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314"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315" w:author="Kiên Lê Trung" w:date="2024-12-24T17:52:00Z" w16du:dateUtc="2024-12-24T10:52:00Z">
              <w:rPr>
                <w:noProof/>
              </w:rPr>
            </w:rPrChange>
          </w:rPr>
          <w:instrText>HYPERLINK \l "_Toc185955141"</w:instrText>
        </w:r>
        <w:r w:rsidRPr="00F01CDA">
          <w:rPr>
            <w:rStyle w:val="Hyperlink"/>
            <w:rFonts w:ascii="Times New Roman" w:hAnsi="Times New Roman" w:cs="Times New Roman"/>
            <w:noProof/>
            <w:sz w:val="26"/>
            <w:szCs w:val="26"/>
            <w:rPrChange w:id="316"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317"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318"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319" w:author="Kiên Lê Trung" w:date="2024-12-24T17:52:00Z" w16du:dateUtc="2024-12-24T10:52:00Z">
              <w:rPr>
                <w:rStyle w:val="Hyperlink"/>
                <w:noProof/>
              </w:rPr>
            </w:rPrChange>
          </w:rPr>
          <w:t>1.1 Tổng quan về hệ thống website bán đồ điện tử</w:t>
        </w:r>
        <w:r w:rsidRPr="00F01CDA">
          <w:rPr>
            <w:rFonts w:ascii="Times New Roman" w:hAnsi="Times New Roman" w:cs="Times New Roman"/>
            <w:noProof/>
            <w:webHidden/>
            <w:sz w:val="26"/>
            <w:szCs w:val="26"/>
            <w:rPrChange w:id="320"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321"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322" w:author="Kiên Lê Trung" w:date="2024-12-24T17:52:00Z" w16du:dateUtc="2024-12-24T10:52:00Z">
              <w:rPr>
                <w:noProof/>
                <w:webHidden/>
              </w:rPr>
            </w:rPrChange>
          </w:rPr>
          <w:instrText xml:space="preserve"> PAGEREF _Toc185955141 \h </w:instrText>
        </w:r>
      </w:ins>
      <w:ins w:id="323" w:author="Kiên Lê Trung" w:date="2024-12-24T17:52:00Z" w16du:dateUtc="2024-12-24T10:52:00Z">
        <w:r w:rsidRPr="00F01CDA">
          <w:rPr>
            <w:rFonts w:ascii="Times New Roman" w:hAnsi="Times New Roman" w:cs="Times New Roman"/>
            <w:noProof/>
            <w:webHidden/>
            <w:sz w:val="26"/>
            <w:szCs w:val="26"/>
            <w:rPrChange w:id="324"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325" w:author="Kiên Lê Trung" w:date="2024-12-24T17:52:00Z" w16du:dateUtc="2024-12-24T10:52:00Z">
            <w:rPr>
              <w:noProof/>
              <w:webHidden/>
            </w:rPr>
          </w:rPrChange>
        </w:rPr>
        <w:fldChar w:fldCharType="separate"/>
      </w:r>
      <w:ins w:id="326" w:author="Kiên Lê Trung" w:date="2024-12-24T17:52:00Z" w16du:dateUtc="2024-12-24T10:52:00Z">
        <w:r w:rsidRPr="00F01CDA">
          <w:rPr>
            <w:rFonts w:ascii="Times New Roman" w:hAnsi="Times New Roman" w:cs="Times New Roman"/>
            <w:noProof/>
            <w:webHidden/>
            <w:sz w:val="26"/>
            <w:szCs w:val="26"/>
            <w:rPrChange w:id="327" w:author="Kiên Lê Trung" w:date="2024-12-24T17:52:00Z" w16du:dateUtc="2024-12-24T10:52:00Z">
              <w:rPr>
                <w:noProof/>
                <w:webHidden/>
              </w:rPr>
            </w:rPrChange>
          </w:rPr>
          <w:t>1</w:t>
        </w:r>
      </w:ins>
      <w:ins w:id="328" w:author="Kiên Lê Trung" w:date="2024-12-24T17:51:00Z" w16du:dateUtc="2024-12-24T10:51:00Z">
        <w:r w:rsidRPr="00F01CDA">
          <w:rPr>
            <w:rFonts w:ascii="Times New Roman" w:hAnsi="Times New Roman" w:cs="Times New Roman"/>
            <w:noProof/>
            <w:webHidden/>
            <w:sz w:val="26"/>
            <w:szCs w:val="26"/>
            <w:rPrChange w:id="329"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330" w:author="Kiên Lê Trung" w:date="2024-12-24T17:52:00Z" w16du:dateUtc="2024-12-24T10:52:00Z">
              <w:rPr>
                <w:rStyle w:val="Hyperlink"/>
                <w:noProof/>
              </w:rPr>
            </w:rPrChange>
          </w:rPr>
          <w:fldChar w:fldCharType="end"/>
        </w:r>
      </w:ins>
    </w:p>
    <w:p w14:paraId="09532976" w14:textId="592F3F0B" w:rsidR="00F01CDA" w:rsidRPr="00F01CDA" w:rsidRDefault="00F01CDA">
      <w:pPr>
        <w:pStyle w:val="TOC3"/>
        <w:tabs>
          <w:tab w:val="right" w:leader="dot" w:pos="9019"/>
        </w:tabs>
        <w:rPr>
          <w:ins w:id="331"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332" w:author="Kiên Lê Trung" w:date="2024-12-24T17:52:00Z" w16du:dateUtc="2024-12-24T10:52:00Z">
            <w:rPr>
              <w:ins w:id="333"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334" w:author="Kiên Lê Trung" w:date="2024-12-24T17:51:00Z" w16du:dateUtc="2024-12-24T10:51:00Z">
        <w:r w:rsidRPr="00F01CDA">
          <w:rPr>
            <w:rStyle w:val="Hyperlink"/>
            <w:rFonts w:ascii="Times New Roman" w:hAnsi="Times New Roman" w:cs="Times New Roman"/>
            <w:noProof/>
            <w:sz w:val="26"/>
            <w:szCs w:val="26"/>
            <w:rPrChange w:id="335"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336"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337" w:author="Kiên Lê Trung" w:date="2024-12-24T17:52:00Z" w16du:dateUtc="2024-12-24T10:52:00Z">
              <w:rPr>
                <w:noProof/>
              </w:rPr>
            </w:rPrChange>
          </w:rPr>
          <w:instrText>HYPERLINK \l "_Toc185955142"</w:instrText>
        </w:r>
        <w:r w:rsidRPr="00F01CDA">
          <w:rPr>
            <w:rStyle w:val="Hyperlink"/>
            <w:rFonts w:ascii="Times New Roman" w:hAnsi="Times New Roman" w:cs="Times New Roman"/>
            <w:noProof/>
            <w:sz w:val="26"/>
            <w:szCs w:val="26"/>
            <w:rPrChange w:id="338"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339"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340"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341" w:author="Kiên Lê Trung" w:date="2024-12-24T17:52:00Z" w16du:dateUtc="2024-12-24T10:52:00Z">
              <w:rPr>
                <w:rStyle w:val="Hyperlink"/>
                <w:noProof/>
              </w:rPr>
            </w:rPrChange>
          </w:rPr>
          <w:t>1.1.1 Giới thiệu hệ thống</w:t>
        </w:r>
        <w:r w:rsidRPr="00F01CDA">
          <w:rPr>
            <w:rFonts w:ascii="Times New Roman" w:hAnsi="Times New Roman" w:cs="Times New Roman"/>
            <w:noProof/>
            <w:webHidden/>
            <w:sz w:val="26"/>
            <w:szCs w:val="26"/>
            <w:rPrChange w:id="342"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343"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344" w:author="Kiên Lê Trung" w:date="2024-12-24T17:52:00Z" w16du:dateUtc="2024-12-24T10:52:00Z">
              <w:rPr>
                <w:noProof/>
                <w:webHidden/>
              </w:rPr>
            </w:rPrChange>
          </w:rPr>
          <w:instrText xml:space="preserve"> PAGEREF _Toc185955142 \h </w:instrText>
        </w:r>
      </w:ins>
      <w:ins w:id="345" w:author="Kiên Lê Trung" w:date="2024-12-24T17:52:00Z" w16du:dateUtc="2024-12-24T10:52:00Z">
        <w:r w:rsidRPr="00F01CDA">
          <w:rPr>
            <w:rFonts w:ascii="Times New Roman" w:hAnsi="Times New Roman" w:cs="Times New Roman"/>
            <w:noProof/>
            <w:webHidden/>
            <w:sz w:val="26"/>
            <w:szCs w:val="26"/>
            <w:rPrChange w:id="346"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347" w:author="Kiên Lê Trung" w:date="2024-12-24T17:52:00Z" w16du:dateUtc="2024-12-24T10:52:00Z">
            <w:rPr>
              <w:noProof/>
              <w:webHidden/>
            </w:rPr>
          </w:rPrChange>
        </w:rPr>
        <w:fldChar w:fldCharType="separate"/>
      </w:r>
      <w:ins w:id="348" w:author="Kiên Lê Trung" w:date="2024-12-24T17:52:00Z" w16du:dateUtc="2024-12-24T10:52:00Z">
        <w:r w:rsidRPr="00F01CDA">
          <w:rPr>
            <w:rFonts w:ascii="Times New Roman" w:hAnsi="Times New Roman" w:cs="Times New Roman"/>
            <w:noProof/>
            <w:webHidden/>
            <w:sz w:val="26"/>
            <w:szCs w:val="26"/>
            <w:rPrChange w:id="349" w:author="Kiên Lê Trung" w:date="2024-12-24T17:52:00Z" w16du:dateUtc="2024-12-24T10:52:00Z">
              <w:rPr>
                <w:noProof/>
                <w:webHidden/>
              </w:rPr>
            </w:rPrChange>
          </w:rPr>
          <w:t>1</w:t>
        </w:r>
      </w:ins>
      <w:ins w:id="350" w:author="Kiên Lê Trung" w:date="2024-12-24T17:51:00Z" w16du:dateUtc="2024-12-24T10:51:00Z">
        <w:r w:rsidRPr="00F01CDA">
          <w:rPr>
            <w:rFonts w:ascii="Times New Roman" w:hAnsi="Times New Roman" w:cs="Times New Roman"/>
            <w:noProof/>
            <w:webHidden/>
            <w:sz w:val="26"/>
            <w:szCs w:val="26"/>
            <w:rPrChange w:id="351"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352" w:author="Kiên Lê Trung" w:date="2024-12-24T17:52:00Z" w16du:dateUtc="2024-12-24T10:52:00Z">
              <w:rPr>
                <w:rStyle w:val="Hyperlink"/>
                <w:noProof/>
              </w:rPr>
            </w:rPrChange>
          </w:rPr>
          <w:fldChar w:fldCharType="end"/>
        </w:r>
      </w:ins>
    </w:p>
    <w:p w14:paraId="566A552B" w14:textId="64B88FD9" w:rsidR="00F01CDA" w:rsidRPr="00F01CDA" w:rsidRDefault="00F01CDA">
      <w:pPr>
        <w:pStyle w:val="TOC3"/>
        <w:tabs>
          <w:tab w:val="right" w:leader="dot" w:pos="9019"/>
        </w:tabs>
        <w:rPr>
          <w:ins w:id="353"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354" w:author="Kiên Lê Trung" w:date="2024-12-24T17:52:00Z" w16du:dateUtc="2024-12-24T10:52:00Z">
            <w:rPr>
              <w:ins w:id="355"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356" w:author="Kiên Lê Trung" w:date="2024-12-24T17:51:00Z" w16du:dateUtc="2024-12-24T10:51:00Z">
        <w:r w:rsidRPr="00F01CDA">
          <w:rPr>
            <w:rStyle w:val="Hyperlink"/>
            <w:rFonts w:ascii="Times New Roman" w:hAnsi="Times New Roman" w:cs="Times New Roman"/>
            <w:noProof/>
            <w:sz w:val="26"/>
            <w:szCs w:val="26"/>
            <w:rPrChange w:id="357"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358"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359" w:author="Kiên Lê Trung" w:date="2024-12-24T17:52:00Z" w16du:dateUtc="2024-12-24T10:52:00Z">
              <w:rPr>
                <w:noProof/>
              </w:rPr>
            </w:rPrChange>
          </w:rPr>
          <w:instrText>HYPERLINK \l "_Toc185955143"</w:instrText>
        </w:r>
        <w:r w:rsidRPr="00F01CDA">
          <w:rPr>
            <w:rStyle w:val="Hyperlink"/>
            <w:rFonts w:ascii="Times New Roman" w:hAnsi="Times New Roman" w:cs="Times New Roman"/>
            <w:noProof/>
            <w:sz w:val="26"/>
            <w:szCs w:val="26"/>
            <w:rPrChange w:id="360"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361"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362"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363" w:author="Kiên Lê Trung" w:date="2024-12-24T17:52:00Z" w16du:dateUtc="2024-12-24T10:52:00Z">
              <w:rPr>
                <w:rStyle w:val="Hyperlink"/>
                <w:noProof/>
              </w:rPr>
            </w:rPrChange>
          </w:rPr>
          <w:t>1.1.2 Khảo sát các sản phẩm tương tự</w:t>
        </w:r>
        <w:r w:rsidRPr="00F01CDA">
          <w:rPr>
            <w:rFonts w:ascii="Times New Roman" w:hAnsi="Times New Roman" w:cs="Times New Roman"/>
            <w:noProof/>
            <w:webHidden/>
            <w:sz w:val="26"/>
            <w:szCs w:val="26"/>
            <w:rPrChange w:id="364"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365"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366" w:author="Kiên Lê Trung" w:date="2024-12-24T17:52:00Z" w16du:dateUtc="2024-12-24T10:52:00Z">
              <w:rPr>
                <w:noProof/>
                <w:webHidden/>
              </w:rPr>
            </w:rPrChange>
          </w:rPr>
          <w:instrText xml:space="preserve"> PAGEREF _Toc185955143 \h </w:instrText>
        </w:r>
      </w:ins>
      <w:ins w:id="367" w:author="Kiên Lê Trung" w:date="2024-12-24T17:52:00Z" w16du:dateUtc="2024-12-24T10:52:00Z">
        <w:r w:rsidRPr="00F01CDA">
          <w:rPr>
            <w:rFonts w:ascii="Times New Roman" w:hAnsi="Times New Roman" w:cs="Times New Roman"/>
            <w:noProof/>
            <w:webHidden/>
            <w:sz w:val="26"/>
            <w:szCs w:val="26"/>
            <w:rPrChange w:id="368"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369" w:author="Kiên Lê Trung" w:date="2024-12-24T17:52:00Z" w16du:dateUtc="2024-12-24T10:52:00Z">
            <w:rPr>
              <w:noProof/>
              <w:webHidden/>
            </w:rPr>
          </w:rPrChange>
        </w:rPr>
        <w:fldChar w:fldCharType="separate"/>
      </w:r>
      <w:ins w:id="370" w:author="Kiên Lê Trung" w:date="2024-12-24T17:52:00Z" w16du:dateUtc="2024-12-24T10:52:00Z">
        <w:r w:rsidRPr="00F01CDA">
          <w:rPr>
            <w:rFonts w:ascii="Times New Roman" w:hAnsi="Times New Roman" w:cs="Times New Roman"/>
            <w:noProof/>
            <w:webHidden/>
            <w:sz w:val="26"/>
            <w:szCs w:val="26"/>
            <w:rPrChange w:id="371" w:author="Kiên Lê Trung" w:date="2024-12-24T17:52:00Z" w16du:dateUtc="2024-12-24T10:52:00Z">
              <w:rPr>
                <w:noProof/>
                <w:webHidden/>
              </w:rPr>
            </w:rPrChange>
          </w:rPr>
          <w:t>1</w:t>
        </w:r>
      </w:ins>
      <w:ins w:id="372" w:author="Kiên Lê Trung" w:date="2024-12-24T17:51:00Z" w16du:dateUtc="2024-12-24T10:51:00Z">
        <w:r w:rsidRPr="00F01CDA">
          <w:rPr>
            <w:rFonts w:ascii="Times New Roman" w:hAnsi="Times New Roman" w:cs="Times New Roman"/>
            <w:noProof/>
            <w:webHidden/>
            <w:sz w:val="26"/>
            <w:szCs w:val="26"/>
            <w:rPrChange w:id="373"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374" w:author="Kiên Lê Trung" w:date="2024-12-24T17:52:00Z" w16du:dateUtc="2024-12-24T10:52:00Z">
              <w:rPr>
                <w:rStyle w:val="Hyperlink"/>
                <w:noProof/>
              </w:rPr>
            </w:rPrChange>
          </w:rPr>
          <w:fldChar w:fldCharType="end"/>
        </w:r>
      </w:ins>
    </w:p>
    <w:p w14:paraId="485224C8" w14:textId="217E4A94" w:rsidR="00F01CDA" w:rsidRPr="00F01CDA" w:rsidRDefault="00F01CDA">
      <w:pPr>
        <w:pStyle w:val="TOC3"/>
        <w:tabs>
          <w:tab w:val="right" w:leader="dot" w:pos="9019"/>
        </w:tabs>
        <w:rPr>
          <w:ins w:id="375"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376" w:author="Kiên Lê Trung" w:date="2024-12-24T17:52:00Z" w16du:dateUtc="2024-12-24T10:52:00Z">
            <w:rPr>
              <w:ins w:id="377"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378" w:author="Kiên Lê Trung" w:date="2024-12-24T17:51:00Z" w16du:dateUtc="2024-12-24T10:51:00Z">
        <w:r w:rsidRPr="00F01CDA">
          <w:rPr>
            <w:rStyle w:val="Hyperlink"/>
            <w:rFonts w:ascii="Times New Roman" w:hAnsi="Times New Roman" w:cs="Times New Roman"/>
            <w:noProof/>
            <w:sz w:val="26"/>
            <w:szCs w:val="26"/>
            <w:rPrChange w:id="379"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380"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381" w:author="Kiên Lê Trung" w:date="2024-12-24T17:52:00Z" w16du:dateUtc="2024-12-24T10:52:00Z">
              <w:rPr>
                <w:noProof/>
              </w:rPr>
            </w:rPrChange>
          </w:rPr>
          <w:instrText>HYPERLINK \l "_Toc185955144"</w:instrText>
        </w:r>
        <w:r w:rsidRPr="00F01CDA">
          <w:rPr>
            <w:rStyle w:val="Hyperlink"/>
            <w:rFonts w:ascii="Times New Roman" w:hAnsi="Times New Roman" w:cs="Times New Roman"/>
            <w:noProof/>
            <w:sz w:val="26"/>
            <w:szCs w:val="26"/>
            <w:rPrChange w:id="382"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383"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384"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385" w:author="Kiên Lê Trung" w:date="2024-12-24T17:52:00Z" w16du:dateUtc="2024-12-24T10:52:00Z">
              <w:rPr>
                <w:rStyle w:val="Hyperlink"/>
                <w:noProof/>
              </w:rPr>
            </w:rPrChange>
          </w:rPr>
          <w:t>1.1.3 Tìm hiểu yêu cầu hệ thống</w:t>
        </w:r>
        <w:r w:rsidRPr="00F01CDA">
          <w:rPr>
            <w:rFonts w:ascii="Times New Roman" w:hAnsi="Times New Roman" w:cs="Times New Roman"/>
            <w:noProof/>
            <w:webHidden/>
            <w:sz w:val="26"/>
            <w:szCs w:val="26"/>
            <w:rPrChange w:id="386"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387"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388" w:author="Kiên Lê Trung" w:date="2024-12-24T17:52:00Z" w16du:dateUtc="2024-12-24T10:52:00Z">
              <w:rPr>
                <w:noProof/>
                <w:webHidden/>
              </w:rPr>
            </w:rPrChange>
          </w:rPr>
          <w:instrText xml:space="preserve"> PAGEREF _Toc185955144 \h </w:instrText>
        </w:r>
      </w:ins>
      <w:ins w:id="389" w:author="Kiên Lê Trung" w:date="2024-12-24T17:52:00Z" w16du:dateUtc="2024-12-24T10:52:00Z">
        <w:r w:rsidRPr="00F01CDA">
          <w:rPr>
            <w:rFonts w:ascii="Times New Roman" w:hAnsi="Times New Roman" w:cs="Times New Roman"/>
            <w:noProof/>
            <w:webHidden/>
            <w:sz w:val="26"/>
            <w:szCs w:val="26"/>
            <w:rPrChange w:id="390"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391" w:author="Kiên Lê Trung" w:date="2024-12-24T17:52:00Z" w16du:dateUtc="2024-12-24T10:52:00Z">
            <w:rPr>
              <w:noProof/>
              <w:webHidden/>
            </w:rPr>
          </w:rPrChange>
        </w:rPr>
        <w:fldChar w:fldCharType="separate"/>
      </w:r>
      <w:ins w:id="392" w:author="Kiên Lê Trung" w:date="2024-12-24T17:52:00Z" w16du:dateUtc="2024-12-24T10:52:00Z">
        <w:r w:rsidRPr="00F01CDA">
          <w:rPr>
            <w:rFonts w:ascii="Times New Roman" w:hAnsi="Times New Roman" w:cs="Times New Roman"/>
            <w:noProof/>
            <w:webHidden/>
            <w:sz w:val="26"/>
            <w:szCs w:val="26"/>
            <w:rPrChange w:id="393" w:author="Kiên Lê Trung" w:date="2024-12-24T17:52:00Z" w16du:dateUtc="2024-12-24T10:52:00Z">
              <w:rPr>
                <w:noProof/>
                <w:webHidden/>
              </w:rPr>
            </w:rPrChange>
          </w:rPr>
          <w:t>2</w:t>
        </w:r>
      </w:ins>
      <w:ins w:id="394" w:author="Kiên Lê Trung" w:date="2024-12-24T17:51:00Z" w16du:dateUtc="2024-12-24T10:51:00Z">
        <w:r w:rsidRPr="00F01CDA">
          <w:rPr>
            <w:rFonts w:ascii="Times New Roman" w:hAnsi="Times New Roman" w:cs="Times New Roman"/>
            <w:noProof/>
            <w:webHidden/>
            <w:sz w:val="26"/>
            <w:szCs w:val="26"/>
            <w:rPrChange w:id="395"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396" w:author="Kiên Lê Trung" w:date="2024-12-24T17:52:00Z" w16du:dateUtc="2024-12-24T10:52:00Z">
              <w:rPr>
                <w:rStyle w:val="Hyperlink"/>
                <w:noProof/>
              </w:rPr>
            </w:rPrChange>
          </w:rPr>
          <w:fldChar w:fldCharType="end"/>
        </w:r>
      </w:ins>
    </w:p>
    <w:p w14:paraId="1259D9D6" w14:textId="4D6751B7" w:rsidR="00F01CDA" w:rsidRPr="00F01CDA" w:rsidRDefault="00F01CDA">
      <w:pPr>
        <w:pStyle w:val="TOC3"/>
        <w:tabs>
          <w:tab w:val="right" w:leader="dot" w:pos="9019"/>
        </w:tabs>
        <w:rPr>
          <w:ins w:id="397"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398" w:author="Kiên Lê Trung" w:date="2024-12-24T17:52:00Z" w16du:dateUtc="2024-12-24T10:52:00Z">
            <w:rPr>
              <w:ins w:id="399"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400" w:author="Kiên Lê Trung" w:date="2024-12-24T17:51:00Z" w16du:dateUtc="2024-12-24T10:51:00Z">
        <w:r w:rsidRPr="00F01CDA">
          <w:rPr>
            <w:rStyle w:val="Hyperlink"/>
            <w:rFonts w:ascii="Times New Roman" w:hAnsi="Times New Roman" w:cs="Times New Roman"/>
            <w:noProof/>
            <w:sz w:val="26"/>
            <w:szCs w:val="26"/>
            <w:rPrChange w:id="401"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402"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403" w:author="Kiên Lê Trung" w:date="2024-12-24T17:52:00Z" w16du:dateUtc="2024-12-24T10:52:00Z">
              <w:rPr>
                <w:noProof/>
              </w:rPr>
            </w:rPrChange>
          </w:rPr>
          <w:instrText>HYPERLINK \l "_Toc185955145"</w:instrText>
        </w:r>
        <w:r w:rsidRPr="00F01CDA">
          <w:rPr>
            <w:rStyle w:val="Hyperlink"/>
            <w:rFonts w:ascii="Times New Roman" w:hAnsi="Times New Roman" w:cs="Times New Roman"/>
            <w:noProof/>
            <w:sz w:val="26"/>
            <w:szCs w:val="26"/>
            <w:rPrChange w:id="404"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405"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406"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407" w:author="Kiên Lê Trung" w:date="2024-12-24T17:52:00Z" w16du:dateUtc="2024-12-24T10:52:00Z">
              <w:rPr>
                <w:rStyle w:val="Hyperlink"/>
                <w:noProof/>
              </w:rPr>
            </w:rPrChange>
          </w:rPr>
          <w:t>1.1.4 Xác định yêu cầu nghiệp vụ</w:t>
        </w:r>
        <w:r w:rsidRPr="00F01CDA">
          <w:rPr>
            <w:rFonts w:ascii="Times New Roman" w:hAnsi="Times New Roman" w:cs="Times New Roman"/>
            <w:noProof/>
            <w:webHidden/>
            <w:sz w:val="26"/>
            <w:szCs w:val="26"/>
            <w:rPrChange w:id="408"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409"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410" w:author="Kiên Lê Trung" w:date="2024-12-24T17:52:00Z" w16du:dateUtc="2024-12-24T10:52:00Z">
              <w:rPr>
                <w:noProof/>
                <w:webHidden/>
              </w:rPr>
            </w:rPrChange>
          </w:rPr>
          <w:instrText xml:space="preserve"> PAGEREF _Toc185955145 \h </w:instrText>
        </w:r>
      </w:ins>
      <w:ins w:id="411" w:author="Kiên Lê Trung" w:date="2024-12-24T17:52:00Z" w16du:dateUtc="2024-12-24T10:52:00Z">
        <w:r w:rsidRPr="00F01CDA">
          <w:rPr>
            <w:rFonts w:ascii="Times New Roman" w:hAnsi="Times New Roman" w:cs="Times New Roman"/>
            <w:noProof/>
            <w:webHidden/>
            <w:sz w:val="26"/>
            <w:szCs w:val="26"/>
            <w:rPrChange w:id="412"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413" w:author="Kiên Lê Trung" w:date="2024-12-24T17:52:00Z" w16du:dateUtc="2024-12-24T10:52:00Z">
            <w:rPr>
              <w:noProof/>
              <w:webHidden/>
            </w:rPr>
          </w:rPrChange>
        </w:rPr>
        <w:fldChar w:fldCharType="separate"/>
      </w:r>
      <w:ins w:id="414" w:author="Kiên Lê Trung" w:date="2024-12-24T17:52:00Z" w16du:dateUtc="2024-12-24T10:52:00Z">
        <w:r w:rsidRPr="00F01CDA">
          <w:rPr>
            <w:rFonts w:ascii="Times New Roman" w:hAnsi="Times New Roman" w:cs="Times New Roman"/>
            <w:noProof/>
            <w:webHidden/>
            <w:sz w:val="26"/>
            <w:szCs w:val="26"/>
            <w:rPrChange w:id="415" w:author="Kiên Lê Trung" w:date="2024-12-24T17:52:00Z" w16du:dateUtc="2024-12-24T10:52:00Z">
              <w:rPr>
                <w:noProof/>
                <w:webHidden/>
              </w:rPr>
            </w:rPrChange>
          </w:rPr>
          <w:t>2</w:t>
        </w:r>
      </w:ins>
      <w:ins w:id="416" w:author="Kiên Lê Trung" w:date="2024-12-24T17:51:00Z" w16du:dateUtc="2024-12-24T10:51:00Z">
        <w:r w:rsidRPr="00F01CDA">
          <w:rPr>
            <w:rFonts w:ascii="Times New Roman" w:hAnsi="Times New Roman" w:cs="Times New Roman"/>
            <w:noProof/>
            <w:webHidden/>
            <w:sz w:val="26"/>
            <w:szCs w:val="26"/>
            <w:rPrChange w:id="417"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418" w:author="Kiên Lê Trung" w:date="2024-12-24T17:52:00Z" w16du:dateUtc="2024-12-24T10:52:00Z">
              <w:rPr>
                <w:rStyle w:val="Hyperlink"/>
                <w:noProof/>
              </w:rPr>
            </w:rPrChange>
          </w:rPr>
          <w:fldChar w:fldCharType="end"/>
        </w:r>
      </w:ins>
    </w:p>
    <w:p w14:paraId="1C069DAB" w14:textId="512D7CFF" w:rsidR="00F01CDA" w:rsidRPr="00F01CDA" w:rsidRDefault="00F01CDA">
      <w:pPr>
        <w:pStyle w:val="TOC2"/>
        <w:tabs>
          <w:tab w:val="right" w:leader="dot" w:pos="9019"/>
        </w:tabs>
        <w:rPr>
          <w:ins w:id="419"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420" w:author="Kiên Lê Trung" w:date="2024-12-24T17:52:00Z" w16du:dateUtc="2024-12-24T10:52:00Z">
            <w:rPr>
              <w:ins w:id="421"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422" w:author="Kiên Lê Trung" w:date="2024-12-24T17:51:00Z" w16du:dateUtc="2024-12-24T10:51:00Z">
        <w:r w:rsidRPr="00F01CDA">
          <w:rPr>
            <w:rStyle w:val="Hyperlink"/>
            <w:rFonts w:ascii="Times New Roman" w:hAnsi="Times New Roman" w:cs="Times New Roman"/>
            <w:noProof/>
            <w:sz w:val="26"/>
            <w:szCs w:val="26"/>
            <w:rPrChange w:id="423"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424"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425" w:author="Kiên Lê Trung" w:date="2024-12-24T17:52:00Z" w16du:dateUtc="2024-12-24T10:52:00Z">
              <w:rPr>
                <w:noProof/>
              </w:rPr>
            </w:rPrChange>
          </w:rPr>
          <w:instrText>HYPERLINK \l "_Toc185955146"</w:instrText>
        </w:r>
        <w:r w:rsidRPr="00F01CDA">
          <w:rPr>
            <w:rStyle w:val="Hyperlink"/>
            <w:rFonts w:ascii="Times New Roman" w:hAnsi="Times New Roman" w:cs="Times New Roman"/>
            <w:noProof/>
            <w:sz w:val="26"/>
            <w:szCs w:val="26"/>
            <w:rPrChange w:id="426"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427"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428"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429" w:author="Kiên Lê Trung" w:date="2024-12-24T17:52:00Z" w16du:dateUtc="2024-12-24T10:52:00Z">
              <w:rPr>
                <w:rStyle w:val="Hyperlink"/>
                <w:noProof/>
              </w:rPr>
            </w:rPrChange>
          </w:rPr>
          <w:t>1.2 Tìm hiểu một số công nghệ liên quan</w:t>
        </w:r>
        <w:r w:rsidRPr="00F01CDA">
          <w:rPr>
            <w:rFonts w:ascii="Times New Roman" w:hAnsi="Times New Roman" w:cs="Times New Roman"/>
            <w:noProof/>
            <w:webHidden/>
            <w:sz w:val="26"/>
            <w:szCs w:val="26"/>
            <w:rPrChange w:id="430"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431"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432" w:author="Kiên Lê Trung" w:date="2024-12-24T17:52:00Z" w16du:dateUtc="2024-12-24T10:52:00Z">
              <w:rPr>
                <w:noProof/>
                <w:webHidden/>
              </w:rPr>
            </w:rPrChange>
          </w:rPr>
          <w:instrText xml:space="preserve"> PAGEREF _Toc185955146 \h </w:instrText>
        </w:r>
      </w:ins>
      <w:ins w:id="433" w:author="Kiên Lê Trung" w:date="2024-12-24T17:52:00Z" w16du:dateUtc="2024-12-24T10:52:00Z">
        <w:r w:rsidRPr="00F01CDA">
          <w:rPr>
            <w:rFonts w:ascii="Times New Roman" w:hAnsi="Times New Roman" w:cs="Times New Roman"/>
            <w:noProof/>
            <w:webHidden/>
            <w:sz w:val="26"/>
            <w:szCs w:val="26"/>
            <w:rPrChange w:id="434"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435" w:author="Kiên Lê Trung" w:date="2024-12-24T17:52:00Z" w16du:dateUtc="2024-12-24T10:52:00Z">
            <w:rPr>
              <w:noProof/>
              <w:webHidden/>
            </w:rPr>
          </w:rPrChange>
        </w:rPr>
        <w:fldChar w:fldCharType="separate"/>
      </w:r>
      <w:ins w:id="436" w:author="Kiên Lê Trung" w:date="2024-12-24T17:52:00Z" w16du:dateUtc="2024-12-24T10:52:00Z">
        <w:r w:rsidRPr="00F01CDA">
          <w:rPr>
            <w:rFonts w:ascii="Times New Roman" w:hAnsi="Times New Roman" w:cs="Times New Roman"/>
            <w:noProof/>
            <w:webHidden/>
            <w:sz w:val="26"/>
            <w:szCs w:val="26"/>
            <w:rPrChange w:id="437" w:author="Kiên Lê Trung" w:date="2024-12-24T17:52:00Z" w16du:dateUtc="2024-12-24T10:52:00Z">
              <w:rPr>
                <w:noProof/>
                <w:webHidden/>
              </w:rPr>
            </w:rPrChange>
          </w:rPr>
          <w:t>4</w:t>
        </w:r>
      </w:ins>
      <w:ins w:id="438" w:author="Kiên Lê Trung" w:date="2024-12-24T17:51:00Z" w16du:dateUtc="2024-12-24T10:51:00Z">
        <w:r w:rsidRPr="00F01CDA">
          <w:rPr>
            <w:rFonts w:ascii="Times New Roman" w:hAnsi="Times New Roman" w:cs="Times New Roman"/>
            <w:noProof/>
            <w:webHidden/>
            <w:sz w:val="26"/>
            <w:szCs w:val="26"/>
            <w:rPrChange w:id="439"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440" w:author="Kiên Lê Trung" w:date="2024-12-24T17:52:00Z" w16du:dateUtc="2024-12-24T10:52:00Z">
              <w:rPr>
                <w:rStyle w:val="Hyperlink"/>
                <w:noProof/>
              </w:rPr>
            </w:rPrChange>
          </w:rPr>
          <w:fldChar w:fldCharType="end"/>
        </w:r>
      </w:ins>
    </w:p>
    <w:p w14:paraId="44DB6211" w14:textId="6A111B48" w:rsidR="00F01CDA" w:rsidRPr="00F01CDA" w:rsidRDefault="00F01CDA">
      <w:pPr>
        <w:pStyle w:val="TOC3"/>
        <w:tabs>
          <w:tab w:val="right" w:leader="dot" w:pos="9019"/>
        </w:tabs>
        <w:rPr>
          <w:ins w:id="441"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442" w:author="Kiên Lê Trung" w:date="2024-12-24T17:52:00Z" w16du:dateUtc="2024-12-24T10:52:00Z">
            <w:rPr>
              <w:ins w:id="443"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444" w:author="Kiên Lê Trung" w:date="2024-12-24T17:51:00Z" w16du:dateUtc="2024-12-24T10:51:00Z">
        <w:r w:rsidRPr="00F01CDA">
          <w:rPr>
            <w:rStyle w:val="Hyperlink"/>
            <w:rFonts w:ascii="Times New Roman" w:hAnsi="Times New Roman" w:cs="Times New Roman"/>
            <w:noProof/>
            <w:sz w:val="26"/>
            <w:szCs w:val="26"/>
            <w:rPrChange w:id="445"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446"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447" w:author="Kiên Lê Trung" w:date="2024-12-24T17:52:00Z" w16du:dateUtc="2024-12-24T10:52:00Z">
              <w:rPr>
                <w:noProof/>
              </w:rPr>
            </w:rPrChange>
          </w:rPr>
          <w:instrText>HYPERLINK \l "_Toc185955147"</w:instrText>
        </w:r>
        <w:r w:rsidRPr="00F01CDA">
          <w:rPr>
            <w:rStyle w:val="Hyperlink"/>
            <w:rFonts w:ascii="Times New Roman" w:hAnsi="Times New Roman" w:cs="Times New Roman"/>
            <w:noProof/>
            <w:sz w:val="26"/>
            <w:szCs w:val="26"/>
            <w:rPrChange w:id="448"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449"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450"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451" w:author="Kiên Lê Trung" w:date="2024-12-24T17:52:00Z" w16du:dateUtc="2024-12-24T10:52:00Z">
              <w:rPr>
                <w:rStyle w:val="Hyperlink"/>
                <w:noProof/>
              </w:rPr>
            </w:rPrChange>
          </w:rPr>
          <w:t>1.2.1 Front-End</w:t>
        </w:r>
        <w:r w:rsidRPr="00F01CDA">
          <w:rPr>
            <w:rFonts w:ascii="Times New Roman" w:hAnsi="Times New Roman" w:cs="Times New Roman"/>
            <w:noProof/>
            <w:webHidden/>
            <w:sz w:val="26"/>
            <w:szCs w:val="26"/>
            <w:rPrChange w:id="452"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453"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454" w:author="Kiên Lê Trung" w:date="2024-12-24T17:52:00Z" w16du:dateUtc="2024-12-24T10:52:00Z">
              <w:rPr>
                <w:noProof/>
                <w:webHidden/>
              </w:rPr>
            </w:rPrChange>
          </w:rPr>
          <w:instrText xml:space="preserve"> PAGEREF _Toc185955147 \h </w:instrText>
        </w:r>
      </w:ins>
      <w:ins w:id="455" w:author="Kiên Lê Trung" w:date="2024-12-24T17:52:00Z" w16du:dateUtc="2024-12-24T10:52:00Z">
        <w:r w:rsidRPr="00F01CDA">
          <w:rPr>
            <w:rFonts w:ascii="Times New Roman" w:hAnsi="Times New Roman" w:cs="Times New Roman"/>
            <w:noProof/>
            <w:webHidden/>
            <w:sz w:val="26"/>
            <w:szCs w:val="26"/>
            <w:rPrChange w:id="456"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457" w:author="Kiên Lê Trung" w:date="2024-12-24T17:52:00Z" w16du:dateUtc="2024-12-24T10:52:00Z">
            <w:rPr>
              <w:noProof/>
              <w:webHidden/>
            </w:rPr>
          </w:rPrChange>
        </w:rPr>
        <w:fldChar w:fldCharType="separate"/>
      </w:r>
      <w:ins w:id="458" w:author="Kiên Lê Trung" w:date="2024-12-24T17:52:00Z" w16du:dateUtc="2024-12-24T10:52:00Z">
        <w:r w:rsidRPr="00F01CDA">
          <w:rPr>
            <w:rFonts w:ascii="Times New Roman" w:hAnsi="Times New Roman" w:cs="Times New Roman"/>
            <w:noProof/>
            <w:webHidden/>
            <w:sz w:val="26"/>
            <w:szCs w:val="26"/>
            <w:rPrChange w:id="459" w:author="Kiên Lê Trung" w:date="2024-12-24T17:52:00Z" w16du:dateUtc="2024-12-24T10:52:00Z">
              <w:rPr>
                <w:noProof/>
                <w:webHidden/>
              </w:rPr>
            </w:rPrChange>
          </w:rPr>
          <w:t>4</w:t>
        </w:r>
      </w:ins>
      <w:ins w:id="460" w:author="Kiên Lê Trung" w:date="2024-12-24T17:51:00Z" w16du:dateUtc="2024-12-24T10:51:00Z">
        <w:r w:rsidRPr="00F01CDA">
          <w:rPr>
            <w:rFonts w:ascii="Times New Roman" w:hAnsi="Times New Roman" w:cs="Times New Roman"/>
            <w:noProof/>
            <w:webHidden/>
            <w:sz w:val="26"/>
            <w:szCs w:val="26"/>
            <w:rPrChange w:id="461"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462" w:author="Kiên Lê Trung" w:date="2024-12-24T17:52:00Z" w16du:dateUtc="2024-12-24T10:52:00Z">
              <w:rPr>
                <w:rStyle w:val="Hyperlink"/>
                <w:noProof/>
              </w:rPr>
            </w:rPrChange>
          </w:rPr>
          <w:fldChar w:fldCharType="end"/>
        </w:r>
      </w:ins>
    </w:p>
    <w:p w14:paraId="2F4E01D0" w14:textId="0A21302D" w:rsidR="00F01CDA" w:rsidRPr="00F01CDA" w:rsidRDefault="00F01CDA">
      <w:pPr>
        <w:pStyle w:val="TOC3"/>
        <w:tabs>
          <w:tab w:val="right" w:leader="dot" w:pos="9019"/>
        </w:tabs>
        <w:rPr>
          <w:ins w:id="463"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464" w:author="Kiên Lê Trung" w:date="2024-12-24T17:52:00Z" w16du:dateUtc="2024-12-24T10:52:00Z">
            <w:rPr>
              <w:ins w:id="465"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466" w:author="Kiên Lê Trung" w:date="2024-12-24T17:51:00Z" w16du:dateUtc="2024-12-24T10:51:00Z">
        <w:r w:rsidRPr="00F01CDA">
          <w:rPr>
            <w:rStyle w:val="Hyperlink"/>
            <w:rFonts w:ascii="Times New Roman" w:hAnsi="Times New Roman" w:cs="Times New Roman"/>
            <w:noProof/>
            <w:sz w:val="26"/>
            <w:szCs w:val="26"/>
            <w:rPrChange w:id="467"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468"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469" w:author="Kiên Lê Trung" w:date="2024-12-24T17:52:00Z" w16du:dateUtc="2024-12-24T10:52:00Z">
              <w:rPr>
                <w:noProof/>
              </w:rPr>
            </w:rPrChange>
          </w:rPr>
          <w:instrText>HYPERLINK \l "_Toc185955148"</w:instrText>
        </w:r>
        <w:r w:rsidRPr="00F01CDA">
          <w:rPr>
            <w:rStyle w:val="Hyperlink"/>
            <w:rFonts w:ascii="Times New Roman" w:hAnsi="Times New Roman" w:cs="Times New Roman"/>
            <w:noProof/>
            <w:sz w:val="26"/>
            <w:szCs w:val="26"/>
            <w:rPrChange w:id="470"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471"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472"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473" w:author="Kiên Lê Trung" w:date="2024-12-24T17:52:00Z" w16du:dateUtc="2024-12-24T10:52:00Z">
              <w:rPr>
                <w:rStyle w:val="Hyperlink"/>
                <w:noProof/>
              </w:rPr>
            </w:rPrChange>
          </w:rPr>
          <w:t>1.2.2 Back-End</w:t>
        </w:r>
        <w:r w:rsidRPr="00F01CDA">
          <w:rPr>
            <w:rFonts w:ascii="Times New Roman" w:hAnsi="Times New Roman" w:cs="Times New Roman"/>
            <w:noProof/>
            <w:webHidden/>
            <w:sz w:val="26"/>
            <w:szCs w:val="26"/>
            <w:rPrChange w:id="474"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475"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476" w:author="Kiên Lê Trung" w:date="2024-12-24T17:52:00Z" w16du:dateUtc="2024-12-24T10:52:00Z">
              <w:rPr>
                <w:noProof/>
                <w:webHidden/>
              </w:rPr>
            </w:rPrChange>
          </w:rPr>
          <w:instrText xml:space="preserve"> PAGEREF _Toc185955148 \h </w:instrText>
        </w:r>
      </w:ins>
      <w:ins w:id="477" w:author="Kiên Lê Trung" w:date="2024-12-24T17:52:00Z" w16du:dateUtc="2024-12-24T10:52:00Z">
        <w:r w:rsidRPr="00F01CDA">
          <w:rPr>
            <w:rFonts w:ascii="Times New Roman" w:hAnsi="Times New Roman" w:cs="Times New Roman"/>
            <w:noProof/>
            <w:webHidden/>
            <w:sz w:val="26"/>
            <w:szCs w:val="26"/>
            <w:rPrChange w:id="478"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479" w:author="Kiên Lê Trung" w:date="2024-12-24T17:52:00Z" w16du:dateUtc="2024-12-24T10:52:00Z">
            <w:rPr>
              <w:noProof/>
              <w:webHidden/>
            </w:rPr>
          </w:rPrChange>
        </w:rPr>
        <w:fldChar w:fldCharType="separate"/>
      </w:r>
      <w:ins w:id="480" w:author="Kiên Lê Trung" w:date="2024-12-24T17:52:00Z" w16du:dateUtc="2024-12-24T10:52:00Z">
        <w:r w:rsidRPr="00F01CDA">
          <w:rPr>
            <w:rFonts w:ascii="Times New Roman" w:hAnsi="Times New Roman" w:cs="Times New Roman"/>
            <w:noProof/>
            <w:webHidden/>
            <w:sz w:val="26"/>
            <w:szCs w:val="26"/>
            <w:rPrChange w:id="481" w:author="Kiên Lê Trung" w:date="2024-12-24T17:52:00Z" w16du:dateUtc="2024-12-24T10:52:00Z">
              <w:rPr>
                <w:noProof/>
                <w:webHidden/>
              </w:rPr>
            </w:rPrChange>
          </w:rPr>
          <w:t>4</w:t>
        </w:r>
      </w:ins>
      <w:ins w:id="482" w:author="Kiên Lê Trung" w:date="2024-12-24T17:51:00Z" w16du:dateUtc="2024-12-24T10:51:00Z">
        <w:r w:rsidRPr="00F01CDA">
          <w:rPr>
            <w:rFonts w:ascii="Times New Roman" w:hAnsi="Times New Roman" w:cs="Times New Roman"/>
            <w:noProof/>
            <w:webHidden/>
            <w:sz w:val="26"/>
            <w:szCs w:val="26"/>
            <w:rPrChange w:id="483"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484" w:author="Kiên Lê Trung" w:date="2024-12-24T17:52:00Z" w16du:dateUtc="2024-12-24T10:52:00Z">
              <w:rPr>
                <w:rStyle w:val="Hyperlink"/>
                <w:noProof/>
              </w:rPr>
            </w:rPrChange>
          </w:rPr>
          <w:fldChar w:fldCharType="end"/>
        </w:r>
      </w:ins>
    </w:p>
    <w:p w14:paraId="5EA86805" w14:textId="21262BE2" w:rsidR="00F01CDA" w:rsidRPr="00F01CDA" w:rsidRDefault="00F01CDA">
      <w:pPr>
        <w:pStyle w:val="TOC3"/>
        <w:tabs>
          <w:tab w:val="right" w:leader="dot" w:pos="9019"/>
        </w:tabs>
        <w:rPr>
          <w:ins w:id="485"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486" w:author="Kiên Lê Trung" w:date="2024-12-24T17:52:00Z" w16du:dateUtc="2024-12-24T10:52:00Z">
            <w:rPr>
              <w:ins w:id="487"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488" w:author="Kiên Lê Trung" w:date="2024-12-24T17:51:00Z" w16du:dateUtc="2024-12-24T10:51:00Z">
        <w:r w:rsidRPr="00F01CDA">
          <w:rPr>
            <w:rStyle w:val="Hyperlink"/>
            <w:rFonts w:ascii="Times New Roman" w:hAnsi="Times New Roman" w:cs="Times New Roman"/>
            <w:noProof/>
            <w:sz w:val="26"/>
            <w:szCs w:val="26"/>
            <w:rPrChange w:id="489"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490"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491" w:author="Kiên Lê Trung" w:date="2024-12-24T17:52:00Z" w16du:dateUtc="2024-12-24T10:52:00Z">
              <w:rPr>
                <w:noProof/>
              </w:rPr>
            </w:rPrChange>
          </w:rPr>
          <w:instrText>HYPERLINK \l "_Toc185955149"</w:instrText>
        </w:r>
        <w:r w:rsidRPr="00F01CDA">
          <w:rPr>
            <w:rStyle w:val="Hyperlink"/>
            <w:rFonts w:ascii="Times New Roman" w:hAnsi="Times New Roman" w:cs="Times New Roman"/>
            <w:noProof/>
            <w:sz w:val="26"/>
            <w:szCs w:val="26"/>
            <w:rPrChange w:id="492"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493"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494"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495" w:author="Kiên Lê Trung" w:date="2024-12-24T17:52:00Z" w16du:dateUtc="2024-12-24T10:52:00Z">
              <w:rPr>
                <w:rStyle w:val="Hyperlink"/>
                <w:noProof/>
              </w:rPr>
            </w:rPrChange>
          </w:rPr>
          <w:t>1.2.3 Cơ sở dữ liệu</w:t>
        </w:r>
        <w:r w:rsidRPr="00F01CDA">
          <w:rPr>
            <w:rFonts w:ascii="Times New Roman" w:hAnsi="Times New Roman" w:cs="Times New Roman"/>
            <w:noProof/>
            <w:webHidden/>
            <w:sz w:val="26"/>
            <w:szCs w:val="26"/>
            <w:rPrChange w:id="496"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497"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498" w:author="Kiên Lê Trung" w:date="2024-12-24T17:52:00Z" w16du:dateUtc="2024-12-24T10:52:00Z">
              <w:rPr>
                <w:noProof/>
                <w:webHidden/>
              </w:rPr>
            </w:rPrChange>
          </w:rPr>
          <w:instrText xml:space="preserve"> PAGEREF _Toc185955149 \h </w:instrText>
        </w:r>
      </w:ins>
      <w:ins w:id="499" w:author="Kiên Lê Trung" w:date="2024-12-24T17:52:00Z" w16du:dateUtc="2024-12-24T10:52:00Z">
        <w:r w:rsidRPr="00F01CDA">
          <w:rPr>
            <w:rFonts w:ascii="Times New Roman" w:hAnsi="Times New Roman" w:cs="Times New Roman"/>
            <w:noProof/>
            <w:webHidden/>
            <w:sz w:val="26"/>
            <w:szCs w:val="26"/>
            <w:rPrChange w:id="500"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501" w:author="Kiên Lê Trung" w:date="2024-12-24T17:52:00Z" w16du:dateUtc="2024-12-24T10:52:00Z">
            <w:rPr>
              <w:noProof/>
              <w:webHidden/>
            </w:rPr>
          </w:rPrChange>
        </w:rPr>
        <w:fldChar w:fldCharType="separate"/>
      </w:r>
      <w:ins w:id="502" w:author="Kiên Lê Trung" w:date="2024-12-24T17:52:00Z" w16du:dateUtc="2024-12-24T10:52:00Z">
        <w:r w:rsidRPr="00F01CDA">
          <w:rPr>
            <w:rFonts w:ascii="Times New Roman" w:hAnsi="Times New Roman" w:cs="Times New Roman"/>
            <w:noProof/>
            <w:webHidden/>
            <w:sz w:val="26"/>
            <w:szCs w:val="26"/>
            <w:rPrChange w:id="503" w:author="Kiên Lê Trung" w:date="2024-12-24T17:52:00Z" w16du:dateUtc="2024-12-24T10:52:00Z">
              <w:rPr>
                <w:noProof/>
                <w:webHidden/>
              </w:rPr>
            </w:rPrChange>
          </w:rPr>
          <w:t>5</w:t>
        </w:r>
      </w:ins>
      <w:ins w:id="504" w:author="Kiên Lê Trung" w:date="2024-12-24T17:51:00Z" w16du:dateUtc="2024-12-24T10:51:00Z">
        <w:r w:rsidRPr="00F01CDA">
          <w:rPr>
            <w:rFonts w:ascii="Times New Roman" w:hAnsi="Times New Roman" w:cs="Times New Roman"/>
            <w:noProof/>
            <w:webHidden/>
            <w:sz w:val="26"/>
            <w:szCs w:val="26"/>
            <w:rPrChange w:id="505"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506" w:author="Kiên Lê Trung" w:date="2024-12-24T17:52:00Z" w16du:dateUtc="2024-12-24T10:52:00Z">
              <w:rPr>
                <w:rStyle w:val="Hyperlink"/>
                <w:noProof/>
              </w:rPr>
            </w:rPrChange>
          </w:rPr>
          <w:fldChar w:fldCharType="end"/>
        </w:r>
      </w:ins>
    </w:p>
    <w:p w14:paraId="7DAB7163" w14:textId="09DF16C3" w:rsidR="00F01CDA" w:rsidRPr="00F01CDA" w:rsidRDefault="00F01CDA">
      <w:pPr>
        <w:pStyle w:val="TOC2"/>
        <w:tabs>
          <w:tab w:val="right" w:leader="dot" w:pos="9019"/>
        </w:tabs>
        <w:rPr>
          <w:ins w:id="507"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508" w:author="Kiên Lê Trung" w:date="2024-12-24T17:52:00Z" w16du:dateUtc="2024-12-24T10:52:00Z">
            <w:rPr>
              <w:ins w:id="509"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510" w:author="Kiên Lê Trung" w:date="2024-12-24T17:51:00Z" w16du:dateUtc="2024-12-24T10:51:00Z">
        <w:r w:rsidRPr="00F01CDA">
          <w:rPr>
            <w:rStyle w:val="Hyperlink"/>
            <w:rFonts w:ascii="Times New Roman" w:hAnsi="Times New Roman" w:cs="Times New Roman"/>
            <w:noProof/>
            <w:sz w:val="26"/>
            <w:szCs w:val="26"/>
            <w:rPrChange w:id="511"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512"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513" w:author="Kiên Lê Trung" w:date="2024-12-24T17:52:00Z" w16du:dateUtc="2024-12-24T10:52:00Z">
              <w:rPr>
                <w:noProof/>
              </w:rPr>
            </w:rPrChange>
          </w:rPr>
          <w:instrText>HYPERLINK \l "_Toc185955150"</w:instrText>
        </w:r>
        <w:r w:rsidRPr="00F01CDA">
          <w:rPr>
            <w:rStyle w:val="Hyperlink"/>
            <w:rFonts w:ascii="Times New Roman" w:hAnsi="Times New Roman" w:cs="Times New Roman"/>
            <w:noProof/>
            <w:sz w:val="26"/>
            <w:szCs w:val="26"/>
            <w:rPrChange w:id="514"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515"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516"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517" w:author="Kiên Lê Trung" w:date="2024-12-24T17:52:00Z" w16du:dateUtc="2024-12-24T10:52:00Z">
              <w:rPr>
                <w:rStyle w:val="Hyperlink"/>
                <w:noProof/>
              </w:rPr>
            </w:rPrChange>
          </w:rPr>
          <w:t>1.3  Kết luận chương</w:t>
        </w:r>
        <w:r w:rsidRPr="00F01CDA">
          <w:rPr>
            <w:rFonts w:ascii="Times New Roman" w:hAnsi="Times New Roman" w:cs="Times New Roman"/>
            <w:noProof/>
            <w:webHidden/>
            <w:sz w:val="26"/>
            <w:szCs w:val="26"/>
            <w:rPrChange w:id="518"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519"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520" w:author="Kiên Lê Trung" w:date="2024-12-24T17:52:00Z" w16du:dateUtc="2024-12-24T10:52:00Z">
              <w:rPr>
                <w:noProof/>
                <w:webHidden/>
              </w:rPr>
            </w:rPrChange>
          </w:rPr>
          <w:instrText xml:space="preserve"> PAGEREF _Toc185955150 \h </w:instrText>
        </w:r>
      </w:ins>
      <w:ins w:id="521" w:author="Kiên Lê Trung" w:date="2024-12-24T17:52:00Z" w16du:dateUtc="2024-12-24T10:52:00Z">
        <w:r w:rsidRPr="00F01CDA">
          <w:rPr>
            <w:rFonts w:ascii="Times New Roman" w:hAnsi="Times New Roman" w:cs="Times New Roman"/>
            <w:noProof/>
            <w:webHidden/>
            <w:sz w:val="26"/>
            <w:szCs w:val="26"/>
            <w:rPrChange w:id="522"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523" w:author="Kiên Lê Trung" w:date="2024-12-24T17:52:00Z" w16du:dateUtc="2024-12-24T10:52:00Z">
            <w:rPr>
              <w:noProof/>
              <w:webHidden/>
            </w:rPr>
          </w:rPrChange>
        </w:rPr>
        <w:fldChar w:fldCharType="separate"/>
      </w:r>
      <w:ins w:id="524" w:author="Kiên Lê Trung" w:date="2024-12-24T17:52:00Z" w16du:dateUtc="2024-12-24T10:52:00Z">
        <w:r w:rsidRPr="00F01CDA">
          <w:rPr>
            <w:rFonts w:ascii="Times New Roman" w:hAnsi="Times New Roman" w:cs="Times New Roman"/>
            <w:noProof/>
            <w:webHidden/>
            <w:sz w:val="26"/>
            <w:szCs w:val="26"/>
            <w:rPrChange w:id="525" w:author="Kiên Lê Trung" w:date="2024-12-24T17:52:00Z" w16du:dateUtc="2024-12-24T10:52:00Z">
              <w:rPr>
                <w:noProof/>
                <w:webHidden/>
              </w:rPr>
            </w:rPrChange>
          </w:rPr>
          <w:t>6</w:t>
        </w:r>
      </w:ins>
      <w:ins w:id="526" w:author="Kiên Lê Trung" w:date="2024-12-24T17:51:00Z" w16du:dateUtc="2024-12-24T10:51:00Z">
        <w:r w:rsidRPr="00F01CDA">
          <w:rPr>
            <w:rFonts w:ascii="Times New Roman" w:hAnsi="Times New Roman" w:cs="Times New Roman"/>
            <w:noProof/>
            <w:webHidden/>
            <w:sz w:val="26"/>
            <w:szCs w:val="26"/>
            <w:rPrChange w:id="527"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528" w:author="Kiên Lê Trung" w:date="2024-12-24T17:52:00Z" w16du:dateUtc="2024-12-24T10:52:00Z">
              <w:rPr>
                <w:rStyle w:val="Hyperlink"/>
                <w:noProof/>
              </w:rPr>
            </w:rPrChange>
          </w:rPr>
          <w:fldChar w:fldCharType="end"/>
        </w:r>
      </w:ins>
    </w:p>
    <w:p w14:paraId="3529E08C" w14:textId="17194ECB" w:rsidR="00F01CDA" w:rsidRPr="00F01CDA" w:rsidRDefault="00F01CDA">
      <w:pPr>
        <w:pStyle w:val="TOC1"/>
        <w:tabs>
          <w:tab w:val="right" w:leader="dot" w:pos="9019"/>
        </w:tabs>
        <w:rPr>
          <w:ins w:id="529"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530" w:author="Kiên Lê Trung" w:date="2024-12-24T17:52:00Z" w16du:dateUtc="2024-12-24T10:52:00Z">
            <w:rPr>
              <w:ins w:id="531"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532" w:author="Kiên Lê Trung" w:date="2024-12-24T17:51:00Z" w16du:dateUtc="2024-12-24T10:51:00Z">
        <w:r w:rsidRPr="00F01CDA">
          <w:rPr>
            <w:rStyle w:val="Hyperlink"/>
            <w:rFonts w:ascii="Times New Roman" w:hAnsi="Times New Roman" w:cs="Times New Roman"/>
            <w:noProof/>
            <w:sz w:val="26"/>
            <w:szCs w:val="26"/>
            <w:rPrChange w:id="533"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534"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535" w:author="Kiên Lê Trung" w:date="2024-12-24T17:52:00Z" w16du:dateUtc="2024-12-24T10:52:00Z">
              <w:rPr>
                <w:noProof/>
              </w:rPr>
            </w:rPrChange>
          </w:rPr>
          <w:instrText>HYPERLINK \l "_Toc185955151"</w:instrText>
        </w:r>
        <w:r w:rsidRPr="00F01CDA">
          <w:rPr>
            <w:rStyle w:val="Hyperlink"/>
            <w:rFonts w:ascii="Times New Roman" w:hAnsi="Times New Roman" w:cs="Times New Roman"/>
            <w:noProof/>
            <w:sz w:val="26"/>
            <w:szCs w:val="26"/>
            <w:rPrChange w:id="536"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537"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538"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539" w:author="Kiên Lê Trung" w:date="2024-12-24T17:52:00Z" w16du:dateUtc="2024-12-24T10:52:00Z">
              <w:rPr>
                <w:rStyle w:val="Hyperlink"/>
                <w:noProof/>
              </w:rPr>
            </w:rPrChange>
          </w:rPr>
          <w:t>Chương 2: Phân tích và thiết kế hệ thống</w:t>
        </w:r>
        <w:r w:rsidRPr="00F01CDA">
          <w:rPr>
            <w:rFonts w:ascii="Times New Roman" w:hAnsi="Times New Roman" w:cs="Times New Roman"/>
            <w:noProof/>
            <w:webHidden/>
            <w:sz w:val="26"/>
            <w:szCs w:val="26"/>
            <w:rPrChange w:id="540"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541"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542" w:author="Kiên Lê Trung" w:date="2024-12-24T17:52:00Z" w16du:dateUtc="2024-12-24T10:52:00Z">
              <w:rPr>
                <w:noProof/>
                <w:webHidden/>
              </w:rPr>
            </w:rPrChange>
          </w:rPr>
          <w:instrText xml:space="preserve"> PAGEREF _Toc185955151 \h </w:instrText>
        </w:r>
      </w:ins>
      <w:ins w:id="543" w:author="Kiên Lê Trung" w:date="2024-12-24T17:52:00Z" w16du:dateUtc="2024-12-24T10:52:00Z">
        <w:r w:rsidRPr="00F01CDA">
          <w:rPr>
            <w:rFonts w:ascii="Times New Roman" w:hAnsi="Times New Roman" w:cs="Times New Roman"/>
            <w:noProof/>
            <w:webHidden/>
            <w:sz w:val="26"/>
            <w:szCs w:val="26"/>
            <w:rPrChange w:id="544"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545" w:author="Kiên Lê Trung" w:date="2024-12-24T17:52:00Z" w16du:dateUtc="2024-12-24T10:52:00Z">
            <w:rPr>
              <w:noProof/>
              <w:webHidden/>
            </w:rPr>
          </w:rPrChange>
        </w:rPr>
        <w:fldChar w:fldCharType="separate"/>
      </w:r>
      <w:ins w:id="546" w:author="Kiên Lê Trung" w:date="2024-12-24T17:52:00Z" w16du:dateUtc="2024-12-24T10:52:00Z">
        <w:r w:rsidRPr="00F01CDA">
          <w:rPr>
            <w:rFonts w:ascii="Times New Roman" w:hAnsi="Times New Roman" w:cs="Times New Roman"/>
            <w:noProof/>
            <w:webHidden/>
            <w:sz w:val="26"/>
            <w:szCs w:val="26"/>
            <w:rPrChange w:id="547" w:author="Kiên Lê Trung" w:date="2024-12-24T17:52:00Z" w16du:dateUtc="2024-12-24T10:52:00Z">
              <w:rPr>
                <w:noProof/>
                <w:webHidden/>
              </w:rPr>
            </w:rPrChange>
          </w:rPr>
          <w:t>7</w:t>
        </w:r>
      </w:ins>
      <w:ins w:id="548" w:author="Kiên Lê Trung" w:date="2024-12-24T17:51:00Z" w16du:dateUtc="2024-12-24T10:51:00Z">
        <w:r w:rsidRPr="00F01CDA">
          <w:rPr>
            <w:rFonts w:ascii="Times New Roman" w:hAnsi="Times New Roman" w:cs="Times New Roman"/>
            <w:noProof/>
            <w:webHidden/>
            <w:sz w:val="26"/>
            <w:szCs w:val="26"/>
            <w:rPrChange w:id="549"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550" w:author="Kiên Lê Trung" w:date="2024-12-24T17:52:00Z" w16du:dateUtc="2024-12-24T10:52:00Z">
              <w:rPr>
                <w:rStyle w:val="Hyperlink"/>
                <w:noProof/>
              </w:rPr>
            </w:rPrChange>
          </w:rPr>
          <w:fldChar w:fldCharType="end"/>
        </w:r>
      </w:ins>
    </w:p>
    <w:p w14:paraId="22981ED2" w14:textId="71C4AF23" w:rsidR="00F01CDA" w:rsidRPr="00F01CDA" w:rsidRDefault="00F01CDA">
      <w:pPr>
        <w:pStyle w:val="TOC2"/>
        <w:tabs>
          <w:tab w:val="right" w:leader="dot" w:pos="9019"/>
        </w:tabs>
        <w:rPr>
          <w:ins w:id="551"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552" w:author="Kiên Lê Trung" w:date="2024-12-24T17:52:00Z" w16du:dateUtc="2024-12-24T10:52:00Z">
            <w:rPr>
              <w:ins w:id="553"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554" w:author="Kiên Lê Trung" w:date="2024-12-24T17:51:00Z" w16du:dateUtc="2024-12-24T10:51:00Z">
        <w:r w:rsidRPr="00F01CDA">
          <w:rPr>
            <w:rStyle w:val="Hyperlink"/>
            <w:rFonts w:ascii="Times New Roman" w:hAnsi="Times New Roman" w:cs="Times New Roman"/>
            <w:noProof/>
            <w:sz w:val="26"/>
            <w:szCs w:val="26"/>
            <w:rPrChange w:id="555"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556"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557" w:author="Kiên Lê Trung" w:date="2024-12-24T17:52:00Z" w16du:dateUtc="2024-12-24T10:52:00Z">
              <w:rPr>
                <w:noProof/>
              </w:rPr>
            </w:rPrChange>
          </w:rPr>
          <w:instrText>HYPERLINK \l "_Toc185955152"</w:instrText>
        </w:r>
        <w:r w:rsidRPr="00F01CDA">
          <w:rPr>
            <w:rStyle w:val="Hyperlink"/>
            <w:rFonts w:ascii="Times New Roman" w:hAnsi="Times New Roman" w:cs="Times New Roman"/>
            <w:noProof/>
            <w:sz w:val="26"/>
            <w:szCs w:val="26"/>
            <w:rPrChange w:id="558"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559"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560"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561" w:author="Kiên Lê Trung" w:date="2024-12-24T17:52:00Z" w16du:dateUtc="2024-12-24T10:52:00Z">
              <w:rPr>
                <w:rStyle w:val="Hyperlink"/>
                <w:noProof/>
              </w:rPr>
            </w:rPrChange>
          </w:rPr>
          <w:t>2.1 Phân tích hệ thống</w:t>
        </w:r>
        <w:r w:rsidRPr="00F01CDA">
          <w:rPr>
            <w:rFonts w:ascii="Times New Roman" w:hAnsi="Times New Roman" w:cs="Times New Roman"/>
            <w:noProof/>
            <w:webHidden/>
            <w:sz w:val="26"/>
            <w:szCs w:val="26"/>
            <w:rPrChange w:id="562"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563"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564" w:author="Kiên Lê Trung" w:date="2024-12-24T17:52:00Z" w16du:dateUtc="2024-12-24T10:52:00Z">
              <w:rPr>
                <w:noProof/>
                <w:webHidden/>
              </w:rPr>
            </w:rPrChange>
          </w:rPr>
          <w:instrText xml:space="preserve"> PAGEREF _Toc185955152 \h </w:instrText>
        </w:r>
      </w:ins>
      <w:ins w:id="565" w:author="Kiên Lê Trung" w:date="2024-12-24T17:52:00Z" w16du:dateUtc="2024-12-24T10:52:00Z">
        <w:r w:rsidRPr="00F01CDA">
          <w:rPr>
            <w:rFonts w:ascii="Times New Roman" w:hAnsi="Times New Roman" w:cs="Times New Roman"/>
            <w:noProof/>
            <w:webHidden/>
            <w:sz w:val="26"/>
            <w:szCs w:val="26"/>
            <w:rPrChange w:id="566"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567" w:author="Kiên Lê Trung" w:date="2024-12-24T17:52:00Z" w16du:dateUtc="2024-12-24T10:52:00Z">
            <w:rPr>
              <w:noProof/>
              <w:webHidden/>
            </w:rPr>
          </w:rPrChange>
        </w:rPr>
        <w:fldChar w:fldCharType="separate"/>
      </w:r>
      <w:ins w:id="568" w:author="Kiên Lê Trung" w:date="2024-12-24T17:52:00Z" w16du:dateUtc="2024-12-24T10:52:00Z">
        <w:r w:rsidRPr="00F01CDA">
          <w:rPr>
            <w:rFonts w:ascii="Times New Roman" w:hAnsi="Times New Roman" w:cs="Times New Roman"/>
            <w:noProof/>
            <w:webHidden/>
            <w:sz w:val="26"/>
            <w:szCs w:val="26"/>
            <w:rPrChange w:id="569" w:author="Kiên Lê Trung" w:date="2024-12-24T17:52:00Z" w16du:dateUtc="2024-12-24T10:52:00Z">
              <w:rPr>
                <w:noProof/>
                <w:webHidden/>
              </w:rPr>
            </w:rPrChange>
          </w:rPr>
          <w:t>7</w:t>
        </w:r>
      </w:ins>
      <w:ins w:id="570" w:author="Kiên Lê Trung" w:date="2024-12-24T17:51:00Z" w16du:dateUtc="2024-12-24T10:51:00Z">
        <w:r w:rsidRPr="00F01CDA">
          <w:rPr>
            <w:rFonts w:ascii="Times New Roman" w:hAnsi="Times New Roman" w:cs="Times New Roman"/>
            <w:noProof/>
            <w:webHidden/>
            <w:sz w:val="26"/>
            <w:szCs w:val="26"/>
            <w:rPrChange w:id="571"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572" w:author="Kiên Lê Trung" w:date="2024-12-24T17:52:00Z" w16du:dateUtc="2024-12-24T10:52:00Z">
              <w:rPr>
                <w:rStyle w:val="Hyperlink"/>
                <w:noProof/>
              </w:rPr>
            </w:rPrChange>
          </w:rPr>
          <w:fldChar w:fldCharType="end"/>
        </w:r>
      </w:ins>
    </w:p>
    <w:p w14:paraId="40E32E76" w14:textId="1D0E79C9" w:rsidR="00F01CDA" w:rsidRPr="00F01CDA" w:rsidRDefault="00F01CDA">
      <w:pPr>
        <w:pStyle w:val="TOC3"/>
        <w:tabs>
          <w:tab w:val="right" w:leader="dot" w:pos="9019"/>
        </w:tabs>
        <w:rPr>
          <w:ins w:id="573"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574" w:author="Kiên Lê Trung" w:date="2024-12-24T17:52:00Z" w16du:dateUtc="2024-12-24T10:52:00Z">
            <w:rPr>
              <w:ins w:id="575"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576" w:author="Kiên Lê Trung" w:date="2024-12-24T17:51:00Z" w16du:dateUtc="2024-12-24T10:51:00Z">
        <w:r w:rsidRPr="00F01CDA">
          <w:rPr>
            <w:rStyle w:val="Hyperlink"/>
            <w:rFonts w:ascii="Times New Roman" w:hAnsi="Times New Roman" w:cs="Times New Roman"/>
            <w:noProof/>
            <w:sz w:val="26"/>
            <w:szCs w:val="26"/>
            <w:rPrChange w:id="577"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578"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579" w:author="Kiên Lê Trung" w:date="2024-12-24T17:52:00Z" w16du:dateUtc="2024-12-24T10:52:00Z">
              <w:rPr>
                <w:noProof/>
              </w:rPr>
            </w:rPrChange>
          </w:rPr>
          <w:instrText>HYPERLINK \l "_Toc185955153"</w:instrText>
        </w:r>
        <w:r w:rsidRPr="00F01CDA">
          <w:rPr>
            <w:rStyle w:val="Hyperlink"/>
            <w:rFonts w:ascii="Times New Roman" w:hAnsi="Times New Roman" w:cs="Times New Roman"/>
            <w:noProof/>
            <w:sz w:val="26"/>
            <w:szCs w:val="26"/>
            <w:rPrChange w:id="580"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581"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582"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583" w:author="Kiên Lê Trung" w:date="2024-12-24T17:52:00Z" w16du:dateUtc="2024-12-24T10:52:00Z">
              <w:rPr>
                <w:rStyle w:val="Hyperlink"/>
                <w:noProof/>
              </w:rPr>
            </w:rPrChange>
          </w:rPr>
          <w:t>2.1.1 Xác định và mô tả các tác nhân</w:t>
        </w:r>
        <w:r w:rsidRPr="00F01CDA">
          <w:rPr>
            <w:rFonts w:ascii="Times New Roman" w:hAnsi="Times New Roman" w:cs="Times New Roman"/>
            <w:noProof/>
            <w:webHidden/>
            <w:sz w:val="26"/>
            <w:szCs w:val="26"/>
            <w:rPrChange w:id="584"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585"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586" w:author="Kiên Lê Trung" w:date="2024-12-24T17:52:00Z" w16du:dateUtc="2024-12-24T10:52:00Z">
              <w:rPr>
                <w:noProof/>
                <w:webHidden/>
              </w:rPr>
            </w:rPrChange>
          </w:rPr>
          <w:instrText xml:space="preserve"> PAGEREF _Toc185955153 \h </w:instrText>
        </w:r>
      </w:ins>
      <w:ins w:id="587" w:author="Kiên Lê Trung" w:date="2024-12-24T17:52:00Z" w16du:dateUtc="2024-12-24T10:52:00Z">
        <w:r w:rsidRPr="00F01CDA">
          <w:rPr>
            <w:rFonts w:ascii="Times New Roman" w:hAnsi="Times New Roman" w:cs="Times New Roman"/>
            <w:noProof/>
            <w:webHidden/>
            <w:sz w:val="26"/>
            <w:szCs w:val="26"/>
            <w:rPrChange w:id="588"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589" w:author="Kiên Lê Trung" w:date="2024-12-24T17:52:00Z" w16du:dateUtc="2024-12-24T10:52:00Z">
            <w:rPr>
              <w:noProof/>
              <w:webHidden/>
            </w:rPr>
          </w:rPrChange>
        </w:rPr>
        <w:fldChar w:fldCharType="separate"/>
      </w:r>
      <w:ins w:id="590" w:author="Kiên Lê Trung" w:date="2024-12-24T17:52:00Z" w16du:dateUtc="2024-12-24T10:52:00Z">
        <w:r w:rsidRPr="00F01CDA">
          <w:rPr>
            <w:rFonts w:ascii="Times New Roman" w:hAnsi="Times New Roman" w:cs="Times New Roman"/>
            <w:noProof/>
            <w:webHidden/>
            <w:sz w:val="26"/>
            <w:szCs w:val="26"/>
            <w:rPrChange w:id="591" w:author="Kiên Lê Trung" w:date="2024-12-24T17:52:00Z" w16du:dateUtc="2024-12-24T10:52:00Z">
              <w:rPr>
                <w:noProof/>
                <w:webHidden/>
              </w:rPr>
            </w:rPrChange>
          </w:rPr>
          <w:t>7</w:t>
        </w:r>
      </w:ins>
      <w:ins w:id="592" w:author="Kiên Lê Trung" w:date="2024-12-24T17:51:00Z" w16du:dateUtc="2024-12-24T10:51:00Z">
        <w:r w:rsidRPr="00F01CDA">
          <w:rPr>
            <w:rFonts w:ascii="Times New Roman" w:hAnsi="Times New Roman" w:cs="Times New Roman"/>
            <w:noProof/>
            <w:webHidden/>
            <w:sz w:val="26"/>
            <w:szCs w:val="26"/>
            <w:rPrChange w:id="593"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594" w:author="Kiên Lê Trung" w:date="2024-12-24T17:52:00Z" w16du:dateUtc="2024-12-24T10:52:00Z">
              <w:rPr>
                <w:rStyle w:val="Hyperlink"/>
                <w:noProof/>
              </w:rPr>
            </w:rPrChange>
          </w:rPr>
          <w:fldChar w:fldCharType="end"/>
        </w:r>
      </w:ins>
    </w:p>
    <w:p w14:paraId="667A4C57" w14:textId="0F0C543C" w:rsidR="00F01CDA" w:rsidRPr="00F01CDA" w:rsidRDefault="00F01CDA">
      <w:pPr>
        <w:pStyle w:val="TOC3"/>
        <w:tabs>
          <w:tab w:val="right" w:leader="dot" w:pos="9019"/>
        </w:tabs>
        <w:rPr>
          <w:ins w:id="595"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596" w:author="Kiên Lê Trung" w:date="2024-12-24T17:52:00Z" w16du:dateUtc="2024-12-24T10:52:00Z">
            <w:rPr>
              <w:ins w:id="597"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598" w:author="Kiên Lê Trung" w:date="2024-12-24T17:51:00Z" w16du:dateUtc="2024-12-24T10:51:00Z">
        <w:r w:rsidRPr="00F01CDA">
          <w:rPr>
            <w:rStyle w:val="Hyperlink"/>
            <w:rFonts w:ascii="Times New Roman" w:hAnsi="Times New Roman" w:cs="Times New Roman"/>
            <w:noProof/>
            <w:sz w:val="26"/>
            <w:szCs w:val="26"/>
            <w:rPrChange w:id="599"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600"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601" w:author="Kiên Lê Trung" w:date="2024-12-24T17:52:00Z" w16du:dateUtc="2024-12-24T10:52:00Z">
              <w:rPr>
                <w:noProof/>
              </w:rPr>
            </w:rPrChange>
          </w:rPr>
          <w:instrText>HYPERLINK \l "_Toc185955154"</w:instrText>
        </w:r>
        <w:r w:rsidRPr="00F01CDA">
          <w:rPr>
            <w:rStyle w:val="Hyperlink"/>
            <w:rFonts w:ascii="Times New Roman" w:hAnsi="Times New Roman" w:cs="Times New Roman"/>
            <w:noProof/>
            <w:sz w:val="26"/>
            <w:szCs w:val="26"/>
            <w:rPrChange w:id="602"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603"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604"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605" w:author="Kiên Lê Trung" w:date="2024-12-24T17:52:00Z" w16du:dateUtc="2024-12-24T10:52:00Z">
              <w:rPr>
                <w:rStyle w:val="Hyperlink"/>
                <w:noProof/>
              </w:rPr>
            </w:rPrChange>
          </w:rPr>
          <w:t>2.1.2 Xác định và mô tả các ca sử dụng</w:t>
        </w:r>
        <w:r w:rsidRPr="00F01CDA">
          <w:rPr>
            <w:rFonts w:ascii="Times New Roman" w:hAnsi="Times New Roman" w:cs="Times New Roman"/>
            <w:noProof/>
            <w:webHidden/>
            <w:sz w:val="26"/>
            <w:szCs w:val="26"/>
            <w:rPrChange w:id="606"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607"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608" w:author="Kiên Lê Trung" w:date="2024-12-24T17:52:00Z" w16du:dateUtc="2024-12-24T10:52:00Z">
              <w:rPr>
                <w:noProof/>
                <w:webHidden/>
              </w:rPr>
            </w:rPrChange>
          </w:rPr>
          <w:instrText xml:space="preserve"> PAGEREF _Toc185955154 \h </w:instrText>
        </w:r>
      </w:ins>
      <w:ins w:id="609" w:author="Kiên Lê Trung" w:date="2024-12-24T17:52:00Z" w16du:dateUtc="2024-12-24T10:52:00Z">
        <w:r w:rsidRPr="00F01CDA">
          <w:rPr>
            <w:rFonts w:ascii="Times New Roman" w:hAnsi="Times New Roman" w:cs="Times New Roman"/>
            <w:noProof/>
            <w:webHidden/>
            <w:sz w:val="26"/>
            <w:szCs w:val="26"/>
            <w:rPrChange w:id="610"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611" w:author="Kiên Lê Trung" w:date="2024-12-24T17:52:00Z" w16du:dateUtc="2024-12-24T10:52:00Z">
            <w:rPr>
              <w:noProof/>
              <w:webHidden/>
            </w:rPr>
          </w:rPrChange>
        </w:rPr>
        <w:fldChar w:fldCharType="separate"/>
      </w:r>
      <w:ins w:id="612" w:author="Kiên Lê Trung" w:date="2024-12-24T17:52:00Z" w16du:dateUtc="2024-12-24T10:52:00Z">
        <w:r w:rsidRPr="00F01CDA">
          <w:rPr>
            <w:rFonts w:ascii="Times New Roman" w:hAnsi="Times New Roman" w:cs="Times New Roman"/>
            <w:noProof/>
            <w:webHidden/>
            <w:sz w:val="26"/>
            <w:szCs w:val="26"/>
            <w:rPrChange w:id="613" w:author="Kiên Lê Trung" w:date="2024-12-24T17:52:00Z" w16du:dateUtc="2024-12-24T10:52:00Z">
              <w:rPr>
                <w:noProof/>
                <w:webHidden/>
              </w:rPr>
            </w:rPrChange>
          </w:rPr>
          <w:t>7</w:t>
        </w:r>
      </w:ins>
      <w:ins w:id="614" w:author="Kiên Lê Trung" w:date="2024-12-24T17:51:00Z" w16du:dateUtc="2024-12-24T10:51:00Z">
        <w:r w:rsidRPr="00F01CDA">
          <w:rPr>
            <w:rFonts w:ascii="Times New Roman" w:hAnsi="Times New Roman" w:cs="Times New Roman"/>
            <w:noProof/>
            <w:webHidden/>
            <w:sz w:val="26"/>
            <w:szCs w:val="26"/>
            <w:rPrChange w:id="615"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616" w:author="Kiên Lê Trung" w:date="2024-12-24T17:52:00Z" w16du:dateUtc="2024-12-24T10:52:00Z">
              <w:rPr>
                <w:rStyle w:val="Hyperlink"/>
                <w:noProof/>
              </w:rPr>
            </w:rPrChange>
          </w:rPr>
          <w:fldChar w:fldCharType="end"/>
        </w:r>
      </w:ins>
    </w:p>
    <w:p w14:paraId="7CCF9FE3" w14:textId="2700B9E9" w:rsidR="00F01CDA" w:rsidRPr="00F01CDA" w:rsidRDefault="00F01CDA">
      <w:pPr>
        <w:pStyle w:val="TOC3"/>
        <w:tabs>
          <w:tab w:val="right" w:leader="dot" w:pos="9019"/>
        </w:tabs>
        <w:rPr>
          <w:ins w:id="617"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618" w:author="Kiên Lê Trung" w:date="2024-12-24T17:52:00Z" w16du:dateUtc="2024-12-24T10:52:00Z">
            <w:rPr>
              <w:ins w:id="619"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620" w:author="Kiên Lê Trung" w:date="2024-12-24T17:51:00Z" w16du:dateUtc="2024-12-24T10:51:00Z">
        <w:r w:rsidRPr="00F01CDA">
          <w:rPr>
            <w:rStyle w:val="Hyperlink"/>
            <w:rFonts w:ascii="Times New Roman" w:hAnsi="Times New Roman" w:cs="Times New Roman"/>
            <w:noProof/>
            <w:sz w:val="26"/>
            <w:szCs w:val="26"/>
            <w:rPrChange w:id="621"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622"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623" w:author="Kiên Lê Trung" w:date="2024-12-24T17:52:00Z" w16du:dateUtc="2024-12-24T10:52:00Z">
              <w:rPr>
                <w:noProof/>
              </w:rPr>
            </w:rPrChange>
          </w:rPr>
          <w:instrText>HYPERLINK \l "_Toc185955155"</w:instrText>
        </w:r>
        <w:r w:rsidRPr="00F01CDA">
          <w:rPr>
            <w:rStyle w:val="Hyperlink"/>
            <w:rFonts w:ascii="Times New Roman" w:hAnsi="Times New Roman" w:cs="Times New Roman"/>
            <w:noProof/>
            <w:sz w:val="26"/>
            <w:szCs w:val="26"/>
            <w:rPrChange w:id="624"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625"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626"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627" w:author="Kiên Lê Trung" w:date="2024-12-24T17:52:00Z" w16du:dateUtc="2024-12-24T10:52:00Z">
              <w:rPr>
                <w:rStyle w:val="Hyperlink"/>
                <w:noProof/>
              </w:rPr>
            </w:rPrChange>
          </w:rPr>
          <w:t>2.1.3     Biểu đồ usecase</w:t>
        </w:r>
        <w:r w:rsidRPr="00F01CDA">
          <w:rPr>
            <w:rFonts w:ascii="Times New Roman" w:hAnsi="Times New Roman" w:cs="Times New Roman"/>
            <w:noProof/>
            <w:webHidden/>
            <w:sz w:val="26"/>
            <w:szCs w:val="26"/>
            <w:rPrChange w:id="628"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629"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630" w:author="Kiên Lê Trung" w:date="2024-12-24T17:52:00Z" w16du:dateUtc="2024-12-24T10:52:00Z">
              <w:rPr>
                <w:noProof/>
                <w:webHidden/>
              </w:rPr>
            </w:rPrChange>
          </w:rPr>
          <w:instrText xml:space="preserve"> PAGEREF _Toc185955155 \h </w:instrText>
        </w:r>
      </w:ins>
      <w:ins w:id="631" w:author="Kiên Lê Trung" w:date="2024-12-24T17:52:00Z" w16du:dateUtc="2024-12-24T10:52:00Z">
        <w:r w:rsidRPr="00F01CDA">
          <w:rPr>
            <w:rFonts w:ascii="Times New Roman" w:hAnsi="Times New Roman" w:cs="Times New Roman"/>
            <w:noProof/>
            <w:webHidden/>
            <w:sz w:val="26"/>
            <w:szCs w:val="26"/>
            <w:rPrChange w:id="632"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633" w:author="Kiên Lê Trung" w:date="2024-12-24T17:52:00Z" w16du:dateUtc="2024-12-24T10:52:00Z">
            <w:rPr>
              <w:noProof/>
              <w:webHidden/>
            </w:rPr>
          </w:rPrChange>
        </w:rPr>
        <w:fldChar w:fldCharType="separate"/>
      </w:r>
      <w:ins w:id="634" w:author="Kiên Lê Trung" w:date="2024-12-24T17:52:00Z" w16du:dateUtc="2024-12-24T10:52:00Z">
        <w:r w:rsidRPr="00F01CDA">
          <w:rPr>
            <w:rFonts w:ascii="Times New Roman" w:hAnsi="Times New Roman" w:cs="Times New Roman"/>
            <w:noProof/>
            <w:webHidden/>
            <w:sz w:val="26"/>
            <w:szCs w:val="26"/>
            <w:rPrChange w:id="635" w:author="Kiên Lê Trung" w:date="2024-12-24T17:52:00Z" w16du:dateUtc="2024-12-24T10:52:00Z">
              <w:rPr>
                <w:noProof/>
                <w:webHidden/>
              </w:rPr>
            </w:rPrChange>
          </w:rPr>
          <w:t>9</w:t>
        </w:r>
      </w:ins>
      <w:ins w:id="636" w:author="Kiên Lê Trung" w:date="2024-12-24T17:51:00Z" w16du:dateUtc="2024-12-24T10:51:00Z">
        <w:r w:rsidRPr="00F01CDA">
          <w:rPr>
            <w:rFonts w:ascii="Times New Roman" w:hAnsi="Times New Roman" w:cs="Times New Roman"/>
            <w:noProof/>
            <w:webHidden/>
            <w:sz w:val="26"/>
            <w:szCs w:val="26"/>
            <w:rPrChange w:id="637"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638" w:author="Kiên Lê Trung" w:date="2024-12-24T17:52:00Z" w16du:dateUtc="2024-12-24T10:52:00Z">
              <w:rPr>
                <w:rStyle w:val="Hyperlink"/>
                <w:noProof/>
              </w:rPr>
            </w:rPrChange>
          </w:rPr>
          <w:fldChar w:fldCharType="end"/>
        </w:r>
      </w:ins>
    </w:p>
    <w:p w14:paraId="4435B216" w14:textId="4980FD93" w:rsidR="00F01CDA" w:rsidRPr="00F01CDA" w:rsidRDefault="00F01CDA">
      <w:pPr>
        <w:pStyle w:val="TOC3"/>
        <w:tabs>
          <w:tab w:val="right" w:leader="dot" w:pos="9019"/>
        </w:tabs>
        <w:rPr>
          <w:ins w:id="639"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640" w:author="Kiên Lê Trung" w:date="2024-12-24T17:52:00Z" w16du:dateUtc="2024-12-24T10:52:00Z">
            <w:rPr>
              <w:ins w:id="641"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642" w:author="Kiên Lê Trung" w:date="2024-12-24T17:51:00Z" w16du:dateUtc="2024-12-24T10:51:00Z">
        <w:r w:rsidRPr="00F01CDA">
          <w:rPr>
            <w:rStyle w:val="Hyperlink"/>
            <w:rFonts w:ascii="Times New Roman" w:hAnsi="Times New Roman" w:cs="Times New Roman"/>
            <w:noProof/>
            <w:sz w:val="26"/>
            <w:szCs w:val="26"/>
            <w:rPrChange w:id="643"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644"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645" w:author="Kiên Lê Trung" w:date="2024-12-24T17:52:00Z" w16du:dateUtc="2024-12-24T10:52:00Z">
              <w:rPr>
                <w:noProof/>
              </w:rPr>
            </w:rPrChange>
          </w:rPr>
          <w:instrText>HYPERLINK \l "_Toc185955156"</w:instrText>
        </w:r>
        <w:r w:rsidRPr="00F01CDA">
          <w:rPr>
            <w:rStyle w:val="Hyperlink"/>
            <w:rFonts w:ascii="Times New Roman" w:hAnsi="Times New Roman" w:cs="Times New Roman"/>
            <w:noProof/>
            <w:sz w:val="26"/>
            <w:szCs w:val="26"/>
            <w:rPrChange w:id="646"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647"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648"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649" w:author="Kiên Lê Trung" w:date="2024-12-24T17:52:00Z" w16du:dateUtc="2024-12-24T10:52:00Z">
              <w:rPr>
                <w:rStyle w:val="Hyperlink"/>
                <w:noProof/>
              </w:rPr>
            </w:rPrChange>
          </w:rPr>
          <w:t>2.1.4 Xây dựng kịch bản</w:t>
        </w:r>
        <w:r w:rsidRPr="00F01CDA">
          <w:rPr>
            <w:rFonts w:ascii="Times New Roman" w:hAnsi="Times New Roman" w:cs="Times New Roman"/>
            <w:noProof/>
            <w:webHidden/>
            <w:sz w:val="26"/>
            <w:szCs w:val="26"/>
            <w:rPrChange w:id="650"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651"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652" w:author="Kiên Lê Trung" w:date="2024-12-24T17:52:00Z" w16du:dateUtc="2024-12-24T10:52:00Z">
              <w:rPr>
                <w:noProof/>
                <w:webHidden/>
              </w:rPr>
            </w:rPrChange>
          </w:rPr>
          <w:instrText xml:space="preserve"> PAGEREF _Toc185955156 \h </w:instrText>
        </w:r>
      </w:ins>
      <w:ins w:id="653" w:author="Kiên Lê Trung" w:date="2024-12-24T17:52:00Z" w16du:dateUtc="2024-12-24T10:52:00Z">
        <w:r w:rsidRPr="00F01CDA">
          <w:rPr>
            <w:rFonts w:ascii="Times New Roman" w:hAnsi="Times New Roman" w:cs="Times New Roman"/>
            <w:noProof/>
            <w:webHidden/>
            <w:sz w:val="26"/>
            <w:szCs w:val="26"/>
            <w:rPrChange w:id="654"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655" w:author="Kiên Lê Trung" w:date="2024-12-24T17:52:00Z" w16du:dateUtc="2024-12-24T10:52:00Z">
            <w:rPr>
              <w:noProof/>
              <w:webHidden/>
            </w:rPr>
          </w:rPrChange>
        </w:rPr>
        <w:fldChar w:fldCharType="separate"/>
      </w:r>
      <w:ins w:id="656" w:author="Kiên Lê Trung" w:date="2024-12-24T17:52:00Z" w16du:dateUtc="2024-12-24T10:52:00Z">
        <w:r w:rsidRPr="00F01CDA">
          <w:rPr>
            <w:rFonts w:ascii="Times New Roman" w:hAnsi="Times New Roman" w:cs="Times New Roman"/>
            <w:noProof/>
            <w:webHidden/>
            <w:sz w:val="26"/>
            <w:szCs w:val="26"/>
            <w:rPrChange w:id="657" w:author="Kiên Lê Trung" w:date="2024-12-24T17:52:00Z" w16du:dateUtc="2024-12-24T10:52:00Z">
              <w:rPr>
                <w:noProof/>
                <w:webHidden/>
              </w:rPr>
            </w:rPrChange>
          </w:rPr>
          <w:t>19</w:t>
        </w:r>
      </w:ins>
      <w:ins w:id="658" w:author="Kiên Lê Trung" w:date="2024-12-24T17:51:00Z" w16du:dateUtc="2024-12-24T10:51:00Z">
        <w:r w:rsidRPr="00F01CDA">
          <w:rPr>
            <w:rFonts w:ascii="Times New Roman" w:hAnsi="Times New Roman" w:cs="Times New Roman"/>
            <w:noProof/>
            <w:webHidden/>
            <w:sz w:val="26"/>
            <w:szCs w:val="26"/>
            <w:rPrChange w:id="659"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660" w:author="Kiên Lê Trung" w:date="2024-12-24T17:52:00Z" w16du:dateUtc="2024-12-24T10:52:00Z">
              <w:rPr>
                <w:rStyle w:val="Hyperlink"/>
                <w:noProof/>
              </w:rPr>
            </w:rPrChange>
          </w:rPr>
          <w:fldChar w:fldCharType="end"/>
        </w:r>
      </w:ins>
    </w:p>
    <w:p w14:paraId="5AFDE21D" w14:textId="405ED44E" w:rsidR="00F01CDA" w:rsidRPr="00F01CDA" w:rsidRDefault="00F01CDA">
      <w:pPr>
        <w:pStyle w:val="TOC3"/>
        <w:tabs>
          <w:tab w:val="right" w:leader="dot" w:pos="9019"/>
        </w:tabs>
        <w:rPr>
          <w:ins w:id="661"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662" w:author="Kiên Lê Trung" w:date="2024-12-24T17:52:00Z" w16du:dateUtc="2024-12-24T10:52:00Z">
            <w:rPr>
              <w:ins w:id="663"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664" w:author="Kiên Lê Trung" w:date="2024-12-24T17:51:00Z" w16du:dateUtc="2024-12-24T10:51:00Z">
        <w:r w:rsidRPr="00F01CDA">
          <w:rPr>
            <w:rStyle w:val="Hyperlink"/>
            <w:rFonts w:ascii="Times New Roman" w:hAnsi="Times New Roman" w:cs="Times New Roman"/>
            <w:noProof/>
            <w:sz w:val="26"/>
            <w:szCs w:val="26"/>
            <w:rPrChange w:id="665"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666"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667" w:author="Kiên Lê Trung" w:date="2024-12-24T17:52:00Z" w16du:dateUtc="2024-12-24T10:52:00Z">
              <w:rPr>
                <w:noProof/>
              </w:rPr>
            </w:rPrChange>
          </w:rPr>
          <w:instrText>HYPERLINK \l "_Toc185955157"</w:instrText>
        </w:r>
        <w:r w:rsidRPr="00F01CDA">
          <w:rPr>
            <w:rStyle w:val="Hyperlink"/>
            <w:rFonts w:ascii="Times New Roman" w:hAnsi="Times New Roman" w:cs="Times New Roman"/>
            <w:noProof/>
            <w:sz w:val="26"/>
            <w:szCs w:val="26"/>
            <w:rPrChange w:id="668"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669"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670"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671" w:author="Kiên Lê Trung" w:date="2024-12-24T17:52:00Z" w16du:dateUtc="2024-12-24T10:52:00Z">
              <w:rPr>
                <w:rStyle w:val="Hyperlink"/>
                <w:noProof/>
              </w:rPr>
            </w:rPrChange>
          </w:rPr>
          <w:t>2.1.5 Xây dựng biểu đồ lớp phân tích</w:t>
        </w:r>
        <w:r w:rsidRPr="00F01CDA">
          <w:rPr>
            <w:rFonts w:ascii="Times New Roman" w:hAnsi="Times New Roman" w:cs="Times New Roman"/>
            <w:noProof/>
            <w:webHidden/>
            <w:sz w:val="26"/>
            <w:szCs w:val="26"/>
            <w:rPrChange w:id="672"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673"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674" w:author="Kiên Lê Trung" w:date="2024-12-24T17:52:00Z" w16du:dateUtc="2024-12-24T10:52:00Z">
              <w:rPr>
                <w:noProof/>
                <w:webHidden/>
              </w:rPr>
            </w:rPrChange>
          </w:rPr>
          <w:instrText xml:space="preserve"> PAGEREF _Toc185955157 \h </w:instrText>
        </w:r>
      </w:ins>
      <w:ins w:id="675" w:author="Kiên Lê Trung" w:date="2024-12-24T17:52:00Z" w16du:dateUtc="2024-12-24T10:52:00Z">
        <w:r w:rsidRPr="00F01CDA">
          <w:rPr>
            <w:rFonts w:ascii="Times New Roman" w:hAnsi="Times New Roman" w:cs="Times New Roman"/>
            <w:noProof/>
            <w:webHidden/>
            <w:sz w:val="26"/>
            <w:szCs w:val="26"/>
            <w:rPrChange w:id="676"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677" w:author="Kiên Lê Trung" w:date="2024-12-24T17:52:00Z" w16du:dateUtc="2024-12-24T10:52:00Z">
            <w:rPr>
              <w:noProof/>
              <w:webHidden/>
            </w:rPr>
          </w:rPrChange>
        </w:rPr>
        <w:fldChar w:fldCharType="separate"/>
      </w:r>
      <w:ins w:id="678" w:author="Kiên Lê Trung" w:date="2024-12-24T17:52:00Z" w16du:dateUtc="2024-12-24T10:52:00Z">
        <w:r w:rsidRPr="00F01CDA">
          <w:rPr>
            <w:rFonts w:ascii="Times New Roman" w:hAnsi="Times New Roman" w:cs="Times New Roman"/>
            <w:noProof/>
            <w:webHidden/>
            <w:sz w:val="26"/>
            <w:szCs w:val="26"/>
            <w:rPrChange w:id="679" w:author="Kiên Lê Trung" w:date="2024-12-24T17:52:00Z" w16du:dateUtc="2024-12-24T10:52:00Z">
              <w:rPr>
                <w:noProof/>
                <w:webHidden/>
              </w:rPr>
            </w:rPrChange>
          </w:rPr>
          <w:t>39</w:t>
        </w:r>
      </w:ins>
      <w:ins w:id="680" w:author="Kiên Lê Trung" w:date="2024-12-24T17:51:00Z" w16du:dateUtc="2024-12-24T10:51:00Z">
        <w:r w:rsidRPr="00F01CDA">
          <w:rPr>
            <w:rFonts w:ascii="Times New Roman" w:hAnsi="Times New Roman" w:cs="Times New Roman"/>
            <w:noProof/>
            <w:webHidden/>
            <w:sz w:val="26"/>
            <w:szCs w:val="26"/>
            <w:rPrChange w:id="681"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682" w:author="Kiên Lê Trung" w:date="2024-12-24T17:52:00Z" w16du:dateUtc="2024-12-24T10:52:00Z">
              <w:rPr>
                <w:rStyle w:val="Hyperlink"/>
                <w:noProof/>
              </w:rPr>
            </w:rPrChange>
          </w:rPr>
          <w:fldChar w:fldCharType="end"/>
        </w:r>
      </w:ins>
    </w:p>
    <w:p w14:paraId="58D8507E" w14:textId="526C8B56" w:rsidR="00F01CDA" w:rsidRPr="00F01CDA" w:rsidRDefault="00F01CDA">
      <w:pPr>
        <w:pStyle w:val="TOC2"/>
        <w:tabs>
          <w:tab w:val="right" w:leader="dot" w:pos="9019"/>
        </w:tabs>
        <w:rPr>
          <w:ins w:id="683"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684" w:author="Kiên Lê Trung" w:date="2024-12-24T17:52:00Z" w16du:dateUtc="2024-12-24T10:52:00Z">
            <w:rPr>
              <w:ins w:id="685"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686" w:author="Kiên Lê Trung" w:date="2024-12-24T17:51:00Z" w16du:dateUtc="2024-12-24T10:51:00Z">
        <w:r w:rsidRPr="00F01CDA">
          <w:rPr>
            <w:rStyle w:val="Hyperlink"/>
            <w:rFonts w:ascii="Times New Roman" w:hAnsi="Times New Roman" w:cs="Times New Roman"/>
            <w:noProof/>
            <w:sz w:val="26"/>
            <w:szCs w:val="26"/>
            <w:rPrChange w:id="687"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688"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689" w:author="Kiên Lê Trung" w:date="2024-12-24T17:52:00Z" w16du:dateUtc="2024-12-24T10:52:00Z">
              <w:rPr>
                <w:noProof/>
              </w:rPr>
            </w:rPrChange>
          </w:rPr>
          <w:instrText>HYPERLINK \l "_Toc185955158"</w:instrText>
        </w:r>
        <w:r w:rsidRPr="00F01CDA">
          <w:rPr>
            <w:rStyle w:val="Hyperlink"/>
            <w:rFonts w:ascii="Times New Roman" w:hAnsi="Times New Roman" w:cs="Times New Roman"/>
            <w:noProof/>
            <w:sz w:val="26"/>
            <w:szCs w:val="26"/>
            <w:rPrChange w:id="690"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691"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692"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693" w:author="Kiên Lê Trung" w:date="2024-12-24T17:52:00Z" w16du:dateUtc="2024-12-24T10:52:00Z">
              <w:rPr>
                <w:rStyle w:val="Hyperlink"/>
                <w:noProof/>
              </w:rPr>
            </w:rPrChange>
          </w:rPr>
          <w:t>2.2 Thiết kế hệ thống</w:t>
        </w:r>
        <w:r w:rsidRPr="00F01CDA">
          <w:rPr>
            <w:rFonts w:ascii="Times New Roman" w:hAnsi="Times New Roman" w:cs="Times New Roman"/>
            <w:noProof/>
            <w:webHidden/>
            <w:sz w:val="26"/>
            <w:szCs w:val="26"/>
            <w:rPrChange w:id="694"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695"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696" w:author="Kiên Lê Trung" w:date="2024-12-24T17:52:00Z" w16du:dateUtc="2024-12-24T10:52:00Z">
              <w:rPr>
                <w:noProof/>
                <w:webHidden/>
              </w:rPr>
            </w:rPrChange>
          </w:rPr>
          <w:instrText xml:space="preserve"> PAGEREF _Toc185955158 \h </w:instrText>
        </w:r>
      </w:ins>
      <w:ins w:id="697" w:author="Kiên Lê Trung" w:date="2024-12-24T17:52:00Z" w16du:dateUtc="2024-12-24T10:52:00Z">
        <w:r w:rsidRPr="00F01CDA">
          <w:rPr>
            <w:rFonts w:ascii="Times New Roman" w:hAnsi="Times New Roman" w:cs="Times New Roman"/>
            <w:noProof/>
            <w:webHidden/>
            <w:sz w:val="26"/>
            <w:szCs w:val="26"/>
            <w:rPrChange w:id="698"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699" w:author="Kiên Lê Trung" w:date="2024-12-24T17:52:00Z" w16du:dateUtc="2024-12-24T10:52:00Z">
            <w:rPr>
              <w:noProof/>
              <w:webHidden/>
            </w:rPr>
          </w:rPrChange>
        </w:rPr>
        <w:fldChar w:fldCharType="separate"/>
      </w:r>
      <w:ins w:id="700" w:author="Kiên Lê Trung" w:date="2024-12-24T17:52:00Z" w16du:dateUtc="2024-12-24T10:52:00Z">
        <w:r w:rsidRPr="00F01CDA">
          <w:rPr>
            <w:rFonts w:ascii="Times New Roman" w:hAnsi="Times New Roman" w:cs="Times New Roman"/>
            <w:noProof/>
            <w:webHidden/>
            <w:sz w:val="26"/>
            <w:szCs w:val="26"/>
            <w:rPrChange w:id="701" w:author="Kiên Lê Trung" w:date="2024-12-24T17:52:00Z" w16du:dateUtc="2024-12-24T10:52:00Z">
              <w:rPr>
                <w:noProof/>
                <w:webHidden/>
              </w:rPr>
            </w:rPrChange>
          </w:rPr>
          <w:t>40</w:t>
        </w:r>
      </w:ins>
      <w:ins w:id="702" w:author="Kiên Lê Trung" w:date="2024-12-24T17:51:00Z" w16du:dateUtc="2024-12-24T10:51:00Z">
        <w:r w:rsidRPr="00F01CDA">
          <w:rPr>
            <w:rFonts w:ascii="Times New Roman" w:hAnsi="Times New Roman" w:cs="Times New Roman"/>
            <w:noProof/>
            <w:webHidden/>
            <w:sz w:val="26"/>
            <w:szCs w:val="26"/>
            <w:rPrChange w:id="703"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704" w:author="Kiên Lê Trung" w:date="2024-12-24T17:52:00Z" w16du:dateUtc="2024-12-24T10:52:00Z">
              <w:rPr>
                <w:rStyle w:val="Hyperlink"/>
                <w:noProof/>
              </w:rPr>
            </w:rPrChange>
          </w:rPr>
          <w:fldChar w:fldCharType="end"/>
        </w:r>
      </w:ins>
    </w:p>
    <w:p w14:paraId="7D94E96E" w14:textId="322D2A07" w:rsidR="00F01CDA" w:rsidRPr="00F01CDA" w:rsidRDefault="00F01CDA">
      <w:pPr>
        <w:pStyle w:val="TOC3"/>
        <w:tabs>
          <w:tab w:val="right" w:leader="dot" w:pos="9019"/>
        </w:tabs>
        <w:rPr>
          <w:ins w:id="705"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706" w:author="Kiên Lê Trung" w:date="2024-12-24T17:52:00Z" w16du:dateUtc="2024-12-24T10:52:00Z">
            <w:rPr>
              <w:ins w:id="707"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708" w:author="Kiên Lê Trung" w:date="2024-12-24T17:51:00Z" w16du:dateUtc="2024-12-24T10:51:00Z">
        <w:r w:rsidRPr="00F01CDA">
          <w:rPr>
            <w:rStyle w:val="Hyperlink"/>
            <w:rFonts w:ascii="Times New Roman" w:hAnsi="Times New Roman" w:cs="Times New Roman"/>
            <w:noProof/>
            <w:sz w:val="26"/>
            <w:szCs w:val="26"/>
            <w:rPrChange w:id="709"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710"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711" w:author="Kiên Lê Trung" w:date="2024-12-24T17:52:00Z" w16du:dateUtc="2024-12-24T10:52:00Z">
              <w:rPr>
                <w:noProof/>
              </w:rPr>
            </w:rPrChange>
          </w:rPr>
          <w:instrText>HYPERLINK \l "_Toc185955159"</w:instrText>
        </w:r>
        <w:r w:rsidRPr="00F01CDA">
          <w:rPr>
            <w:rStyle w:val="Hyperlink"/>
            <w:rFonts w:ascii="Times New Roman" w:hAnsi="Times New Roman" w:cs="Times New Roman"/>
            <w:noProof/>
            <w:sz w:val="26"/>
            <w:szCs w:val="26"/>
            <w:rPrChange w:id="712"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713"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714"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715" w:author="Kiên Lê Trung" w:date="2024-12-24T17:52:00Z" w16du:dateUtc="2024-12-24T10:52:00Z">
              <w:rPr>
                <w:rStyle w:val="Hyperlink"/>
                <w:noProof/>
              </w:rPr>
            </w:rPrChange>
          </w:rPr>
          <w:t>2.2.1 Thiết kế các mô hình thông tin tuần tự của hệ thống</w:t>
        </w:r>
        <w:r w:rsidRPr="00F01CDA">
          <w:rPr>
            <w:rFonts w:ascii="Times New Roman" w:hAnsi="Times New Roman" w:cs="Times New Roman"/>
            <w:noProof/>
            <w:webHidden/>
            <w:sz w:val="26"/>
            <w:szCs w:val="26"/>
            <w:rPrChange w:id="716"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717"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718" w:author="Kiên Lê Trung" w:date="2024-12-24T17:52:00Z" w16du:dateUtc="2024-12-24T10:52:00Z">
              <w:rPr>
                <w:noProof/>
                <w:webHidden/>
              </w:rPr>
            </w:rPrChange>
          </w:rPr>
          <w:instrText xml:space="preserve"> PAGEREF _Toc185955159 \h </w:instrText>
        </w:r>
      </w:ins>
      <w:ins w:id="719" w:author="Kiên Lê Trung" w:date="2024-12-24T17:52:00Z" w16du:dateUtc="2024-12-24T10:52:00Z">
        <w:r w:rsidRPr="00F01CDA">
          <w:rPr>
            <w:rFonts w:ascii="Times New Roman" w:hAnsi="Times New Roman" w:cs="Times New Roman"/>
            <w:noProof/>
            <w:webHidden/>
            <w:sz w:val="26"/>
            <w:szCs w:val="26"/>
            <w:rPrChange w:id="720"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721" w:author="Kiên Lê Trung" w:date="2024-12-24T17:52:00Z" w16du:dateUtc="2024-12-24T10:52:00Z">
            <w:rPr>
              <w:noProof/>
              <w:webHidden/>
            </w:rPr>
          </w:rPrChange>
        </w:rPr>
        <w:fldChar w:fldCharType="separate"/>
      </w:r>
      <w:ins w:id="722" w:author="Kiên Lê Trung" w:date="2024-12-24T17:52:00Z" w16du:dateUtc="2024-12-24T10:52:00Z">
        <w:r w:rsidRPr="00F01CDA">
          <w:rPr>
            <w:rFonts w:ascii="Times New Roman" w:hAnsi="Times New Roman" w:cs="Times New Roman"/>
            <w:noProof/>
            <w:webHidden/>
            <w:sz w:val="26"/>
            <w:szCs w:val="26"/>
            <w:rPrChange w:id="723" w:author="Kiên Lê Trung" w:date="2024-12-24T17:52:00Z" w16du:dateUtc="2024-12-24T10:52:00Z">
              <w:rPr>
                <w:noProof/>
                <w:webHidden/>
              </w:rPr>
            </w:rPrChange>
          </w:rPr>
          <w:t>40</w:t>
        </w:r>
      </w:ins>
      <w:ins w:id="724" w:author="Kiên Lê Trung" w:date="2024-12-24T17:51:00Z" w16du:dateUtc="2024-12-24T10:51:00Z">
        <w:r w:rsidRPr="00F01CDA">
          <w:rPr>
            <w:rFonts w:ascii="Times New Roman" w:hAnsi="Times New Roman" w:cs="Times New Roman"/>
            <w:noProof/>
            <w:webHidden/>
            <w:sz w:val="26"/>
            <w:szCs w:val="26"/>
            <w:rPrChange w:id="725"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726" w:author="Kiên Lê Trung" w:date="2024-12-24T17:52:00Z" w16du:dateUtc="2024-12-24T10:52:00Z">
              <w:rPr>
                <w:rStyle w:val="Hyperlink"/>
                <w:noProof/>
              </w:rPr>
            </w:rPrChange>
          </w:rPr>
          <w:fldChar w:fldCharType="end"/>
        </w:r>
      </w:ins>
    </w:p>
    <w:p w14:paraId="54CC243C" w14:textId="43279D0B" w:rsidR="00F01CDA" w:rsidRPr="00F01CDA" w:rsidRDefault="00F01CDA">
      <w:pPr>
        <w:pStyle w:val="TOC3"/>
        <w:tabs>
          <w:tab w:val="right" w:leader="dot" w:pos="9019"/>
        </w:tabs>
        <w:rPr>
          <w:ins w:id="727"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728" w:author="Kiên Lê Trung" w:date="2024-12-24T17:52:00Z" w16du:dateUtc="2024-12-24T10:52:00Z">
            <w:rPr>
              <w:ins w:id="729"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730" w:author="Kiên Lê Trung" w:date="2024-12-24T17:51:00Z" w16du:dateUtc="2024-12-24T10:51:00Z">
        <w:r w:rsidRPr="00F01CDA">
          <w:rPr>
            <w:rStyle w:val="Hyperlink"/>
            <w:rFonts w:ascii="Times New Roman" w:hAnsi="Times New Roman" w:cs="Times New Roman"/>
            <w:noProof/>
            <w:sz w:val="26"/>
            <w:szCs w:val="26"/>
            <w:rPrChange w:id="731"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732"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733" w:author="Kiên Lê Trung" w:date="2024-12-24T17:52:00Z" w16du:dateUtc="2024-12-24T10:52:00Z">
              <w:rPr>
                <w:noProof/>
              </w:rPr>
            </w:rPrChange>
          </w:rPr>
          <w:instrText>HYPERLINK \l "_Toc185955160"</w:instrText>
        </w:r>
        <w:r w:rsidRPr="00F01CDA">
          <w:rPr>
            <w:rStyle w:val="Hyperlink"/>
            <w:rFonts w:ascii="Times New Roman" w:hAnsi="Times New Roman" w:cs="Times New Roman"/>
            <w:noProof/>
            <w:sz w:val="26"/>
            <w:szCs w:val="26"/>
            <w:rPrChange w:id="734"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735"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736"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737" w:author="Kiên Lê Trung" w:date="2024-12-24T17:52:00Z" w16du:dateUtc="2024-12-24T10:52:00Z">
              <w:rPr>
                <w:rStyle w:val="Hyperlink"/>
                <w:noProof/>
              </w:rPr>
            </w:rPrChange>
          </w:rPr>
          <w:t>2.2.2 Biểu đồ lớp thiết kế</w:t>
        </w:r>
        <w:r w:rsidRPr="00F01CDA">
          <w:rPr>
            <w:rFonts w:ascii="Times New Roman" w:hAnsi="Times New Roman" w:cs="Times New Roman"/>
            <w:noProof/>
            <w:webHidden/>
            <w:sz w:val="26"/>
            <w:szCs w:val="26"/>
            <w:rPrChange w:id="738"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739"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740" w:author="Kiên Lê Trung" w:date="2024-12-24T17:52:00Z" w16du:dateUtc="2024-12-24T10:52:00Z">
              <w:rPr>
                <w:noProof/>
                <w:webHidden/>
              </w:rPr>
            </w:rPrChange>
          </w:rPr>
          <w:instrText xml:space="preserve"> PAGEREF _Toc185955160 \h </w:instrText>
        </w:r>
      </w:ins>
      <w:ins w:id="741" w:author="Kiên Lê Trung" w:date="2024-12-24T17:52:00Z" w16du:dateUtc="2024-12-24T10:52:00Z">
        <w:r w:rsidRPr="00F01CDA">
          <w:rPr>
            <w:rFonts w:ascii="Times New Roman" w:hAnsi="Times New Roman" w:cs="Times New Roman"/>
            <w:noProof/>
            <w:webHidden/>
            <w:sz w:val="26"/>
            <w:szCs w:val="26"/>
            <w:rPrChange w:id="742"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743" w:author="Kiên Lê Trung" w:date="2024-12-24T17:52:00Z" w16du:dateUtc="2024-12-24T10:52:00Z">
            <w:rPr>
              <w:noProof/>
              <w:webHidden/>
            </w:rPr>
          </w:rPrChange>
        </w:rPr>
        <w:fldChar w:fldCharType="separate"/>
      </w:r>
      <w:ins w:id="744" w:author="Kiên Lê Trung" w:date="2024-12-24T17:52:00Z" w16du:dateUtc="2024-12-24T10:52:00Z">
        <w:r w:rsidRPr="00F01CDA">
          <w:rPr>
            <w:rFonts w:ascii="Times New Roman" w:hAnsi="Times New Roman" w:cs="Times New Roman"/>
            <w:noProof/>
            <w:webHidden/>
            <w:sz w:val="26"/>
            <w:szCs w:val="26"/>
            <w:rPrChange w:id="745" w:author="Kiên Lê Trung" w:date="2024-12-24T17:52:00Z" w16du:dateUtc="2024-12-24T10:52:00Z">
              <w:rPr>
                <w:noProof/>
                <w:webHidden/>
              </w:rPr>
            </w:rPrChange>
          </w:rPr>
          <w:t>53</w:t>
        </w:r>
      </w:ins>
      <w:ins w:id="746" w:author="Kiên Lê Trung" w:date="2024-12-24T17:51:00Z" w16du:dateUtc="2024-12-24T10:51:00Z">
        <w:r w:rsidRPr="00F01CDA">
          <w:rPr>
            <w:rFonts w:ascii="Times New Roman" w:hAnsi="Times New Roman" w:cs="Times New Roman"/>
            <w:noProof/>
            <w:webHidden/>
            <w:sz w:val="26"/>
            <w:szCs w:val="26"/>
            <w:rPrChange w:id="747"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748" w:author="Kiên Lê Trung" w:date="2024-12-24T17:52:00Z" w16du:dateUtc="2024-12-24T10:52:00Z">
              <w:rPr>
                <w:rStyle w:val="Hyperlink"/>
                <w:noProof/>
              </w:rPr>
            </w:rPrChange>
          </w:rPr>
          <w:fldChar w:fldCharType="end"/>
        </w:r>
      </w:ins>
    </w:p>
    <w:p w14:paraId="3696F4A1" w14:textId="16183C08" w:rsidR="00F01CDA" w:rsidRPr="00F01CDA" w:rsidRDefault="00F01CDA">
      <w:pPr>
        <w:pStyle w:val="TOC3"/>
        <w:tabs>
          <w:tab w:val="right" w:leader="dot" w:pos="9019"/>
        </w:tabs>
        <w:rPr>
          <w:ins w:id="749"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750" w:author="Kiên Lê Trung" w:date="2024-12-24T17:52:00Z" w16du:dateUtc="2024-12-24T10:52:00Z">
            <w:rPr>
              <w:ins w:id="751"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752" w:author="Kiên Lê Trung" w:date="2024-12-24T17:51:00Z" w16du:dateUtc="2024-12-24T10:51:00Z">
        <w:r w:rsidRPr="00F01CDA">
          <w:rPr>
            <w:rStyle w:val="Hyperlink"/>
            <w:rFonts w:ascii="Times New Roman" w:hAnsi="Times New Roman" w:cs="Times New Roman"/>
            <w:noProof/>
            <w:sz w:val="26"/>
            <w:szCs w:val="26"/>
            <w:rPrChange w:id="753"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754"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755" w:author="Kiên Lê Trung" w:date="2024-12-24T17:52:00Z" w16du:dateUtc="2024-12-24T10:52:00Z">
              <w:rPr>
                <w:noProof/>
              </w:rPr>
            </w:rPrChange>
          </w:rPr>
          <w:instrText>HYPERLINK \l "_Toc185955161"</w:instrText>
        </w:r>
        <w:r w:rsidRPr="00F01CDA">
          <w:rPr>
            <w:rStyle w:val="Hyperlink"/>
            <w:rFonts w:ascii="Times New Roman" w:hAnsi="Times New Roman" w:cs="Times New Roman"/>
            <w:noProof/>
            <w:sz w:val="26"/>
            <w:szCs w:val="26"/>
            <w:rPrChange w:id="756"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757"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758"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759" w:author="Kiên Lê Trung" w:date="2024-12-24T17:52:00Z" w16du:dateUtc="2024-12-24T10:52:00Z">
              <w:rPr>
                <w:rStyle w:val="Hyperlink"/>
                <w:noProof/>
              </w:rPr>
            </w:rPrChange>
          </w:rPr>
          <w:t>2.2.3 Thiết kế cơ sở dữ liệu</w:t>
        </w:r>
        <w:r w:rsidRPr="00F01CDA">
          <w:rPr>
            <w:rFonts w:ascii="Times New Roman" w:hAnsi="Times New Roman" w:cs="Times New Roman"/>
            <w:noProof/>
            <w:webHidden/>
            <w:sz w:val="26"/>
            <w:szCs w:val="26"/>
            <w:rPrChange w:id="760"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761"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762" w:author="Kiên Lê Trung" w:date="2024-12-24T17:52:00Z" w16du:dateUtc="2024-12-24T10:52:00Z">
              <w:rPr>
                <w:noProof/>
                <w:webHidden/>
              </w:rPr>
            </w:rPrChange>
          </w:rPr>
          <w:instrText xml:space="preserve"> PAGEREF _Toc185955161 \h </w:instrText>
        </w:r>
      </w:ins>
      <w:ins w:id="763" w:author="Kiên Lê Trung" w:date="2024-12-24T17:52:00Z" w16du:dateUtc="2024-12-24T10:52:00Z">
        <w:r w:rsidRPr="00F01CDA">
          <w:rPr>
            <w:rFonts w:ascii="Times New Roman" w:hAnsi="Times New Roman" w:cs="Times New Roman"/>
            <w:noProof/>
            <w:webHidden/>
            <w:sz w:val="26"/>
            <w:szCs w:val="26"/>
            <w:rPrChange w:id="764"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765" w:author="Kiên Lê Trung" w:date="2024-12-24T17:52:00Z" w16du:dateUtc="2024-12-24T10:52:00Z">
            <w:rPr>
              <w:noProof/>
              <w:webHidden/>
            </w:rPr>
          </w:rPrChange>
        </w:rPr>
        <w:fldChar w:fldCharType="separate"/>
      </w:r>
      <w:ins w:id="766" w:author="Kiên Lê Trung" w:date="2024-12-24T17:52:00Z" w16du:dateUtc="2024-12-24T10:52:00Z">
        <w:r w:rsidRPr="00F01CDA">
          <w:rPr>
            <w:rFonts w:ascii="Times New Roman" w:hAnsi="Times New Roman" w:cs="Times New Roman"/>
            <w:noProof/>
            <w:webHidden/>
            <w:sz w:val="26"/>
            <w:szCs w:val="26"/>
            <w:rPrChange w:id="767" w:author="Kiên Lê Trung" w:date="2024-12-24T17:52:00Z" w16du:dateUtc="2024-12-24T10:52:00Z">
              <w:rPr>
                <w:noProof/>
                <w:webHidden/>
              </w:rPr>
            </w:rPrChange>
          </w:rPr>
          <w:t>54</w:t>
        </w:r>
      </w:ins>
      <w:ins w:id="768" w:author="Kiên Lê Trung" w:date="2024-12-24T17:51:00Z" w16du:dateUtc="2024-12-24T10:51:00Z">
        <w:r w:rsidRPr="00F01CDA">
          <w:rPr>
            <w:rFonts w:ascii="Times New Roman" w:hAnsi="Times New Roman" w:cs="Times New Roman"/>
            <w:noProof/>
            <w:webHidden/>
            <w:sz w:val="26"/>
            <w:szCs w:val="26"/>
            <w:rPrChange w:id="769"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770" w:author="Kiên Lê Trung" w:date="2024-12-24T17:52:00Z" w16du:dateUtc="2024-12-24T10:52:00Z">
              <w:rPr>
                <w:rStyle w:val="Hyperlink"/>
                <w:noProof/>
              </w:rPr>
            </w:rPrChange>
          </w:rPr>
          <w:fldChar w:fldCharType="end"/>
        </w:r>
      </w:ins>
    </w:p>
    <w:p w14:paraId="58338E5E" w14:textId="0EDF5667" w:rsidR="00F01CDA" w:rsidRPr="00F01CDA" w:rsidRDefault="00F01CDA">
      <w:pPr>
        <w:pStyle w:val="TOC2"/>
        <w:tabs>
          <w:tab w:val="right" w:leader="dot" w:pos="9019"/>
        </w:tabs>
        <w:rPr>
          <w:ins w:id="771"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772" w:author="Kiên Lê Trung" w:date="2024-12-24T17:52:00Z" w16du:dateUtc="2024-12-24T10:52:00Z">
            <w:rPr>
              <w:ins w:id="773"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774" w:author="Kiên Lê Trung" w:date="2024-12-24T17:51:00Z" w16du:dateUtc="2024-12-24T10:51:00Z">
        <w:r w:rsidRPr="00F01CDA">
          <w:rPr>
            <w:rStyle w:val="Hyperlink"/>
            <w:rFonts w:ascii="Times New Roman" w:hAnsi="Times New Roman" w:cs="Times New Roman"/>
            <w:noProof/>
            <w:sz w:val="26"/>
            <w:szCs w:val="26"/>
            <w:rPrChange w:id="775"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776"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777" w:author="Kiên Lê Trung" w:date="2024-12-24T17:52:00Z" w16du:dateUtc="2024-12-24T10:52:00Z">
              <w:rPr>
                <w:noProof/>
              </w:rPr>
            </w:rPrChange>
          </w:rPr>
          <w:instrText>HYPERLINK \l "_Toc185955162"</w:instrText>
        </w:r>
        <w:r w:rsidRPr="00F01CDA">
          <w:rPr>
            <w:rStyle w:val="Hyperlink"/>
            <w:rFonts w:ascii="Times New Roman" w:hAnsi="Times New Roman" w:cs="Times New Roman"/>
            <w:noProof/>
            <w:sz w:val="26"/>
            <w:szCs w:val="26"/>
            <w:rPrChange w:id="778"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779"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780"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781" w:author="Kiên Lê Trung" w:date="2024-12-24T17:52:00Z" w16du:dateUtc="2024-12-24T10:52:00Z">
              <w:rPr>
                <w:rStyle w:val="Hyperlink"/>
                <w:noProof/>
              </w:rPr>
            </w:rPrChange>
          </w:rPr>
          <w:t>2.3 Kết luận chương</w:t>
        </w:r>
        <w:r w:rsidRPr="00F01CDA">
          <w:rPr>
            <w:rFonts w:ascii="Times New Roman" w:hAnsi="Times New Roman" w:cs="Times New Roman"/>
            <w:noProof/>
            <w:webHidden/>
            <w:sz w:val="26"/>
            <w:szCs w:val="26"/>
            <w:rPrChange w:id="782"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783"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784" w:author="Kiên Lê Trung" w:date="2024-12-24T17:52:00Z" w16du:dateUtc="2024-12-24T10:52:00Z">
              <w:rPr>
                <w:noProof/>
                <w:webHidden/>
              </w:rPr>
            </w:rPrChange>
          </w:rPr>
          <w:instrText xml:space="preserve"> PAGEREF _Toc185955162 \h </w:instrText>
        </w:r>
      </w:ins>
      <w:ins w:id="785" w:author="Kiên Lê Trung" w:date="2024-12-24T17:52:00Z" w16du:dateUtc="2024-12-24T10:52:00Z">
        <w:r w:rsidRPr="00F01CDA">
          <w:rPr>
            <w:rFonts w:ascii="Times New Roman" w:hAnsi="Times New Roman" w:cs="Times New Roman"/>
            <w:noProof/>
            <w:webHidden/>
            <w:sz w:val="26"/>
            <w:szCs w:val="26"/>
            <w:rPrChange w:id="786"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787" w:author="Kiên Lê Trung" w:date="2024-12-24T17:52:00Z" w16du:dateUtc="2024-12-24T10:52:00Z">
            <w:rPr>
              <w:noProof/>
              <w:webHidden/>
            </w:rPr>
          </w:rPrChange>
        </w:rPr>
        <w:fldChar w:fldCharType="separate"/>
      </w:r>
      <w:ins w:id="788" w:author="Kiên Lê Trung" w:date="2024-12-24T17:52:00Z" w16du:dateUtc="2024-12-24T10:52:00Z">
        <w:r w:rsidRPr="00F01CDA">
          <w:rPr>
            <w:rFonts w:ascii="Times New Roman" w:hAnsi="Times New Roman" w:cs="Times New Roman"/>
            <w:noProof/>
            <w:webHidden/>
            <w:sz w:val="26"/>
            <w:szCs w:val="26"/>
            <w:rPrChange w:id="789" w:author="Kiên Lê Trung" w:date="2024-12-24T17:52:00Z" w16du:dateUtc="2024-12-24T10:52:00Z">
              <w:rPr>
                <w:noProof/>
                <w:webHidden/>
              </w:rPr>
            </w:rPrChange>
          </w:rPr>
          <w:t>54</w:t>
        </w:r>
      </w:ins>
      <w:ins w:id="790" w:author="Kiên Lê Trung" w:date="2024-12-24T17:51:00Z" w16du:dateUtc="2024-12-24T10:51:00Z">
        <w:r w:rsidRPr="00F01CDA">
          <w:rPr>
            <w:rFonts w:ascii="Times New Roman" w:hAnsi="Times New Roman" w:cs="Times New Roman"/>
            <w:noProof/>
            <w:webHidden/>
            <w:sz w:val="26"/>
            <w:szCs w:val="26"/>
            <w:rPrChange w:id="791"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792" w:author="Kiên Lê Trung" w:date="2024-12-24T17:52:00Z" w16du:dateUtc="2024-12-24T10:52:00Z">
              <w:rPr>
                <w:rStyle w:val="Hyperlink"/>
                <w:noProof/>
              </w:rPr>
            </w:rPrChange>
          </w:rPr>
          <w:fldChar w:fldCharType="end"/>
        </w:r>
      </w:ins>
    </w:p>
    <w:p w14:paraId="4CE989BC" w14:textId="4B0EB3AA" w:rsidR="00F01CDA" w:rsidRPr="00F01CDA" w:rsidRDefault="00F01CDA">
      <w:pPr>
        <w:pStyle w:val="TOC1"/>
        <w:tabs>
          <w:tab w:val="right" w:leader="dot" w:pos="9019"/>
        </w:tabs>
        <w:rPr>
          <w:ins w:id="793"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794" w:author="Kiên Lê Trung" w:date="2024-12-24T17:52:00Z" w16du:dateUtc="2024-12-24T10:52:00Z">
            <w:rPr>
              <w:ins w:id="795"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796" w:author="Kiên Lê Trung" w:date="2024-12-24T17:51:00Z" w16du:dateUtc="2024-12-24T10:51:00Z">
        <w:r w:rsidRPr="00F01CDA">
          <w:rPr>
            <w:rStyle w:val="Hyperlink"/>
            <w:rFonts w:ascii="Times New Roman" w:hAnsi="Times New Roman" w:cs="Times New Roman"/>
            <w:noProof/>
            <w:sz w:val="26"/>
            <w:szCs w:val="26"/>
            <w:rPrChange w:id="797"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798"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799" w:author="Kiên Lê Trung" w:date="2024-12-24T17:52:00Z" w16du:dateUtc="2024-12-24T10:52:00Z">
              <w:rPr>
                <w:noProof/>
              </w:rPr>
            </w:rPrChange>
          </w:rPr>
          <w:instrText>HYPERLINK \l "_Toc185955163"</w:instrText>
        </w:r>
        <w:r w:rsidRPr="00F01CDA">
          <w:rPr>
            <w:rStyle w:val="Hyperlink"/>
            <w:rFonts w:ascii="Times New Roman" w:hAnsi="Times New Roman" w:cs="Times New Roman"/>
            <w:noProof/>
            <w:sz w:val="26"/>
            <w:szCs w:val="26"/>
            <w:rPrChange w:id="800"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801"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802"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803" w:author="Kiên Lê Trung" w:date="2024-12-24T17:52:00Z" w16du:dateUtc="2024-12-24T10:52:00Z">
              <w:rPr>
                <w:rStyle w:val="Hyperlink"/>
                <w:noProof/>
              </w:rPr>
            </w:rPrChange>
          </w:rPr>
          <w:t>CHƯƠNG 3: CÀI ĐẶT VÀ THỬ NGHIỆM HỆ THỐNG</w:t>
        </w:r>
        <w:r w:rsidRPr="00F01CDA">
          <w:rPr>
            <w:rFonts w:ascii="Times New Roman" w:hAnsi="Times New Roman" w:cs="Times New Roman"/>
            <w:noProof/>
            <w:webHidden/>
            <w:sz w:val="26"/>
            <w:szCs w:val="26"/>
            <w:rPrChange w:id="804"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805"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806" w:author="Kiên Lê Trung" w:date="2024-12-24T17:52:00Z" w16du:dateUtc="2024-12-24T10:52:00Z">
              <w:rPr>
                <w:noProof/>
                <w:webHidden/>
              </w:rPr>
            </w:rPrChange>
          </w:rPr>
          <w:instrText xml:space="preserve"> PAGEREF _Toc185955163 \h </w:instrText>
        </w:r>
      </w:ins>
      <w:ins w:id="807" w:author="Kiên Lê Trung" w:date="2024-12-24T17:52:00Z" w16du:dateUtc="2024-12-24T10:52:00Z">
        <w:r w:rsidRPr="00F01CDA">
          <w:rPr>
            <w:rFonts w:ascii="Times New Roman" w:hAnsi="Times New Roman" w:cs="Times New Roman"/>
            <w:noProof/>
            <w:webHidden/>
            <w:sz w:val="26"/>
            <w:szCs w:val="26"/>
            <w:rPrChange w:id="808"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809" w:author="Kiên Lê Trung" w:date="2024-12-24T17:52:00Z" w16du:dateUtc="2024-12-24T10:52:00Z">
            <w:rPr>
              <w:noProof/>
              <w:webHidden/>
            </w:rPr>
          </w:rPrChange>
        </w:rPr>
        <w:fldChar w:fldCharType="separate"/>
      </w:r>
      <w:ins w:id="810" w:author="Kiên Lê Trung" w:date="2024-12-24T17:52:00Z" w16du:dateUtc="2024-12-24T10:52:00Z">
        <w:r w:rsidRPr="00F01CDA">
          <w:rPr>
            <w:rFonts w:ascii="Times New Roman" w:hAnsi="Times New Roman" w:cs="Times New Roman"/>
            <w:noProof/>
            <w:webHidden/>
            <w:sz w:val="26"/>
            <w:szCs w:val="26"/>
            <w:rPrChange w:id="811" w:author="Kiên Lê Trung" w:date="2024-12-24T17:52:00Z" w16du:dateUtc="2024-12-24T10:52:00Z">
              <w:rPr>
                <w:noProof/>
                <w:webHidden/>
              </w:rPr>
            </w:rPrChange>
          </w:rPr>
          <w:t>54</w:t>
        </w:r>
      </w:ins>
      <w:ins w:id="812" w:author="Kiên Lê Trung" w:date="2024-12-24T17:51:00Z" w16du:dateUtc="2024-12-24T10:51:00Z">
        <w:r w:rsidRPr="00F01CDA">
          <w:rPr>
            <w:rFonts w:ascii="Times New Roman" w:hAnsi="Times New Roman" w:cs="Times New Roman"/>
            <w:noProof/>
            <w:webHidden/>
            <w:sz w:val="26"/>
            <w:szCs w:val="26"/>
            <w:rPrChange w:id="813"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814" w:author="Kiên Lê Trung" w:date="2024-12-24T17:52:00Z" w16du:dateUtc="2024-12-24T10:52:00Z">
              <w:rPr>
                <w:rStyle w:val="Hyperlink"/>
                <w:noProof/>
              </w:rPr>
            </w:rPrChange>
          </w:rPr>
          <w:fldChar w:fldCharType="end"/>
        </w:r>
      </w:ins>
    </w:p>
    <w:p w14:paraId="3655C61E" w14:textId="50FEA784" w:rsidR="00F01CDA" w:rsidRPr="00F01CDA" w:rsidRDefault="00F01CDA">
      <w:pPr>
        <w:pStyle w:val="TOC2"/>
        <w:tabs>
          <w:tab w:val="right" w:leader="dot" w:pos="9019"/>
        </w:tabs>
        <w:rPr>
          <w:ins w:id="815"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816" w:author="Kiên Lê Trung" w:date="2024-12-24T17:52:00Z" w16du:dateUtc="2024-12-24T10:52:00Z">
            <w:rPr>
              <w:ins w:id="817"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818" w:author="Kiên Lê Trung" w:date="2024-12-24T17:51:00Z" w16du:dateUtc="2024-12-24T10:51:00Z">
        <w:r w:rsidRPr="00F01CDA">
          <w:rPr>
            <w:rStyle w:val="Hyperlink"/>
            <w:rFonts w:ascii="Times New Roman" w:hAnsi="Times New Roman" w:cs="Times New Roman"/>
            <w:noProof/>
            <w:sz w:val="26"/>
            <w:szCs w:val="26"/>
            <w:rPrChange w:id="819"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820"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821" w:author="Kiên Lê Trung" w:date="2024-12-24T17:52:00Z" w16du:dateUtc="2024-12-24T10:52:00Z">
              <w:rPr>
                <w:noProof/>
              </w:rPr>
            </w:rPrChange>
          </w:rPr>
          <w:instrText>HYPERLINK \l "_Toc185955164"</w:instrText>
        </w:r>
        <w:r w:rsidRPr="00F01CDA">
          <w:rPr>
            <w:rStyle w:val="Hyperlink"/>
            <w:rFonts w:ascii="Times New Roman" w:hAnsi="Times New Roman" w:cs="Times New Roman"/>
            <w:noProof/>
            <w:sz w:val="26"/>
            <w:szCs w:val="26"/>
            <w:rPrChange w:id="822"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823"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824"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825" w:author="Kiên Lê Trung" w:date="2024-12-24T17:52:00Z" w16du:dateUtc="2024-12-24T10:52:00Z">
              <w:rPr>
                <w:rStyle w:val="Hyperlink"/>
                <w:noProof/>
              </w:rPr>
            </w:rPrChange>
          </w:rPr>
          <w:t>3.1 Kiến trúc hệ thống</w:t>
        </w:r>
        <w:r w:rsidRPr="00F01CDA">
          <w:rPr>
            <w:rFonts w:ascii="Times New Roman" w:hAnsi="Times New Roman" w:cs="Times New Roman"/>
            <w:noProof/>
            <w:webHidden/>
            <w:sz w:val="26"/>
            <w:szCs w:val="26"/>
            <w:rPrChange w:id="826"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827"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828" w:author="Kiên Lê Trung" w:date="2024-12-24T17:52:00Z" w16du:dateUtc="2024-12-24T10:52:00Z">
              <w:rPr>
                <w:noProof/>
                <w:webHidden/>
              </w:rPr>
            </w:rPrChange>
          </w:rPr>
          <w:instrText xml:space="preserve"> PAGEREF _Toc185955164 \h </w:instrText>
        </w:r>
      </w:ins>
      <w:ins w:id="829" w:author="Kiên Lê Trung" w:date="2024-12-24T17:52:00Z" w16du:dateUtc="2024-12-24T10:52:00Z">
        <w:r w:rsidRPr="00F01CDA">
          <w:rPr>
            <w:rFonts w:ascii="Times New Roman" w:hAnsi="Times New Roman" w:cs="Times New Roman"/>
            <w:noProof/>
            <w:webHidden/>
            <w:sz w:val="26"/>
            <w:szCs w:val="26"/>
            <w:rPrChange w:id="830"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831" w:author="Kiên Lê Trung" w:date="2024-12-24T17:52:00Z" w16du:dateUtc="2024-12-24T10:52:00Z">
            <w:rPr>
              <w:noProof/>
              <w:webHidden/>
            </w:rPr>
          </w:rPrChange>
        </w:rPr>
        <w:fldChar w:fldCharType="separate"/>
      </w:r>
      <w:ins w:id="832" w:author="Kiên Lê Trung" w:date="2024-12-24T17:52:00Z" w16du:dateUtc="2024-12-24T10:52:00Z">
        <w:r w:rsidRPr="00F01CDA">
          <w:rPr>
            <w:rFonts w:ascii="Times New Roman" w:hAnsi="Times New Roman" w:cs="Times New Roman"/>
            <w:noProof/>
            <w:webHidden/>
            <w:sz w:val="26"/>
            <w:szCs w:val="26"/>
            <w:rPrChange w:id="833" w:author="Kiên Lê Trung" w:date="2024-12-24T17:52:00Z" w16du:dateUtc="2024-12-24T10:52:00Z">
              <w:rPr>
                <w:noProof/>
                <w:webHidden/>
              </w:rPr>
            </w:rPrChange>
          </w:rPr>
          <w:t>54</w:t>
        </w:r>
      </w:ins>
      <w:ins w:id="834" w:author="Kiên Lê Trung" w:date="2024-12-24T17:51:00Z" w16du:dateUtc="2024-12-24T10:51:00Z">
        <w:r w:rsidRPr="00F01CDA">
          <w:rPr>
            <w:rFonts w:ascii="Times New Roman" w:hAnsi="Times New Roman" w:cs="Times New Roman"/>
            <w:noProof/>
            <w:webHidden/>
            <w:sz w:val="26"/>
            <w:szCs w:val="26"/>
            <w:rPrChange w:id="835"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836" w:author="Kiên Lê Trung" w:date="2024-12-24T17:52:00Z" w16du:dateUtc="2024-12-24T10:52:00Z">
              <w:rPr>
                <w:rStyle w:val="Hyperlink"/>
                <w:noProof/>
              </w:rPr>
            </w:rPrChange>
          </w:rPr>
          <w:fldChar w:fldCharType="end"/>
        </w:r>
      </w:ins>
    </w:p>
    <w:p w14:paraId="139E380E" w14:textId="56E54792" w:rsidR="00F01CDA" w:rsidRPr="00F01CDA" w:rsidRDefault="00F01CDA">
      <w:pPr>
        <w:pStyle w:val="TOC2"/>
        <w:tabs>
          <w:tab w:val="right" w:leader="dot" w:pos="9019"/>
        </w:tabs>
        <w:rPr>
          <w:ins w:id="837"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838" w:author="Kiên Lê Trung" w:date="2024-12-24T17:52:00Z" w16du:dateUtc="2024-12-24T10:52:00Z">
            <w:rPr>
              <w:ins w:id="839"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840" w:author="Kiên Lê Trung" w:date="2024-12-24T17:51:00Z" w16du:dateUtc="2024-12-24T10:51:00Z">
        <w:r w:rsidRPr="00F01CDA">
          <w:rPr>
            <w:rStyle w:val="Hyperlink"/>
            <w:rFonts w:ascii="Times New Roman" w:hAnsi="Times New Roman" w:cs="Times New Roman"/>
            <w:noProof/>
            <w:sz w:val="26"/>
            <w:szCs w:val="26"/>
            <w:rPrChange w:id="841"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842"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843" w:author="Kiên Lê Trung" w:date="2024-12-24T17:52:00Z" w16du:dateUtc="2024-12-24T10:52:00Z">
              <w:rPr>
                <w:noProof/>
              </w:rPr>
            </w:rPrChange>
          </w:rPr>
          <w:instrText>HYPERLINK \l "_Toc185955165"</w:instrText>
        </w:r>
        <w:r w:rsidRPr="00F01CDA">
          <w:rPr>
            <w:rStyle w:val="Hyperlink"/>
            <w:rFonts w:ascii="Times New Roman" w:hAnsi="Times New Roman" w:cs="Times New Roman"/>
            <w:noProof/>
            <w:sz w:val="26"/>
            <w:szCs w:val="26"/>
            <w:rPrChange w:id="844"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845"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846"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847" w:author="Kiên Lê Trung" w:date="2024-12-24T17:52:00Z" w16du:dateUtc="2024-12-24T10:52:00Z">
              <w:rPr>
                <w:rStyle w:val="Hyperlink"/>
                <w:noProof/>
              </w:rPr>
            </w:rPrChange>
          </w:rPr>
          <w:t>3.2 Một số hình ảnh về giao diện hệ thống</w:t>
        </w:r>
        <w:r w:rsidRPr="00F01CDA">
          <w:rPr>
            <w:rFonts w:ascii="Times New Roman" w:hAnsi="Times New Roman" w:cs="Times New Roman"/>
            <w:noProof/>
            <w:webHidden/>
            <w:sz w:val="26"/>
            <w:szCs w:val="26"/>
            <w:rPrChange w:id="848"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849"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850" w:author="Kiên Lê Trung" w:date="2024-12-24T17:52:00Z" w16du:dateUtc="2024-12-24T10:52:00Z">
              <w:rPr>
                <w:noProof/>
                <w:webHidden/>
              </w:rPr>
            </w:rPrChange>
          </w:rPr>
          <w:instrText xml:space="preserve"> PAGEREF _Toc185955165 \h </w:instrText>
        </w:r>
      </w:ins>
      <w:ins w:id="851" w:author="Kiên Lê Trung" w:date="2024-12-24T17:52:00Z" w16du:dateUtc="2024-12-24T10:52:00Z">
        <w:r w:rsidRPr="00F01CDA">
          <w:rPr>
            <w:rFonts w:ascii="Times New Roman" w:hAnsi="Times New Roman" w:cs="Times New Roman"/>
            <w:noProof/>
            <w:webHidden/>
            <w:sz w:val="26"/>
            <w:szCs w:val="26"/>
            <w:rPrChange w:id="852"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853" w:author="Kiên Lê Trung" w:date="2024-12-24T17:52:00Z" w16du:dateUtc="2024-12-24T10:52:00Z">
            <w:rPr>
              <w:noProof/>
              <w:webHidden/>
            </w:rPr>
          </w:rPrChange>
        </w:rPr>
        <w:fldChar w:fldCharType="separate"/>
      </w:r>
      <w:ins w:id="854" w:author="Kiên Lê Trung" w:date="2024-12-24T17:52:00Z" w16du:dateUtc="2024-12-24T10:52:00Z">
        <w:r w:rsidRPr="00F01CDA">
          <w:rPr>
            <w:rFonts w:ascii="Times New Roman" w:hAnsi="Times New Roman" w:cs="Times New Roman"/>
            <w:noProof/>
            <w:webHidden/>
            <w:sz w:val="26"/>
            <w:szCs w:val="26"/>
            <w:rPrChange w:id="855" w:author="Kiên Lê Trung" w:date="2024-12-24T17:52:00Z" w16du:dateUtc="2024-12-24T10:52:00Z">
              <w:rPr>
                <w:noProof/>
                <w:webHidden/>
              </w:rPr>
            </w:rPrChange>
          </w:rPr>
          <w:t>54</w:t>
        </w:r>
      </w:ins>
      <w:ins w:id="856" w:author="Kiên Lê Trung" w:date="2024-12-24T17:51:00Z" w16du:dateUtc="2024-12-24T10:51:00Z">
        <w:r w:rsidRPr="00F01CDA">
          <w:rPr>
            <w:rFonts w:ascii="Times New Roman" w:hAnsi="Times New Roman" w:cs="Times New Roman"/>
            <w:noProof/>
            <w:webHidden/>
            <w:sz w:val="26"/>
            <w:szCs w:val="26"/>
            <w:rPrChange w:id="857"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858" w:author="Kiên Lê Trung" w:date="2024-12-24T17:52:00Z" w16du:dateUtc="2024-12-24T10:52:00Z">
              <w:rPr>
                <w:rStyle w:val="Hyperlink"/>
                <w:noProof/>
              </w:rPr>
            </w:rPrChange>
          </w:rPr>
          <w:fldChar w:fldCharType="end"/>
        </w:r>
      </w:ins>
    </w:p>
    <w:p w14:paraId="37D92BAE" w14:textId="77D5ADF0" w:rsidR="00F01CDA" w:rsidRPr="00F01CDA" w:rsidRDefault="00F01CDA">
      <w:pPr>
        <w:pStyle w:val="TOC3"/>
        <w:tabs>
          <w:tab w:val="right" w:leader="dot" w:pos="9019"/>
        </w:tabs>
        <w:rPr>
          <w:ins w:id="859"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860" w:author="Kiên Lê Trung" w:date="2024-12-24T17:52:00Z" w16du:dateUtc="2024-12-24T10:52:00Z">
            <w:rPr>
              <w:ins w:id="861"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862" w:author="Kiên Lê Trung" w:date="2024-12-24T17:51:00Z" w16du:dateUtc="2024-12-24T10:51:00Z">
        <w:r w:rsidRPr="00F01CDA">
          <w:rPr>
            <w:rStyle w:val="Hyperlink"/>
            <w:rFonts w:ascii="Times New Roman" w:hAnsi="Times New Roman" w:cs="Times New Roman"/>
            <w:noProof/>
            <w:sz w:val="26"/>
            <w:szCs w:val="26"/>
            <w:rPrChange w:id="863"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864"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865" w:author="Kiên Lê Trung" w:date="2024-12-24T17:52:00Z" w16du:dateUtc="2024-12-24T10:52:00Z">
              <w:rPr>
                <w:noProof/>
              </w:rPr>
            </w:rPrChange>
          </w:rPr>
          <w:instrText>HYPERLINK \l "_Toc185955166"</w:instrText>
        </w:r>
        <w:r w:rsidRPr="00F01CDA">
          <w:rPr>
            <w:rStyle w:val="Hyperlink"/>
            <w:rFonts w:ascii="Times New Roman" w:hAnsi="Times New Roman" w:cs="Times New Roman"/>
            <w:noProof/>
            <w:sz w:val="26"/>
            <w:szCs w:val="26"/>
            <w:rPrChange w:id="866"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867"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868"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869" w:author="Kiên Lê Trung" w:date="2024-12-24T17:52:00Z" w16du:dateUtc="2024-12-24T10:52:00Z">
              <w:rPr>
                <w:rStyle w:val="Hyperlink"/>
                <w:noProof/>
              </w:rPr>
            </w:rPrChange>
          </w:rPr>
          <w:t>3.2.1 Một số giao diện cho người dùng hệ thống</w:t>
        </w:r>
        <w:r w:rsidRPr="00F01CDA">
          <w:rPr>
            <w:rFonts w:ascii="Times New Roman" w:hAnsi="Times New Roman" w:cs="Times New Roman"/>
            <w:noProof/>
            <w:webHidden/>
            <w:sz w:val="26"/>
            <w:szCs w:val="26"/>
            <w:rPrChange w:id="870"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871"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872" w:author="Kiên Lê Trung" w:date="2024-12-24T17:52:00Z" w16du:dateUtc="2024-12-24T10:52:00Z">
              <w:rPr>
                <w:noProof/>
                <w:webHidden/>
              </w:rPr>
            </w:rPrChange>
          </w:rPr>
          <w:instrText xml:space="preserve"> PAGEREF _Toc185955166 \h </w:instrText>
        </w:r>
      </w:ins>
      <w:ins w:id="873" w:author="Kiên Lê Trung" w:date="2024-12-24T17:52:00Z" w16du:dateUtc="2024-12-24T10:52:00Z">
        <w:r w:rsidRPr="00F01CDA">
          <w:rPr>
            <w:rFonts w:ascii="Times New Roman" w:hAnsi="Times New Roman" w:cs="Times New Roman"/>
            <w:noProof/>
            <w:webHidden/>
            <w:sz w:val="26"/>
            <w:szCs w:val="26"/>
            <w:rPrChange w:id="874"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875" w:author="Kiên Lê Trung" w:date="2024-12-24T17:52:00Z" w16du:dateUtc="2024-12-24T10:52:00Z">
            <w:rPr>
              <w:noProof/>
              <w:webHidden/>
            </w:rPr>
          </w:rPrChange>
        </w:rPr>
        <w:fldChar w:fldCharType="separate"/>
      </w:r>
      <w:ins w:id="876" w:author="Kiên Lê Trung" w:date="2024-12-24T17:52:00Z" w16du:dateUtc="2024-12-24T10:52:00Z">
        <w:r w:rsidRPr="00F01CDA">
          <w:rPr>
            <w:rFonts w:ascii="Times New Roman" w:hAnsi="Times New Roman" w:cs="Times New Roman"/>
            <w:noProof/>
            <w:webHidden/>
            <w:sz w:val="26"/>
            <w:szCs w:val="26"/>
            <w:rPrChange w:id="877" w:author="Kiên Lê Trung" w:date="2024-12-24T17:52:00Z" w16du:dateUtc="2024-12-24T10:52:00Z">
              <w:rPr>
                <w:noProof/>
                <w:webHidden/>
              </w:rPr>
            </w:rPrChange>
          </w:rPr>
          <w:t>55</w:t>
        </w:r>
      </w:ins>
      <w:ins w:id="878" w:author="Kiên Lê Trung" w:date="2024-12-24T17:51:00Z" w16du:dateUtc="2024-12-24T10:51:00Z">
        <w:r w:rsidRPr="00F01CDA">
          <w:rPr>
            <w:rFonts w:ascii="Times New Roman" w:hAnsi="Times New Roman" w:cs="Times New Roman"/>
            <w:noProof/>
            <w:webHidden/>
            <w:sz w:val="26"/>
            <w:szCs w:val="26"/>
            <w:rPrChange w:id="879"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880" w:author="Kiên Lê Trung" w:date="2024-12-24T17:52:00Z" w16du:dateUtc="2024-12-24T10:52:00Z">
              <w:rPr>
                <w:rStyle w:val="Hyperlink"/>
                <w:noProof/>
              </w:rPr>
            </w:rPrChange>
          </w:rPr>
          <w:fldChar w:fldCharType="end"/>
        </w:r>
      </w:ins>
    </w:p>
    <w:p w14:paraId="216D8DB3" w14:textId="13FE221C" w:rsidR="00F01CDA" w:rsidRPr="00F01CDA" w:rsidRDefault="00F01CDA">
      <w:pPr>
        <w:pStyle w:val="TOC3"/>
        <w:tabs>
          <w:tab w:val="right" w:leader="dot" w:pos="9019"/>
        </w:tabs>
        <w:rPr>
          <w:ins w:id="881"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882" w:author="Kiên Lê Trung" w:date="2024-12-24T17:52:00Z" w16du:dateUtc="2024-12-24T10:52:00Z">
            <w:rPr>
              <w:ins w:id="883"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884" w:author="Kiên Lê Trung" w:date="2024-12-24T17:51:00Z" w16du:dateUtc="2024-12-24T10:51:00Z">
        <w:r w:rsidRPr="00F01CDA">
          <w:rPr>
            <w:rStyle w:val="Hyperlink"/>
            <w:rFonts w:ascii="Times New Roman" w:hAnsi="Times New Roman" w:cs="Times New Roman"/>
            <w:noProof/>
            <w:sz w:val="26"/>
            <w:szCs w:val="26"/>
            <w:rPrChange w:id="885"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886"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887" w:author="Kiên Lê Trung" w:date="2024-12-24T17:52:00Z" w16du:dateUtc="2024-12-24T10:52:00Z">
              <w:rPr>
                <w:noProof/>
              </w:rPr>
            </w:rPrChange>
          </w:rPr>
          <w:instrText>HYPERLINK \l "_Toc185955167"</w:instrText>
        </w:r>
        <w:r w:rsidRPr="00F01CDA">
          <w:rPr>
            <w:rStyle w:val="Hyperlink"/>
            <w:rFonts w:ascii="Times New Roman" w:hAnsi="Times New Roman" w:cs="Times New Roman"/>
            <w:noProof/>
            <w:sz w:val="26"/>
            <w:szCs w:val="26"/>
            <w:rPrChange w:id="888"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889"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890"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891" w:author="Kiên Lê Trung" w:date="2024-12-24T17:52:00Z" w16du:dateUtc="2024-12-24T10:52:00Z">
              <w:rPr>
                <w:rStyle w:val="Hyperlink"/>
                <w:noProof/>
              </w:rPr>
            </w:rPrChange>
          </w:rPr>
          <w:t>3.2.2 Một số giao diện cho người quản trị</w:t>
        </w:r>
        <w:r w:rsidRPr="00F01CDA">
          <w:rPr>
            <w:rFonts w:ascii="Times New Roman" w:hAnsi="Times New Roman" w:cs="Times New Roman"/>
            <w:noProof/>
            <w:webHidden/>
            <w:sz w:val="26"/>
            <w:szCs w:val="26"/>
            <w:rPrChange w:id="892"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893"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894" w:author="Kiên Lê Trung" w:date="2024-12-24T17:52:00Z" w16du:dateUtc="2024-12-24T10:52:00Z">
              <w:rPr>
                <w:noProof/>
                <w:webHidden/>
              </w:rPr>
            </w:rPrChange>
          </w:rPr>
          <w:instrText xml:space="preserve"> PAGEREF _Toc185955167 \h </w:instrText>
        </w:r>
      </w:ins>
      <w:ins w:id="895" w:author="Kiên Lê Trung" w:date="2024-12-24T17:52:00Z" w16du:dateUtc="2024-12-24T10:52:00Z">
        <w:r w:rsidRPr="00F01CDA">
          <w:rPr>
            <w:rFonts w:ascii="Times New Roman" w:hAnsi="Times New Roman" w:cs="Times New Roman"/>
            <w:noProof/>
            <w:webHidden/>
            <w:sz w:val="26"/>
            <w:szCs w:val="26"/>
            <w:rPrChange w:id="896"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897" w:author="Kiên Lê Trung" w:date="2024-12-24T17:52:00Z" w16du:dateUtc="2024-12-24T10:52:00Z">
            <w:rPr>
              <w:noProof/>
              <w:webHidden/>
            </w:rPr>
          </w:rPrChange>
        </w:rPr>
        <w:fldChar w:fldCharType="separate"/>
      </w:r>
      <w:ins w:id="898" w:author="Kiên Lê Trung" w:date="2024-12-24T17:52:00Z" w16du:dateUtc="2024-12-24T10:52:00Z">
        <w:r w:rsidRPr="00F01CDA">
          <w:rPr>
            <w:rFonts w:ascii="Times New Roman" w:hAnsi="Times New Roman" w:cs="Times New Roman"/>
            <w:noProof/>
            <w:webHidden/>
            <w:sz w:val="26"/>
            <w:szCs w:val="26"/>
            <w:rPrChange w:id="899" w:author="Kiên Lê Trung" w:date="2024-12-24T17:52:00Z" w16du:dateUtc="2024-12-24T10:52:00Z">
              <w:rPr>
                <w:noProof/>
                <w:webHidden/>
              </w:rPr>
            </w:rPrChange>
          </w:rPr>
          <w:t>55</w:t>
        </w:r>
      </w:ins>
      <w:ins w:id="900" w:author="Kiên Lê Trung" w:date="2024-12-24T17:51:00Z" w16du:dateUtc="2024-12-24T10:51:00Z">
        <w:r w:rsidRPr="00F01CDA">
          <w:rPr>
            <w:rFonts w:ascii="Times New Roman" w:hAnsi="Times New Roman" w:cs="Times New Roman"/>
            <w:noProof/>
            <w:webHidden/>
            <w:sz w:val="26"/>
            <w:szCs w:val="26"/>
            <w:rPrChange w:id="901"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902" w:author="Kiên Lê Trung" w:date="2024-12-24T17:52:00Z" w16du:dateUtc="2024-12-24T10:52:00Z">
              <w:rPr>
                <w:rStyle w:val="Hyperlink"/>
                <w:noProof/>
              </w:rPr>
            </w:rPrChange>
          </w:rPr>
          <w:fldChar w:fldCharType="end"/>
        </w:r>
      </w:ins>
    </w:p>
    <w:p w14:paraId="02E1DD8E" w14:textId="562ABE1D" w:rsidR="00F01CDA" w:rsidRPr="00F01CDA" w:rsidRDefault="00F01CDA">
      <w:pPr>
        <w:pStyle w:val="TOC3"/>
        <w:tabs>
          <w:tab w:val="right" w:leader="dot" w:pos="9019"/>
        </w:tabs>
        <w:rPr>
          <w:ins w:id="903"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904" w:author="Kiên Lê Trung" w:date="2024-12-24T17:52:00Z" w16du:dateUtc="2024-12-24T10:52:00Z">
            <w:rPr>
              <w:ins w:id="905"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906" w:author="Kiên Lê Trung" w:date="2024-12-24T17:51:00Z" w16du:dateUtc="2024-12-24T10:51:00Z">
        <w:r w:rsidRPr="00F01CDA">
          <w:rPr>
            <w:rStyle w:val="Hyperlink"/>
            <w:rFonts w:ascii="Times New Roman" w:hAnsi="Times New Roman" w:cs="Times New Roman"/>
            <w:noProof/>
            <w:sz w:val="26"/>
            <w:szCs w:val="26"/>
            <w:rPrChange w:id="907"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908"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909" w:author="Kiên Lê Trung" w:date="2024-12-24T17:52:00Z" w16du:dateUtc="2024-12-24T10:52:00Z">
              <w:rPr>
                <w:noProof/>
              </w:rPr>
            </w:rPrChange>
          </w:rPr>
          <w:instrText>HYPERLINK \l "_Toc185955168"</w:instrText>
        </w:r>
        <w:r w:rsidRPr="00F01CDA">
          <w:rPr>
            <w:rStyle w:val="Hyperlink"/>
            <w:rFonts w:ascii="Times New Roman" w:hAnsi="Times New Roman" w:cs="Times New Roman"/>
            <w:noProof/>
            <w:sz w:val="26"/>
            <w:szCs w:val="26"/>
            <w:rPrChange w:id="910"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911"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912"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913" w:author="Kiên Lê Trung" w:date="2024-12-24T17:52:00Z" w16du:dateUtc="2024-12-24T10:52:00Z">
              <w:rPr>
                <w:rStyle w:val="Hyperlink"/>
                <w:noProof/>
              </w:rPr>
            </w:rPrChange>
          </w:rPr>
          <w:t>3.2.3 Một số giao diện cho người bán hàng</w:t>
        </w:r>
        <w:r w:rsidRPr="00F01CDA">
          <w:rPr>
            <w:rFonts w:ascii="Times New Roman" w:hAnsi="Times New Roman" w:cs="Times New Roman"/>
            <w:noProof/>
            <w:webHidden/>
            <w:sz w:val="26"/>
            <w:szCs w:val="26"/>
            <w:rPrChange w:id="914"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915"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916" w:author="Kiên Lê Trung" w:date="2024-12-24T17:52:00Z" w16du:dateUtc="2024-12-24T10:52:00Z">
              <w:rPr>
                <w:noProof/>
                <w:webHidden/>
              </w:rPr>
            </w:rPrChange>
          </w:rPr>
          <w:instrText xml:space="preserve"> PAGEREF _Toc185955168 \h </w:instrText>
        </w:r>
      </w:ins>
      <w:ins w:id="917" w:author="Kiên Lê Trung" w:date="2024-12-24T17:52:00Z" w16du:dateUtc="2024-12-24T10:52:00Z">
        <w:r w:rsidRPr="00F01CDA">
          <w:rPr>
            <w:rFonts w:ascii="Times New Roman" w:hAnsi="Times New Roman" w:cs="Times New Roman"/>
            <w:noProof/>
            <w:webHidden/>
            <w:sz w:val="26"/>
            <w:szCs w:val="26"/>
            <w:rPrChange w:id="918"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919" w:author="Kiên Lê Trung" w:date="2024-12-24T17:52:00Z" w16du:dateUtc="2024-12-24T10:52:00Z">
            <w:rPr>
              <w:noProof/>
              <w:webHidden/>
            </w:rPr>
          </w:rPrChange>
        </w:rPr>
        <w:fldChar w:fldCharType="separate"/>
      </w:r>
      <w:ins w:id="920" w:author="Kiên Lê Trung" w:date="2024-12-24T17:52:00Z" w16du:dateUtc="2024-12-24T10:52:00Z">
        <w:r w:rsidRPr="00F01CDA">
          <w:rPr>
            <w:rFonts w:ascii="Times New Roman" w:hAnsi="Times New Roman" w:cs="Times New Roman"/>
            <w:noProof/>
            <w:webHidden/>
            <w:sz w:val="26"/>
            <w:szCs w:val="26"/>
            <w:rPrChange w:id="921" w:author="Kiên Lê Trung" w:date="2024-12-24T17:52:00Z" w16du:dateUtc="2024-12-24T10:52:00Z">
              <w:rPr>
                <w:noProof/>
                <w:webHidden/>
              </w:rPr>
            </w:rPrChange>
          </w:rPr>
          <w:t>55</w:t>
        </w:r>
      </w:ins>
      <w:ins w:id="922" w:author="Kiên Lê Trung" w:date="2024-12-24T17:51:00Z" w16du:dateUtc="2024-12-24T10:51:00Z">
        <w:r w:rsidRPr="00F01CDA">
          <w:rPr>
            <w:rFonts w:ascii="Times New Roman" w:hAnsi="Times New Roman" w:cs="Times New Roman"/>
            <w:noProof/>
            <w:webHidden/>
            <w:sz w:val="26"/>
            <w:szCs w:val="26"/>
            <w:rPrChange w:id="923"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924" w:author="Kiên Lê Trung" w:date="2024-12-24T17:52:00Z" w16du:dateUtc="2024-12-24T10:52:00Z">
              <w:rPr>
                <w:rStyle w:val="Hyperlink"/>
                <w:noProof/>
              </w:rPr>
            </w:rPrChange>
          </w:rPr>
          <w:fldChar w:fldCharType="end"/>
        </w:r>
      </w:ins>
    </w:p>
    <w:p w14:paraId="2DFD35AD" w14:textId="6559ACBC" w:rsidR="00F01CDA" w:rsidRPr="00F01CDA" w:rsidRDefault="00F01CDA">
      <w:pPr>
        <w:pStyle w:val="TOC2"/>
        <w:tabs>
          <w:tab w:val="right" w:leader="dot" w:pos="9019"/>
        </w:tabs>
        <w:rPr>
          <w:ins w:id="925"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926" w:author="Kiên Lê Trung" w:date="2024-12-24T17:52:00Z" w16du:dateUtc="2024-12-24T10:52:00Z">
            <w:rPr>
              <w:ins w:id="927"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928" w:author="Kiên Lê Trung" w:date="2024-12-24T17:51:00Z" w16du:dateUtc="2024-12-24T10:51:00Z">
        <w:r w:rsidRPr="00F01CDA">
          <w:rPr>
            <w:rStyle w:val="Hyperlink"/>
            <w:rFonts w:ascii="Times New Roman" w:hAnsi="Times New Roman" w:cs="Times New Roman"/>
            <w:noProof/>
            <w:sz w:val="26"/>
            <w:szCs w:val="26"/>
            <w:rPrChange w:id="929"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930"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931" w:author="Kiên Lê Trung" w:date="2024-12-24T17:52:00Z" w16du:dateUtc="2024-12-24T10:52:00Z">
              <w:rPr>
                <w:noProof/>
              </w:rPr>
            </w:rPrChange>
          </w:rPr>
          <w:instrText>HYPERLINK \l "_Toc185955169"</w:instrText>
        </w:r>
        <w:r w:rsidRPr="00F01CDA">
          <w:rPr>
            <w:rStyle w:val="Hyperlink"/>
            <w:rFonts w:ascii="Times New Roman" w:hAnsi="Times New Roman" w:cs="Times New Roman"/>
            <w:noProof/>
            <w:sz w:val="26"/>
            <w:szCs w:val="26"/>
            <w:rPrChange w:id="932"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933"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934"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935" w:author="Kiên Lê Trung" w:date="2024-12-24T17:52:00Z" w16du:dateUtc="2024-12-24T10:52:00Z">
              <w:rPr>
                <w:rStyle w:val="Hyperlink"/>
                <w:noProof/>
              </w:rPr>
            </w:rPrChange>
          </w:rPr>
          <w:t>3.3 Kết luận chương</w:t>
        </w:r>
        <w:r w:rsidRPr="00F01CDA">
          <w:rPr>
            <w:rFonts w:ascii="Times New Roman" w:hAnsi="Times New Roman" w:cs="Times New Roman"/>
            <w:noProof/>
            <w:webHidden/>
            <w:sz w:val="26"/>
            <w:szCs w:val="26"/>
            <w:rPrChange w:id="936"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937"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938" w:author="Kiên Lê Trung" w:date="2024-12-24T17:52:00Z" w16du:dateUtc="2024-12-24T10:52:00Z">
              <w:rPr>
                <w:noProof/>
                <w:webHidden/>
              </w:rPr>
            </w:rPrChange>
          </w:rPr>
          <w:instrText xml:space="preserve"> PAGEREF _Toc185955169 \h </w:instrText>
        </w:r>
      </w:ins>
      <w:ins w:id="939" w:author="Kiên Lê Trung" w:date="2024-12-24T17:52:00Z" w16du:dateUtc="2024-12-24T10:52:00Z">
        <w:r w:rsidRPr="00F01CDA">
          <w:rPr>
            <w:rFonts w:ascii="Times New Roman" w:hAnsi="Times New Roman" w:cs="Times New Roman"/>
            <w:noProof/>
            <w:webHidden/>
            <w:sz w:val="26"/>
            <w:szCs w:val="26"/>
            <w:rPrChange w:id="940"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941" w:author="Kiên Lê Trung" w:date="2024-12-24T17:52:00Z" w16du:dateUtc="2024-12-24T10:52:00Z">
            <w:rPr>
              <w:noProof/>
              <w:webHidden/>
            </w:rPr>
          </w:rPrChange>
        </w:rPr>
        <w:fldChar w:fldCharType="separate"/>
      </w:r>
      <w:ins w:id="942" w:author="Kiên Lê Trung" w:date="2024-12-24T17:52:00Z" w16du:dateUtc="2024-12-24T10:52:00Z">
        <w:r w:rsidRPr="00F01CDA">
          <w:rPr>
            <w:rFonts w:ascii="Times New Roman" w:hAnsi="Times New Roman" w:cs="Times New Roman"/>
            <w:noProof/>
            <w:webHidden/>
            <w:sz w:val="26"/>
            <w:szCs w:val="26"/>
            <w:rPrChange w:id="943" w:author="Kiên Lê Trung" w:date="2024-12-24T17:52:00Z" w16du:dateUtc="2024-12-24T10:52:00Z">
              <w:rPr>
                <w:noProof/>
                <w:webHidden/>
              </w:rPr>
            </w:rPrChange>
          </w:rPr>
          <w:t>55</w:t>
        </w:r>
      </w:ins>
      <w:ins w:id="944" w:author="Kiên Lê Trung" w:date="2024-12-24T17:51:00Z" w16du:dateUtc="2024-12-24T10:51:00Z">
        <w:r w:rsidRPr="00F01CDA">
          <w:rPr>
            <w:rFonts w:ascii="Times New Roman" w:hAnsi="Times New Roman" w:cs="Times New Roman"/>
            <w:noProof/>
            <w:webHidden/>
            <w:sz w:val="26"/>
            <w:szCs w:val="26"/>
            <w:rPrChange w:id="945"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946" w:author="Kiên Lê Trung" w:date="2024-12-24T17:52:00Z" w16du:dateUtc="2024-12-24T10:52:00Z">
              <w:rPr>
                <w:rStyle w:val="Hyperlink"/>
                <w:noProof/>
              </w:rPr>
            </w:rPrChange>
          </w:rPr>
          <w:fldChar w:fldCharType="end"/>
        </w:r>
      </w:ins>
    </w:p>
    <w:p w14:paraId="66010451" w14:textId="1FD362BE" w:rsidR="00F01CDA" w:rsidRPr="00F01CDA" w:rsidRDefault="00F01CDA">
      <w:pPr>
        <w:pStyle w:val="TOC1"/>
        <w:tabs>
          <w:tab w:val="right" w:leader="dot" w:pos="9019"/>
        </w:tabs>
        <w:rPr>
          <w:ins w:id="947" w:author="Kiên Lê Trung" w:date="2024-12-24T17:51:00Z" w16du:dateUtc="2024-12-24T10:51:00Z"/>
          <w:rFonts w:ascii="Times New Roman" w:eastAsiaTheme="minorEastAsia" w:hAnsi="Times New Roman" w:cs="Times New Roman"/>
          <w:noProof/>
          <w:kern w:val="2"/>
          <w:sz w:val="26"/>
          <w:szCs w:val="26"/>
          <w:lang w:val="en-US" w:eastAsia="en-US"/>
          <w14:ligatures w14:val="standardContextual"/>
          <w:rPrChange w:id="948" w:author="Kiên Lê Trung" w:date="2024-12-24T17:52:00Z" w16du:dateUtc="2024-12-24T10:52:00Z">
            <w:rPr>
              <w:ins w:id="949"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rPrChange>
        </w:rPr>
      </w:pPr>
      <w:ins w:id="950" w:author="Kiên Lê Trung" w:date="2024-12-24T17:51:00Z" w16du:dateUtc="2024-12-24T10:51:00Z">
        <w:r w:rsidRPr="00F01CDA">
          <w:rPr>
            <w:rStyle w:val="Hyperlink"/>
            <w:rFonts w:ascii="Times New Roman" w:hAnsi="Times New Roman" w:cs="Times New Roman"/>
            <w:noProof/>
            <w:sz w:val="26"/>
            <w:szCs w:val="26"/>
            <w:rPrChange w:id="951"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952"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953" w:author="Kiên Lê Trung" w:date="2024-12-24T17:52:00Z" w16du:dateUtc="2024-12-24T10:52:00Z">
              <w:rPr>
                <w:noProof/>
              </w:rPr>
            </w:rPrChange>
          </w:rPr>
          <w:instrText>HYPERLINK \l "_Toc185955170"</w:instrText>
        </w:r>
        <w:r w:rsidRPr="00F01CDA">
          <w:rPr>
            <w:rStyle w:val="Hyperlink"/>
            <w:rFonts w:ascii="Times New Roman" w:hAnsi="Times New Roman" w:cs="Times New Roman"/>
            <w:noProof/>
            <w:sz w:val="26"/>
            <w:szCs w:val="26"/>
            <w:rPrChange w:id="954"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955"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956"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957" w:author="Kiên Lê Trung" w:date="2024-12-24T17:52:00Z" w16du:dateUtc="2024-12-24T10:52:00Z">
              <w:rPr>
                <w:rStyle w:val="Hyperlink"/>
                <w:noProof/>
              </w:rPr>
            </w:rPrChange>
          </w:rPr>
          <w:t>KẾT LUẬN</w:t>
        </w:r>
        <w:r w:rsidRPr="00F01CDA">
          <w:rPr>
            <w:rFonts w:ascii="Times New Roman" w:hAnsi="Times New Roman" w:cs="Times New Roman"/>
            <w:noProof/>
            <w:webHidden/>
            <w:sz w:val="26"/>
            <w:szCs w:val="26"/>
            <w:rPrChange w:id="958"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959"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960" w:author="Kiên Lê Trung" w:date="2024-12-24T17:52:00Z" w16du:dateUtc="2024-12-24T10:52:00Z">
              <w:rPr>
                <w:noProof/>
                <w:webHidden/>
              </w:rPr>
            </w:rPrChange>
          </w:rPr>
          <w:instrText xml:space="preserve"> PAGEREF _Toc185955170 \h </w:instrText>
        </w:r>
      </w:ins>
      <w:ins w:id="961" w:author="Kiên Lê Trung" w:date="2024-12-24T17:52:00Z" w16du:dateUtc="2024-12-24T10:52:00Z">
        <w:r w:rsidRPr="00F01CDA">
          <w:rPr>
            <w:rFonts w:ascii="Times New Roman" w:hAnsi="Times New Roman" w:cs="Times New Roman"/>
            <w:noProof/>
            <w:webHidden/>
            <w:sz w:val="26"/>
            <w:szCs w:val="26"/>
            <w:rPrChange w:id="962"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963" w:author="Kiên Lê Trung" w:date="2024-12-24T17:52:00Z" w16du:dateUtc="2024-12-24T10:52:00Z">
            <w:rPr>
              <w:noProof/>
              <w:webHidden/>
            </w:rPr>
          </w:rPrChange>
        </w:rPr>
        <w:fldChar w:fldCharType="separate"/>
      </w:r>
      <w:ins w:id="964" w:author="Kiên Lê Trung" w:date="2024-12-24T17:52:00Z" w16du:dateUtc="2024-12-24T10:52:00Z">
        <w:r w:rsidRPr="00F01CDA">
          <w:rPr>
            <w:rFonts w:ascii="Times New Roman" w:hAnsi="Times New Roman" w:cs="Times New Roman"/>
            <w:noProof/>
            <w:webHidden/>
            <w:sz w:val="26"/>
            <w:szCs w:val="26"/>
            <w:rPrChange w:id="965" w:author="Kiên Lê Trung" w:date="2024-12-24T17:52:00Z" w16du:dateUtc="2024-12-24T10:52:00Z">
              <w:rPr>
                <w:noProof/>
                <w:webHidden/>
              </w:rPr>
            </w:rPrChange>
          </w:rPr>
          <w:t>55</w:t>
        </w:r>
      </w:ins>
      <w:ins w:id="966" w:author="Kiên Lê Trung" w:date="2024-12-24T17:51:00Z" w16du:dateUtc="2024-12-24T10:51:00Z">
        <w:r w:rsidRPr="00F01CDA">
          <w:rPr>
            <w:rFonts w:ascii="Times New Roman" w:hAnsi="Times New Roman" w:cs="Times New Roman"/>
            <w:noProof/>
            <w:webHidden/>
            <w:sz w:val="26"/>
            <w:szCs w:val="26"/>
            <w:rPrChange w:id="967"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968" w:author="Kiên Lê Trung" w:date="2024-12-24T17:52:00Z" w16du:dateUtc="2024-12-24T10:52:00Z">
              <w:rPr>
                <w:rStyle w:val="Hyperlink"/>
                <w:noProof/>
              </w:rPr>
            </w:rPrChange>
          </w:rPr>
          <w:fldChar w:fldCharType="end"/>
        </w:r>
      </w:ins>
    </w:p>
    <w:p w14:paraId="500F796E" w14:textId="7EFD5135" w:rsidR="00F01CDA" w:rsidRDefault="00F01CDA">
      <w:pPr>
        <w:pStyle w:val="TOC1"/>
        <w:tabs>
          <w:tab w:val="right" w:leader="dot" w:pos="9019"/>
        </w:tabs>
        <w:rPr>
          <w:ins w:id="969" w:author="Kiên Lê Trung" w:date="2024-12-24T17:51:00Z" w16du:dateUtc="2024-12-24T10:51:00Z"/>
          <w:rFonts w:asciiTheme="minorHAnsi" w:eastAsiaTheme="minorEastAsia" w:hAnsiTheme="minorHAnsi" w:cstheme="minorBidi"/>
          <w:noProof/>
          <w:kern w:val="2"/>
          <w:sz w:val="24"/>
          <w:szCs w:val="24"/>
          <w:lang w:val="en-US" w:eastAsia="en-US"/>
          <w14:ligatures w14:val="standardContextual"/>
        </w:rPr>
      </w:pPr>
      <w:ins w:id="970" w:author="Kiên Lê Trung" w:date="2024-12-24T17:51:00Z" w16du:dateUtc="2024-12-24T10:51:00Z">
        <w:r w:rsidRPr="00F01CDA">
          <w:rPr>
            <w:rStyle w:val="Hyperlink"/>
            <w:rFonts w:ascii="Times New Roman" w:hAnsi="Times New Roman" w:cs="Times New Roman"/>
            <w:noProof/>
            <w:sz w:val="26"/>
            <w:szCs w:val="26"/>
            <w:rPrChange w:id="971" w:author="Kiên Lê Trung" w:date="2024-12-24T17:52:00Z" w16du:dateUtc="2024-12-24T10:52:00Z">
              <w:rPr>
                <w:rStyle w:val="Hyperlink"/>
                <w:noProof/>
              </w:rPr>
            </w:rPrChange>
          </w:rPr>
          <w:fldChar w:fldCharType="begin"/>
        </w:r>
        <w:r w:rsidRPr="00F01CDA">
          <w:rPr>
            <w:rStyle w:val="Hyperlink"/>
            <w:rFonts w:ascii="Times New Roman" w:hAnsi="Times New Roman" w:cs="Times New Roman"/>
            <w:noProof/>
            <w:sz w:val="26"/>
            <w:szCs w:val="26"/>
            <w:rPrChange w:id="972" w:author="Kiên Lê Trung" w:date="2024-12-24T17:52:00Z" w16du:dateUtc="2024-12-24T10:52:00Z">
              <w:rPr>
                <w:rStyle w:val="Hyperlink"/>
                <w:noProof/>
              </w:rPr>
            </w:rPrChange>
          </w:rPr>
          <w:instrText xml:space="preserve"> </w:instrText>
        </w:r>
        <w:r w:rsidRPr="00F01CDA">
          <w:rPr>
            <w:rFonts w:ascii="Times New Roman" w:hAnsi="Times New Roman" w:cs="Times New Roman"/>
            <w:noProof/>
            <w:sz w:val="26"/>
            <w:szCs w:val="26"/>
            <w:rPrChange w:id="973" w:author="Kiên Lê Trung" w:date="2024-12-24T17:52:00Z" w16du:dateUtc="2024-12-24T10:52:00Z">
              <w:rPr>
                <w:noProof/>
              </w:rPr>
            </w:rPrChange>
          </w:rPr>
          <w:instrText>HYPERLINK \l "_Toc185955171"</w:instrText>
        </w:r>
        <w:r w:rsidRPr="00F01CDA">
          <w:rPr>
            <w:rStyle w:val="Hyperlink"/>
            <w:rFonts w:ascii="Times New Roman" w:hAnsi="Times New Roman" w:cs="Times New Roman"/>
            <w:noProof/>
            <w:sz w:val="26"/>
            <w:szCs w:val="26"/>
            <w:rPrChange w:id="974" w:author="Kiên Lê Trung" w:date="2024-12-24T17:52:00Z" w16du:dateUtc="2024-12-24T10:52:00Z">
              <w:rPr>
                <w:rStyle w:val="Hyperlink"/>
                <w:noProof/>
              </w:rPr>
            </w:rPrChange>
          </w:rPr>
          <w:instrText xml:space="preserve"> </w:instrText>
        </w:r>
        <w:r w:rsidRPr="00F01CDA">
          <w:rPr>
            <w:rStyle w:val="Hyperlink"/>
            <w:rFonts w:ascii="Times New Roman" w:hAnsi="Times New Roman" w:cs="Times New Roman"/>
            <w:noProof/>
            <w:sz w:val="26"/>
            <w:szCs w:val="26"/>
            <w:rPrChange w:id="975" w:author="Kiên Lê Trung" w:date="2024-12-24T17:52:00Z" w16du:dateUtc="2024-12-24T10:52:00Z">
              <w:rPr>
                <w:rStyle w:val="Hyperlink"/>
                <w:noProof/>
              </w:rPr>
            </w:rPrChange>
          </w:rPr>
        </w:r>
        <w:r w:rsidRPr="00F01CDA">
          <w:rPr>
            <w:rStyle w:val="Hyperlink"/>
            <w:rFonts w:ascii="Times New Roman" w:hAnsi="Times New Roman" w:cs="Times New Roman"/>
            <w:noProof/>
            <w:sz w:val="26"/>
            <w:szCs w:val="26"/>
            <w:rPrChange w:id="976" w:author="Kiên Lê Trung" w:date="2024-12-24T17:52:00Z" w16du:dateUtc="2024-12-24T10:52:00Z">
              <w:rPr>
                <w:rStyle w:val="Hyperlink"/>
                <w:noProof/>
              </w:rPr>
            </w:rPrChange>
          </w:rPr>
          <w:fldChar w:fldCharType="separate"/>
        </w:r>
        <w:r w:rsidRPr="00F01CDA">
          <w:rPr>
            <w:rStyle w:val="Hyperlink"/>
            <w:rFonts w:ascii="Times New Roman" w:hAnsi="Times New Roman" w:cs="Times New Roman"/>
            <w:noProof/>
            <w:sz w:val="26"/>
            <w:szCs w:val="26"/>
            <w:rPrChange w:id="977" w:author="Kiên Lê Trung" w:date="2024-12-24T17:52:00Z" w16du:dateUtc="2024-12-24T10:52:00Z">
              <w:rPr>
                <w:rStyle w:val="Hyperlink"/>
                <w:noProof/>
              </w:rPr>
            </w:rPrChange>
          </w:rPr>
          <w:t>DANH MỤC TÀI LIỆU THAM KHẢO</w:t>
        </w:r>
        <w:r w:rsidRPr="00F01CDA">
          <w:rPr>
            <w:rFonts w:ascii="Times New Roman" w:hAnsi="Times New Roman" w:cs="Times New Roman"/>
            <w:noProof/>
            <w:webHidden/>
            <w:sz w:val="26"/>
            <w:szCs w:val="26"/>
            <w:rPrChange w:id="978" w:author="Kiên Lê Trung" w:date="2024-12-24T17:52:00Z" w16du:dateUtc="2024-12-24T10:52:00Z">
              <w:rPr>
                <w:noProof/>
                <w:webHidden/>
              </w:rPr>
            </w:rPrChange>
          </w:rPr>
          <w:tab/>
        </w:r>
        <w:r w:rsidRPr="00F01CDA">
          <w:rPr>
            <w:rFonts w:ascii="Times New Roman" w:hAnsi="Times New Roman" w:cs="Times New Roman"/>
            <w:noProof/>
            <w:webHidden/>
            <w:sz w:val="26"/>
            <w:szCs w:val="26"/>
            <w:rPrChange w:id="979" w:author="Kiên Lê Trung" w:date="2024-12-24T17:52:00Z" w16du:dateUtc="2024-12-24T10:52:00Z">
              <w:rPr>
                <w:noProof/>
                <w:webHidden/>
              </w:rPr>
            </w:rPrChange>
          </w:rPr>
          <w:fldChar w:fldCharType="begin"/>
        </w:r>
        <w:r w:rsidRPr="00F01CDA">
          <w:rPr>
            <w:rFonts w:ascii="Times New Roman" w:hAnsi="Times New Roman" w:cs="Times New Roman"/>
            <w:noProof/>
            <w:webHidden/>
            <w:sz w:val="26"/>
            <w:szCs w:val="26"/>
            <w:rPrChange w:id="980" w:author="Kiên Lê Trung" w:date="2024-12-24T17:52:00Z" w16du:dateUtc="2024-12-24T10:52:00Z">
              <w:rPr>
                <w:noProof/>
                <w:webHidden/>
              </w:rPr>
            </w:rPrChange>
          </w:rPr>
          <w:instrText xml:space="preserve"> PAGEREF _Toc185955171 \h </w:instrText>
        </w:r>
      </w:ins>
      <w:ins w:id="981" w:author="Kiên Lê Trung" w:date="2024-12-24T17:52:00Z" w16du:dateUtc="2024-12-24T10:52:00Z">
        <w:r w:rsidRPr="00F01CDA">
          <w:rPr>
            <w:rFonts w:ascii="Times New Roman" w:hAnsi="Times New Roman" w:cs="Times New Roman"/>
            <w:noProof/>
            <w:webHidden/>
            <w:sz w:val="26"/>
            <w:szCs w:val="26"/>
            <w:rPrChange w:id="982" w:author="Kiên Lê Trung" w:date="2024-12-24T17:52:00Z" w16du:dateUtc="2024-12-24T10:52:00Z">
              <w:rPr>
                <w:noProof/>
                <w:webHidden/>
              </w:rPr>
            </w:rPrChange>
          </w:rPr>
        </w:r>
      </w:ins>
      <w:r w:rsidRPr="00F01CDA">
        <w:rPr>
          <w:rFonts w:ascii="Times New Roman" w:hAnsi="Times New Roman" w:cs="Times New Roman"/>
          <w:noProof/>
          <w:webHidden/>
          <w:sz w:val="26"/>
          <w:szCs w:val="26"/>
          <w:rPrChange w:id="983" w:author="Kiên Lê Trung" w:date="2024-12-24T17:52:00Z" w16du:dateUtc="2024-12-24T10:52:00Z">
            <w:rPr>
              <w:noProof/>
              <w:webHidden/>
            </w:rPr>
          </w:rPrChange>
        </w:rPr>
        <w:fldChar w:fldCharType="separate"/>
      </w:r>
      <w:ins w:id="984" w:author="Kiên Lê Trung" w:date="2024-12-24T17:52:00Z" w16du:dateUtc="2024-12-24T10:52:00Z">
        <w:r w:rsidRPr="00F01CDA">
          <w:rPr>
            <w:rFonts w:ascii="Times New Roman" w:hAnsi="Times New Roman" w:cs="Times New Roman"/>
            <w:noProof/>
            <w:webHidden/>
            <w:sz w:val="26"/>
            <w:szCs w:val="26"/>
            <w:rPrChange w:id="985" w:author="Kiên Lê Trung" w:date="2024-12-24T17:52:00Z" w16du:dateUtc="2024-12-24T10:52:00Z">
              <w:rPr>
                <w:noProof/>
                <w:webHidden/>
              </w:rPr>
            </w:rPrChange>
          </w:rPr>
          <w:t>55</w:t>
        </w:r>
      </w:ins>
      <w:ins w:id="986" w:author="Kiên Lê Trung" w:date="2024-12-24T17:51:00Z" w16du:dateUtc="2024-12-24T10:51:00Z">
        <w:r w:rsidRPr="00F01CDA">
          <w:rPr>
            <w:rFonts w:ascii="Times New Roman" w:hAnsi="Times New Roman" w:cs="Times New Roman"/>
            <w:noProof/>
            <w:webHidden/>
            <w:sz w:val="26"/>
            <w:szCs w:val="26"/>
            <w:rPrChange w:id="987" w:author="Kiên Lê Trung" w:date="2024-12-24T17:52:00Z" w16du:dateUtc="2024-12-24T10:52:00Z">
              <w:rPr>
                <w:noProof/>
                <w:webHidden/>
              </w:rPr>
            </w:rPrChange>
          </w:rPr>
          <w:fldChar w:fldCharType="end"/>
        </w:r>
        <w:r w:rsidRPr="00F01CDA">
          <w:rPr>
            <w:rStyle w:val="Hyperlink"/>
            <w:rFonts w:ascii="Times New Roman" w:hAnsi="Times New Roman" w:cs="Times New Roman"/>
            <w:noProof/>
            <w:sz w:val="26"/>
            <w:szCs w:val="26"/>
            <w:rPrChange w:id="988" w:author="Kiên Lê Trung" w:date="2024-12-24T17:52:00Z" w16du:dateUtc="2024-12-24T10:52:00Z">
              <w:rPr>
                <w:rStyle w:val="Hyperlink"/>
                <w:noProof/>
              </w:rPr>
            </w:rPrChange>
          </w:rPr>
          <w:fldChar w:fldCharType="end"/>
        </w:r>
      </w:ins>
    </w:p>
    <w:p w14:paraId="14343AB6" w14:textId="7CB26146" w:rsidR="004A1BB6" w:rsidDel="00F01CDA" w:rsidRDefault="004A1BB6">
      <w:pPr>
        <w:pStyle w:val="TOC1"/>
        <w:tabs>
          <w:tab w:val="right" w:leader="dot" w:pos="9019"/>
        </w:tabs>
        <w:rPr>
          <w:ins w:id="989" w:author="Việt Lương" w:date="2024-12-24T17:50:00Z" w16du:dateUtc="2024-12-24T10:50:00Z"/>
          <w:del w:id="99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91" w:author="Việt Lương" w:date="2024-12-24T17:50:00Z" w16du:dateUtc="2024-12-24T10:50:00Z">
        <w:del w:id="992" w:author="Kiên Lê Trung" w:date="2024-12-24T17:51:00Z" w16du:dateUtc="2024-12-24T10:51:00Z">
          <w:r w:rsidRPr="00F01CDA" w:rsidDel="00F01CDA">
            <w:rPr>
              <w:rStyle w:val="Hyperlink"/>
              <w:noProof/>
            </w:rPr>
            <w:delText>CHƯƠNG 1: GIỚI THIỆU BÀI TOÁN VÀ CÔNG NGHỆ LIÊN QUAN</w:delText>
          </w:r>
          <w:r w:rsidDel="00F01CDA">
            <w:rPr>
              <w:noProof/>
              <w:webHidden/>
            </w:rPr>
            <w:tab/>
            <w:delText>1</w:delText>
          </w:r>
        </w:del>
      </w:ins>
    </w:p>
    <w:p w14:paraId="32BD194E" w14:textId="5795011E" w:rsidR="004A1BB6" w:rsidDel="00F01CDA" w:rsidRDefault="004A1BB6">
      <w:pPr>
        <w:pStyle w:val="TOC2"/>
        <w:tabs>
          <w:tab w:val="right" w:leader="dot" w:pos="9019"/>
        </w:tabs>
        <w:rPr>
          <w:ins w:id="993" w:author="Việt Lương" w:date="2024-12-24T17:50:00Z" w16du:dateUtc="2024-12-24T10:50:00Z"/>
          <w:del w:id="99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95" w:author="Việt Lương" w:date="2024-12-24T17:50:00Z" w16du:dateUtc="2024-12-24T10:50:00Z">
        <w:del w:id="996" w:author="Kiên Lê Trung" w:date="2024-12-24T17:51:00Z" w16du:dateUtc="2024-12-24T10:51:00Z">
          <w:r w:rsidRPr="00F01CDA" w:rsidDel="00F01CDA">
            <w:rPr>
              <w:rStyle w:val="Hyperlink"/>
              <w:noProof/>
            </w:rPr>
            <w:delText>1.1 Tổng quan về hệ thống website bán đồ điện tử</w:delText>
          </w:r>
          <w:r w:rsidDel="00F01CDA">
            <w:rPr>
              <w:noProof/>
              <w:webHidden/>
            </w:rPr>
            <w:tab/>
            <w:delText>1</w:delText>
          </w:r>
        </w:del>
      </w:ins>
    </w:p>
    <w:p w14:paraId="1B80A03A" w14:textId="29ABE91A" w:rsidR="004A1BB6" w:rsidDel="00F01CDA" w:rsidRDefault="004A1BB6">
      <w:pPr>
        <w:pStyle w:val="TOC3"/>
        <w:tabs>
          <w:tab w:val="right" w:leader="dot" w:pos="9019"/>
        </w:tabs>
        <w:rPr>
          <w:ins w:id="997" w:author="Việt Lương" w:date="2024-12-24T17:50:00Z" w16du:dateUtc="2024-12-24T10:50:00Z"/>
          <w:del w:id="99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999" w:author="Việt Lương" w:date="2024-12-24T17:50:00Z" w16du:dateUtc="2024-12-24T10:50:00Z">
        <w:del w:id="1000" w:author="Kiên Lê Trung" w:date="2024-12-24T17:51:00Z" w16du:dateUtc="2024-12-24T10:51:00Z">
          <w:r w:rsidRPr="00F01CDA" w:rsidDel="00F01CDA">
            <w:rPr>
              <w:rStyle w:val="Hyperlink"/>
              <w:noProof/>
            </w:rPr>
            <w:delText>1.1.1 Giới thiệu hệ thống</w:delText>
          </w:r>
          <w:r w:rsidDel="00F01CDA">
            <w:rPr>
              <w:noProof/>
              <w:webHidden/>
            </w:rPr>
            <w:tab/>
            <w:delText>1</w:delText>
          </w:r>
        </w:del>
      </w:ins>
    </w:p>
    <w:p w14:paraId="308F9136" w14:textId="191E16DE" w:rsidR="004A1BB6" w:rsidDel="00F01CDA" w:rsidRDefault="004A1BB6">
      <w:pPr>
        <w:pStyle w:val="TOC3"/>
        <w:tabs>
          <w:tab w:val="right" w:leader="dot" w:pos="9019"/>
        </w:tabs>
        <w:rPr>
          <w:ins w:id="1001" w:author="Việt Lương" w:date="2024-12-24T17:50:00Z" w16du:dateUtc="2024-12-24T10:50:00Z"/>
          <w:del w:id="100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03" w:author="Việt Lương" w:date="2024-12-24T17:50:00Z" w16du:dateUtc="2024-12-24T10:50:00Z">
        <w:del w:id="1004" w:author="Kiên Lê Trung" w:date="2024-12-24T17:51:00Z" w16du:dateUtc="2024-12-24T10:51:00Z">
          <w:r w:rsidRPr="00F01CDA" w:rsidDel="00F01CDA">
            <w:rPr>
              <w:rStyle w:val="Hyperlink"/>
              <w:noProof/>
            </w:rPr>
            <w:delText>1.1.2 Khảo sát các sản phẩm tương tự</w:delText>
          </w:r>
          <w:r w:rsidDel="00F01CDA">
            <w:rPr>
              <w:noProof/>
              <w:webHidden/>
            </w:rPr>
            <w:tab/>
            <w:delText>1</w:delText>
          </w:r>
        </w:del>
      </w:ins>
    </w:p>
    <w:p w14:paraId="0EC28AAE" w14:textId="41955210" w:rsidR="004A1BB6" w:rsidDel="00F01CDA" w:rsidRDefault="004A1BB6">
      <w:pPr>
        <w:pStyle w:val="TOC3"/>
        <w:tabs>
          <w:tab w:val="right" w:leader="dot" w:pos="9019"/>
        </w:tabs>
        <w:rPr>
          <w:ins w:id="1005" w:author="Việt Lương" w:date="2024-12-24T17:50:00Z" w16du:dateUtc="2024-12-24T10:50:00Z"/>
          <w:del w:id="100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07" w:author="Việt Lương" w:date="2024-12-24T17:50:00Z" w16du:dateUtc="2024-12-24T10:50:00Z">
        <w:del w:id="1008" w:author="Kiên Lê Trung" w:date="2024-12-24T17:51:00Z" w16du:dateUtc="2024-12-24T10:51:00Z">
          <w:r w:rsidRPr="00F01CDA" w:rsidDel="00F01CDA">
            <w:rPr>
              <w:rStyle w:val="Hyperlink"/>
              <w:noProof/>
            </w:rPr>
            <w:delText>1.1.3 Tìm hiểu yêu cầu hệ thống</w:delText>
          </w:r>
          <w:r w:rsidDel="00F01CDA">
            <w:rPr>
              <w:noProof/>
              <w:webHidden/>
            </w:rPr>
            <w:tab/>
            <w:delText>2</w:delText>
          </w:r>
        </w:del>
      </w:ins>
    </w:p>
    <w:p w14:paraId="584EE251" w14:textId="25C03694" w:rsidR="004A1BB6" w:rsidDel="00F01CDA" w:rsidRDefault="004A1BB6">
      <w:pPr>
        <w:pStyle w:val="TOC3"/>
        <w:tabs>
          <w:tab w:val="right" w:leader="dot" w:pos="9019"/>
        </w:tabs>
        <w:rPr>
          <w:ins w:id="1009" w:author="Việt Lương" w:date="2024-12-24T17:50:00Z" w16du:dateUtc="2024-12-24T10:50:00Z"/>
          <w:del w:id="101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11" w:author="Việt Lương" w:date="2024-12-24T17:50:00Z" w16du:dateUtc="2024-12-24T10:50:00Z">
        <w:del w:id="1012" w:author="Kiên Lê Trung" w:date="2024-12-24T17:51:00Z" w16du:dateUtc="2024-12-24T10:51:00Z">
          <w:r w:rsidRPr="00F01CDA" w:rsidDel="00F01CDA">
            <w:rPr>
              <w:rStyle w:val="Hyperlink"/>
              <w:noProof/>
            </w:rPr>
            <w:delText>1.1.4 Xác định yêu cầu nghiệp vụ</w:delText>
          </w:r>
          <w:r w:rsidDel="00F01CDA">
            <w:rPr>
              <w:noProof/>
              <w:webHidden/>
            </w:rPr>
            <w:tab/>
            <w:delText>2</w:delText>
          </w:r>
        </w:del>
      </w:ins>
    </w:p>
    <w:p w14:paraId="654D249A" w14:textId="525ADE31" w:rsidR="004A1BB6" w:rsidDel="00F01CDA" w:rsidRDefault="004A1BB6">
      <w:pPr>
        <w:pStyle w:val="TOC2"/>
        <w:tabs>
          <w:tab w:val="right" w:leader="dot" w:pos="9019"/>
        </w:tabs>
        <w:rPr>
          <w:ins w:id="1013" w:author="Việt Lương" w:date="2024-12-24T17:50:00Z" w16du:dateUtc="2024-12-24T10:50:00Z"/>
          <w:del w:id="101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15" w:author="Việt Lương" w:date="2024-12-24T17:50:00Z" w16du:dateUtc="2024-12-24T10:50:00Z">
        <w:del w:id="1016" w:author="Kiên Lê Trung" w:date="2024-12-24T17:51:00Z" w16du:dateUtc="2024-12-24T10:51:00Z">
          <w:r w:rsidRPr="00F01CDA" w:rsidDel="00F01CDA">
            <w:rPr>
              <w:rStyle w:val="Hyperlink"/>
              <w:noProof/>
            </w:rPr>
            <w:delText>1.2 Tìm hiểu một số công nghệ liên quan</w:delText>
          </w:r>
          <w:r w:rsidDel="00F01CDA">
            <w:rPr>
              <w:noProof/>
              <w:webHidden/>
            </w:rPr>
            <w:tab/>
            <w:delText>4</w:delText>
          </w:r>
        </w:del>
      </w:ins>
    </w:p>
    <w:p w14:paraId="5B82065B" w14:textId="010CC92A" w:rsidR="004A1BB6" w:rsidDel="00F01CDA" w:rsidRDefault="004A1BB6">
      <w:pPr>
        <w:pStyle w:val="TOC3"/>
        <w:tabs>
          <w:tab w:val="right" w:leader="dot" w:pos="9019"/>
        </w:tabs>
        <w:rPr>
          <w:ins w:id="1017" w:author="Việt Lương" w:date="2024-12-24T17:50:00Z" w16du:dateUtc="2024-12-24T10:50:00Z"/>
          <w:del w:id="101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19" w:author="Việt Lương" w:date="2024-12-24T17:50:00Z" w16du:dateUtc="2024-12-24T10:50:00Z">
        <w:del w:id="1020" w:author="Kiên Lê Trung" w:date="2024-12-24T17:51:00Z" w16du:dateUtc="2024-12-24T10:51:00Z">
          <w:r w:rsidRPr="00F01CDA" w:rsidDel="00F01CDA">
            <w:rPr>
              <w:rStyle w:val="Hyperlink"/>
              <w:noProof/>
            </w:rPr>
            <w:delText>1.2.1 Front-End</w:delText>
          </w:r>
          <w:r w:rsidDel="00F01CDA">
            <w:rPr>
              <w:noProof/>
              <w:webHidden/>
            </w:rPr>
            <w:tab/>
            <w:delText>4</w:delText>
          </w:r>
        </w:del>
      </w:ins>
    </w:p>
    <w:p w14:paraId="263AA5CE" w14:textId="55AF943F" w:rsidR="004A1BB6" w:rsidDel="00F01CDA" w:rsidRDefault="004A1BB6">
      <w:pPr>
        <w:pStyle w:val="TOC3"/>
        <w:tabs>
          <w:tab w:val="right" w:leader="dot" w:pos="9019"/>
        </w:tabs>
        <w:rPr>
          <w:ins w:id="1021" w:author="Việt Lương" w:date="2024-12-24T17:50:00Z" w16du:dateUtc="2024-12-24T10:50:00Z"/>
          <w:del w:id="102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23" w:author="Việt Lương" w:date="2024-12-24T17:50:00Z" w16du:dateUtc="2024-12-24T10:50:00Z">
        <w:del w:id="1024" w:author="Kiên Lê Trung" w:date="2024-12-24T17:51:00Z" w16du:dateUtc="2024-12-24T10:51:00Z">
          <w:r w:rsidRPr="00F01CDA" w:rsidDel="00F01CDA">
            <w:rPr>
              <w:rStyle w:val="Hyperlink"/>
              <w:noProof/>
            </w:rPr>
            <w:delText>1.2.2 Back-End</w:delText>
          </w:r>
          <w:r w:rsidDel="00F01CDA">
            <w:rPr>
              <w:noProof/>
              <w:webHidden/>
            </w:rPr>
            <w:tab/>
            <w:delText>4</w:delText>
          </w:r>
        </w:del>
      </w:ins>
    </w:p>
    <w:p w14:paraId="32F79406" w14:textId="5B36D95F" w:rsidR="004A1BB6" w:rsidDel="00F01CDA" w:rsidRDefault="004A1BB6">
      <w:pPr>
        <w:pStyle w:val="TOC3"/>
        <w:tabs>
          <w:tab w:val="right" w:leader="dot" w:pos="9019"/>
        </w:tabs>
        <w:rPr>
          <w:ins w:id="1025" w:author="Việt Lương" w:date="2024-12-24T17:50:00Z" w16du:dateUtc="2024-12-24T10:50:00Z"/>
          <w:del w:id="102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27" w:author="Việt Lương" w:date="2024-12-24T17:50:00Z" w16du:dateUtc="2024-12-24T10:50:00Z">
        <w:del w:id="1028" w:author="Kiên Lê Trung" w:date="2024-12-24T17:51:00Z" w16du:dateUtc="2024-12-24T10:51:00Z">
          <w:r w:rsidRPr="00F01CDA" w:rsidDel="00F01CDA">
            <w:rPr>
              <w:rStyle w:val="Hyperlink"/>
              <w:noProof/>
            </w:rPr>
            <w:delText>1.2.3 Cơ sở dữ liệu</w:delText>
          </w:r>
          <w:r w:rsidDel="00F01CDA">
            <w:rPr>
              <w:noProof/>
              <w:webHidden/>
            </w:rPr>
            <w:tab/>
            <w:delText>5</w:delText>
          </w:r>
        </w:del>
      </w:ins>
    </w:p>
    <w:p w14:paraId="5EF668E5" w14:textId="7BB8ACBA" w:rsidR="004A1BB6" w:rsidDel="00F01CDA" w:rsidRDefault="004A1BB6">
      <w:pPr>
        <w:pStyle w:val="TOC2"/>
        <w:tabs>
          <w:tab w:val="right" w:leader="dot" w:pos="9019"/>
        </w:tabs>
        <w:rPr>
          <w:ins w:id="1029" w:author="Việt Lương" w:date="2024-12-24T17:50:00Z" w16du:dateUtc="2024-12-24T10:50:00Z"/>
          <w:del w:id="103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31" w:author="Việt Lương" w:date="2024-12-24T17:50:00Z" w16du:dateUtc="2024-12-24T10:50:00Z">
        <w:del w:id="1032" w:author="Kiên Lê Trung" w:date="2024-12-24T17:51:00Z" w16du:dateUtc="2024-12-24T10:51:00Z">
          <w:r w:rsidRPr="00F01CDA" w:rsidDel="00F01CDA">
            <w:rPr>
              <w:rStyle w:val="Hyperlink"/>
              <w:noProof/>
            </w:rPr>
            <w:delText>1.3  Kết luận chương</w:delText>
          </w:r>
          <w:r w:rsidDel="00F01CDA">
            <w:rPr>
              <w:noProof/>
              <w:webHidden/>
            </w:rPr>
            <w:tab/>
            <w:delText>6</w:delText>
          </w:r>
        </w:del>
      </w:ins>
    </w:p>
    <w:p w14:paraId="2E22F44E" w14:textId="592B0808" w:rsidR="004A1BB6" w:rsidDel="00F01CDA" w:rsidRDefault="004A1BB6">
      <w:pPr>
        <w:pStyle w:val="TOC1"/>
        <w:tabs>
          <w:tab w:val="right" w:leader="dot" w:pos="9019"/>
        </w:tabs>
        <w:rPr>
          <w:ins w:id="1033" w:author="Việt Lương" w:date="2024-12-24T17:50:00Z" w16du:dateUtc="2024-12-24T10:50:00Z"/>
          <w:del w:id="103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35" w:author="Việt Lương" w:date="2024-12-24T17:50:00Z" w16du:dateUtc="2024-12-24T10:50:00Z">
        <w:del w:id="1036" w:author="Kiên Lê Trung" w:date="2024-12-24T17:51:00Z" w16du:dateUtc="2024-12-24T10:51:00Z">
          <w:r w:rsidRPr="00F01CDA" w:rsidDel="00F01CDA">
            <w:rPr>
              <w:rStyle w:val="Hyperlink"/>
              <w:noProof/>
            </w:rPr>
            <w:delText>Chương 2: Phân tích và thiết kế hệ thống</w:delText>
          </w:r>
          <w:r w:rsidDel="00F01CDA">
            <w:rPr>
              <w:noProof/>
              <w:webHidden/>
            </w:rPr>
            <w:tab/>
            <w:delText>7</w:delText>
          </w:r>
        </w:del>
      </w:ins>
    </w:p>
    <w:p w14:paraId="0E032962" w14:textId="377599B0" w:rsidR="004A1BB6" w:rsidDel="00F01CDA" w:rsidRDefault="004A1BB6">
      <w:pPr>
        <w:pStyle w:val="TOC2"/>
        <w:tabs>
          <w:tab w:val="right" w:leader="dot" w:pos="9019"/>
        </w:tabs>
        <w:rPr>
          <w:ins w:id="1037" w:author="Việt Lương" w:date="2024-12-24T17:50:00Z" w16du:dateUtc="2024-12-24T10:50:00Z"/>
          <w:del w:id="103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39" w:author="Việt Lương" w:date="2024-12-24T17:50:00Z" w16du:dateUtc="2024-12-24T10:50:00Z">
        <w:del w:id="1040" w:author="Kiên Lê Trung" w:date="2024-12-24T17:51:00Z" w16du:dateUtc="2024-12-24T10:51:00Z">
          <w:r w:rsidRPr="00F01CDA" w:rsidDel="00F01CDA">
            <w:rPr>
              <w:rStyle w:val="Hyperlink"/>
              <w:noProof/>
            </w:rPr>
            <w:delText>2.1 Phân tích hệ thống</w:delText>
          </w:r>
          <w:r w:rsidDel="00F01CDA">
            <w:rPr>
              <w:noProof/>
              <w:webHidden/>
            </w:rPr>
            <w:tab/>
            <w:delText>7</w:delText>
          </w:r>
        </w:del>
      </w:ins>
    </w:p>
    <w:p w14:paraId="2A574E4C" w14:textId="47087082" w:rsidR="004A1BB6" w:rsidDel="00F01CDA" w:rsidRDefault="004A1BB6">
      <w:pPr>
        <w:pStyle w:val="TOC3"/>
        <w:tabs>
          <w:tab w:val="right" w:leader="dot" w:pos="9019"/>
        </w:tabs>
        <w:rPr>
          <w:ins w:id="1041" w:author="Việt Lương" w:date="2024-12-24T17:50:00Z" w16du:dateUtc="2024-12-24T10:50:00Z"/>
          <w:del w:id="104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43" w:author="Việt Lương" w:date="2024-12-24T17:50:00Z" w16du:dateUtc="2024-12-24T10:50:00Z">
        <w:del w:id="1044" w:author="Kiên Lê Trung" w:date="2024-12-24T17:51:00Z" w16du:dateUtc="2024-12-24T10:51:00Z">
          <w:r w:rsidRPr="00F01CDA" w:rsidDel="00F01CDA">
            <w:rPr>
              <w:rStyle w:val="Hyperlink"/>
              <w:noProof/>
            </w:rPr>
            <w:delText>2.1.1 Xác định và mô tả các tác nhân</w:delText>
          </w:r>
          <w:r w:rsidDel="00F01CDA">
            <w:rPr>
              <w:noProof/>
              <w:webHidden/>
            </w:rPr>
            <w:tab/>
            <w:delText>7</w:delText>
          </w:r>
        </w:del>
      </w:ins>
    </w:p>
    <w:p w14:paraId="72638E33" w14:textId="240C0276" w:rsidR="004A1BB6" w:rsidDel="00F01CDA" w:rsidRDefault="004A1BB6">
      <w:pPr>
        <w:pStyle w:val="TOC3"/>
        <w:tabs>
          <w:tab w:val="right" w:leader="dot" w:pos="9019"/>
        </w:tabs>
        <w:rPr>
          <w:ins w:id="1045" w:author="Việt Lương" w:date="2024-12-24T17:50:00Z" w16du:dateUtc="2024-12-24T10:50:00Z"/>
          <w:del w:id="104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47" w:author="Việt Lương" w:date="2024-12-24T17:50:00Z" w16du:dateUtc="2024-12-24T10:50:00Z">
        <w:del w:id="1048" w:author="Kiên Lê Trung" w:date="2024-12-24T17:51:00Z" w16du:dateUtc="2024-12-24T10:51:00Z">
          <w:r w:rsidRPr="00F01CDA" w:rsidDel="00F01CDA">
            <w:rPr>
              <w:rStyle w:val="Hyperlink"/>
              <w:noProof/>
            </w:rPr>
            <w:delText>2.1.2 Xác định và mô tả các ca sử dụng</w:delText>
          </w:r>
          <w:r w:rsidDel="00F01CDA">
            <w:rPr>
              <w:noProof/>
              <w:webHidden/>
            </w:rPr>
            <w:tab/>
            <w:delText>7</w:delText>
          </w:r>
        </w:del>
      </w:ins>
    </w:p>
    <w:p w14:paraId="70533D80" w14:textId="7D422B7D" w:rsidR="004A1BB6" w:rsidDel="00F01CDA" w:rsidRDefault="004A1BB6">
      <w:pPr>
        <w:pStyle w:val="TOC3"/>
        <w:tabs>
          <w:tab w:val="right" w:leader="dot" w:pos="9019"/>
        </w:tabs>
        <w:rPr>
          <w:ins w:id="1049" w:author="Việt Lương" w:date="2024-12-24T17:50:00Z" w16du:dateUtc="2024-12-24T10:50:00Z"/>
          <w:del w:id="105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51" w:author="Việt Lương" w:date="2024-12-24T17:50:00Z" w16du:dateUtc="2024-12-24T10:50:00Z">
        <w:del w:id="1052" w:author="Kiên Lê Trung" w:date="2024-12-24T17:51:00Z" w16du:dateUtc="2024-12-24T10:51:00Z">
          <w:r w:rsidRPr="00F01CDA" w:rsidDel="00F01CDA">
            <w:rPr>
              <w:rStyle w:val="Hyperlink"/>
              <w:noProof/>
            </w:rPr>
            <w:delText>2.1.3     Biểu đồ usecase</w:delText>
          </w:r>
          <w:r w:rsidDel="00F01CDA">
            <w:rPr>
              <w:noProof/>
              <w:webHidden/>
            </w:rPr>
            <w:tab/>
            <w:delText>9</w:delText>
          </w:r>
        </w:del>
      </w:ins>
    </w:p>
    <w:p w14:paraId="446B44D2" w14:textId="162D1DA8" w:rsidR="004A1BB6" w:rsidDel="00F01CDA" w:rsidRDefault="004A1BB6">
      <w:pPr>
        <w:pStyle w:val="TOC3"/>
        <w:tabs>
          <w:tab w:val="right" w:leader="dot" w:pos="9019"/>
        </w:tabs>
        <w:rPr>
          <w:ins w:id="1053" w:author="Việt Lương" w:date="2024-12-24T17:50:00Z" w16du:dateUtc="2024-12-24T10:50:00Z"/>
          <w:del w:id="105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55" w:author="Việt Lương" w:date="2024-12-24T17:50:00Z" w16du:dateUtc="2024-12-24T10:50:00Z">
        <w:del w:id="1056" w:author="Kiên Lê Trung" w:date="2024-12-24T17:51:00Z" w16du:dateUtc="2024-12-24T10:51:00Z">
          <w:r w:rsidRPr="00F01CDA" w:rsidDel="00F01CDA">
            <w:rPr>
              <w:rStyle w:val="Hyperlink"/>
              <w:noProof/>
            </w:rPr>
            <w:delText>2.1.4 Xây dựng kịch bản</w:delText>
          </w:r>
          <w:r w:rsidDel="00F01CDA">
            <w:rPr>
              <w:noProof/>
              <w:webHidden/>
            </w:rPr>
            <w:tab/>
            <w:delText>19</w:delText>
          </w:r>
        </w:del>
      </w:ins>
    </w:p>
    <w:p w14:paraId="623C06BA" w14:textId="5E350532" w:rsidR="004A1BB6" w:rsidDel="00F01CDA" w:rsidRDefault="004A1BB6">
      <w:pPr>
        <w:pStyle w:val="TOC3"/>
        <w:tabs>
          <w:tab w:val="right" w:leader="dot" w:pos="9019"/>
        </w:tabs>
        <w:rPr>
          <w:ins w:id="1057" w:author="Việt Lương" w:date="2024-12-24T17:50:00Z" w16du:dateUtc="2024-12-24T10:50:00Z"/>
          <w:del w:id="105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59" w:author="Việt Lương" w:date="2024-12-24T17:50:00Z" w16du:dateUtc="2024-12-24T10:50:00Z">
        <w:del w:id="1060" w:author="Kiên Lê Trung" w:date="2024-12-24T17:51:00Z" w16du:dateUtc="2024-12-24T10:51:00Z">
          <w:r w:rsidRPr="00F01CDA" w:rsidDel="00F01CDA">
            <w:rPr>
              <w:rStyle w:val="Hyperlink"/>
              <w:noProof/>
            </w:rPr>
            <w:delText>2.1.5 Xây dựng biểu đồ lớp phân tích</w:delText>
          </w:r>
          <w:r w:rsidDel="00F01CDA">
            <w:rPr>
              <w:noProof/>
              <w:webHidden/>
            </w:rPr>
            <w:tab/>
            <w:delText>39</w:delText>
          </w:r>
        </w:del>
      </w:ins>
    </w:p>
    <w:p w14:paraId="33DAF0A0" w14:textId="10344361" w:rsidR="004A1BB6" w:rsidDel="00F01CDA" w:rsidRDefault="004A1BB6">
      <w:pPr>
        <w:pStyle w:val="TOC2"/>
        <w:tabs>
          <w:tab w:val="right" w:leader="dot" w:pos="9019"/>
        </w:tabs>
        <w:rPr>
          <w:ins w:id="1061" w:author="Việt Lương" w:date="2024-12-24T17:50:00Z" w16du:dateUtc="2024-12-24T10:50:00Z"/>
          <w:del w:id="106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63" w:author="Việt Lương" w:date="2024-12-24T17:50:00Z" w16du:dateUtc="2024-12-24T10:50:00Z">
        <w:del w:id="1064" w:author="Kiên Lê Trung" w:date="2024-12-24T17:51:00Z" w16du:dateUtc="2024-12-24T10:51:00Z">
          <w:r w:rsidRPr="00F01CDA" w:rsidDel="00F01CDA">
            <w:rPr>
              <w:rStyle w:val="Hyperlink"/>
              <w:noProof/>
            </w:rPr>
            <w:delText>2.2 Thiết kế hệ thống</w:delText>
          </w:r>
          <w:r w:rsidDel="00F01CDA">
            <w:rPr>
              <w:noProof/>
              <w:webHidden/>
            </w:rPr>
            <w:tab/>
            <w:delText>40</w:delText>
          </w:r>
        </w:del>
      </w:ins>
    </w:p>
    <w:p w14:paraId="714E08E8" w14:textId="12FAC2B7" w:rsidR="004A1BB6" w:rsidDel="00F01CDA" w:rsidRDefault="004A1BB6">
      <w:pPr>
        <w:pStyle w:val="TOC3"/>
        <w:tabs>
          <w:tab w:val="right" w:leader="dot" w:pos="9019"/>
        </w:tabs>
        <w:rPr>
          <w:ins w:id="1065" w:author="Việt Lương" w:date="2024-12-24T17:50:00Z" w16du:dateUtc="2024-12-24T10:50:00Z"/>
          <w:del w:id="106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67" w:author="Việt Lương" w:date="2024-12-24T17:50:00Z" w16du:dateUtc="2024-12-24T10:50:00Z">
        <w:del w:id="1068" w:author="Kiên Lê Trung" w:date="2024-12-24T17:51:00Z" w16du:dateUtc="2024-12-24T10:51:00Z">
          <w:r w:rsidRPr="00F01CDA" w:rsidDel="00F01CDA">
            <w:rPr>
              <w:rStyle w:val="Hyperlink"/>
              <w:noProof/>
            </w:rPr>
            <w:delText>2.2.1 Thiết kế các mô hình thông tin tuần tự của hệ thống</w:delText>
          </w:r>
          <w:r w:rsidDel="00F01CDA">
            <w:rPr>
              <w:noProof/>
              <w:webHidden/>
            </w:rPr>
            <w:tab/>
            <w:delText>40</w:delText>
          </w:r>
        </w:del>
      </w:ins>
    </w:p>
    <w:p w14:paraId="59B8A3DE" w14:textId="7FF0DBEA" w:rsidR="004A1BB6" w:rsidDel="00F01CDA" w:rsidRDefault="004A1BB6">
      <w:pPr>
        <w:pStyle w:val="TOC3"/>
        <w:tabs>
          <w:tab w:val="right" w:leader="dot" w:pos="9019"/>
        </w:tabs>
        <w:rPr>
          <w:ins w:id="1069" w:author="Việt Lương" w:date="2024-12-24T17:50:00Z" w16du:dateUtc="2024-12-24T10:50:00Z"/>
          <w:del w:id="107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71" w:author="Việt Lương" w:date="2024-12-24T17:50:00Z" w16du:dateUtc="2024-12-24T10:50:00Z">
        <w:del w:id="1072" w:author="Kiên Lê Trung" w:date="2024-12-24T17:51:00Z" w16du:dateUtc="2024-12-24T10:51:00Z">
          <w:r w:rsidRPr="00F01CDA" w:rsidDel="00F01CDA">
            <w:rPr>
              <w:rStyle w:val="Hyperlink"/>
              <w:noProof/>
            </w:rPr>
            <w:delText>2.2.2 Biểu đồ lớp thiết kế</w:delText>
          </w:r>
          <w:r w:rsidDel="00F01CDA">
            <w:rPr>
              <w:noProof/>
              <w:webHidden/>
            </w:rPr>
            <w:tab/>
            <w:delText>53</w:delText>
          </w:r>
        </w:del>
      </w:ins>
    </w:p>
    <w:p w14:paraId="1B735198" w14:textId="0C49D613" w:rsidR="004A1BB6" w:rsidDel="00F01CDA" w:rsidRDefault="004A1BB6">
      <w:pPr>
        <w:pStyle w:val="TOC3"/>
        <w:tabs>
          <w:tab w:val="right" w:leader="dot" w:pos="9019"/>
        </w:tabs>
        <w:rPr>
          <w:ins w:id="1073" w:author="Việt Lương" w:date="2024-12-24T17:50:00Z" w16du:dateUtc="2024-12-24T10:50:00Z"/>
          <w:del w:id="107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75" w:author="Việt Lương" w:date="2024-12-24T17:50:00Z" w16du:dateUtc="2024-12-24T10:50:00Z">
        <w:del w:id="1076" w:author="Kiên Lê Trung" w:date="2024-12-24T17:51:00Z" w16du:dateUtc="2024-12-24T10:51:00Z">
          <w:r w:rsidRPr="00F01CDA" w:rsidDel="00F01CDA">
            <w:rPr>
              <w:rStyle w:val="Hyperlink"/>
              <w:noProof/>
            </w:rPr>
            <w:delText>2.2.3 Thiết kế cơ sở dữ liệu</w:delText>
          </w:r>
          <w:r w:rsidDel="00F01CDA">
            <w:rPr>
              <w:noProof/>
              <w:webHidden/>
            </w:rPr>
            <w:tab/>
            <w:delText>54</w:delText>
          </w:r>
        </w:del>
      </w:ins>
    </w:p>
    <w:p w14:paraId="320DF4CF" w14:textId="270947CC" w:rsidR="004A1BB6" w:rsidDel="00F01CDA" w:rsidRDefault="004A1BB6">
      <w:pPr>
        <w:pStyle w:val="TOC2"/>
        <w:tabs>
          <w:tab w:val="right" w:leader="dot" w:pos="9019"/>
        </w:tabs>
        <w:rPr>
          <w:ins w:id="1077" w:author="Việt Lương" w:date="2024-12-24T17:50:00Z" w16du:dateUtc="2024-12-24T10:50:00Z"/>
          <w:del w:id="107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79" w:author="Việt Lương" w:date="2024-12-24T17:50:00Z" w16du:dateUtc="2024-12-24T10:50:00Z">
        <w:del w:id="1080" w:author="Kiên Lê Trung" w:date="2024-12-24T17:51:00Z" w16du:dateUtc="2024-12-24T10:51:00Z">
          <w:r w:rsidRPr="00F01CDA" w:rsidDel="00F01CDA">
            <w:rPr>
              <w:rStyle w:val="Hyperlink"/>
              <w:noProof/>
            </w:rPr>
            <w:delText>2.3 Kết luận chương</w:delText>
          </w:r>
          <w:r w:rsidDel="00F01CDA">
            <w:rPr>
              <w:noProof/>
              <w:webHidden/>
            </w:rPr>
            <w:tab/>
            <w:delText>54</w:delText>
          </w:r>
        </w:del>
      </w:ins>
    </w:p>
    <w:p w14:paraId="5C7572B4" w14:textId="1D7CBBDB" w:rsidR="004A1BB6" w:rsidDel="00F01CDA" w:rsidRDefault="004A1BB6">
      <w:pPr>
        <w:pStyle w:val="TOC1"/>
        <w:tabs>
          <w:tab w:val="right" w:leader="dot" w:pos="9019"/>
        </w:tabs>
        <w:rPr>
          <w:ins w:id="1081" w:author="Việt Lương" w:date="2024-12-24T17:50:00Z" w16du:dateUtc="2024-12-24T10:50:00Z"/>
          <w:del w:id="108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83" w:author="Việt Lương" w:date="2024-12-24T17:50:00Z" w16du:dateUtc="2024-12-24T10:50:00Z">
        <w:del w:id="1084" w:author="Kiên Lê Trung" w:date="2024-12-24T17:51:00Z" w16du:dateUtc="2024-12-24T10:51:00Z">
          <w:r w:rsidRPr="00F01CDA" w:rsidDel="00F01CDA">
            <w:rPr>
              <w:rStyle w:val="Hyperlink"/>
              <w:noProof/>
            </w:rPr>
            <w:delText>CHƯƠNG 3: CÀI ĐẶT VÀ THỬ NGHIỆM HỆ THỐNG</w:delText>
          </w:r>
          <w:r w:rsidDel="00F01CDA">
            <w:rPr>
              <w:noProof/>
              <w:webHidden/>
            </w:rPr>
            <w:tab/>
            <w:delText>54</w:delText>
          </w:r>
        </w:del>
      </w:ins>
    </w:p>
    <w:p w14:paraId="20BE4480" w14:textId="1240F155" w:rsidR="004A1BB6" w:rsidDel="00F01CDA" w:rsidRDefault="004A1BB6">
      <w:pPr>
        <w:pStyle w:val="TOC2"/>
        <w:tabs>
          <w:tab w:val="right" w:leader="dot" w:pos="9019"/>
        </w:tabs>
        <w:rPr>
          <w:ins w:id="1085" w:author="Việt Lương" w:date="2024-12-24T17:50:00Z" w16du:dateUtc="2024-12-24T10:50:00Z"/>
          <w:del w:id="108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87" w:author="Việt Lương" w:date="2024-12-24T17:50:00Z" w16du:dateUtc="2024-12-24T10:50:00Z">
        <w:del w:id="1088" w:author="Kiên Lê Trung" w:date="2024-12-24T17:51:00Z" w16du:dateUtc="2024-12-24T10:51:00Z">
          <w:r w:rsidRPr="00F01CDA" w:rsidDel="00F01CDA">
            <w:rPr>
              <w:rStyle w:val="Hyperlink"/>
              <w:noProof/>
            </w:rPr>
            <w:delText>3.1 Kiến trúc hệ thống</w:delText>
          </w:r>
          <w:r w:rsidDel="00F01CDA">
            <w:rPr>
              <w:noProof/>
              <w:webHidden/>
            </w:rPr>
            <w:tab/>
            <w:delText>54</w:delText>
          </w:r>
        </w:del>
      </w:ins>
    </w:p>
    <w:p w14:paraId="3E56A590" w14:textId="72083EBB" w:rsidR="004A1BB6" w:rsidDel="00F01CDA" w:rsidRDefault="004A1BB6">
      <w:pPr>
        <w:pStyle w:val="TOC2"/>
        <w:tabs>
          <w:tab w:val="right" w:leader="dot" w:pos="9019"/>
        </w:tabs>
        <w:rPr>
          <w:ins w:id="1089" w:author="Việt Lương" w:date="2024-12-24T17:50:00Z" w16du:dateUtc="2024-12-24T10:50:00Z"/>
          <w:del w:id="109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91" w:author="Việt Lương" w:date="2024-12-24T17:50:00Z" w16du:dateUtc="2024-12-24T10:50:00Z">
        <w:del w:id="1092" w:author="Kiên Lê Trung" w:date="2024-12-24T17:51:00Z" w16du:dateUtc="2024-12-24T10:51:00Z">
          <w:r w:rsidRPr="00F01CDA" w:rsidDel="00F01CDA">
            <w:rPr>
              <w:rStyle w:val="Hyperlink"/>
              <w:noProof/>
            </w:rPr>
            <w:delText>3.2 Một số hình ảnh về giao diện hệ thống</w:delText>
          </w:r>
          <w:r w:rsidDel="00F01CDA">
            <w:rPr>
              <w:noProof/>
              <w:webHidden/>
            </w:rPr>
            <w:tab/>
            <w:delText>54</w:delText>
          </w:r>
        </w:del>
      </w:ins>
    </w:p>
    <w:p w14:paraId="1D1A4E98" w14:textId="3FA62879" w:rsidR="004A1BB6" w:rsidDel="00F01CDA" w:rsidRDefault="004A1BB6">
      <w:pPr>
        <w:pStyle w:val="TOC3"/>
        <w:tabs>
          <w:tab w:val="right" w:leader="dot" w:pos="9019"/>
        </w:tabs>
        <w:rPr>
          <w:ins w:id="1093" w:author="Việt Lương" w:date="2024-12-24T17:50:00Z" w16du:dateUtc="2024-12-24T10:50:00Z"/>
          <w:del w:id="109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95" w:author="Việt Lương" w:date="2024-12-24T17:50:00Z" w16du:dateUtc="2024-12-24T10:50:00Z">
        <w:del w:id="1096" w:author="Kiên Lê Trung" w:date="2024-12-24T17:51:00Z" w16du:dateUtc="2024-12-24T10:51:00Z">
          <w:r w:rsidRPr="00F01CDA" w:rsidDel="00F01CDA">
            <w:rPr>
              <w:rStyle w:val="Hyperlink"/>
              <w:noProof/>
            </w:rPr>
            <w:delText>3.2.1 Một số giao diện cho người dùng hệ thống</w:delText>
          </w:r>
          <w:r w:rsidDel="00F01CDA">
            <w:rPr>
              <w:noProof/>
              <w:webHidden/>
            </w:rPr>
            <w:tab/>
            <w:delText>55</w:delText>
          </w:r>
        </w:del>
      </w:ins>
    </w:p>
    <w:p w14:paraId="1545E96C" w14:textId="2DC9FEA7" w:rsidR="004A1BB6" w:rsidDel="00F01CDA" w:rsidRDefault="004A1BB6">
      <w:pPr>
        <w:pStyle w:val="TOC3"/>
        <w:tabs>
          <w:tab w:val="right" w:leader="dot" w:pos="9019"/>
        </w:tabs>
        <w:rPr>
          <w:ins w:id="1097" w:author="Việt Lương" w:date="2024-12-24T17:50:00Z" w16du:dateUtc="2024-12-24T10:50:00Z"/>
          <w:del w:id="1098"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099" w:author="Việt Lương" w:date="2024-12-24T17:50:00Z" w16du:dateUtc="2024-12-24T10:50:00Z">
        <w:del w:id="1100" w:author="Kiên Lê Trung" w:date="2024-12-24T17:51:00Z" w16du:dateUtc="2024-12-24T10:51:00Z">
          <w:r w:rsidRPr="00F01CDA" w:rsidDel="00F01CDA">
            <w:rPr>
              <w:rStyle w:val="Hyperlink"/>
              <w:noProof/>
            </w:rPr>
            <w:delText>3.2.2 Một số giao diện cho người quản trị</w:delText>
          </w:r>
          <w:r w:rsidDel="00F01CDA">
            <w:rPr>
              <w:noProof/>
              <w:webHidden/>
            </w:rPr>
            <w:tab/>
            <w:delText>55</w:delText>
          </w:r>
        </w:del>
      </w:ins>
    </w:p>
    <w:p w14:paraId="3618A3A9" w14:textId="7D1182B8" w:rsidR="004A1BB6" w:rsidDel="00F01CDA" w:rsidRDefault="004A1BB6">
      <w:pPr>
        <w:pStyle w:val="TOC3"/>
        <w:tabs>
          <w:tab w:val="right" w:leader="dot" w:pos="9019"/>
        </w:tabs>
        <w:rPr>
          <w:ins w:id="1101" w:author="Việt Lương" w:date="2024-12-24T17:50:00Z" w16du:dateUtc="2024-12-24T10:50:00Z"/>
          <w:del w:id="1102"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103" w:author="Việt Lương" w:date="2024-12-24T17:50:00Z" w16du:dateUtc="2024-12-24T10:50:00Z">
        <w:del w:id="1104" w:author="Kiên Lê Trung" w:date="2024-12-24T17:51:00Z" w16du:dateUtc="2024-12-24T10:51:00Z">
          <w:r w:rsidRPr="00F01CDA" w:rsidDel="00F01CDA">
            <w:rPr>
              <w:rStyle w:val="Hyperlink"/>
              <w:noProof/>
            </w:rPr>
            <w:delText>3.2.3 Một số giao diện cho người bán hàng</w:delText>
          </w:r>
          <w:r w:rsidDel="00F01CDA">
            <w:rPr>
              <w:noProof/>
              <w:webHidden/>
            </w:rPr>
            <w:tab/>
            <w:delText>55</w:delText>
          </w:r>
        </w:del>
      </w:ins>
    </w:p>
    <w:p w14:paraId="6A4B528C" w14:textId="2BD851B3" w:rsidR="004A1BB6" w:rsidDel="00F01CDA" w:rsidRDefault="004A1BB6">
      <w:pPr>
        <w:pStyle w:val="TOC2"/>
        <w:tabs>
          <w:tab w:val="right" w:leader="dot" w:pos="9019"/>
        </w:tabs>
        <w:rPr>
          <w:ins w:id="1105" w:author="Việt Lương" w:date="2024-12-24T17:50:00Z" w16du:dateUtc="2024-12-24T10:50:00Z"/>
          <w:del w:id="1106"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107" w:author="Việt Lương" w:date="2024-12-24T17:50:00Z" w16du:dateUtc="2024-12-24T10:50:00Z">
        <w:del w:id="1108" w:author="Kiên Lê Trung" w:date="2024-12-24T17:51:00Z" w16du:dateUtc="2024-12-24T10:51:00Z">
          <w:r w:rsidRPr="00F01CDA" w:rsidDel="00F01CDA">
            <w:rPr>
              <w:rStyle w:val="Hyperlink"/>
              <w:noProof/>
            </w:rPr>
            <w:delText>3.3 Kết luận chương</w:delText>
          </w:r>
          <w:r w:rsidDel="00F01CDA">
            <w:rPr>
              <w:noProof/>
              <w:webHidden/>
            </w:rPr>
            <w:tab/>
            <w:delText>55</w:delText>
          </w:r>
        </w:del>
      </w:ins>
    </w:p>
    <w:p w14:paraId="66AAC1FD" w14:textId="6CA47777" w:rsidR="004A1BB6" w:rsidDel="00F01CDA" w:rsidRDefault="004A1BB6">
      <w:pPr>
        <w:pStyle w:val="TOC1"/>
        <w:tabs>
          <w:tab w:val="right" w:leader="dot" w:pos="9019"/>
        </w:tabs>
        <w:rPr>
          <w:ins w:id="1109" w:author="Việt Lương" w:date="2024-12-24T17:50:00Z" w16du:dateUtc="2024-12-24T10:50:00Z"/>
          <w:del w:id="1110"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111" w:author="Việt Lương" w:date="2024-12-24T17:50:00Z" w16du:dateUtc="2024-12-24T10:50:00Z">
        <w:del w:id="1112" w:author="Kiên Lê Trung" w:date="2024-12-24T17:51:00Z" w16du:dateUtc="2024-12-24T10:51:00Z">
          <w:r w:rsidRPr="00F01CDA" w:rsidDel="00F01CDA">
            <w:rPr>
              <w:rStyle w:val="Hyperlink"/>
              <w:noProof/>
            </w:rPr>
            <w:delText>KẾT LUẬN</w:delText>
          </w:r>
          <w:r w:rsidDel="00F01CDA">
            <w:rPr>
              <w:noProof/>
              <w:webHidden/>
            </w:rPr>
            <w:tab/>
            <w:delText>55</w:delText>
          </w:r>
        </w:del>
      </w:ins>
    </w:p>
    <w:p w14:paraId="3FE0EDC9" w14:textId="0BC1729C" w:rsidR="004A1BB6" w:rsidDel="00F01CDA" w:rsidRDefault="004A1BB6">
      <w:pPr>
        <w:pStyle w:val="TOC1"/>
        <w:tabs>
          <w:tab w:val="right" w:leader="dot" w:pos="9019"/>
        </w:tabs>
        <w:rPr>
          <w:ins w:id="1113" w:author="Việt Lương" w:date="2024-12-24T17:50:00Z" w16du:dateUtc="2024-12-24T10:50:00Z"/>
          <w:del w:id="1114"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ins w:id="1115" w:author="Việt Lương" w:date="2024-12-24T17:50:00Z" w16du:dateUtc="2024-12-24T10:50:00Z">
        <w:del w:id="1116" w:author="Kiên Lê Trung" w:date="2024-12-24T17:51:00Z" w16du:dateUtc="2024-12-24T10:51:00Z">
          <w:r w:rsidRPr="00F01CDA" w:rsidDel="00F01CDA">
            <w:rPr>
              <w:rStyle w:val="Hyperlink"/>
              <w:noProof/>
            </w:rPr>
            <w:delText>DANH MỤC TÀI LIỆU THAM KHẢO</w:delText>
          </w:r>
          <w:r w:rsidDel="00F01CDA">
            <w:rPr>
              <w:noProof/>
              <w:webHidden/>
            </w:rPr>
            <w:tab/>
            <w:delText>55</w:delText>
          </w:r>
        </w:del>
      </w:ins>
    </w:p>
    <w:p w14:paraId="777D99D0" w14:textId="77777777" w:rsidR="00C73905" w:rsidDel="00F01CDA" w:rsidRDefault="00C73905">
      <w:pPr>
        <w:pStyle w:val="TOC1"/>
        <w:tabs>
          <w:tab w:val="right" w:leader="dot" w:pos="9019"/>
        </w:tabs>
        <w:rPr>
          <w:del w:id="111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18" w:author="Kiên Lê Trung" w:date="2024-12-24T17:51:00Z" w16du:dateUtc="2024-12-24T10:51:00Z">
        <w:r w:rsidRPr="004A1BB6" w:rsidDel="00F01CDA">
          <w:rPr>
            <w:rStyle w:val="Hyperlink"/>
            <w:noProof/>
          </w:rPr>
          <w:delText>CHƯƠNG 1: GIỚI THIỆU BÀI TOÁN VÀ CÔNG NGHỆ LIÊN QUAN</w:delText>
        </w:r>
        <w:r w:rsidDel="00F01CDA">
          <w:rPr>
            <w:noProof/>
            <w:webHidden/>
          </w:rPr>
          <w:tab/>
        </w:r>
        <w:r w:rsidR="004A1BB6" w:rsidDel="00F01CDA">
          <w:rPr>
            <w:noProof/>
            <w:webHidden/>
          </w:rPr>
          <w:delText>1</w:delText>
        </w:r>
      </w:del>
    </w:p>
    <w:p w14:paraId="2882BEBE" w14:textId="77777777" w:rsidR="00C73905" w:rsidDel="00F01CDA" w:rsidRDefault="00C73905">
      <w:pPr>
        <w:pStyle w:val="TOC2"/>
        <w:tabs>
          <w:tab w:val="right" w:leader="dot" w:pos="9019"/>
        </w:tabs>
        <w:rPr>
          <w:del w:id="111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20" w:author="Kiên Lê Trung" w:date="2024-12-24T17:51:00Z" w16du:dateUtc="2024-12-24T10:51:00Z">
        <w:r w:rsidRPr="004A1BB6" w:rsidDel="00F01CDA">
          <w:rPr>
            <w:rStyle w:val="Hyperlink"/>
            <w:noProof/>
          </w:rPr>
          <w:delText>1.1 Tổng quan về hệ thống website bán đồ điện tử</w:delText>
        </w:r>
        <w:r w:rsidDel="00F01CDA">
          <w:rPr>
            <w:noProof/>
            <w:webHidden/>
          </w:rPr>
          <w:tab/>
        </w:r>
        <w:r w:rsidR="004A1BB6" w:rsidDel="00F01CDA">
          <w:rPr>
            <w:noProof/>
            <w:webHidden/>
          </w:rPr>
          <w:delText>1</w:delText>
        </w:r>
      </w:del>
    </w:p>
    <w:p w14:paraId="3ADC545E" w14:textId="77777777" w:rsidR="00C73905" w:rsidDel="00F01CDA" w:rsidRDefault="00C73905">
      <w:pPr>
        <w:pStyle w:val="TOC3"/>
        <w:tabs>
          <w:tab w:val="right" w:leader="dot" w:pos="9019"/>
        </w:tabs>
        <w:rPr>
          <w:del w:id="112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22" w:author="Kiên Lê Trung" w:date="2024-12-24T17:51:00Z" w16du:dateUtc="2024-12-24T10:51:00Z">
        <w:r w:rsidRPr="004A1BB6" w:rsidDel="00F01CDA">
          <w:rPr>
            <w:rStyle w:val="Hyperlink"/>
            <w:noProof/>
          </w:rPr>
          <w:delText>1.1.1 Giới thiệu hệ thống</w:delText>
        </w:r>
        <w:r w:rsidDel="00F01CDA">
          <w:rPr>
            <w:noProof/>
            <w:webHidden/>
          </w:rPr>
          <w:tab/>
        </w:r>
        <w:r w:rsidR="004A1BB6" w:rsidDel="00F01CDA">
          <w:rPr>
            <w:noProof/>
            <w:webHidden/>
          </w:rPr>
          <w:delText>1</w:delText>
        </w:r>
      </w:del>
    </w:p>
    <w:p w14:paraId="319D6FB8" w14:textId="77777777" w:rsidR="00C73905" w:rsidDel="00F01CDA" w:rsidRDefault="00C73905">
      <w:pPr>
        <w:pStyle w:val="TOC3"/>
        <w:tabs>
          <w:tab w:val="right" w:leader="dot" w:pos="9019"/>
        </w:tabs>
        <w:rPr>
          <w:del w:id="112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24" w:author="Kiên Lê Trung" w:date="2024-12-24T17:51:00Z" w16du:dateUtc="2024-12-24T10:51:00Z">
        <w:r w:rsidRPr="004A1BB6" w:rsidDel="00F01CDA">
          <w:rPr>
            <w:rStyle w:val="Hyperlink"/>
            <w:noProof/>
          </w:rPr>
          <w:delText>1.1.2 Khảo sát các sản phẩm tương tự</w:delText>
        </w:r>
        <w:r w:rsidDel="00F01CDA">
          <w:rPr>
            <w:noProof/>
            <w:webHidden/>
          </w:rPr>
          <w:tab/>
        </w:r>
        <w:r w:rsidR="004A1BB6" w:rsidDel="00F01CDA">
          <w:rPr>
            <w:noProof/>
            <w:webHidden/>
          </w:rPr>
          <w:delText>1</w:delText>
        </w:r>
      </w:del>
    </w:p>
    <w:p w14:paraId="7FD3A9F3" w14:textId="77777777" w:rsidR="00C73905" w:rsidDel="00F01CDA" w:rsidRDefault="00C73905">
      <w:pPr>
        <w:pStyle w:val="TOC3"/>
        <w:tabs>
          <w:tab w:val="right" w:leader="dot" w:pos="9019"/>
        </w:tabs>
        <w:rPr>
          <w:del w:id="112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26" w:author="Kiên Lê Trung" w:date="2024-12-24T17:51:00Z" w16du:dateUtc="2024-12-24T10:51:00Z">
        <w:r w:rsidRPr="004A1BB6" w:rsidDel="00F01CDA">
          <w:rPr>
            <w:rStyle w:val="Hyperlink"/>
            <w:noProof/>
          </w:rPr>
          <w:delText>1.1.3 Tìm hiểu yêu cầu hệ thống</w:delText>
        </w:r>
        <w:r w:rsidDel="00F01CDA">
          <w:rPr>
            <w:noProof/>
            <w:webHidden/>
          </w:rPr>
          <w:tab/>
        </w:r>
        <w:r w:rsidR="004A1BB6" w:rsidDel="00F01CDA">
          <w:rPr>
            <w:noProof/>
            <w:webHidden/>
          </w:rPr>
          <w:delText>2</w:delText>
        </w:r>
      </w:del>
    </w:p>
    <w:p w14:paraId="762BD3BF" w14:textId="77777777" w:rsidR="00C73905" w:rsidDel="00F01CDA" w:rsidRDefault="00C73905">
      <w:pPr>
        <w:pStyle w:val="TOC3"/>
        <w:tabs>
          <w:tab w:val="right" w:leader="dot" w:pos="9019"/>
        </w:tabs>
        <w:rPr>
          <w:del w:id="112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28" w:author="Kiên Lê Trung" w:date="2024-12-24T17:51:00Z" w16du:dateUtc="2024-12-24T10:51:00Z">
        <w:r w:rsidRPr="004A1BB6" w:rsidDel="00F01CDA">
          <w:rPr>
            <w:rStyle w:val="Hyperlink"/>
            <w:noProof/>
          </w:rPr>
          <w:delText>1.1.4 Xác định yêu cầu nghiệp vụ</w:delText>
        </w:r>
        <w:r w:rsidDel="00F01CDA">
          <w:rPr>
            <w:noProof/>
            <w:webHidden/>
          </w:rPr>
          <w:tab/>
        </w:r>
        <w:r w:rsidR="004A1BB6" w:rsidDel="00F01CDA">
          <w:rPr>
            <w:noProof/>
            <w:webHidden/>
          </w:rPr>
          <w:delText>2</w:delText>
        </w:r>
      </w:del>
    </w:p>
    <w:p w14:paraId="0A674BFD" w14:textId="77777777" w:rsidR="00C73905" w:rsidDel="00F01CDA" w:rsidRDefault="00C73905">
      <w:pPr>
        <w:pStyle w:val="TOC2"/>
        <w:tabs>
          <w:tab w:val="right" w:leader="dot" w:pos="9019"/>
        </w:tabs>
        <w:rPr>
          <w:del w:id="112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30" w:author="Kiên Lê Trung" w:date="2024-12-24T17:51:00Z" w16du:dateUtc="2024-12-24T10:51:00Z">
        <w:r w:rsidRPr="004A1BB6" w:rsidDel="00F01CDA">
          <w:rPr>
            <w:rStyle w:val="Hyperlink"/>
            <w:noProof/>
          </w:rPr>
          <w:delText>1.2 Tìm hiểu một số công nghệ liên quan</w:delText>
        </w:r>
        <w:r w:rsidDel="00F01CDA">
          <w:rPr>
            <w:noProof/>
            <w:webHidden/>
          </w:rPr>
          <w:tab/>
        </w:r>
        <w:r w:rsidR="004A1BB6" w:rsidDel="00F01CDA">
          <w:rPr>
            <w:noProof/>
            <w:webHidden/>
          </w:rPr>
          <w:delText>4</w:delText>
        </w:r>
      </w:del>
    </w:p>
    <w:p w14:paraId="37DAD74B" w14:textId="77777777" w:rsidR="00C73905" w:rsidDel="00F01CDA" w:rsidRDefault="00C73905">
      <w:pPr>
        <w:pStyle w:val="TOC3"/>
        <w:tabs>
          <w:tab w:val="right" w:leader="dot" w:pos="9019"/>
        </w:tabs>
        <w:rPr>
          <w:del w:id="113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32" w:author="Kiên Lê Trung" w:date="2024-12-24T17:51:00Z" w16du:dateUtc="2024-12-24T10:51:00Z">
        <w:r w:rsidRPr="004A1BB6" w:rsidDel="00F01CDA">
          <w:rPr>
            <w:rStyle w:val="Hyperlink"/>
            <w:noProof/>
          </w:rPr>
          <w:delText>1.2.1 Front-End</w:delText>
        </w:r>
        <w:r w:rsidDel="00F01CDA">
          <w:rPr>
            <w:noProof/>
            <w:webHidden/>
          </w:rPr>
          <w:tab/>
        </w:r>
        <w:r w:rsidR="004A1BB6" w:rsidDel="00F01CDA">
          <w:rPr>
            <w:noProof/>
            <w:webHidden/>
          </w:rPr>
          <w:delText>4</w:delText>
        </w:r>
      </w:del>
    </w:p>
    <w:p w14:paraId="61821C6E" w14:textId="77777777" w:rsidR="00C73905" w:rsidDel="00F01CDA" w:rsidRDefault="00C73905">
      <w:pPr>
        <w:pStyle w:val="TOC3"/>
        <w:tabs>
          <w:tab w:val="right" w:leader="dot" w:pos="9019"/>
        </w:tabs>
        <w:rPr>
          <w:del w:id="113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34" w:author="Kiên Lê Trung" w:date="2024-12-24T17:51:00Z" w16du:dateUtc="2024-12-24T10:51:00Z">
        <w:r w:rsidRPr="004A1BB6" w:rsidDel="00F01CDA">
          <w:rPr>
            <w:rStyle w:val="Hyperlink"/>
            <w:noProof/>
          </w:rPr>
          <w:delText>1.2.2 Back-End</w:delText>
        </w:r>
        <w:r w:rsidDel="00F01CDA">
          <w:rPr>
            <w:noProof/>
            <w:webHidden/>
          </w:rPr>
          <w:tab/>
        </w:r>
        <w:r w:rsidR="004A1BB6" w:rsidDel="00F01CDA">
          <w:rPr>
            <w:noProof/>
            <w:webHidden/>
          </w:rPr>
          <w:delText>4</w:delText>
        </w:r>
      </w:del>
    </w:p>
    <w:p w14:paraId="57898D0A" w14:textId="77777777" w:rsidR="00C73905" w:rsidDel="00F01CDA" w:rsidRDefault="00C73905">
      <w:pPr>
        <w:pStyle w:val="TOC3"/>
        <w:tabs>
          <w:tab w:val="right" w:leader="dot" w:pos="9019"/>
        </w:tabs>
        <w:rPr>
          <w:del w:id="113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36" w:author="Kiên Lê Trung" w:date="2024-12-24T17:51:00Z" w16du:dateUtc="2024-12-24T10:51:00Z">
        <w:r w:rsidRPr="004A1BB6" w:rsidDel="00F01CDA">
          <w:rPr>
            <w:rStyle w:val="Hyperlink"/>
            <w:noProof/>
          </w:rPr>
          <w:delText>1.2.3 Cơ sở dữ liệu</w:delText>
        </w:r>
        <w:r w:rsidDel="00F01CDA">
          <w:rPr>
            <w:noProof/>
            <w:webHidden/>
          </w:rPr>
          <w:tab/>
        </w:r>
        <w:r w:rsidR="004A1BB6" w:rsidDel="00F01CDA">
          <w:rPr>
            <w:noProof/>
            <w:webHidden/>
          </w:rPr>
          <w:delText>5</w:delText>
        </w:r>
      </w:del>
    </w:p>
    <w:p w14:paraId="52F493BF" w14:textId="77777777" w:rsidR="00C73905" w:rsidDel="00F01CDA" w:rsidRDefault="00C73905">
      <w:pPr>
        <w:pStyle w:val="TOC2"/>
        <w:tabs>
          <w:tab w:val="right" w:leader="dot" w:pos="9019"/>
        </w:tabs>
        <w:rPr>
          <w:del w:id="113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38" w:author="Kiên Lê Trung" w:date="2024-12-24T17:51:00Z" w16du:dateUtc="2024-12-24T10:51:00Z">
        <w:r w:rsidRPr="004A1BB6" w:rsidDel="00F01CDA">
          <w:rPr>
            <w:rStyle w:val="Hyperlink"/>
            <w:noProof/>
          </w:rPr>
          <w:delText>1.3  Kết luận chương</w:delText>
        </w:r>
        <w:r w:rsidDel="00F01CDA">
          <w:rPr>
            <w:noProof/>
            <w:webHidden/>
          </w:rPr>
          <w:tab/>
        </w:r>
        <w:r w:rsidR="004A1BB6" w:rsidDel="00F01CDA">
          <w:rPr>
            <w:noProof/>
            <w:webHidden/>
          </w:rPr>
          <w:delText>6</w:delText>
        </w:r>
      </w:del>
    </w:p>
    <w:p w14:paraId="0BD4DB6F" w14:textId="77777777" w:rsidR="00C73905" w:rsidDel="00F01CDA" w:rsidRDefault="00C73905">
      <w:pPr>
        <w:pStyle w:val="TOC1"/>
        <w:tabs>
          <w:tab w:val="right" w:leader="dot" w:pos="9019"/>
        </w:tabs>
        <w:rPr>
          <w:del w:id="113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40" w:author="Kiên Lê Trung" w:date="2024-12-24T17:51:00Z" w16du:dateUtc="2024-12-24T10:51:00Z">
        <w:r w:rsidRPr="004A1BB6" w:rsidDel="00F01CDA">
          <w:rPr>
            <w:rStyle w:val="Hyperlink"/>
            <w:noProof/>
          </w:rPr>
          <w:delText>Chương 2: Phân tích và thiết kế hệ thống</w:delText>
        </w:r>
        <w:r w:rsidDel="00F01CDA">
          <w:rPr>
            <w:noProof/>
            <w:webHidden/>
          </w:rPr>
          <w:tab/>
        </w:r>
        <w:r w:rsidR="004A1BB6" w:rsidDel="00F01CDA">
          <w:rPr>
            <w:noProof/>
            <w:webHidden/>
          </w:rPr>
          <w:delText>7</w:delText>
        </w:r>
      </w:del>
    </w:p>
    <w:p w14:paraId="7FF2EB04" w14:textId="77777777" w:rsidR="00C73905" w:rsidDel="00F01CDA" w:rsidRDefault="00C73905">
      <w:pPr>
        <w:pStyle w:val="TOC2"/>
        <w:tabs>
          <w:tab w:val="right" w:leader="dot" w:pos="9019"/>
        </w:tabs>
        <w:rPr>
          <w:del w:id="114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42" w:author="Kiên Lê Trung" w:date="2024-12-24T17:51:00Z" w16du:dateUtc="2024-12-24T10:51:00Z">
        <w:r w:rsidRPr="004A1BB6" w:rsidDel="00F01CDA">
          <w:rPr>
            <w:rStyle w:val="Hyperlink"/>
            <w:noProof/>
          </w:rPr>
          <w:delText>2.1 Phân tích hệ thống</w:delText>
        </w:r>
        <w:r w:rsidDel="00F01CDA">
          <w:rPr>
            <w:noProof/>
            <w:webHidden/>
          </w:rPr>
          <w:tab/>
        </w:r>
        <w:r w:rsidR="004A1BB6" w:rsidDel="00F01CDA">
          <w:rPr>
            <w:noProof/>
            <w:webHidden/>
          </w:rPr>
          <w:delText>7</w:delText>
        </w:r>
      </w:del>
    </w:p>
    <w:p w14:paraId="252EF36A" w14:textId="77777777" w:rsidR="00C73905" w:rsidDel="00F01CDA" w:rsidRDefault="00C73905">
      <w:pPr>
        <w:pStyle w:val="TOC3"/>
        <w:tabs>
          <w:tab w:val="right" w:leader="dot" w:pos="9019"/>
        </w:tabs>
        <w:rPr>
          <w:del w:id="114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44" w:author="Kiên Lê Trung" w:date="2024-12-24T17:51:00Z" w16du:dateUtc="2024-12-24T10:51:00Z">
        <w:r w:rsidRPr="004A1BB6" w:rsidDel="00F01CDA">
          <w:rPr>
            <w:rStyle w:val="Hyperlink"/>
            <w:noProof/>
          </w:rPr>
          <w:delText>2.1.1 Xác định và mô tả các tác nhân</w:delText>
        </w:r>
        <w:r w:rsidDel="00F01CDA">
          <w:rPr>
            <w:noProof/>
            <w:webHidden/>
          </w:rPr>
          <w:tab/>
        </w:r>
        <w:r w:rsidR="004A1BB6" w:rsidDel="00F01CDA">
          <w:rPr>
            <w:noProof/>
            <w:webHidden/>
          </w:rPr>
          <w:delText>7</w:delText>
        </w:r>
      </w:del>
    </w:p>
    <w:p w14:paraId="153CDFD5" w14:textId="77777777" w:rsidR="00C73905" w:rsidDel="00F01CDA" w:rsidRDefault="00C73905">
      <w:pPr>
        <w:pStyle w:val="TOC3"/>
        <w:tabs>
          <w:tab w:val="right" w:leader="dot" w:pos="9019"/>
        </w:tabs>
        <w:rPr>
          <w:del w:id="114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46" w:author="Kiên Lê Trung" w:date="2024-12-24T17:51:00Z" w16du:dateUtc="2024-12-24T10:51:00Z">
        <w:r w:rsidRPr="004A1BB6" w:rsidDel="00F01CDA">
          <w:rPr>
            <w:rStyle w:val="Hyperlink"/>
            <w:noProof/>
          </w:rPr>
          <w:delText>2.1.2 Xác định và mô tả các ca sử dụng</w:delText>
        </w:r>
        <w:r w:rsidDel="00F01CDA">
          <w:rPr>
            <w:noProof/>
            <w:webHidden/>
          </w:rPr>
          <w:tab/>
        </w:r>
        <w:r w:rsidR="004A1BB6" w:rsidDel="00F01CDA">
          <w:rPr>
            <w:noProof/>
            <w:webHidden/>
          </w:rPr>
          <w:delText>7</w:delText>
        </w:r>
      </w:del>
    </w:p>
    <w:p w14:paraId="5B63BC4E" w14:textId="77777777" w:rsidR="00C73905" w:rsidDel="00F01CDA" w:rsidRDefault="00C73905">
      <w:pPr>
        <w:pStyle w:val="TOC3"/>
        <w:tabs>
          <w:tab w:val="right" w:leader="dot" w:pos="9019"/>
        </w:tabs>
        <w:rPr>
          <w:del w:id="114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48" w:author="Kiên Lê Trung" w:date="2024-12-24T17:51:00Z" w16du:dateUtc="2024-12-24T10:51:00Z">
        <w:r w:rsidRPr="004A1BB6" w:rsidDel="00F01CDA">
          <w:rPr>
            <w:rStyle w:val="Hyperlink"/>
            <w:noProof/>
          </w:rPr>
          <w:delText>2.1.3     Biểu đồ usecase</w:delText>
        </w:r>
        <w:r w:rsidDel="00F01CDA">
          <w:rPr>
            <w:noProof/>
            <w:webHidden/>
          </w:rPr>
          <w:tab/>
        </w:r>
        <w:r w:rsidR="004A1BB6" w:rsidDel="00F01CDA">
          <w:rPr>
            <w:noProof/>
            <w:webHidden/>
          </w:rPr>
          <w:delText>9</w:delText>
        </w:r>
      </w:del>
    </w:p>
    <w:p w14:paraId="1C3BD295" w14:textId="77777777" w:rsidR="00C73905" w:rsidDel="00F01CDA" w:rsidRDefault="00C73905">
      <w:pPr>
        <w:pStyle w:val="TOC3"/>
        <w:tabs>
          <w:tab w:val="right" w:leader="dot" w:pos="9019"/>
        </w:tabs>
        <w:rPr>
          <w:del w:id="114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50" w:author="Kiên Lê Trung" w:date="2024-12-24T17:51:00Z" w16du:dateUtc="2024-12-24T10:51:00Z">
        <w:r w:rsidRPr="004A1BB6" w:rsidDel="00F01CDA">
          <w:rPr>
            <w:rStyle w:val="Hyperlink"/>
            <w:noProof/>
          </w:rPr>
          <w:delText>2.1.4 Xây dựng kịch bản</w:delText>
        </w:r>
        <w:r w:rsidDel="00F01CDA">
          <w:rPr>
            <w:noProof/>
            <w:webHidden/>
          </w:rPr>
          <w:tab/>
        </w:r>
        <w:r w:rsidR="004A1BB6" w:rsidDel="00F01CDA">
          <w:rPr>
            <w:noProof/>
            <w:webHidden/>
          </w:rPr>
          <w:delText>19</w:delText>
        </w:r>
      </w:del>
    </w:p>
    <w:p w14:paraId="3E0A543A" w14:textId="77777777" w:rsidR="00C73905" w:rsidDel="00F01CDA" w:rsidRDefault="00C73905">
      <w:pPr>
        <w:pStyle w:val="TOC3"/>
        <w:tabs>
          <w:tab w:val="right" w:leader="dot" w:pos="9019"/>
        </w:tabs>
        <w:rPr>
          <w:del w:id="115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52" w:author="Kiên Lê Trung" w:date="2024-12-24T17:51:00Z" w16du:dateUtc="2024-12-24T10:51:00Z">
        <w:r w:rsidRPr="004A1BB6" w:rsidDel="00F01CDA">
          <w:rPr>
            <w:rStyle w:val="Hyperlink"/>
            <w:noProof/>
          </w:rPr>
          <w:delText>2.1.5 Xây dựng biểu đồ lớp phân tích</w:delText>
        </w:r>
        <w:r w:rsidDel="00F01CDA">
          <w:rPr>
            <w:noProof/>
            <w:webHidden/>
          </w:rPr>
          <w:tab/>
        </w:r>
        <w:r w:rsidR="004A1BB6" w:rsidDel="00F01CDA">
          <w:rPr>
            <w:noProof/>
            <w:webHidden/>
          </w:rPr>
          <w:delText>39</w:delText>
        </w:r>
      </w:del>
    </w:p>
    <w:p w14:paraId="2D4E1475" w14:textId="77777777" w:rsidR="00C73905" w:rsidDel="00F01CDA" w:rsidRDefault="00C73905">
      <w:pPr>
        <w:pStyle w:val="TOC2"/>
        <w:tabs>
          <w:tab w:val="right" w:leader="dot" w:pos="9019"/>
        </w:tabs>
        <w:rPr>
          <w:del w:id="115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54" w:author="Kiên Lê Trung" w:date="2024-12-24T17:51:00Z" w16du:dateUtc="2024-12-24T10:51:00Z">
        <w:r w:rsidRPr="004A1BB6" w:rsidDel="00F01CDA">
          <w:rPr>
            <w:rStyle w:val="Hyperlink"/>
            <w:noProof/>
          </w:rPr>
          <w:delText>2.2 Thiết kế hệ thống</w:delText>
        </w:r>
        <w:r w:rsidDel="00F01CDA">
          <w:rPr>
            <w:noProof/>
            <w:webHidden/>
          </w:rPr>
          <w:tab/>
        </w:r>
        <w:r w:rsidR="004A1BB6" w:rsidDel="00F01CDA">
          <w:rPr>
            <w:noProof/>
            <w:webHidden/>
          </w:rPr>
          <w:delText>40</w:delText>
        </w:r>
      </w:del>
    </w:p>
    <w:p w14:paraId="277388C0" w14:textId="77777777" w:rsidR="00C73905" w:rsidDel="00F01CDA" w:rsidRDefault="00C73905">
      <w:pPr>
        <w:pStyle w:val="TOC3"/>
        <w:tabs>
          <w:tab w:val="right" w:leader="dot" w:pos="9019"/>
        </w:tabs>
        <w:rPr>
          <w:del w:id="115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56" w:author="Kiên Lê Trung" w:date="2024-12-24T17:51:00Z" w16du:dateUtc="2024-12-24T10:51:00Z">
        <w:r w:rsidRPr="004A1BB6" w:rsidDel="00F01CDA">
          <w:rPr>
            <w:rStyle w:val="Hyperlink"/>
            <w:noProof/>
          </w:rPr>
          <w:delText>2.2.1 Thiết kế các mô hình thông tin tuần tự của hệ thống</w:delText>
        </w:r>
        <w:r w:rsidDel="00F01CDA">
          <w:rPr>
            <w:noProof/>
            <w:webHidden/>
          </w:rPr>
          <w:tab/>
        </w:r>
        <w:r w:rsidR="004A1BB6" w:rsidDel="00F01CDA">
          <w:rPr>
            <w:noProof/>
            <w:webHidden/>
          </w:rPr>
          <w:delText>40</w:delText>
        </w:r>
      </w:del>
    </w:p>
    <w:p w14:paraId="1651E2BA" w14:textId="77777777" w:rsidR="00C73905" w:rsidDel="00F01CDA" w:rsidRDefault="00C73905">
      <w:pPr>
        <w:pStyle w:val="TOC3"/>
        <w:tabs>
          <w:tab w:val="right" w:leader="dot" w:pos="9019"/>
        </w:tabs>
        <w:rPr>
          <w:del w:id="115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58" w:author="Kiên Lê Trung" w:date="2024-12-24T17:51:00Z" w16du:dateUtc="2024-12-24T10:51:00Z">
        <w:r w:rsidRPr="004A1BB6" w:rsidDel="00F01CDA">
          <w:rPr>
            <w:rStyle w:val="Hyperlink"/>
            <w:noProof/>
          </w:rPr>
          <w:delText>2.2.2 Biểu đồ lớp thiết kế</w:delText>
        </w:r>
        <w:r w:rsidDel="00F01CDA">
          <w:rPr>
            <w:noProof/>
            <w:webHidden/>
          </w:rPr>
          <w:tab/>
        </w:r>
        <w:r w:rsidR="004A1BB6" w:rsidDel="00F01CDA">
          <w:rPr>
            <w:noProof/>
            <w:webHidden/>
          </w:rPr>
          <w:delText>53</w:delText>
        </w:r>
      </w:del>
    </w:p>
    <w:p w14:paraId="5E73BD27" w14:textId="77777777" w:rsidR="00C73905" w:rsidDel="00F01CDA" w:rsidRDefault="00C73905">
      <w:pPr>
        <w:pStyle w:val="TOC3"/>
        <w:tabs>
          <w:tab w:val="right" w:leader="dot" w:pos="9019"/>
        </w:tabs>
        <w:rPr>
          <w:del w:id="115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60" w:author="Kiên Lê Trung" w:date="2024-12-24T17:51:00Z" w16du:dateUtc="2024-12-24T10:51:00Z">
        <w:r w:rsidRPr="004A1BB6" w:rsidDel="00F01CDA">
          <w:rPr>
            <w:rStyle w:val="Hyperlink"/>
            <w:noProof/>
          </w:rPr>
          <w:delText>2.2.3 Thiết kế cơ sở dữ liệu</w:delText>
        </w:r>
        <w:r w:rsidDel="00F01CDA">
          <w:rPr>
            <w:noProof/>
            <w:webHidden/>
          </w:rPr>
          <w:tab/>
        </w:r>
        <w:r w:rsidR="004A1BB6" w:rsidDel="00F01CDA">
          <w:rPr>
            <w:noProof/>
            <w:webHidden/>
          </w:rPr>
          <w:delText>54</w:delText>
        </w:r>
      </w:del>
    </w:p>
    <w:p w14:paraId="192C7B3B" w14:textId="77777777" w:rsidR="00C73905" w:rsidDel="00F01CDA" w:rsidRDefault="00C73905">
      <w:pPr>
        <w:pStyle w:val="TOC2"/>
        <w:tabs>
          <w:tab w:val="right" w:leader="dot" w:pos="9019"/>
        </w:tabs>
        <w:rPr>
          <w:del w:id="116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62" w:author="Kiên Lê Trung" w:date="2024-12-24T17:51:00Z" w16du:dateUtc="2024-12-24T10:51:00Z">
        <w:r w:rsidRPr="004A1BB6" w:rsidDel="00F01CDA">
          <w:rPr>
            <w:rStyle w:val="Hyperlink"/>
            <w:noProof/>
          </w:rPr>
          <w:delText>2.3 Kết luận chương</w:delText>
        </w:r>
        <w:r w:rsidDel="00F01CDA">
          <w:rPr>
            <w:noProof/>
            <w:webHidden/>
          </w:rPr>
          <w:tab/>
        </w:r>
        <w:r w:rsidR="004A1BB6" w:rsidDel="00F01CDA">
          <w:rPr>
            <w:noProof/>
            <w:webHidden/>
          </w:rPr>
          <w:delText>54</w:delText>
        </w:r>
      </w:del>
    </w:p>
    <w:p w14:paraId="5A8035C9" w14:textId="77777777" w:rsidR="00C73905" w:rsidDel="00F01CDA" w:rsidRDefault="00C73905">
      <w:pPr>
        <w:pStyle w:val="TOC1"/>
        <w:tabs>
          <w:tab w:val="right" w:leader="dot" w:pos="9019"/>
        </w:tabs>
        <w:rPr>
          <w:del w:id="116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64" w:author="Kiên Lê Trung" w:date="2024-12-24T17:51:00Z" w16du:dateUtc="2024-12-24T10:51:00Z">
        <w:r w:rsidRPr="004A1BB6" w:rsidDel="00F01CDA">
          <w:rPr>
            <w:rStyle w:val="Hyperlink"/>
            <w:noProof/>
          </w:rPr>
          <w:delText>CHƯƠNG 3: CÀI ĐẶT VÀ THỬ NGHIỆM HỆ THỐNG</w:delText>
        </w:r>
        <w:r w:rsidDel="00F01CDA">
          <w:rPr>
            <w:noProof/>
            <w:webHidden/>
          </w:rPr>
          <w:tab/>
        </w:r>
        <w:r w:rsidR="004A1BB6" w:rsidDel="00F01CDA">
          <w:rPr>
            <w:noProof/>
            <w:webHidden/>
          </w:rPr>
          <w:delText>54</w:delText>
        </w:r>
      </w:del>
    </w:p>
    <w:p w14:paraId="039C586F" w14:textId="77777777" w:rsidR="00C73905" w:rsidDel="00F01CDA" w:rsidRDefault="00C73905">
      <w:pPr>
        <w:pStyle w:val="TOC2"/>
        <w:tabs>
          <w:tab w:val="right" w:leader="dot" w:pos="9019"/>
        </w:tabs>
        <w:rPr>
          <w:del w:id="116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66" w:author="Kiên Lê Trung" w:date="2024-12-24T17:51:00Z" w16du:dateUtc="2024-12-24T10:51:00Z">
        <w:r w:rsidRPr="004A1BB6" w:rsidDel="00F01CDA">
          <w:rPr>
            <w:rStyle w:val="Hyperlink"/>
            <w:noProof/>
          </w:rPr>
          <w:delText>3.1 Kiến trúc hệ thống</w:delText>
        </w:r>
        <w:r w:rsidDel="00F01CDA">
          <w:rPr>
            <w:noProof/>
            <w:webHidden/>
          </w:rPr>
          <w:tab/>
        </w:r>
        <w:r w:rsidR="004A1BB6" w:rsidDel="00F01CDA">
          <w:rPr>
            <w:noProof/>
            <w:webHidden/>
          </w:rPr>
          <w:delText>54</w:delText>
        </w:r>
      </w:del>
    </w:p>
    <w:p w14:paraId="1FF949D5" w14:textId="77777777" w:rsidR="00C73905" w:rsidDel="00F01CDA" w:rsidRDefault="00C73905">
      <w:pPr>
        <w:pStyle w:val="TOC2"/>
        <w:tabs>
          <w:tab w:val="right" w:leader="dot" w:pos="9019"/>
        </w:tabs>
        <w:rPr>
          <w:del w:id="116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68" w:author="Kiên Lê Trung" w:date="2024-12-24T17:51:00Z" w16du:dateUtc="2024-12-24T10:51:00Z">
        <w:r w:rsidRPr="004A1BB6" w:rsidDel="00F01CDA">
          <w:rPr>
            <w:rStyle w:val="Hyperlink"/>
            <w:noProof/>
          </w:rPr>
          <w:delText>3.2 Một số hình ảnh về giao diện hệ thống</w:delText>
        </w:r>
        <w:r w:rsidDel="00F01CDA">
          <w:rPr>
            <w:noProof/>
            <w:webHidden/>
          </w:rPr>
          <w:tab/>
        </w:r>
        <w:r w:rsidR="004A1BB6" w:rsidDel="00F01CDA">
          <w:rPr>
            <w:noProof/>
            <w:webHidden/>
          </w:rPr>
          <w:delText>54</w:delText>
        </w:r>
      </w:del>
    </w:p>
    <w:p w14:paraId="39922A00" w14:textId="77777777" w:rsidR="00C73905" w:rsidDel="00F01CDA" w:rsidRDefault="00C73905">
      <w:pPr>
        <w:pStyle w:val="TOC3"/>
        <w:tabs>
          <w:tab w:val="right" w:leader="dot" w:pos="9019"/>
        </w:tabs>
        <w:rPr>
          <w:del w:id="116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70" w:author="Kiên Lê Trung" w:date="2024-12-24T17:51:00Z" w16du:dateUtc="2024-12-24T10:51:00Z">
        <w:r w:rsidRPr="004A1BB6" w:rsidDel="00F01CDA">
          <w:rPr>
            <w:rStyle w:val="Hyperlink"/>
            <w:noProof/>
          </w:rPr>
          <w:delText>3.2.1 Một số giao diện cho người dùng hệ thống</w:delText>
        </w:r>
        <w:r w:rsidDel="00F01CDA">
          <w:rPr>
            <w:noProof/>
            <w:webHidden/>
          </w:rPr>
          <w:tab/>
        </w:r>
        <w:r w:rsidR="004A1BB6" w:rsidDel="00F01CDA">
          <w:rPr>
            <w:noProof/>
            <w:webHidden/>
          </w:rPr>
          <w:delText>55</w:delText>
        </w:r>
      </w:del>
    </w:p>
    <w:p w14:paraId="37620FA0" w14:textId="77777777" w:rsidR="00C73905" w:rsidDel="00F01CDA" w:rsidRDefault="00C73905">
      <w:pPr>
        <w:pStyle w:val="TOC3"/>
        <w:tabs>
          <w:tab w:val="right" w:leader="dot" w:pos="9019"/>
        </w:tabs>
        <w:rPr>
          <w:del w:id="1171"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72" w:author="Kiên Lê Trung" w:date="2024-12-24T17:51:00Z" w16du:dateUtc="2024-12-24T10:51:00Z">
        <w:r w:rsidRPr="004A1BB6" w:rsidDel="00F01CDA">
          <w:rPr>
            <w:rStyle w:val="Hyperlink"/>
            <w:noProof/>
          </w:rPr>
          <w:delText>3.2.2 Một số giao diện cho người quản trị</w:delText>
        </w:r>
        <w:r w:rsidDel="00F01CDA">
          <w:rPr>
            <w:noProof/>
            <w:webHidden/>
          </w:rPr>
          <w:tab/>
        </w:r>
        <w:r w:rsidR="004A1BB6" w:rsidDel="00F01CDA">
          <w:rPr>
            <w:noProof/>
            <w:webHidden/>
          </w:rPr>
          <w:delText>55</w:delText>
        </w:r>
      </w:del>
    </w:p>
    <w:p w14:paraId="47FE4DDB" w14:textId="77777777" w:rsidR="00C73905" w:rsidDel="00F01CDA" w:rsidRDefault="00C73905">
      <w:pPr>
        <w:pStyle w:val="TOC3"/>
        <w:tabs>
          <w:tab w:val="right" w:leader="dot" w:pos="9019"/>
        </w:tabs>
        <w:rPr>
          <w:del w:id="1173"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74" w:author="Kiên Lê Trung" w:date="2024-12-24T17:51:00Z" w16du:dateUtc="2024-12-24T10:51:00Z">
        <w:r w:rsidRPr="004A1BB6" w:rsidDel="00F01CDA">
          <w:rPr>
            <w:rStyle w:val="Hyperlink"/>
            <w:noProof/>
          </w:rPr>
          <w:delText>3.2.3 Một số giao diện cho người bán hàng</w:delText>
        </w:r>
        <w:r w:rsidDel="00F01CDA">
          <w:rPr>
            <w:noProof/>
            <w:webHidden/>
          </w:rPr>
          <w:tab/>
        </w:r>
        <w:r w:rsidR="004A1BB6" w:rsidDel="00F01CDA">
          <w:rPr>
            <w:noProof/>
            <w:webHidden/>
          </w:rPr>
          <w:delText>55</w:delText>
        </w:r>
      </w:del>
    </w:p>
    <w:p w14:paraId="01FDB782" w14:textId="77777777" w:rsidR="00C73905" w:rsidDel="00F01CDA" w:rsidRDefault="00C73905">
      <w:pPr>
        <w:pStyle w:val="TOC2"/>
        <w:tabs>
          <w:tab w:val="right" w:leader="dot" w:pos="9019"/>
        </w:tabs>
        <w:rPr>
          <w:del w:id="1175"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76" w:author="Kiên Lê Trung" w:date="2024-12-24T17:51:00Z" w16du:dateUtc="2024-12-24T10:51:00Z">
        <w:r w:rsidRPr="004A1BB6" w:rsidDel="00F01CDA">
          <w:rPr>
            <w:rStyle w:val="Hyperlink"/>
            <w:noProof/>
          </w:rPr>
          <w:delText>3.3 Kết luận chương</w:delText>
        </w:r>
        <w:r w:rsidDel="00F01CDA">
          <w:rPr>
            <w:noProof/>
            <w:webHidden/>
          </w:rPr>
          <w:tab/>
        </w:r>
        <w:r w:rsidR="004A1BB6" w:rsidDel="00F01CDA">
          <w:rPr>
            <w:noProof/>
            <w:webHidden/>
          </w:rPr>
          <w:delText>55</w:delText>
        </w:r>
      </w:del>
    </w:p>
    <w:p w14:paraId="7D75ADBF" w14:textId="77777777" w:rsidR="00C73905" w:rsidDel="00F01CDA" w:rsidRDefault="00C73905">
      <w:pPr>
        <w:pStyle w:val="TOC1"/>
        <w:tabs>
          <w:tab w:val="right" w:leader="dot" w:pos="9019"/>
        </w:tabs>
        <w:rPr>
          <w:del w:id="1177"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78" w:author="Kiên Lê Trung" w:date="2024-12-24T17:51:00Z" w16du:dateUtc="2024-12-24T10:51:00Z">
        <w:r w:rsidRPr="004A1BB6" w:rsidDel="00F01CDA">
          <w:rPr>
            <w:rStyle w:val="Hyperlink"/>
            <w:noProof/>
          </w:rPr>
          <w:delText>KẾT LUẬN</w:delText>
        </w:r>
        <w:r w:rsidDel="00F01CDA">
          <w:rPr>
            <w:noProof/>
            <w:webHidden/>
          </w:rPr>
          <w:tab/>
        </w:r>
        <w:r w:rsidR="004A1BB6" w:rsidDel="00F01CDA">
          <w:rPr>
            <w:noProof/>
            <w:webHidden/>
          </w:rPr>
          <w:delText>55</w:delText>
        </w:r>
      </w:del>
    </w:p>
    <w:p w14:paraId="26976915" w14:textId="77777777" w:rsidR="00C73905" w:rsidDel="00F01CDA" w:rsidRDefault="00C73905">
      <w:pPr>
        <w:pStyle w:val="TOC1"/>
        <w:tabs>
          <w:tab w:val="right" w:leader="dot" w:pos="9019"/>
        </w:tabs>
        <w:rPr>
          <w:del w:id="1179" w:author="Kiên Lê Trung" w:date="2024-12-24T17:51:00Z" w16du:dateUtc="2024-12-24T10:51:00Z"/>
          <w:rFonts w:asciiTheme="minorHAnsi" w:eastAsiaTheme="minorEastAsia" w:hAnsiTheme="minorHAnsi" w:cstheme="minorBidi"/>
          <w:noProof/>
          <w:kern w:val="2"/>
          <w:sz w:val="24"/>
          <w:szCs w:val="24"/>
          <w:lang w:val="en-GB" w:eastAsia="en-GB"/>
          <w14:ligatures w14:val="standardContextual"/>
        </w:rPr>
      </w:pPr>
      <w:del w:id="1180" w:author="Kiên Lê Trung" w:date="2024-12-24T17:51:00Z" w16du:dateUtc="2024-12-24T10:51:00Z">
        <w:r w:rsidRPr="004A1BB6" w:rsidDel="00F01CDA">
          <w:rPr>
            <w:rStyle w:val="Hyperlink"/>
            <w:noProof/>
          </w:rPr>
          <w:delText>DANH MỤC TÀI LIỆU THAM KHẢO</w:delText>
        </w:r>
        <w:r w:rsidDel="00F01CDA">
          <w:rPr>
            <w:noProof/>
            <w:webHidden/>
          </w:rPr>
          <w:tab/>
        </w:r>
        <w:r w:rsidR="004A1BB6" w:rsidDel="00F01CDA">
          <w:rPr>
            <w:noProof/>
            <w:webHidden/>
          </w:rPr>
          <w:delText>55</w:delText>
        </w:r>
      </w:del>
    </w:p>
    <w:p w14:paraId="429CABA9" w14:textId="1EEBF8CE" w:rsidR="00C73905" w:rsidRDefault="00C73905">
      <w:pPr>
        <w:rPr>
          <w:ins w:id="1181" w:author="Việt Lương" w:date="2024-12-24T17:45:00Z" w16du:dateUtc="2024-12-24T10:45:00Z"/>
        </w:rPr>
      </w:pPr>
      <w:ins w:id="1182" w:author="Việt Lương" w:date="2024-12-24T17:45:00Z" w16du:dateUtc="2024-12-24T10:45:00Z">
        <w:r>
          <w:rPr>
            <w:b/>
            <w:bCs/>
            <w:noProof/>
          </w:rPr>
          <w:fldChar w:fldCharType="end"/>
        </w:r>
      </w:ins>
    </w:p>
    <w:p w14:paraId="34CE0A41" w14:textId="665824BD" w:rsidR="007569A2" w:rsidRDefault="007569A2">
      <w:pPr>
        <w:rPr>
          <w:del w:id="1183" w:author="Việt Lương" w:date="2024-12-24T17:45:00Z" w16du:dateUtc="2024-12-24T10:45:00Z"/>
          <w:rFonts w:ascii="Times New Roman" w:eastAsia="Times New Roman" w:hAnsi="Times New Roman" w:cs="Times New Roman"/>
          <w:sz w:val="28"/>
          <w:szCs w:val="28"/>
        </w:rPr>
      </w:pPr>
    </w:p>
    <w:p w14:paraId="62EBF3C5" w14:textId="64EE606A" w:rsidR="007569A2" w:rsidDel="007F4D77" w:rsidRDefault="00CE686F">
      <w:pPr>
        <w:rPr>
          <w:del w:id="1184" w:author="Việt Lương" w:date="2024-12-24T17:45:00Z" w16du:dateUtc="2024-12-24T10:45:00Z"/>
          <w:lang w:val="en-US"/>
        </w:rPr>
      </w:pPr>
      <w:del w:id="1185" w:author="Việt Lương" w:date="2024-12-24T17:45:00Z" w16du:dateUtc="2024-12-24T10:45:00Z">
        <w:r w:rsidDel="007F4D77">
          <w:br w:type="page"/>
        </w:r>
      </w:del>
    </w:p>
    <w:p w14:paraId="3EC27B1D" w14:textId="27F59D79" w:rsidR="007F4D77" w:rsidRDefault="007F4D77">
      <w:pPr>
        <w:rPr>
          <w:ins w:id="1186" w:author="Kiên Lê Trung" w:date="2024-12-24T14:13:00Z" w16du:dateUtc="2024-12-24T07:13:00Z"/>
          <w:del w:id="1187" w:author="Việt Lương" w:date="2024-12-24T17:45:00Z" w16du:dateUtc="2024-12-24T10:45:00Z"/>
          <w:lang w:val="en-US"/>
        </w:rPr>
      </w:pPr>
    </w:p>
    <w:p w14:paraId="772E7B1C" w14:textId="77777777" w:rsidR="007F4D77" w:rsidRDefault="007F4D77">
      <w:pPr>
        <w:rPr>
          <w:ins w:id="1188" w:author="Kiên Lê Trung" w:date="2024-12-24T14:13:00Z" w16du:dateUtc="2024-12-24T07:13:00Z"/>
          <w:lang w:val="en-US"/>
        </w:rPr>
      </w:pPr>
    </w:p>
    <w:p w14:paraId="75EF031F" w14:textId="77777777" w:rsidR="007F4D77" w:rsidRDefault="007F4D77">
      <w:pPr>
        <w:rPr>
          <w:ins w:id="1189" w:author="Kiên Lê Trung" w:date="2024-12-24T14:13:00Z" w16du:dateUtc="2024-12-24T07:13:00Z"/>
          <w:lang w:val="en-US"/>
        </w:rPr>
      </w:pPr>
    </w:p>
    <w:p w14:paraId="78B63FED" w14:textId="77777777" w:rsidR="007F4D77" w:rsidRDefault="007F4D77">
      <w:pPr>
        <w:rPr>
          <w:ins w:id="1190" w:author="Kiên Lê Trung" w:date="2024-12-24T14:13:00Z" w16du:dateUtc="2024-12-24T07:13:00Z"/>
          <w:lang w:val="en-US"/>
        </w:rPr>
      </w:pPr>
    </w:p>
    <w:p w14:paraId="046F00C6" w14:textId="77777777" w:rsidR="007F4D77" w:rsidRDefault="007F4D77">
      <w:pPr>
        <w:rPr>
          <w:ins w:id="1191" w:author="Kiên Lê Trung" w:date="2024-12-24T14:13:00Z" w16du:dateUtc="2024-12-24T07:13:00Z"/>
          <w:lang w:val="en-US"/>
        </w:rPr>
      </w:pPr>
    </w:p>
    <w:p w14:paraId="33125251" w14:textId="77777777" w:rsidR="007F4D77" w:rsidRDefault="007F4D77">
      <w:pPr>
        <w:rPr>
          <w:ins w:id="1192" w:author="Kiên Lê Trung" w:date="2024-12-24T14:13:00Z" w16du:dateUtc="2024-12-24T07:13:00Z"/>
          <w:lang w:val="en-US"/>
        </w:rPr>
      </w:pPr>
    </w:p>
    <w:p w14:paraId="756A8B89" w14:textId="77777777" w:rsidR="007F4D77" w:rsidRDefault="007F4D77">
      <w:pPr>
        <w:rPr>
          <w:ins w:id="1193" w:author="Kiên Lê Trung" w:date="2024-12-24T14:13:00Z" w16du:dateUtc="2024-12-24T07:13:00Z"/>
          <w:lang w:val="en-US"/>
        </w:rPr>
      </w:pPr>
    </w:p>
    <w:p w14:paraId="7A6361A8" w14:textId="77777777" w:rsidR="007F4D77" w:rsidRDefault="007F4D77">
      <w:pPr>
        <w:rPr>
          <w:ins w:id="1194" w:author="Kiên Lê Trung" w:date="2024-12-24T14:13:00Z" w16du:dateUtc="2024-12-24T07:13:00Z"/>
          <w:lang w:val="en-US"/>
        </w:rPr>
      </w:pPr>
    </w:p>
    <w:p w14:paraId="7906E8F3" w14:textId="77777777" w:rsidR="007F4D77" w:rsidRDefault="007F4D77">
      <w:pPr>
        <w:rPr>
          <w:ins w:id="1195" w:author="Kiên Lê Trung" w:date="2024-12-24T14:13:00Z" w16du:dateUtc="2024-12-24T07:13:00Z"/>
          <w:lang w:val="en-US"/>
        </w:rPr>
      </w:pPr>
    </w:p>
    <w:p w14:paraId="0A66004B" w14:textId="77777777" w:rsidR="007F4D77" w:rsidRDefault="007F4D77">
      <w:pPr>
        <w:rPr>
          <w:ins w:id="1196" w:author="Kiên Lê Trung" w:date="2024-12-24T14:13:00Z" w16du:dateUtc="2024-12-24T07:13:00Z"/>
          <w:lang w:val="en-US"/>
        </w:rPr>
      </w:pPr>
    </w:p>
    <w:p w14:paraId="77CA63CD" w14:textId="77777777" w:rsidR="007F4D77" w:rsidRDefault="007F4D77">
      <w:pPr>
        <w:rPr>
          <w:ins w:id="1197" w:author="Kiên Lê Trung" w:date="2024-12-24T14:13:00Z" w16du:dateUtc="2024-12-24T07:13:00Z"/>
          <w:lang w:val="en-US"/>
        </w:rPr>
      </w:pPr>
    </w:p>
    <w:p w14:paraId="49E4D939" w14:textId="77777777" w:rsidR="007F4D77" w:rsidRDefault="007F4D77">
      <w:pPr>
        <w:rPr>
          <w:ins w:id="1198" w:author="Kiên Lê Trung" w:date="2024-12-24T14:13:00Z" w16du:dateUtc="2024-12-24T07:13:00Z"/>
          <w:lang w:val="en-US"/>
        </w:rPr>
      </w:pPr>
    </w:p>
    <w:p w14:paraId="7E71A3BA" w14:textId="77777777" w:rsidR="007F4D77" w:rsidRDefault="007F4D77">
      <w:pPr>
        <w:rPr>
          <w:ins w:id="1199" w:author="Kiên Lê Trung" w:date="2024-12-24T14:13:00Z" w16du:dateUtc="2024-12-24T07:13:00Z"/>
          <w:lang w:val="en-US"/>
        </w:rPr>
      </w:pPr>
    </w:p>
    <w:p w14:paraId="529F47D5" w14:textId="77777777" w:rsidR="007F4D77" w:rsidRDefault="007F4D77">
      <w:pPr>
        <w:rPr>
          <w:ins w:id="1200" w:author="Kiên Lê Trung" w:date="2024-12-24T14:13:00Z" w16du:dateUtc="2024-12-24T07:13:00Z"/>
          <w:lang w:val="en-US"/>
        </w:rPr>
      </w:pPr>
    </w:p>
    <w:p w14:paraId="109A544D" w14:textId="77777777" w:rsidR="007F4D77" w:rsidRDefault="007F4D77">
      <w:pPr>
        <w:rPr>
          <w:ins w:id="1201" w:author="Kiên Lê Trung" w:date="2024-12-24T14:13:00Z" w16du:dateUtc="2024-12-24T07:13:00Z"/>
          <w:lang w:val="en-US"/>
        </w:rPr>
      </w:pPr>
    </w:p>
    <w:p w14:paraId="32B9B879" w14:textId="77777777" w:rsidR="007F4D77" w:rsidRDefault="007F4D77">
      <w:pPr>
        <w:rPr>
          <w:ins w:id="1202" w:author="Kiên Lê Trung" w:date="2024-12-24T14:13:00Z" w16du:dateUtc="2024-12-24T07:13:00Z"/>
          <w:lang w:val="en-US"/>
        </w:rPr>
      </w:pPr>
    </w:p>
    <w:p w14:paraId="47AB6708" w14:textId="77777777" w:rsidR="007F4D77" w:rsidRDefault="007F4D77">
      <w:pPr>
        <w:rPr>
          <w:ins w:id="1203" w:author="Kiên Lê Trung" w:date="2024-12-24T14:13:00Z" w16du:dateUtc="2024-12-24T07:13:00Z"/>
          <w:lang w:val="en-US"/>
        </w:rPr>
      </w:pPr>
    </w:p>
    <w:p w14:paraId="2DEFD477" w14:textId="77777777" w:rsidR="007F4D77" w:rsidRDefault="007F4D77">
      <w:pPr>
        <w:rPr>
          <w:ins w:id="1204" w:author="Kiên Lê Trung" w:date="2024-12-24T14:13:00Z" w16du:dateUtc="2024-12-24T07:13:00Z"/>
          <w:lang w:val="en-US"/>
        </w:rPr>
      </w:pPr>
    </w:p>
    <w:p w14:paraId="4FD56D26" w14:textId="77777777" w:rsidR="007F4D77" w:rsidRDefault="007F4D77">
      <w:pPr>
        <w:rPr>
          <w:ins w:id="1205" w:author="Kiên Lê Trung" w:date="2024-12-24T14:13:00Z" w16du:dateUtc="2024-12-24T07:13:00Z"/>
          <w:lang w:val="en-US"/>
        </w:rPr>
      </w:pPr>
    </w:p>
    <w:p w14:paraId="480217E9" w14:textId="77777777" w:rsidR="007F4D77" w:rsidRDefault="007F4D77">
      <w:pPr>
        <w:rPr>
          <w:ins w:id="1206" w:author="Kiên Lê Trung" w:date="2024-12-24T14:13:00Z" w16du:dateUtc="2024-12-24T07:13:00Z"/>
          <w:lang w:val="en-US"/>
        </w:rPr>
      </w:pPr>
    </w:p>
    <w:p w14:paraId="503F0912" w14:textId="77777777" w:rsidR="007F4D77" w:rsidRDefault="007F4D77">
      <w:pPr>
        <w:rPr>
          <w:ins w:id="1207" w:author="Kiên Lê Trung" w:date="2024-12-24T14:13:00Z" w16du:dateUtc="2024-12-24T07:13:00Z"/>
          <w:lang w:val="en-US"/>
        </w:rPr>
      </w:pPr>
    </w:p>
    <w:p w14:paraId="03444A0A" w14:textId="77777777" w:rsidR="007F4D77" w:rsidRDefault="007F4D77">
      <w:pPr>
        <w:rPr>
          <w:ins w:id="1208" w:author="Kiên Lê Trung" w:date="2024-12-24T14:13:00Z" w16du:dateUtc="2024-12-24T07:13:00Z"/>
          <w:lang w:val="en-US"/>
        </w:rPr>
      </w:pPr>
    </w:p>
    <w:p w14:paraId="3D0B7956" w14:textId="77777777" w:rsidR="007F4D77" w:rsidRDefault="007F4D77">
      <w:pPr>
        <w:rPr>
          <w:ins w:id="1209" w:author="Kiên Lê Trung" w:date="2024-12-24T14:13:00Z" w16du:dateUtc="2024-12-24T07:13:00Z"/>
          <w:lang w:val="en-US"/>
        </w:rPr>
      </w:pPr>
    </w:p>
    <w:p w14:paraId="72F6DF7D" w14:textId="77777777" w:rsidR="007F4D77" w:rsidRDefault="007F4D77">
      <w:pPr>
        <w:rPr>
          <w:ins w:id="1210" w:author="Kiên Lê Trung" w:date="2024-12-24T14:13:00Z" w16du:dateUtc="2024-12-24T07:13:00Z"/>
          <w:lang w:val="en-US"/>
        </w:rPr>
      </w:pPr>
    </w:p>
    <w:p w14:paraId="0FEE80ED" w14:textId="77777777" w:rsidR="007F4D77" w:rsidRDefault="007F4D77">
      <w:pPr>
        <w:rPr>
          <w:ins w:id="1211" w:author="Kiên Lê Trung" w:date="2024-12-24T14:13:00Z" w16du:dateUtc="2024-12-24T07:13:00Z"/>
          <w:lang w:val="en-US"/>
        </w:rPr>
      </w:pPr>
    </w:p>
    <w:p w14:paraId="61D7EEC3" w14:textId="77777777" w:rsidR="007F4D77" w:rsidRDefault="007F4D77">
      <w:pPr>
        <w:rPr>
          <w:ins w:id="1212" w:author="Kiên Lê Trung" w:date="2024-12-24T14:13:00Z" w16du:dateUtc="2024-12-24T07:13:00Z"/>
          <w:lang w:val="en-US"/>
        </w:rPr>
      </w:pPr>
    </w:p>
    <w:p w14:paraId="31BC2654" w14:textId="77777777" w:rsidR="007F4D77" w:rsidRDefault="007F4D77">
      <w:pPr>
        <w:rPr>
          <w:ins w:id="1213" w:author="Kiên Lê Trung" w:date="2024-12-24T14:13:00Z" w16du:dateUtc="2024-12-24T07:13:00Z"/>
          <w:lang w:val="en-US"/>
        </w:rPr>
      </w:pPr>
    </w:p>
    <w:p w14:paraId="0D2799AD" w14:textId="77777777" w:rsidR="007F4D77" w:rsidRDefault="007F4D77">
      <w:pPr>
        <w:rPr>
          <w:ins w:id="1214" w:author="Kiên Lê Trung" w:date="2024-12-24T14:13:00Z" w16du:dateUtc="2024-12-24T07:13:00Z"/>
          <w:lang w:val="en-US"/>
        </w:rPr>
      </w:pPr>
    </w:p>
    <w:p w14:paraId="5800DF19" w14:textId="77777777" w:rsidR="007F4D77" w:rsidRDefault="007F4D77">
      <w:pPr>
        <w:rPr>
          <w:ins w:id="1215" w:author="Kiên Lê Trung" w:date="2024-12-24T14:13:00Z" w16du:dateUtc="2024-12-24T07:13:00Z"/>
          <w:lang w:val="en-US"/>
        </w:rPr>
      </w:pPr>
    </w:p>
    <w:p w14:paraId="5ED80276" w14:textId="77777777" w:rsidR="007F4D77" w:rsidRDefault="007F4D77">
      <w:pPr>
        <w:rPr>
          <w:ins w:id="1216" w:author="Kiên Lê Trung" w:date="2024-12-24T14:13:00Z" w16du:dateUtc="2024-12-24T07:13:00Z"/>
          <w:lang w:val="en-US"/>
        </w:rPr>
      </w:pPr>
    </w:p>
    <w:p w14:paraId="1087F61D" w14:textId="77777777" w:rsidR="007F4D77" w:rsidRDefault="007F4D77">
      <w:pPr>
        <w:rPr>
          <w:ins w:id="1217" w:author="Kiên Lê Trung" w:date="2024-12-24T14:13:00Z" w16du:dateUtc="2024-12-24T07:13:00Z"/>
          <w:lang w:val="en-US"/>
        </w:rPr>
      </w:pPr>
    </w:p>
    <w:p w14:paraId="2E93C9BD" w14:textId="77777777" w:rsidR="007F4D77" w:rsidRDefault="007F4D77">
      <w:pPr>
        <w:rPr>
          <w:ins w:id="1218" w:author="Kiên Lê Trung" w:date="2024-12-24T14:13:00Z" w16du:dateUtc="2024-12-24T07:13:00Z"/>
          <w:lang w:val="en-US"/>
        </w:rPr>
      </w:pPr>
    </w:p>
    <w:p w14:paraId="69F057C6" w14:textId="77777777" w:rsidR="007F4D77" w:rsidRPr="00D37A69" w:rsidRDefault="007F4D77">
      <w:pPr>
        <w:rPr>
          <w:ins w:id="1219" w:author="Kiên Lê Trung" w:date="2024-12-24T14:14:00Z" w16du:dateUtc="2024-12-24T07:14:00Z"/>
          <w:rFonts w:ascii="Times New Roman" w:eastAsia="Times New Roman" w:hAnsi="Times New Roman" w:cs="Times New Roman"/>
          <w:b/>
          <w:sz w:val="40"/>
          <w:szCs w:val="40"/>
          <w:lang w:val="en-US"/>
        </w:rPr>
      </w:pPr>
    </w:p>
    <w:p w14:paraId="11292823" w14:textId="5C815D97" w:rsidR="007569A2" w:rsidRDefault="00CE686F" w:rsidP="00140777">
      <w:pPr>
        <w:pStyle w:val="Heading1"/>
        <w:pPrChange w:id="1220" w:author="Kiên Lê Trung" w:date="2024-12-24T17:50:00Z" w16du:dateUtc="2024-12-24T10:50:00Z">
          <w:pPr/>
        </w:pPrChange>
      </w:pPr>
      <w:bookmarkStart w:id="1221" w:name="_Toc185955136"/>
      <w:r>
        <w:t>Danh mục Bảng biểu</w:t>
      </w:r>
      <w:bookmarkEnd w:id="1221"/>
      <w:r>
        <w:t xml:space="preserve"> </w:t>
      </w:r>
    </w:p>
    <w:p w14:paraId="6D98A12B" w14:textId="77777777" w:rsidR="007569A2" w:rsidRDefault="007569A2">
      <w:pPr>
        <w:rPr>
          <w:rFonts w:ascii="Times New Roman" w:eastAsia="Times New Roman" w:hAnsi="Times New Roman" w:cs="Times New Roman"/>
          <w:sz w:val="28"/>
          <w:szCs w:val="28"/>
        </w:rPr>
      </w:pPr>
    </w:p>
    <w:p w14:paraId="2946DB82" w14:textId="77777777" w:rsidR="007569A2" w:rsidRDefault="007569A2">
      <w:pPr>
        <w:rPr>
          <w:rFonts w:ascii="Times New Roman" w:eastAsia="Times New Roman" w:hAnsi="Times New Roman" w:cs="Times New Roman"/>
          <w:sz w:val="28"/>
          <w:szCs w:val="28"/>
        </w:rPr>
      </w:pPr>
    </w:p>
    <w:p w14:paraId="5997CC1D" w14:textId="77777777" w:rsidR="007569A2" w:rsidRDefault="007569A2">
      <w:pPr>
        <w:rPr>
          <w:rFonts w:ascii="Times New Roman" w:eastAsia="Times New Roman" w:hAnsi="Times New Roman" w:cs="Times New Roman"/>
          <w:sz w:val="28"/>
          <w:szCs w:val="28"/>
        </w:rPr>
      </w:pPr>
    </w:p>
    <w:p w14:paraId="110FFD37" w14:textId="77777777" w:rsidR="007569A2" w:rsidRDefault="007569A2">
      <w:pPr>
        <w:rPr>
          <w:rFonts w:ascii="Times New Roman" w:eastAsia="Times New Roman" w:hAnsi="Times New Roman" w:cs="Times New Roman"/>
          <w:sz w:val="28"/>
          <w:szCs w:val="28"/>
        </w:rPr>
      </w:pPr>
    </w:p>
    <w:p w14:paraId="6B699379" w14:textId="77777777" w:rsidR="007569A2" w:rsidRDefault="007569A2">
      <w:pPr>
        <w:rPr>
          <w:rFonts w:ascii="Times New Roman" w:eastAsia="Times New Roman" w:hAnsi="Times New Roman" w:cs="Times New Roman"/>
          <w:sz w:val="28"/>
          <w:szCs w:val="28"/>
        </w:rPr>
      </w:pPr>
    </w:p>
    <w:p w14:paraId="3FE9F23F" w14:textId="77777777" w:rsidR="007569A2" w:rsidRDefault="007569A2">
      <w:pPr>
        <w:rPr>
          <w:rFonts w:ascii="Times New Roman" w:eastAsia="Times New Roman" w:hAnsi="Times New Roman" w:cs="Times New Roman"/>
          <w:sz w:val="28"/>
          <w:szCs w:val="28"/>
        </w:rPr>
      </w:pPr>
    </w:p>
    <w:p w14:paraId="1F72F646" w14:textId="77777777" w:rsidR="007569A2" w:rsidRDefault="007569A2">
      <w:pPr>
        <w:rPr>
          <w:rFonts w:ascii="Times New Roman" w:eastAsia="Times New Roman" w:hAnsi="Times New Roman" w:cs="Times New Roman"/>
          <w:sz w:val="28"/>
          <w:szCs w:val="28"/>
        </w:rPr>
      </w:pPr>
    </w:p>
    <w:p w14:paraId="08CE6F91" w14:textId="77777777" w:rsidR="007569A2" w:rsidRDefault="007569A2">
      <w:pPr>
        <w:rPr>
          <w:rFonts w:ascii="Times New Roman" w:eastAsia="Times New Roman" w:hAnsi="Times New Roman" w:cs="Times New Roman"/>
          <w:sz w:val="28"/>
          <w:szCs w:val="28"/>
        </w:rPr>
      </w:pPr>
    </w:p>
    <w:p w14:paraId="61CDCEAD" w14:textId="77777777" w:rsidR="007569A2" w:rsidRDefault="007569A2">
      <w:pPr>
        <w:rPr>
          <w:rFonts w:ascii="Times New Roman" w:eastAsia="Times New Roman" w:hAnsi="Times New Roman" w:cs="Times New Roman"/>
          <w:sz w:val="28"/>
          <w:szCs w:val="28"/>
        </w:rPr>
      </w:pPr>
    </w:p>
    <w:p w14:paraId="6BB9E253" w14:textId="77777777" w:rsidR="007569A2" w:rsidRDefault="007569A2">
      <w:pPr>
        <w:rPr>
          <w:rFonts w:ascii="Times New Roman" w:eastAsia="Times New Roman" w:hAnsi="Times New Roman" w:cs="Times New Roman"/>
          <w:sz w:val="28"/>
          <w:szCs w:val="28"/>
        </w:rPr>
      </w:pPr>
    </w:p>
    <w:p w14:paraId="23DE523C" w14:textId="77777777" w:rsidR="007569A2" w:rsidRDefault="007569A2">
      <w:pPr>
        <w:rPr>
          <w:rFonts w:ascii="Times New Roman" w:eastAsia="Times New Roman" w:hAnsi="Times New Roman" w:cs="Times New Roman"/>
          <w:sz w:val="28"/>
          <w:szCs w:val="28"/>
        </w:rPr>
      </w:pPr>
    </w:p>
    <w:p w14:paraId="52E56223" w14:textId="77777777" w:rsidR="007569A2" w:rsidRDefault="007569A2">
      <w:pPr>
        <w:rPr>
          <w:rFonts w:ascii="Times New Roman" w:eastAsia="Times New Roman" w:hAnsi="Times New Roman" w:cs="Times New Roman"/>
          <w:sz w:val="28"/>
          <w:szCs w:val="28"/>
        </w:rPr>
      </w:pPr>
    </w:p>
    <w:p w14:paraId="07547A01" w14:textId="77777777" w:rsidR="007569A2" w:rsidRDefault="007569A2">
      <w:pPr>
        <w:rPr>
          <w:rFonts w:ascii="Times New Roman" w:eastAsia="Times New Roman" w:hAnsi="Times New Roman" w:cs="Times New Roman"/>
          <w:sz w:val="28"/>
          <w:szCs w:val="28"/>
        </w:rPr>
      </w:pPr>
    </w:p>
    <w:p w14:paraId="5043CB0F" w14:textId="77777777" w:rsidR="007569A2" w:rsidRDefault="007569A2">
      <w:pPr>
        <w:rPr>
          <w:rFonts w:ascii="Times New Roman" w:eastAsia="Times New Roman" w:hAnsi="Times New Roman" w:cs="Times New Roman"/>
          <w:sz w:val="28"/>
          <w:szCs w:val="28"/>
        </w:rPr>
      </w:pPr>
    </w:p>
    <w:p w14:paraId="07459315" w14:textId="77777777" w:rsidR="007569A2" w:rsidRDefault="007569A2">
      <w:pPr>
        <w:rPr>
          <w:rFonts w:ascii="Times New Roman" w:eastAsia="Times New Roman" w:hAnsi="Times New Roman" w:cs="Times New Roman"/>
          <w:sz w:val="28"/>
          <w:szCs w:val="28"/>
        </w:rPr>
      </w:pPr>
    </w:p>
    <w:p w14:paraId="6537F28F" w14:textId="77777777" w:rsidR="007569A2" w:rsidRDefault="007569A2">
      <w:pPr>
        <w:rPr>
          <w:rFonts w:ascii="Times New Roman" w:eastAsia="Times New Roman" w:hAnsi="Times New Roman" w:cs="Times New Roman"/>
          <w:sz w:val="28"/>
          <w:szCs w:val="28"/>
        </w:rPr>
      </w:pPr>
    </w:p>
    <w:p w14:paraId="6DFB9E20" w14:textId="77777777" w:rsidR="007569A2" w:rsidRDefault="007569A2">
      <w:pPr>
        <w:rPr>
          <w:rFonts w:ascii="Times New Roman" w:eastAsia="Times New Roman" w:hAnsi="Times New Roman" w:cs="Times New Roman"/>
          <w:sz w:val="28"/>
          <w:szCs w:val="28"/>
        </w:rPr>
      </w:pPr>
    </w:p>
    <w:p w14:paraId="70DF9E56" w14:textId="77777777" w:rsidR="007569A2" w:rsidRDefault="007569A2">
      <w:pPr>
        <w:rPr>
          <w:rFonts w:ascii="Times New Roman" w:eastAsia="Times New Roman" w:hAnsi="Times New Roman" w:cs="Times New Roman"/>
          <w:sz w:val="28"/>
          <w:szCs w:val="28"/>
        </w:rPr>
      </w:pPr>
    </w:p>
    <w:p w14:paraId="44E871BC" w14:textId="77777777" w:rsidR="007569A2" w:rsidRDefault="007569A2">
      <w:pPr>
        <w:rPr>
          <w:rFonts w:ascii="Times New Roman" w:eastAsia="Times New Roman" w:hAnsi="Times New Roman" w:cs="Times New Roman"/>
          <w:sz w:val="28"/>
          <w:szCs w:val="28"/>
        </w:rPr>
      </w:pPr>
    </w:p>
    <w:p w14:paraId="144A5D23" w14:textId="77777777" w:rsidR="007569A2" w:rsidRDefault="007569A2">
      <w:pPr>
        <w:rPr>
          <w:rFonts w:ascii="Times New Roman" w:eastAsia="Times New Roman" w:hAnsi="Times New Roman" w:cs="Times New Roman"/>
          <w:sz w:val="28"/>
          <w:szCs w:val="28"/>
        </w:rPr>
      </w:pPr>
    </w:p>
    <w:p w14:paraId="738610EB" w14:textId="77777777" w:rsidR="007569A2" w:rsidRDefault="007569A2">
      <w:pPr>
        <w:rPr>
          <w:rFonts w:ascii="Times New Roman" w:eastAsia="Times New Roman" w:hAnsi="Times New Roman" w:cs="Times New Roman"/>
          <w:sz w:val="28"/>
          <w:szCs w:val="28"/>
        </w:rPr>
      </w:pPr>
    </w:p>
    <w:p w14:paraId="637805D2" w14:textId="77777777" w:rsidR="007569A2" w:rsidRDefault="007569A2">
      <w:pPr>
        <w:rPr>
          <w:rFonts w:ascii="Times New Roman" w:eastAsia="Times New Roman" w:hAnsi="Times New Roman" w:cs="Times New Roman"/>
          <w:sz w:val="28"/>
          <w:szCs w:val="28"/>
        </w:rPr>
      </w:pPr>
    </w:p>
    <w:p w14:paraId="463F29E8" w14:textId="77777777" w:rsidR="007569A2" w:rsidRDefault="007569A2">
      <w:pPr>
        <w:rPr>
          <w:rFonts w:ascii="Times New Roman" w:eastAsia="Times New Roman" w:hAnsi="Times New Roman" w:cs="Times New Roman"/>
          <w:sz w:val="28"/>
          <w:szCs w:val="28"/>
        </w:rPr>
      </w:pPr>
    </w:p>
    <w:p w14:paraId="3B7B4B86" w14:textId="77777777" w:rsidR="007569A2" w:rsidRDefault="007569A2">
      <w:pPr>
        <w:rPr>
          <w:rFonts w:ascii="Times New Roman" w:eastAsia="Times New Roman" w:hAnsi="Times New Roman" w:cs="Times New Roman"/>
          <w:sz w:val="28"/>
          <w:szCs w:val="28"/>
        </w:rPr>
      </w:pPr>
    </w:p>
    <w:p w14:paraId="3A0FF5F2" w14:textId="77777777" w:rsidR="007569A2" w:rsidRDefault="007569A2">
      <w:pPr>
        <w:rPr>
          <w:rFonts w:ascii="Times New Roman" w:eastAsia="Times New Roman" w:hAnsi="Times New Roman" w:cs="Times New Roman"/>
          <w:sz w:val="28"/>
          <w:szCs w:val="28"/>
        </w:rPr>
      </w:pPr>
    </w:p>
    <w:p w14:paraId="5630AD66" w14:textId="77777777" w:rsidR="007569A2" w:rsidRDefault="007569A2">
      <w:pPr>
        <w:rPr>
          <w:rFonts w:ascii="Times New Roman" w:eastAsia="Times New Roman" w:hAnsi="Times New Roman" w:cs="Times New Roman"/>
          <w:sz w:val="28"/>
          <w:szCs w:val="28"/>
        </w:rPr>
      </w:pPr>
    </w:p>
    <w:p w14:paraId="61829076" w14:textId="77777777" w:rsidR="007569A2" w:rsidRDefault="007569A2">
      <w:pPr>
        <w:rPr>
          <w:rFonts w:ascii="Times New Roman" w:eastAsia="Times New Roman" w:hAnsi="Times New Roman" w:cs="Times New Roman"/>
          <w:sz w:val="28"/>
          <w:szCs w:val="28"/>
        </w:rPr>
      </w:pPr>
    </w:p>
    <w:p w14:paraId="2BA226A1" w14:textId="77777777" w:rsidR="007569A2" w:rsidRDefault="007569A2">
      <w:pPr>
        <w:rPr>
          <w:rFonts w:ascii="Times New Roman" w:eastAsia="Times New Roman" w:hAnsi="Times New Roman" w:cs="Times New Roman"/>
          <w:sz w:val="28"/>
          <w:szCs w:val="28"/>
        </w:rPr>
      </w:pPr>
    </w:p>
    <w:p w14:paraId="17AD93B2" w14:textId="77777777" w:rsidR="007569A2" w:rsidRDefault="007569A2">
      <w:pPr>
        <w:rPr>
          <w:rFonts w:ascii="Times New Roman" w:eastAsia="Times New Roman" w:hAnsi="Times New Roman" w:cs="Times New Roman"/>
          <w:sz w:val="28"/>
          <w:szCs w:val="28"/>
        </w:rPr>
      </w:pPr>
    </w:p>
    <w:p w14:paraId="0DE4B5B7" w14:textId="77777777" w:rsidR="007569A2" w:rsidRDefault="007569A2">
      <w:pPr>
        <w:rPr>
          <w:rFonts w:ascii="Times New Roman" w:eastAsia="Times New Roman" w:hAnsi="Times New Roman" w:cs="Times New Roman"/>
          <w:sz w:val="28"/>
          <w:szCs w:val="28"/>
        </w:rPr>
      </w:pPr>
    </w:p>
    <w:p w14:paraId="66204FF1" w14:textId="77777777" w:rsidR="007569A2" w:rsidRDefault="007569A2">
      <w:pPr>
        <w:rPr>
          <w:rFonts w:ascii="Times New Roman" w:eastAsia="Times New Roman" w:hAnsi="Times New Roman" w:cs="Times New Roman"/>
          <w:sz w:val="28"/>
          <w:szCs w:val="28"/>
        </w:rPr>
      </w:pPr>
    </w:p>
    <w:p w14:paraId="2DBF0D7D" w14:textId="77777777" w:rsidR="007569A2" w:rsidRDefault="007569A2">
      <w:pPr>
        <w:rPr>
          <w:rFonts w:ascii="Times New Roman" w:eastAsia="Times New Roman" w:hAnsi="Times New Roman" w:cs="Times New Roman"/>
          <w:sz w:val="28"/>
          <w:szCs w:val="28"/>
        </w:rPr>
      </w:pPr>
    </w:p>
    <w:p w14:paraId="6B62F1B3" w14:textId="77777777" w:rsidR="007569A2" w:rsidRDefault="007569A2">
      <w:pPr>
        <w:rPr>
          <w:rFonts w:ascii="Times New Roman" w:eastAsia="Times New Roman" w:hAnsi="Times New Roman" w:cs="Times New Roman"/>
          <w:sz w:val="28"/>
          <w:szCs w:val="28"/>
        </w:rPr>
      </w:pPr>
    </w:p>
    <w:p w14:paraId="02F2C34E" w14:textId="77777777" w:rsidR="007569A2" w:rsidRDefault="007569A2">
      <w:pPr>
        <w:rPr>
          <w:rFonts w:ascii="Times New Roman" w:eastAsia="Times New Roman" w:hAnsi="Times New Roman" w:cs="Times New Roman"/>
          <w:sz w:val="28"/>
          <w:szCs w:val="28"/>
        </w:rPr>
      </w:pPr>
    </w:p>
    <w:p w14:paraId="680A4E5D" w14:textId="77777777" w:rsidR="007569A2" w:rsidRDefault="007569A2">
      <w:pPr>
        <w:rPr>
          <w:rFonts w:ascii="Times New Roman" w:eastAsia="Times New Roman" w:hAnsi="Times New Roman" w:cs="Times New Roman"/>
          <w:sz w:val="28"/>
          <w:szCs w:val="28"/>
        </w:rPr>
      </w:pPr>
    </w:p>
    <w:p w14:paraId="19219836" w14:textId="77777777" w:rsidR="007569A2" w:rsidRDefault="007569A2">
      <w:pPr>
        <w:rPr>
          <w:rFonts w:ascii="Times New Roman" w:eastAsia="Times New Roman" w:hAnsi="Times New Roman" w:cs="Times New Roman"/>
          <w:sz w:val="28"/>
          <w:szCs w:val="28"/>
        </w:rPr>
      </w:pPr>
    </w:p>
    <w:p w14:paraId="1EE7A70C" w14:textId="77777777" w:rsidR="007569A2" w:rsidRDefault="00CE686F" w:rsidP="00140777">
      <w:pPr>
        <w:pStyle w:val="Heading1"/>
        <w:pPrChange w:id="1222" w:author="Kiên Lê Trung" w:date="2024-12-24T17:50:00Z" w16du:dateUtc="2024-12-24T10:50:00Z">
          <w:pPr/>
        </w:pPrChange>
      </w:pPr>
      <w:bookmarkStart w:id="1223" w:name="_Toc185955137"/>
      <w:r>
        <w:t>Danh mục các hình vẽ</w:t>
      </w:r>
      <w:bookmarkEnd w:id="1223"/>
      <w:r>
        <w:t xml:space="preserve"> </w:t>
      </w:r>
    </w:p>
    <w:p w14:paraId="296FEF7D" w14:textId="77777777" w:rsidR="007569A2" w:rsidRDefault="007569A2">
      <w:pPr>
        <w:rPr>
          <w:rFonts w:ascii="Times New Roman" w:eastAsia="Times New Roman" w:hAnsi="Times New Roman" w:cs="Times New Roman"/>
          <w:sz w:val="28"/>
          <w:szCs w:val="28"/>
        </w:rPr>
      </w:pPr>
    </w:p>
    <w:p w14:paraId="7194DBDC" w14:textId="77777777" w:rsidR="007569A2" w:rsidRDefault="007569A2">
      <w:pPr>
        <w:rPr>
          <w:rFonts w:ascii="Times New Roman" w:eastAsia="Times New Roman" w:hAnsi="Times New Roman" w:cs="Times New Roman"/>
          <w:sz w:val="28"/>
          <w:szCs w:val="28"/>
        </w:rPr>
      </w:pPr>
    </w:p>
    <w:p w14:paraId="769D0D3C" w14:textId="77777777" w:rsidR="007569A2" w:rsidRDefault="007569A2">
      <w:pPr>
        <w:rPr>
          <w:rFonts w:ascii="Times New Roman" w:eastAsia="Times New Roman" w:hAnsi="Times New Roman" w:cs="Times New Roman"/>
          <w:sz w:val="28"/>
          <w:szCs w:val="28"/>
        </w:rPr>
      </w:pPr>
    </w:p>
    <w:p w14:paraId="54CD245A" w14:textId="77777777" w:rsidR="007569A2" w:rsidRDefault="007569A2">
      <w:pPr>
        <w:rPr>
          <w:rFonts w:ascii="Times New Roman" w:eastAsia="Times New Roman" w:hAnsi="Times New Roman" w:cs="Times New Roman"/>
          <w:sz w:val="28"/>
          <w:szCs w:val="28"/>
        </w:rPr>
      </w:pPr>
    </w:p>
    <w:p w14:paraId="1231BE67" w14:textId="77777777" w:rsidR="007569A2" w:rsidRDefault="007569A2">
      <w:pPr>
        <w:rPr>
          <w:rFonts w:ascii="Times New Roman" w:eastAsia="Times New Roman" w:hAnsi="Times New Roman" w:cs="Times New Roman"/>
          <w:sz w:val="28"/>
          <w:szCs w:val="28"/>
        </w:rPr>
      </w:pPr>
    </w:p>
    <w:p w14:paraId="36FEB5B0" w14:textId="77777777" w:rsidR="007569A2" w:rsidRDefault="007569A2">
      <w:pPr>
        <w:rPr>
          <w:rFonts w:ascii="Times New Roman" w:eastAsia="Times New Roman" w:hAnsi="Times New Roman" w:cs="Times New Roman"/>
          <w:sz w:val="28"/>
          <w:szCs w:val="28"/>
        </w:rPr>
      </w:pPr>
    </w:p>
    <w:p w14:paraId="30D7AA69" w14:textId="77777777" w:rsidR="007569A2" w:rsidRDefault="007569A2">
      <w:pPr>
        <w:rPr>
          <w:rFonts w:ascii="Times New Roman" w:eastAsia="Times New Roman" w:hAnsi="Times New Roman" w:cs="Times New Roman"/>
          <w:sz w:val="28"/>
          <w:szCs w:val="28"/>
        </w:rPr>
      </w:pPr>
    </w:p>
    <w:p w14:paraId="7196D064" w14:textId="77777777" w:rsidR="007569A2" w:rsidRDefault="007569A2">
      <w:pPr>
        <w:rPr>
          <w:rFonts w:ascii="Times New Roman" w:eastAsia="Times New Roman" w:hAnsi="Times New Roman" w:cs="Times New Roman"/>
          <w:sz w:val="28"/>
          <w:szCs w:val="28"/>
        </w:rPr>
      </w:pPr>
    </w:p>
    <w:p w14:paraId="34FF1C98" w14:textId="77777777" w:rsidR="007569A2" w:rsidRDefault="007569A2">
      <w:pPr>
        <w:rPr>
          <w:rFonts w:ascii="Times New Roman" w:eastAsia="Times New Roman" w:hAnsi="Times New Roman" w:cs="Times New Roman"/>
          <w:sz w:val="28"/>
          <w:szCs w:val="28"/>
        </w:rPr>
      </w:pPr>
    </w:p>
    <w:p w14:paraId="6D072C0D" w14:textId="77777777" w:rsidR="007569A2" w:rsidRDefault="007569A2">
      <w:pPr>
        <w:rPr>
          <w:rFonts w:ascii="Times New Roman" w:eastAsia="Times New Roman" w:hAnsi="Times New Roman" w:cs="Times New Roman"/>
          <w:sz w:val="28"/>
          <w:szCs w:val="28"/>
        </w:rPr>
      </w:pPr>
    </w:p>
    <w:p w14:paraId="48A21919" w14:textId="77777777" w:rsidR="007569A2" w:rsidRDefault="007569A2">
      <w:pPr>
        <w:rPr>
          <w:rFonts w:ascii="Times New Roman" w:eastAsia="Times New Roman" w:hAnsi="Times New Roman" w:cs="Times New Roman"/>
          <w:sz w:val="28"/>
          <w:szCs w:val="28"/>
        </w:rPr>
      </w:pPr>
    </w:p>
    <w:p w14:paraId="6BD18F9B" w14:textId="77777777" w:rsidR="007569A2" w:rsidRDefault="007569A2">
      <w:pPr>
        <w:rPr>
          <w:rFonts w:ascii="Times New Roman" w:eastAsia="Times New Roman" w:hAnsi="Times New Roman" w:cs="Times New Roman"/>
          <w:sz w:val="28"/>
          <w:szCs w:val="28"/>
        </w:rPr>
      </w:pPr>
    </w:p>
    <w:p w14:paraId="238601FE" w14:textId="77777777" w:rsidR="007569A2" w:rsidRDefault="007569A2">
      <w:pPr>
        <w:rPr>
          <w:rFonts w:ascii="Times New Roman" w:eastAsia="Times New Roman" w:hAnsi="Times New Roman" w:cs="Times New Roman"/>
          <w:sz w:val="28"/>
          <w:szCs w:val="28"/>
        </w:rPr>
      </w:pPr>
    </w:p>
    <w:p w14:paraId="0F3CABC7" w14:textId="77777777" w:rsidR="007569A2" w:rsidRDefault="007569A2">
      <w:pPr>
        <w:rPr>
          <w:rFonts w:ascii="Times New Roman" w:eastAsia="Times New Roman" w:hAnsi="Times New Roman" w:cs="Times New Roman"/>
          <w:sz w:val="28"/>
          <w:szCs w:val="28"/>
        </w:rPr>
      </w:pPr>
    </w:p>
    <w:p w14:paraId="5B08B5D1" w14:textId="77777777" w:rsidR="007569A2" w:rsidRDefault="007569A2">
      <w:pPr>
        <w:rPr>
          <w:rFonts w:ascii="Times New Roman" w:eastAsia="Times New Roman" w:hAnsi="Times New Roman" w:cs="Times New Roman"/>
          <w:sz w:val="28"/>
          <w:szCs w:val="28"/>
        </w:rPr>
      </w:pPr>
    </w:p>
    <w:p w14:paraId="16DEB4AB" w14:textId="77777777" w:rsidR="007569A2" w:rsidRDefault="007569A2">
      <w:pPr>
        <w:rPr>
          <w:rFonts w:ascii="Times New Roman" w:eastAsia="Times New Roman" w:hAnsi="Times New Roman" w:cs="Times New Roman"/>
          <w:sz w:val="28"/>
          <w:szCs w:val="28"/>
        </w:rPr>
      </w:pPr>
    </w:p>
    <w:p w14:paraId="0AD9C6F4" w14:textId="77777777" w:rsidR="007569A2" w:rsidRDefault="007569A2">
      <w:pPr>
        <w:rPr>
          <w:rFonts w:ascii="Times New Roman" w:eastAsia="Times New Roman" w:hAnsi="Times New Roman" w:cs="Times New Roman"/>
          <w:sz w:val="28"/>
          <w:szCs w:val="28"/>
        </w:rPr>
      </w:pPr>
    </w:p>
    <w:p w14:paraId="4B1F511A" w14:textId="77777777" w:rsidR="007569A2" w:rsidRDefault="007569A2">
      <w:pPr>
        <w:rPr>
          <w:rFonts w:ascii="Times New Roman" w:eastAsia="Times New Roman" w:hAnsi="Times New Roman" w:cs="Times New Roman"/>
          <w:sz w:val="28"/>
          <w:szCs w:val="28"/>
        </w:rPr>
      </w:pPr>
    </w:p>
    <w:p w14:paraId="65F9C3DC" w14:textId="77777777" w:rsidR="007569A2" w:rsidRDefault="007569A2">
      <w:pPr>
        <w:rPr>
          <w:rFonts w:ascii="Times New Roman" w:eastAsia="Times New Roman" w:hAnsi="Times New Roman" w:cs="Times New Roman"/>
          <w:sz w:val="28"/>
          <w:szCs w:val="28"/>
        </w:rPr>
      </w:pPr>
    </w:p>
    <w:p w14:paraId="5023141B" w14:textId="77777777" w:rsidR="007569A2" w:rsidRDefault="007569A2">
      <w:pPr>
        <w:rPr>
          <w:rFonts w:ascii="Times New Roman" w:eastAsia="Times New Roman" w:hAnsi="Times New Roman" w:cs="Times New Roman"/>
          <w:sz w:val="28"/>
          <w:szCs w:val="28"/>
        </w:rPr>
      </w:pPr>
    </w:p>
    <w:p w14:paraId="1F3B1409" w14:textId="77777777" w:rsidR="007569A2" w:rsidRDefault="007569A2">
      <w:pPr>
        <w:rPr>
          <w:rFonts w:ascii="Times New Roman" w:eastAsia="Times New Roman" w:hAnsi="Times New Roman" w:cs="Times New Roman"/>
          <w:sz w:val="28"/>
          <w:szCs w:val="28"/>
        </w:rPr>
      </w:pPr>
    </w:p>
    <w:p w14:paraId="562C75D1" w14:textId="77777777" w:rsidR="007569A2" w:rsidRDefault="007569A2">
      <w:pPr>
        <w:rPr>
          <w:rFonts w:ascii="Times New Roman" w:eastAsia="Times New Roman" w:hAnsi="Times New Roman" w:cs="Times New Roman"/>
          <w:sz w:val="28"/>
          <w:szCs w:val="28"/>
        </w:rPr>
      </w:pPr>
    </w:p>
    <w:p w14:paraId="664355AD" w14:textId="77777777" w:rsidR="007569A2" w:rsidRDefault="007569A2">
      <w:pPr>
        <w:rPr>
          <w:rFonts w:ascii="Times New Roman" w:eastAsia="Times New Roman" w:hAnsi="Times New Roman" w:cs="Times New Roman"/>
          <w:sz w:val="28"/>
          <w:szCs w:val="28"/>
        </w:rPr>
      </w:pPr>
    </w:p>
    <w:p w14:paraId="1A965116" w14:textId="77777777" w:rsidR="007569A2" w:rsidRDefault="007569A2">
      <w:pPr>
        <w:rPr>
          <w:rFonts w:ascii="Times New Roman" w:eastAsia="Times New Roman" w:hAnsi="Times New Roman" w:cs="Times New Roman"/>
          <w:sz w:val="28"/>
          <w:szCs w:val="28"/>
        </w:rPr>
      </w:pPr>
    </w:p>
    <w:p w14:paraId="7DF4E37C" w14:textId="77777777" w:rsidR="007569A2" w:rsidRDefault="007569A2">
      <w:pPr>
        <w:rPr>
          <w:rFonts w:ascii="Times New Roman" w:eastAsia="Times New Roman" w:hAnsi="Times New Roman" w:cs="Times New Roman"/>
          <w:sz w:val="28"/>
          <w:szCs w:val="28"/>
        </w:rPr>
      </w:pPr>
    </w:p>
    <w:p w14:paraId="44FB30F8" w14:textId="77777777" w:rsidR="007569A2" w:rsidRDefault="007569A2">
      <w:pPr>
        <w:rPr>
          <w:rFonts w:ascii="Times New Roman" w:eastAsia="Times New Roman" w:hAnsi="Times New Roman" w:cs="Times New Roman"/>
          <w:sz w:val="28"/>
          <w:szCs w:val="28"/>
        </w:rPr>
      </w:pPr>
    </w:p>
    <w:p w14:paraId="1DA6542E" w14:textId="77777777" w:rsidR="007569A2" w:rsidRDefault="007569A2">
      <w:pPr>
        <w:rPr>
          <w:rFonts w:ascii="Times New Roman" w:eastAsia="Times New Roman" w:hAnsi="Times New Roman" w:cs="Times New Roman"/>
          <w:sz w:val="28"/>
          <w:szCs w:val="28"/>
        </w:rPr>
      </w:pPr>
    </w:p>
    <w:p w14:paraId="3041E394" w14:textId="77777777" w:rsidR="007569A2" w:rsidRDefault="007569A2">
      <w:pPr>
        <w:rPr>
          <w:rFonts w:ascii="Times New Roman" w:eastAsia="Times New Roman" w:hAnsi="Times New Roman" w:cs="Times New Roman"/>
          <w:sz w:val="28"/>
          <w:szCs w:val="28"/>
        </w:rPr>
      </w:pPr>
    </w:p>
    <w:p w14:paraId="722B00AE" w14:textId="77777777" w:rsidR="007569A2" w:rsidRDefault="007569A2">
      <w:pPr>
        <w:rPr>
          <w:rFonts w:ascii="Times New Roman" w:eastAsia="Times New Roman" w:hAnsi="Times New Roman" w:cs="Times New Roman"/>
          <w:sz w:val="28"/>
          <w:szCs w:val="28"/>
        </w:rPr>
      </w:pPr>
    </w:p>
    <w:p w14:paraId="42C6D796" w14:textId="77777777" w:rsidR="007569A2" w:rsidRDefault="007569A2">
      <w:pPr>
        <w:rPr>
          <w:rFonts w:ascii="Times New Roman" w:eastAsia="Times New Roman" w:hAnsi="Times New Roman" w:cs="Times New Roman"/>
          <w:sz w:val="28"/>
          <w:szCs w:val="28"/>
        </w:rPr>
      </w:pPr>
    </w:p>
    <w:p w14:paraId="6E1831B3" w14:textId="77777777" w:rsidR="007569A2" w:rsidRDefault="007569A2">
      <w:pPr>
        <w:rPr>
          <w:rFonts w:ascii="Times New Roman" w:eastAsia="Times New Roman" w:hAnsi="Times New Roman" w:cs="Times New Roman"/>
          <w:sz w:val="28"/>
          <w:szCs w:val="28"/>
        </w:rPr>
      </w:pPr>
    </w:p>
    <w:p w14:paraId="54E11D2A" w14:textId="77777777" w:rsidR="007569A2" w:rsidRDefault="007569A2">
      <w:pPr>
        <w:rPr>
          <w:rFonts w:ascii="Times New Roman" w:eastAsia="Times New Roman" w:hAnsi="Times New Roman" w:cs="Times New Roman"/>
          <w:sz w:val="28"/>
          <w:szCs w:val="28"/>
        </w:rPr>
      </w:pPr>
    </w:p>
    <w:p w14:paraId="31126E5D" w14:textId="77777777" w:rsidR="007569A2" w:rsidRDefault="007569A2">
      <w:pPr>
        <w:rPr>
          <w:rFonts w:ascii="Times New Roman" w:eastAsia="Times New Roman" w:hAnsi="Times New Roman" w:cs="Times New Roman"/>
          <w:sz w:val="28"/>
          <w:szCs w:val="28"/>
        </w:rPr>
      </w:pPr>
    </w:p>
    <w:p w14:paraId="2DE403A5" w14:textId="77777777" w:rsidR="007569A2" w:rsidRDefault="007569A2">
      <w:pPr>
        <w:rPr>
          <w:rFonts w:ascii="Times New Roman" w:eastAsia="Times New Roman" w:hAnsi="Times New Roman" w:cs="Times New Roman"/>
          <w:sz w:val="28"/>
          <w:szCs w:val="28"/>
        </w:rPr>
      </w:pPr>
    </w:p>
    <w:p w14:paraId="62431CDC" w14:textId="77777777" w:rsidR="007569A2" w:rsidRDefault="007569A2">
      <w:pPr>
        <w:rPr>
          <w:rFonts w:ascii="Times New Roman" w:eastAsia="Times New Roman" w:hAnsi="Times New Roman" w:cs="Times New Roman"/>
          <w:sz w:val="28"/>
          <w:szCs w:val="28"/>
        </w:rPr>
      </w:pPr>
    </w:p>
    <w:p w14:paraId="49E398E2" w14:textId="77777777" w:rsidR="007569A2" w:rsidRDefault="007569A2">
      <w:pPr>
        <w:rPr>
          <w:rFonts w:ascii="Times New Roman" w:eastAsia="Times New Roman" w:hAnsi="Times New Roman" w:cs="Times New Roman"/>
          <w:sz w:val="28"/>
          <w:szCs w:val="28"/>
        </w:rPr>
      </w:pPr>
    </w:p>
    <w:p w14:paraId="0E06F0BB" w14:textId="77777777" w:rsidR="007569A2" w:rsidRDefault="00CE686F" w:rsidP="00140777">
      <w:pPr>
        <w:pStyle w:val="Heading1"/>
        <w:pPrChange w:id="1224" w:author="Kiên Lê Trung" w:date="2024-12-24T17:50:00Z" w16du:dateUtc="2024-12-24T10:50:00Z">
          <w:pPr>
            <w:spacing w:before="240" w:after="240"/>
            <w:ind w:left="360"/>
          </w:pPr>
        </w:pPrChange>
      </w:pPr>
      <w:del w:id="1225" w:author="Kiên Lê Trung" w:date="2024-12-24T17:53:00Z" w16du:dateUtc="2024-12-24T10:53:00Z">
        <w:r w:rsidDel="00D37A69">
          <w:rPr>
            <w:sz w:val="24"/>
            <w:szCs w:val="24"/>
          </w:rPr>
          <w:tab/>
        </w:r>
      </w:del>
      <w:bookmarkStart w:id="1226" w:name="_Toc185955138"/>
      <w:r>
        <w:t>Danh mục các từ + thuật ngữ viết tắt</w:t>
      </w:r>
      <w:bookmarkEnd w:id="1226"/>
    </w:p>
    <w:p w14:paraId="16287F21" w14:textId="77777777" w:rsidR="007569A2" w:rsidRDefault="007569A2">
      <w:pPr>
        <w:rPr>
          <w:rFonts w:ascii="Times New Roman" w:eastAsia="Times New Roman" w:hAnsi="Times New Roman" w:cs="Times New Roman"/>
          <w:sz w:val="28"/>
          <w:szCs w:val="28"/>
        </w:rPr>
      </w:pPr>
    </w:p>
    <w:p w14:paraId="5BE93A62" w14:textId="77777777" w:rsidR="007569A2" w:rsidRDefault="007569A2">
      <w:pPr>
        <w:rPr>
          <w:rFonts w:ascii="Times New Roman" w:eastAsia="Times New Roman" w:hAnsi="Times New Roman" w:cs="Times New Roman"/>
          <w:sz w:val="28"/>
          <w:szCs w:val="28"/>
        </w:rPr>
      </w:pPr>
    </w:p>
    <w:p w14:paraId="384BA73E" w14:textId="77777777" w:rsidR="007569A2" w:rsidRDefault="007569A2">
      <w:pPr>
        <w:rPr>
          <w:rFonts w:ascii="Times New Roman" w:eastAsia="Times New Roman" w:hAnsi="Times New Roman" w:cs="Times New Roman"/>
          <w:sz w:val="28"/>
          <w:szCs w:val="28"/>
        </w:rPr>
      </w:pPr>
    </w:p>
    <w:p w14:paraId="34B3F2EB" w14:textId="77777777" w:rsidR="007569A2" w:rsidRDefault="007569A2">
      <w:pPr>
        <w:rPr>
          <w:rFonts w:ascii="Times New Roman" w:eastAsia="Times New Roman" w:hAnsi="Times New Roman" w:cs="Times New Roman"/>
          <w:sz w:val="28"/>
          <w:szCs w:val="28"/>
        </w:rPr>
      </w:pPr>
    </w:p>
    <w:p w14:paraId="7D34F5C7" w14:textId="77777777" w:rsidR="007569A2" w:rsidRDefault="007569A2">
      <w:pPr>
        <w:rPr>
          <w:rFonts w:ascii="Times New Roman" w:eastAsia="Times New Roman" w:hAnsi="Times New Roman" w:cs="Times New Roman"/>
          <w:sz w:val="28"/>
          <w:szCs w:val="28"/>
        </w:rPr>
      </w:pPr>
    </w:p>
    <w:p w14:paraId="0B4020A7" w14:textId="77777777" w:rsidR="007569A2" w:rsidRDefault="007569A2">
      <w:pPr>
        <w:rPr>
          <w:rFonts w:ascii="Times New Roman" w:eastAsia="Times New Roman" w:hAnsi="Times New Roman" w:cs="Times New Roman"/>
          <w:sz w:val="28"/>
          <w:szCs w:val="28"/>
        </w:rPr>
      </w:pPr>
    </w:p>
    <w:p w14:paraId="1D7B270A" w14:textId="77777777" w:rsidR="007569A2" w:rsidRDefault="007569A2">
      <w:pPr>
        <w:rPr>
          <w:rFonts w:ascii="Times New Roman" w:eastAsia="Times New Roman" w:hAnsi="Times New Roman" w:cs="Times New Roman"/>
          <w:sz w:val="28"/>
          <w:szCs w:val="28"/>
        </w:rPr>
      </w:pPr>
    </w:p>
    <w:p w14:paraId="4F904CB7" w14:textId="77777777" w:rsidR="007569A2" w:rsidRDefault="007569A2">
      <w:pPr>
        <w:rPr>
          <w:rFonts w:ascii="Times New Roman" w:eastAsia="Times New Roman" w:hAnsi="Times New Roman" w:cs="Times New Roman"/>
          <w:sz w:val="28"/>
          <w:szCs w:val="28"/>
        </w:rPr>
      </w:pPr>
    </w:p>
    <w:p w14:paraId="06971CD3" w14:textId="77777777" w:rsidR="007569A2" w:rsidRDefault="007569A2">
      <w:pPr>
        <w:rPr>
          <w:rFonts w:ascii="Times New Roman" w:eastAsia="Times New Roman" w:hAnsi="Times New Roman" w:cs="Times New Roman"/>
          <w:sz w:val="28"/>
          <w:szCs w:val="28"/>
        </w:rPr>
      </w:pPr>
    </w:p>
    <w:p w14:paraId="2A1F701D" w14:textId="77777777" w:rsidR="007569A2" w:rsidRDefault="007569A2">
      <w:pPr>
        <w:rPr>
          <w:rFonts w:ascii="Times New Roman" w:eastAsia="Times New Roman" w:hAnsi="Times New Roman" w:cs="Times New Roman"/>
          <w:sz w:val="28"/>
          <w:szCs w:val="28"/>
        </w:rPr>
      </w:pPr>
    </w:p>
    <w:p w14:paraId="03EFCA41" w14:textId="77777777" w:rsidR="007569A2" w:rsidRDefault="007569A2">
      <w:pPr>
        <w:rPr>
          <w:rFonts w:ascii="Times New Roman" w:eastAsia="Times New Roman" w:hAnsi="Times New Roman" w:cs="Times New Roman"/>
          <w:sz w:val="28"/>
          <w:szCs w:val="28"/>
        </w:rPr>
      </w:pPr>
    </w:p>
    <w:p w14:paraId="5F96A722" w14:textId="77777777" w:rsidR="007569A2" w:rsidRDefault="007569A2">
      <w:pPr>
        <w:rPr>
          <w:rFonts w:ascii="Times New Roman" w:eastAsia="Times New Roman" w:hAnsi="Times New Roman" w:cs="Times New Roman"/>
          <w:sz w:val="28"/>
          <w:szCs w:val="28"/>
        </w:rPr>
      </w:pPr>
    </w:p>
    <w:p w14:paraId="5B95CD12" w14:textId="77777777" w:rsidR="007569A2" w:rsidRDefault="007569A2">
      <w:pPr>
        <w:rPr>
          <w:rFonts w:ascii="Times New Roman" w:eastAsia="Times New Roman" w:hAnsi="Times New Roman" w:cs="Times New Roman"/>
          <w:sz w:val="28"/>
          <w:szCs w:val="28"/>
        </w:rPr>
      </w:pPr>
    </w:p>
    <w:p w14:paraId="5220BBB2" w14:textId="77777777" w:rsidR="007569A2" w:rsidRDefault="007569A2">
      <w:pPr>
        <w:rPr>
          <w:rFonts w:ascii="Times New Roman" w:eastAsia="Times New Roman" w:hAnsi="Times New Roman" w:cs="Times New Roman"/>
          <w:sz w:val="28"/>
          <w:szCs w:val="28"/>
        </w:rPr>
      </w:pPr>
    </w:p>
    <w:p w14:paraId="13CB595B" w14:textId="77777777" w:rsidR="007569A2" w:rsidRDefault="007569A2">
      <w:pPr>
        <w:rPr>
          <w:rFonts w:ascii="Times New Roman" w:eastAsia="Times New Roman" w:hAnsi="Times New Roman" w:cs="Times New Roman"/>
          <w:sz w:val="28"/>
          <w:szCs w:val="28"/>
        </w:rPr>
      </w:pPr>
    </w:p>
    <w:p w14:paraId="6D9C8D39" w14:textId="77777777" w:rsidR="007569A2" w:rsidRDefault="007569A2">
      <w:pPr>
        <w:rPr>
          <w:rFonts w:ascii="Times New Roman" w:eastAsia="Times New Roman" w:hAnsi="Times New Roman" w:cs="Times New Roman"/>
          <w:sz w:val="28"/>
          <w:szCs w:val="28"/>
        </w:rPr>
      </w:pPr>
    </w:p>
    <w:p w14:paraId="675E05EE" w14:textId="77777777" w:rsidR="007569A2" w:rsidRDefault="007569A2">
      <w:pPr>
        <w:rPr>
          <w:rFonts w:ascii="Times New Roman" w:eastAsia="Times New Roman" w:hAnsi="Times New Roman" w:cs="Times New Roman"/>
          <w:sz w:val="28"/>
          <w:szCs w:val="28"/>
        </w:rPr>
      </w:pPr>
    </w:p>
    <w:p w14:paraId="2FC17F8B" w14:textId="77777777" w:rsidR="007569A2" w:rsidRDefault="007569A2">
      <w:pPr>
        <w:rPr>
          <w:rFonts w:ascii="Times New Roman" w:eastAsia="Times New Roman" w:hAnsi="Times New Roman" w:cs="Times New Roman"/>
          <w:sz w:val="28"/>
          <w:szCs w:val="28"/>
        </w:rPr>
      </w:pPr>
    </w:p>
    <w:p w14:paraId="0A4F7224" w14:textId="77777777" w:rsidR="007569A2" w:rsidRDefault="007569A2">
      <w:pPr>
        <w:rPr>
          <w:rFonts w:ascii="Times New Roman" w:eastAsia="Times New Roman" w:hAnsi="Times New Roman" w:cs="Times New Roman"/>
          <w:sz w:val="28"/>
          <w:szCs w:val="28"/>
        </w:rPr>
      </w:pPr>
    </w:p>
    <w:p w14:paraId="5AE48A43" w14:textId="77777777" w:rsidR="007569A2" w:rsidRDefault="007569A2">
      <w:pPr>
        <w:rPr>
          <w:rFonts w:ascii="Times New Roman" w:eastAsia="Times New Roman" w:hAnsi="Times New Roman" w:cs="Times New Roman"/>
          <w:sz w:val="28"/>
          <w:szCs w:val="28"/>
        </w:rPr>
      </w:pPr>
    </w:p>
    <w:p w14:paraId="50F40DEB" w14:textId="77777777" w:rsidR="007569A2" w:rsidRDefault="007569A2">
      <w:pPr>
        <w:rPr>
          <w:rFonts w:ascii="Times New Roman" w:eastAsia="Times New Roman" w:hAnsi="Times New Roman" w:cs="Times New Roman"/>
          <w:sz w:val="28"/>
          <w:szCs w:val="28"/>
        </w:rPr>
      </w:pPr>
    </w:p>
    <w:p w14:paraId="77A52294" w14:textId="77777777" w:rsidR="007569A2" w:rsidRDefault="007569A2">
      <w:pPr>
        <w:rPr>
          <w:rFonts w:ascii="Times New Roman" w:eastAsia="Times New Roman" w:hAnsi="Times New Roman" w:cs="Times New Roman"/>
          <w:sz w:val="28"/>
          <w:szCs w:val="28"/>
        </w:rPr>
      </w:pPr>
    </w:p>
    <w:p w14:paraId="007DCDA8" w14:textId="77777777" w:rsidR="007569A2" w:rsidRDefault="007569A2">
      <w:pPr>
        <w:rPr>
          <w:rFonts w:ascii="Times New Roman" w:eastAsia="Times New Roman" w:hAnsi="Times New Roman" w:cs="Times New Roman"/>
          <w:sz w:val="28"/>
          <w:szCs w:val="28"/>
        </w:rPr>
      </w:pPr>
    </w:p>
    <w:p w14:paraId="450EA2D7" w14:textId="77777777" w:rsidR="007569A2" w:rsidRDefault="007569A2">
      <w:pPr>
        <w:rPr>
          <w:rFonts w:ascii="Times New Roman" w:eastAsia="Times New Roman" w:hAnsi="Times New Roman" w:cs="Times New Roman"/>
          <w:sz w:val="28"/>
          <w:szCs w:val="28"/>
        </w:rPr>
      </w:pPr>
    </w:p>
    <w:p w14:paraId="3DD355C9" w14:textId="77777777" w:rsidR="007569A2" w:rsidRDefault="007569A2">
      <w:pPr>
        <w:rPr>
          <w:rFonts w:ascii="Times New Roman" w:eastAsia="Times New Roman" w:hAnsi="Times New Roman" w:cs="Times New Roman"/>
          <w:sz w:val="28"/>
          <w:szCs w:val="28"/>
        </w:rPr>
      </w:pPr>
    </w:p>
    <w:p w14:paraId="1A81F0B1" w14:textId="77777777" w:rsidR="007569A2" w:rsidRDefault="007569A2">
      <w:pPr>
        <w:rPr>
          <w:rFonts w:ascii="Times New Roman" w:eastAsia="Times New Roman" w:hAnsi="Times New Roman" w:cs="Times New Roman"/>
          <w:sz w:val="28"/>
          <w:szCs w:val="28"/>
        </w:rPr>
      </w:pPr>
    </w:p>
    <w:p w14:paraId="717AAFBA" w14:textId="77777777" w:rsidR="007569A2" w:rsidRDefault="007569A2">
      <w:pPr>
        <w:rPr>
          <w:rFonts w:ascii="Times New Roman" w:eastAsia="Times New Roman" w:hAnsi="Times New Roman" w:cs="Times New Roman"/>
          <w:sz w:val="28"/>
          <w:szCs w:val="28"/>
        </w:rPr>
      </w:pPr>
    </w:p>
    <w:p w14:paraId="56EE48EE" w14:textId="77777777" w:rsidR="007569A2" w:rsidRDefault="007569A2">
      <w:pPr>
        <w:rPr>
          <w:rFonts w:ascii="Times New Roman" w:eastAsia="Times New Roman" w:hAnsi="Times New Roman" w:cs="Times New Roman"/>
          <w:sz w:val="28"/>
          <w:szCs w:val="28"/>
        </w:rPr>
      </w:pPr>
    </w:p>
    <w:p w14:paraId="2908EB2C" w14:textId="77777777" w:rsidR="007569A2" w:rsidRDefault="007569A2">
      <w:pPr>
        <w:rPr>
          <w:rFonts w:ascii="Times New Roman" w:eastAsia="Times New Roman" w:hAnsi="Times New Roman" w:cs="Times New Roman"/>
          <w:sz w:val="28"/>
          <w:szCs w:val="28"/>
        </w:rPr>
      </w:pPr>
    </w:p>
    <w:p w14:paraId="121FD38A" w14:textId="77777777" w:rsidR="007569A2" w:rsidRDefault="007569A2">
      <w:pPr>
        <w:rPr>
          <w:rFonts w:ascii="Times New Roman" w:eastAsia="Times New Roman" w:hAnsi="Times New Roman" w:cs="Times New Roman"/>
          <w:sz w:val="28"/>
          <w:szCs w:val="28"/>
        </w:rPr>
      </w:pPr>
    </w:p>
    <w:p w14:paraId="1FE2DD96" w14:textId="77777777" w:rsidR="007569A2" w:rsidRDefault="007569A2">
      <w:pPr>
        <w:rPr>
          <w:rFonts w:ascii="Times New Roman" w:eastAsia="Times New Roman" w:hAnsi="Times New Roman" w:cs="Times New Roman"/>
          <w:sz w:val="28"/>
          <w:szCs w:val="28"/>
        </w:rPr>
      </w:pPr>
    </w:p>
    <w:p w14:paraId="27357532" w14:textId="77777777" w:rsidR="007569A2" w:rsidRDefault="007569A2">
      <w:pPr>
        <w:rPr>
          <w:rFonts w:ascii="Times New Roman" w:eastAsia="Times New Roman" w:hAnsi="Times New Roman" w:cs="Times New Roman"/>
          <w:sz w:val="28"/>
          <w:szCs w:val="28"/>
        </w:rPr>
      </w:pPr>
    </w:p>
    <w:p w14:paraId="07F023C8" w14:textId="77777777" w:rsidR="007569A2" w:rsidRDefault="007569A2">
      <w:pPr>
        <w:rPr>
          <w:rFonts w:ascii="Times New Roman" w:eastAsia="Times New Roman" w:hAnsi="Times New Roman" w:cs="Times New Roman"/>
          <w:sz w:val="28"/>
          <w:szCs w:val="28"/>
        </w:rPr>
      </w:pPr>
    </w:p>
    <w:p w14:paraId="4BDB5498" w14:textId="77777777" w:rsidR="007569A2" w:rsidRDefault="007569A2">
      <w:pPr>
        <w:rPr>
          <w:rFonts w:ascii="Times New Roman" w:eastAsia="Times New Roman" w:hAnsi="Times New Roman" w:cs="Times New Roman"/>
          <w:sz w:val="28"/>
          <w:szCs w:val="28"/>
        </w:rPr>
      </w:pPr>
    </w:p>
    <w:p w14:paraId="2916C19D" w14:textId="77777777" w:rsidR="007569A2" w:rsidRDefault="007569A2">
      <w:pPr>
        <w:rPr>
          <w:rFonts w:ascii="Times New Roman" w:eastAsia="Times New Roman" w:hAnsi="Times New Roman" w:cs="Times New Roman"/>
          <w:sz w:val="28"/>
          <w:szCs w:val="28"/>
        </w:rPr>
      </w:pPr>
    </w:p>
    <w:p w14:paraId="7D7639C9" w14:textId="722DA225" w:rsidR="007569A2" w:rsidRPr="00D37A69" w:rsidRDefault="00CE686F" w:rsidP="00D37A69">
      <w:pPr>
        <w:pStyle w:val="Heading1"/>
        <w:jc w:val="center"/>
        <w:rPr>
          <w:sz w:val="48"/>
          <w:szCs w:val="48"/>
          <w:rPrChange w:id="1227" w:author="Kiên Lê Trung" w:date="2024-12-24T17:54:00Z" w16du:dateUtc="2024-12-24T10:54:00Z">
            <w:rPr/>
          </w:rPrChange>
        </w:rPr>
        <w:pPrChange w:id="1228" w:author="Kiên Lê Trung" w:date="2024-12-24T17:53:00Z" w16du:dateUtc="2024-12-24T10:53:00Z">
          <w:pPr>
            <w:spacing w:before="240" w:after="240"/>
            <w:ind w:left="360"/>
            <w:jc w:val="center"/>
          </w:pPr>
        </w:pPrChange>
      </w:pPr>
      <w:bookmarkStart w:id="1229" w:name="_Toc185955139"/>
      <w:r w:rsidRPr="00D37A69">
        <w:rPr>
          <w:sz w:val="48"/>
          <w:szCs w:val="48"/>
          <w:rPrChange w:id="1230" w:author="Kiên Lê Trung" w:date="2024-12-24T17:54:00Z" w16du:dateUtc="2024-12-24T10:54:00Z">
            <w:rPr/>
          </w:rPrChange>
        </w:rPr>
        <w:t>Lời mở đầu</w:t>
      </w:r>
      <w:bookmarkEnd w:id="1229"/>
    </w:p>
    <w:p w14:paraId="74869460" w14:textId="77777777" w:rsidR="007569A2" w:rsidRDefault="007569A2">
      <w:pPr>
        <w:rPr>
          <w:rFonts w:ascii="Times New Roman" w:eastAsia="Times New Roman" w:hAnsi="Times New Roman" w:cs="Times New Roman"/>
          <w:sz w:val="28"/>
          <w:szCs w:val="28"/>
        </w:rPr>
      </w:pPr>
    </w:p>
    <w:p w14:paraId="47D93E8B" w14:textId="77777777" w:rsidR="007569A2" w:rsidRPr="00D37A69" w:rsidRDefault="00CE686F">
      <w:pPr>
        <w:spacing w:before="160" w:line="288" w:lineRule="auto"/>
        <w:ind w:left="840" w:right="520" w:firstLine="720"/>
        <w:jc w:val="both"/>
        <w:rPr>
          <w:rFonts w:ascii="Times New Roman" w:eastAsia="Times New Roman" w:hAnsi="Times New Roman" w:cs="Times New Roman"/>
          <w:sz w:val="26"/>
          <w:szCs w:val="26"/>
          <w:rPrChange w:id="1231" w:author="Kiên Lê Trung" w:date="2024-12-24T17:54:00Z" w16du:dateUtc="2024-12-24T10:54:00Z">
            <w:rPr>
              <w:rFonts w:ascii="Times New Roman" w:eastAsia="Times New Roman" w:hAnsi="Times New Roman" w:cs="Times New Roman"/>
              <w:sz w:val="28"/>
              <w:szCs w:val="28"/>
            </w:rPr>
          </w:rPrChange>
        </w:rPr>
      </w:pPr>
      <w:r w:rsidRPr="00D37A69">
        <w:rPr>
          <w:rFonts w:ascii="Times New Roman" w:eastAsia="Times New Roman" w:hAnsi="Times New Roman" w:cs="Times New Roman"/>
          <w:sz w:val="26"/>
          <w:szCs w:val="26"/>
          <w:rPrChange w:id="1232" w:author="Kiên Lê Trung" w:date="2024-12-24T17:54:00Z" w16du:dateUtc="2024-12-24T10:54:00Z">
            <w:rPr>
              <w:rFonts w:ascii="Times New Roman" w:eastAsia="Times New Roman" w:hAnsi="Times New Roman" w:cs="Times New Roman"/>
              <w:sz w:val="28"/>
              <w:szCs w:val="28"/>
            </w:rPr>
          </w:rPrChange>
        </w:rPr>
        <w:t>Ngày nay, công nghệ thông tin đã có những bước phát triển mạnh mẽ theo cả chiều rộng và sâu. Máy tính</w:t>
      </w:r>
      <w:r w:rsidRPr="00D37A69">
        <w:rPr>
          <w:sz w:val="26"/>
          <w:szCs w:val="26"/>
          <w:rPrChange w:id="1233" w:author="Kiên Lê Trung" w:date="2024-12-24T17:54:00Z" w16du:dateUtc="2024-12-24T10:54:00Z">
            <w:rPr/>
          </w:rPrChange>
        </w:rPr>
        <w:fldChar w:fldCharType="begin"/>
      </w:r>
      <w:r w:rsidRPr="00D37A69">
        <w:rPr>
          <w:sz w:val="26"/>
          <w:szCs w:val="26"/>
          <w:rPrChange w:id="1234" w:author="Kiên Lê Trung" w:date="2024-12-24T17:54:00Z" w16du:dateUtc="2024-12-24T10:54:00Z">
            <w:rPr/>
          </w:rPrChange>
        </w:rPr>
        <w:instrText>HYPERLINK "http://webtailieu.net/dien-dien-tu/" \h</w:instrText>
      </w:r>
      <w:r w:rsidRPr="00D37A69">
        <w:rPr>
          <w:sz w:val="26"/>
          <w:szCs w:val="26"/>
          <w:rPrChange w:id="1235" w:author="Kiên Lê Trung" w:date="2024-12-24T17:54:00Z" w16du:dateUtc="2024-12-24T10:54:00Z">
            <w:rPr/>
          </w:rPrChange>
        </w:rPr>
      </w:r>
      <w:r w:rsidRPr="00D37A69">
        <w:rPr>
          <w:sz w:val="26"/>
          <w:szCs w:val="26"/>
          <w:rPrChange w:id="1236" w:author="Kiên Lê Trung" w:date="2024-12-24T17:54:00Z" w16du:dateUtc="2024-12-24T10:54:00Z">
            <w:rPr/>
          </w:rPrChange>
        </w:rPr>
        <w:fldChar w:fldCharType="separate"/>
      </w:r>
      <w:r w:rsidRPr="00D37A69">
        <w:rPr>
          <w:rFonts w:ascii="Times New Roman" w:eastAsia="Times New Roman" w:hAnsi="Times New Roman" w:cs="Times New Roman"/>
          <w:sz w:val="26"/>
          <w:szCs w:val="26"/>
          <w:rPrChange w:id="1237" w:author="Kiên Lê Trung" w:date="2024-12-24T17:54:00Z" w16du:dateUtc="2024-12-24T10:54:00Z">
            <w:rPr>
              <w:rFonts w:ascii="Times New Roman" w:eastAsia="Times New Roman" w:hAnsi="Times New Roman" w:cs="Times New Roman"/>
              <w:sz w:val="28"/>
              <w:szCs w:val="28"/>
            </w:rPr>
          </w:rPrChange>
        </w:rPr>
        <w:t xml:space="preserve"> điện</w:t>
      </w:r>
      <w:r w:rsidRPr="00D37A69">
        <w:rPr>
          <w:sz w:val="26"/>
          <w:szCs w:val="26"/>
          <w:rPrChange w:id="1238" w:author="Kiên Lê Trung" w:date="2024-12-24T17:54:00Z" w16du:dateUtc="2024-12-24T10:54:00Z">
            <w:rPr/>
          </w:rPrChange>
        </w:rPr>
        <w:fldChar w:fldCharType="end"/>
      </w:r>
      <w:r w:rsidRPr="00D37A69">
        <w:rPr>
          <w:rFonts w:ascii="Times New Roman" w:eastAsia="Times New Roman" w:hAnsi="Times New Roman" w:cs="Times New Roman"/>
          <w:sz w:val="26"/>
          <w:szCs w:val="26"/>
          <w:rPrChange w:id="1239" w:author="Kiên Lê Trung" w:date="2024-12-24T17:54:00Z" w16du:dateUtc="2024-12-24T10:54:00Z">
            <w:rPr>
              <w:rFonts w:ascii="Times New Roman" w:eastAsia="Times New Roman" w:hAnsi="Times New Roman" w:cs="Times New Roman"/>
              <w:sz w:val="28"/>
              <w:szCs w:val="28"/>
            </w:rPr>
          </w:rPrChange>
        </w:rPr>
        <w:t xml:space="preserve"> tử không còn là một thứ phương tiện quý hiếm mà đang ngày càng trở thành một công cụ làm việc và giải trí thông dụng của con người, không chỉ ở công sở mà còn ngay cả trong gia đình.</w:t>
      </w:r>
    </w:p>
    <w:p w14:paraId="2C656309" w14:textId="77777777" w:rsidR="007569A2" w:rsidRPr="00D37A69" w:rsidRDefault="00CE686F">
      <w:pPr>
        <w:spacing w:before="160" w:line="288" w:lineRule="auto"/>
        <w:ind w:left="840" w:right="520" w:firstLine="720"/>
        <w:jc w:val="both"/>
        <w:rPr>
          <w:rFonts w:ascii="Times New Roman" w:eastAsia="Times New Roman" w:hAnsi="Times New Roman" w:cs="Times New Roman"/>
          <w:sz w:val="26"/>
          <w:szCs w:val="26"/>
          <w:rPrChange w:id="1240" w:author="Kiên Lê Trung" w:date="2024-12-24T17:54:00Z" w16du:dateUtc="2024-12-24T10:54:00Z">
            <w:rPr>
              <w:rFonts w:ascii="Times New Roman" w:eastAsia="Times New Roman" w:hAnsi="Times New Roman" w:cs="Times New Roman"/>
              <w:sz w:val="28"/>
              <w:szCs w:val="28"/>
            </w:rPr>
          </w:rPrChange>
        </w:rPr>
      </w:pPr>
      <w:r w:rsidRPr="00D37A69">
        <w:rPr>
          <w:rFonts w:ascii="Times New Roman" w:eastAsia="Times New Roman" w:hAnsi="Times New Roman" w:cs="Times New Roman"/>
          <w:sz w:val="26"/>
          <w:szCs w:val="26"/>
          <w:rPrChange w:id="1241" w:author="Kiên Lê Trung" w:date="2024-12-24T17:54:00Z" w16du:dateUtc="2024-12-24T10:54:00Z">
            <w:rPr>
              <w:rFonts w:ascii="Times New Roman" w:eastAsia="Times New Roman" w:hAnsi="Times New Roman" w:cs="Times New Roman"/>
              <w:sz w:val="28"/>
              <w:szCs w:val="28"/>
            </w:rPr>
          </w:rPrChange>
        </w:rPr>
        <w:t>Đứng trước vai trò của thông tin hoạt động cạnh tranh gay gắt, các tổ chức và các doanh nghiệp đều tìm mọi biện pháp để</w:t>
      </w:r>
      <w:r w:rsidRPr="00D37A69">
        <w:rPr>
          <w:sz w:val="26"/>
          <w:szCs w:val="26"/>
          <w:rPrChange w:id="1242" w:author="Kiên Lê Trung" w:date="2024-12-24T17:54:00Z" w16du:dateUtc="2024-12-24T10:54:00Z">
            <w:rPr/>
          </w:rPrChange>
        </w:rPr>
        <w:fldChar w:fldCharType="begin"/>
      </w:r>
      <w:r w:rsidRPr="00D37A69">
        <w:rPr>
          <w:sz w:val="26"/>
          <w:szCs w:val="26"/>
          <w:rPrChange w:id="1243" w:author="Kiên Lê Trung" w:date="2024-12-24T17:54:00Z" w16du:dateUtc="2024-12-24T10:54:00Z">
            <w:rPr/>
          </w:rPrChange>
        </w:rPr>
        <w:instrText>HYPERLINK "http://webtailieu.net/xay-dung/" \h</w:instrText>
      </w:r>
      <w:r w:rsidRPr="00D37A69">
        <w:rPr>
          <w:sz w:val="26"/>
          <w:szCs w:val="26"/>
          <w:rPrChange w:id="1244" w:author="Kiên Lê Trung" w:date="2024-12-24T17:54:00Z" w16du:dateUtc="2024-12-24T10:54:00Z">
            <w:rPr/>
          </w:rPrChange>
        </w:rPr>
      </w:r>
      <w:r w:rsidRPr="00D37A69">
        <w:rPr>
          <w:sz w:val="26"/>
          <w:szCs w:val="26"/>
          <w:rPrChange w:id="1245" w:author="Kiên Lê Trung" w:date="2024-12-24T17:54:00Z" w16du:dateUtc="2024-12-24T10:54:00Z">
            <w:rPr/>
          </w:rPrChange>
        </w:rPr>
        <w:fldChar w:fldCharType="separate"/>
      </w:r>
      <w:r w:rsidRPr="00D37A69">
        <w:rPr>
          <w:rFonts w:ascii="Times New Roman" w:eastAsia="Times New Roman" w:hAnsi="Times New Roman" w:cs="Times New Roman"/>
          <w:sz w:val="26"/>
          <w:szCs w:val="26"/>
          <w:rPrChange w:id="1246" w:author="Kiên Lê Trung" w:date="2024-12-24T17:54:00Z" w16du:dateUtc="2024-12-24T10:54:00Z">
            <w:rPr>
              <w:rFonts w:ascii="Times New Roman" w:eastAsia="Times New Roman" w:hAnsi="Times New Roman" w:cs="Times New Roman"/>
              <w:sz w:val="28"/>
              <w:szCs w:val="28"/>
            </w:rPr>
          </w:rPrChange>
        </w:rPr>
        <w:t xml:space="preserve"> xây dựng</w:t>
      </w:r>
      <w:r w:rsidRPr="00D37A69">
        <w:rPr>
          <w:sz w:val="26"/>
          <w:szCs w:val="26"/>
          <w:rPrChange w:id="1247" w:author="Kiên Lê Trung" w:date="2024-12-24T17:54:00Z" w16du:dateUtc="2024-12-24T10:54:00Z">
            <w:rPr/>
          </w:rPrChange>
        </w:rPr>
        <w:fldChar w:fldCharType="end"/>
      </w:r>
      <w:r w:rsidRPr="00D37A69">
        <w:rPr>
          <w:rFonts w:ascii="Times New Roman" w:eastAsia="Times New Roman" w:hAnsi="Times New Roman" w:cs="Times New Roman"/>
          <w:sz w:val="26"/>
          <w:szCs w:val="26"/>
          <w:rPrChange w:id="1248" w:author="Kiên Lê Trung" w:date="2024-12-24T17:54:00Z" w16du:dateUtc="2024-12-24T10:54:00Z">
            <w:rPr>
              <w:rFonts w:ascii="Times New Roman" w:eastAsia="Times New Roman" w:hAnsi="Times New Roman" w:cs="Times New Roman"/>
              <w:sz w:val="28"/>
              <w:szCs w:val="28"/>
            </w:rPr>
          </w:rPrChange>
        </w:rPr>
        <w:t xml:space="preserve"> hoàn thiện hệ thống thông tin của mình nhằm</w:t>
      </w:r>
      <w:r w:rsidRPr="00D37A69">
        <w:rPr>
          <w:sz w:val="26"/>
          <w:szCs w:val="26"/>
          <w:rPrChange w:id="1249" w:author="Kiên Lê Trung" w:date="2024-12-24T17:54:00Z" w16du:dateUtc="2024-12-24T10:54:00Z">
            <w:rPr/>
          </w:rPrChange>
        </w:rPr>
        <w:fldChar w:fldCharType="begin"/>
      </w:r>
      <w:r w:rsidRPr="00D37A69">
        <w:rPr>
          <w:sz w:val="26"/>
          <w:szCs w:val="26"/>
          <w:rPrChange w:id="1250" w:author="Kiên Lê Trung" w:date="2024-12-24T17:54:00Z" w16du:dateUtc="2024-12-24T10:54:00Z">
            <w:rPr/>
          </w:rPrChange>
        </w:rPr>
        <w:instrText>HYPERLINK "http://webtailieu.net/tin-hoc/" \h</w:instrText>
      </w:r>
      <w:r w:rsidRPr="00D37A69">
        <w:rPr>
          <w:sz w:val="26"/>
          <w:szCs w:val="26"/>
          <w:rPrChange w:id="1251" w:author="Kiên Lê Trung" w:date="2024-12-24T17:54:00Z" w16du:dateUtc="2024-12-24T10:54:00Z">
            <w:rPr/>
          </w:rPrChange>
        </w:rPr>
      </w:r>
      <w:r w:rsidRPr="00D37A69">
        <w:rPr>
          <w:sz w:val="26"/>
          <w:szCs w:val="26"/>
          <w:rPrChange w:id="1252" w:author="Kiên Lê Trung" w:date="2024-12-24T17:54:00Z" w16du:dateUtc="2024-12-24T10:54:00Z">
            <w:rPr/>
          </w:rPrChange>
        </w:rPr>
        <w:fldChar w:fldCharType="separate"/>
      </w:r>
      <w:r w:rsidRPr="00D37A69">
        <w:rPr>
          <w:rFonts w:ascii="Times New Roman" w:eastAsia="Times New Roman" w:hAnsi="Times New Roman" w:cs="Times New Roman"/>
          <w:sz w:val="26"/>
          <w:szCs w:val="26"/>
          <w:rPrChange w:id="1253" w:author="Kiên Lê Trung" w:date="2024-12-24T17:54:00Z" w16du:dateUtc="2024-12-24T10:54:00Z">
            <w:rPr>
              <w:rFonts w:ascii="Times New Roman" w:eastAsia="Times New Roman" w:hAnsi="Times New Roman" w:cs="Times New Roman"/>
              <w:sz w:val="28"/>
              <w:szCs w:val="28"/>
            </w:rPr>
          </w:rPrChange>
        </w:rPr>
        <w:t xml:space="preserve"> tin học</w:t>
      </w:r>
      <w:r w:rsidRPr="00D37A69">
        <w:rPr>
          <w:sz w:val="26"/>
          <w:szCs w:val="26"/>
          <w:rPrChange w:id="1254" w:author="Kiên Lê Trung" w:date="2024-12-24T17:54:00Z" w16du:dateUtc="2024-12-24T10:54:00Z">
            <w:rPr/>
          </w:rPrChange>
        </w:rPr>
        <w:fldChar w:fldCharType="end"/>
      </w:r>
      <w:r w:rsidRPr="00D37A69">
        <w:rPr>
          <w:rFonts w:ascii="Times New Roman" w:eastAsia="Times New Roman" w:hAnsi="Times New Roman" w:cs="Times New Roman"/>
          <w:sz w:val="26"/>
          <w:szCs w:val="26"/>
          <w:rPrChange w:id="1255" w:author="Kiên Lê Trung" w:date="2024-12-24T17:54:00Z" w16du:dateUtc="2024-12-24T10:54:00Z">
            <w:rPr>
              <w:rFonts w:ascii="Times New Roman" w:eastAsia="Times New Roman" w:hAnsi="Times New Roman" w:cs="Times New Roman"/>
              <w:sz w:val="28"/>
              <w:szCs w:val="28"/>
            </w:rPr>
          </w:rPrChange>
        </w:rPr>
        <w:t xml:space="preserve"> hóa các hoạt động tác nghiệp của đơn vị.</w:t>
      </w:r>
    </w:p>
    <w:p w14:paraId="5F79CCCC" w14:textId="77777777" w:rsidR="007569A2" w:rsidRPr="00D37A69" w:rsidRDefault="00CE686F">
      <w:pPr>
        <w:spacing w:before="160" w:line="288" w:lineRule="auto"/>
        <w:ind w:left="840" w:right="520" w:firstLine="720"/>
        <w:jc w:val="both"/>
        <w:rPr>
          <w:rFonts w:ascii="Times New Roman" w:eastAsia="Times New Roman" w:hAnsi="Times New Roman" w:cs="Times New Roman"/>
          <w:sz w:val="26"/>
          <w:szCs w:val="26"/>
          <w:rPrChange w:id="1256" w:author="Kiên Lê Trung" w:date="2024-12-24T17:54:00Z" w16du:dateUtc="2024-12-24T10:54:00Z">
            <w:rPr>
              <w:rFonts w:ascii="Times New Roman" w:eastAsia="Times New Roman" w:hAnsi="Times New Roman" w:cs="Times New Roman"/>
              <w:sz w:val="28"/>
              <w:szCs w:val="28"/>
            </w:rPr>
          </w:rPrChange>
        </w:rPr>
      </w:pPr>
      <w:r w:rsidRPr="00D37A69">
        <w:rPr>
          <w:rFonts w:ascii="Times New Roman" w:eastAsia="Times New Roman" w:hAnsi="Times New Roman" w:cs="Times New Roman"/>
          <w:sz w:val="26"/>
          <w:szCs w:val="26"/>
          <w:rPrChange w:id="1257" w:author="Kiên Lê Trung" w:date="2024-12-24T17:54:00Z" w16du:dateUtc="2024-12-24T10:54:00Z">
            <w:rPr>
              <w:rFonts w:ascii="Times New Roman" w:eastAsia="Times New Roman" w:hAnsi="Times New Roman" w:cs="Times New Roman"/>
              <w:sz w:val="28"/>
              <w:szCs w:val="28"/>
            </w:rPr>
          </w:rPrChange>
        </w:rPr>
        <w:t>Hiện nay các công ty tin học hàng đầu thế giới không ngừng</w:t>
      </w:r>
      <w:r w:rsidRPr="00D37A69">
        <w:rPr>
          <w:sz w:val="26"/>
          <w:szCs w:val="26"/>
          <w:rPrChange w:id="1258" w:author="Kiên Lê Trung" w:date="2024-12-24T17:54:00Z" w16du:dateUtc="2024-12-24T10:54:00Z">
            <w:rPr/>
          </w:rPrChange>
        </w:rPr>
        <w:fldChar w:fldCharType="begin"/>
      </w:r>
      <w:r w:rsidRPr="00D37A69">
        <w:rPr>
          <w:sz w:val="26"/>
          <w:szCs w:val="26"/>
          <w:rPrChange w:id="1259" w:author="Kiên Lê Trung" w:date="2024-12-24T17:54:00Z" w16du:dateUtc="2024-12-24T10:54:00Z">
            <w:rPr/>
          </w:rPrChange>
        </w:rPr>
        <w:instrText>HYPERLINK "http://webtailieu.net/dau-tu/" \h</w:instrText>
      </w:r>
      <w:r w:rsidRPr="00D37A69">
        <w:rPr>
          <w:sz w:val="26"/>
          <w:szCs w:val="26"/>
          <w:rPrChange w:id="1260" w:author="Kiên Lê Trung" w:date="2024-12-24T17:54:00Z" w16du:dateUtc="2024-12-24T10:54:00Z">
            <w:rPr/>
          </w:rPrChange>
        </w:rPr>
      </w:r>
      <w:r w:rsidRPr="00D37A69">
        <w:rPr>
          <w:sz w:val="26"/>
          <w:szCs w:val="26"/>
          <w:rPrChange w:id="1261" w:author="Kiên Lê Trung" w:date="2024-12-24T17:54:00Z" w16du:dateUtc="2024-12-24T10:54:00Z">
            <w:rPr/>
          </w:rPrChange>
        </w:rPr>
        <w:fldChar w:fldCharType="separate"/>
      </w:r>
      <w:r w:rsidRPr="00D37A69">
        <w:rPr>
          <w:rFonts w:ascii="Times New Roman" w:eastAsia="Times New Roman" w:hAnsi="Times New Roman" w:cs="Times New Roman"/>
          <w:sz w:val="26"/>
          <w:szCs w:val="26"/>
          <w:rPrChange w:id="1262" w:author="Kiên Lê Trung" w:date="2024-12-24T17:54:00Z" w16du:dateUtc="2024-12-24T10:54:00Z">
            <w:rPr>
              <w:rFonts w:ascii="Times New Roman" w:eastAsia="Times New Roman" w:hAnsi="Times New Roman" w:cs="Times New Roman"/>
              <w:sz w:val="28"/>
              <w:szCs w:val="28"/>
            </w:rPr>
          </w:rPrChange>
        </w:rPr>
        <w:t xml:space="preserve"> đầu tư</w:t>
      </w:r>
      <w:r w:rsidRPr="00D37A69">
        <w:rPr>
          <w:sz w:val="26"/>
          <w:szCs w:val="26"/>
          <w:rPrChange w:id="1263" w:author="Kiên Lê Trung" w:date="2024-12-24T17:54:00Z" w16du:dateUtc="2024-12-24T10:54:00Z">
            <w:rPr/>
          </w:rPrChange>
        </w:rPr>
        <w:fldChar w:fldCharType="end"/>
      </w:r>
      <w:r w:rsidRPr="00D37A69">
        <w:rPr>
          <w:rFonts w:ascii="Times New Roman" w:eastAsia="Times New Roman" w:hAnsi="Times New Roman" w:cs="Times New Roman"/>
          <w:sz w:val="26"/>
          <w:szCs w:val="26"/>
          <w:rPrChange w:id="1264" w:author="Kiên Lê Trung" w:date="2024-12-24T17:54:00Z" w16du:dateUtc="2024-12-24T10:54:00Z">
            <w:rPr>
              <w:rFonts w:ascii="Times New Roman" w:eastAsia="Times New Roman" w:hAnsi="Times New Roman" w:cs="Times New Roman"/>
              <w:sz w:val="28"/>
              <w:szCs w:val="28"/>
            </w:rPr>
          </w:rPrChange>
        </w:rPr>
        <w:t xml:space="preserve"> và cải thiện các giải pháp cũng như các sản phẩm nhằm cho phép tiến hành</w:t>
      </w:r>
      <w:r w:rsidRPr="00D37A69">
        <w:rPr>
          <w:sz w:val="26"/>
          <w:szCs w:val="26"/>
          <w:rPrChange w:id="1265" w:author="Kiên Lê Trung" w:date="2024-12-24T17:54:00Z" w16du:dateUtc="2024-12-24T10:54:00Z">
            <w:rPr/>
          </w:rPrChange>
        </w:rPr>
        <w:fldChar w:fldCharType="begin"/>
      </w:r>
      <w:r w:rsidRPr="00D37A69">
        <w:rPr>
          <w:sz w:val="26"/>
          <w:szCs w:val="26"/>
          <w:rPrChange w:id="1266" w:author="Kiên Lê Trung" w:date="2024-12-24T17:54:00Z" w16du:dateUtc="2024-12-24T10:54:00Z">
            <w:rPr/>
          </w:rPrChange>
        </w:rPr>
        <w:instrText>HYPERLINK "http://webtailieu.net/thuong-mai/" \h</w:instrText>
      </w:r>
      <w:r w:rsidRPr="00D37A69">
        <w:rPr>
          <w:sz w:val="26"/>
          <w:szCs w:val="26"/>
          <w:rPrChange w:id="1267" w:author="Kiên Lê Trung" w:date="2024-12-24T17:54:00Z" w16du:dateUtc="2024-12-24T10:54:00Z">
            <w:rPr/>
          </w:rPrChange>
        </w:rPr>
      </w:r>
      <w:r w:rsidRPr="00D37A69">
        <w:rPr>
          <w:sz w:val="26"/>
          <w:szCs w:val="26"/>
          <w:rPrChange w:id="1268" w:author="Kiên Lê Trung" w:date="2024-12-24T17:54:00Z" w16du:dateUtc="2024-12-24T10:54:00Z">
            <w:rPr/>
          </w:rPrChange>
        </w:rPr>
        <w:fldChar w:fldCharType="separate"/>
      </w:r>
      <w:r w:rsidRPr="00D37A69">
        <w:rPr>
          <w:rFonts w:ascii="Times New Roman" w:eastAsia="Times New Roman" w:hAnsi="Times New Roman" w:cs="Times New Roman"/>
          <w:sz w:val="26"/>
          <w:szCs w:val="26"/>
          <w:rPrChange w:id="1269" w:author="Kiên Lê Trung" w:date="2024-12-24T17:54:00Z" w16du:dateUtc="2024-12-24T10:54:00Z">
            <w:rPr>
              <w:rFonts w:ascii="Times New Roman" w:eastAsia="Times New Roman" w:hAnsi="Times New Roman" w:cs="Times New Roman"/>
              <w:sz w:val="28"/>
              <w:szCs w:val="28"/>
            </w:rPr>
          </w:rPrChange>
        </w:rPr>
        <w:t xml:space="preserve"> thương mại</w:t>
      </w:r>
      <w:r w:rsidRPr="00D37A69">
        <w:rPr>
          <w:sz w:val="26"/>
          <w:szCs w:val="26"/>
          <w:rPrChange w:id="1270" w:author="Kiên Lê Trung" w:date="2024-12-24T17:54:00Z" w16du:dateUtc="2024-12-24T10:54:00Z">
            <w:rPr/>
          </w:rPrChange>
        </w:rPr>
        <w:fldChar w:fldCharType="end"/>
      </w:r>
      <w:r w:rsidRPr="00D37A69">
        <w:rPr>
          <w:rFonts w:ascii="Times New Roman" w:eastAsia="Times New Roman" w:hAnsi="Times New Roman" w:cs="Times New Roman"/>
          <w:sz w:val="26"/>
          <w:szCs w:val="26"/>
          <w:rPrChange w:id="1271" w:author="Kiên Lê Trung" w:date="2024-12-24T17:54:00Z" w16du:dateUtc="2024-12-24T10:54:00Z">
            <w:rPr>
              <w:rFonts w:ascii="Times New Roman" w:eastAsia="Times New Roman" w:hAnsi="Times New Roman" w:cs="Times New Roman"/>
              <w:sz w:val="28"/>
              <w:szCs w:val="28"/>
            </w:rPr>
          </w:rPrChange>
        </w:rPr>
        <w:t xml:space="preserve">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w:t>
      </w:r>
    </w:p>
    <w:p w14:paraId="0752061A" w14:textId="77777777" w:rsidR="007569A2" w:rsidRDefault="00CE686F">
      <w:pPr>
        <w:spacing w:before="160" w:line="288" w:lineRule="auto"/>
        <w:ind w:left="840" w:right="520" w:firstLine="720"/>
        <w:jc w:val="both"/>
        <w:rPr>
          <w:ins w:id="1272" w:author="Kiên Lê Trung" w:date="2024-12-24T17:54:00Z" w16du:dateUtc="2024-12-24T10:54:00Z"/>
          <w:rFonts w:ascii="Times New Roman" w:eastAsia="Times New Roman" w:hAnsi="Times New Roman" w:cs="Times New Roman"/>
          <w:sz w:val="26"/>
          <w:szCs w:val="26"/>
          <w:lang w:val="en-US"/>
        </w:rPr>
      </w:pPr>
      <w:r w:rsidRPr="00D37A69">
        <w:rPr>
          <w:rFonts w:ascii="Times New Roman" w:eastAsia="Times New Roman" w:hAnsi="Times New Roman" w:cs="Times New Roman"/>
          <w:sz w:val="26"/>
          <w:szCs w:val="26"/>
          <w:rPrChange w:id="1273" w:author="Kiên Lê Trung" w:date="2024-12-24T17:54:00Z" w16du:dateUtc="2024-12-24T10:54:00Z">
            <w:rPr>
              <w:rFonts w:ascii="Times New Roman" w:eastAsia="Times New Roman" w:hAnsi="Times New Roman" w:cs="Times New Roman"/>
              <w:sz w:val="28"/>
              <w:szCs w:val="28"/>
            </w:rPr>
          </w:rPrChange>
        </w:rPr>
        <w:t>Để tiếp cận và góp phần đẩy mạnh sự phổ biến ở Việt Nam, nhóm em đã quyết định thực hiện đề tài “</w:t>
      </w:r>
      <w:r w:rsidRPr="00D37A69">
        <w:rPr>
          <w:rFonts w:ascii="Times New Roman" w:eastAsia="Times New Roman" w:hAnsi="Times New Roman" w:cs="Times New Roman"/>
          <w:sz w:val="26"/>
          <w:szCs w:val="26"/>
          <w:highlight w:val="white"/>
          <w:rPrChange w:id="1274" w:author="Kiên Lê Trung" w:date="2024-12-24T17:54:00Z" w16du:dateUtc="2024-12-24T10:54:00Z">
            <w:rPr>
              <w:rFonts w:ascii="Times New Roman" w:eastAsia="Times New Roman" w:hAnsi="Times New Roman" w:cs="Times New Roman"/>
              <w:sz w:val="30"/>
              <w:szCs w:val="30"/>
              <w:highlight w:val="white"/>
            </w:rPr>
          </w:rPrChange>
        </w:rPr>
        <w:t xml:space="preserve"> Xây dựng website bán đồ điện tử</w:t>
      </w:r>
      <w:r w:rsidRPr="00D37A69">
        <w:rPr>
          <w:rFonts w:ascii="Times New Roman" w:eastAsia="Times New Roman" w:hAnsi="Times New Roman" w:cs="Times New Roman"/>
          <w:sz w:val="26"/>
          <w:szCs w:val="26"/>
          <w:rPrChange w:id="1275" w:author="Kiên Lê Trung" w:date="2024-12-24T17:54:00Z" w16du:dateUtc="2024-12-24T10:54:00Z">
            <w:rPr>
              <w:rFonts w:ascii="Times New Roman" w:eastAsia="Times New Roman" w:hAnsi="Times New Roman" w:cs="Times New Roman"/>
              <w:sz w:val="28"/>
              <w:szCs w:val="28"/>
            </w:rPr>
          </w:rPrChange>
        </w:rPr>
        <w:t>”.</w:t>
      </w:r>
    </w:p>
    <w:p w14:paraId="5C8E7B16" w14:textId="20989E14" w:rsidR="00D37A69" w:rsidRDefault="00D37A69">
      <w:pPr>
        <w:spacing w:before="160" w:line="288" w:lineRule="auto"/>
        <w:ind w:left="840" w:right="520" w:firstLine="720"/>
        <w:jc w:val="both"/>
        <w:rPr>
          <w:ins w:id="1276" w:author="Kiên Lê Trung" w:date="2024-12-24T17:54:00Z" w16du:dateUtc="2024-12-24T10:54:00Z"/>
          <w:rFonts w:ascii="Times New Roman" w:eastAsia="Times New Roman" w:hAnsi="Times New Roman" w:cs="Times New Roman"/>
          <w:sz w:val="26"/>
          <w:szCs w:val="26"/>
          <w:lang w:val="en-US"/>
        </w:rPr>
      </w:pPr>
      <w:ins w:id="1277" w:author="Kiên Lê Trung" w:date="2024-12-24T17:54:00Z" w16du:dateUtc="2024-12-24T10:54:00Z">
        <w:r>
          <w:rPr>
            <w:rFonts w:ascii="Times New Roman" w:eastAsia="Times New Roman" w:hAnsi="Times New Roman" w:cs="Times New Roman"/>
            <w:sz w:val="26"/>
            <w:szCs w:val="26"/>
            <w:lang w:val="en-US"/>
          </w:rPr>
          <w:t xml:space="preserve">Nội dung đồ án gồm các chương sau: </w:t>
        </w:r>
      </w:ins>
    </w:p>
    <w:p w14:paraId="7714235A" w14:textId="4346AA36" w:rsidR="00D37A69" w:rsidRPr="00D37A69" w:rsidRDefault="00D37A69" w:rsidP="00D37A69">
      <w:pPr>
        <w:pStyle w:val="ListParagraph"/>
        <w:numPr>
          <w:ilvl w:val="0"/>
          <w:numId w:val="211"/>
        </w:numPr>
        <w:spacing w:before="160" w:line="288" w:lineRule="auto"/>
        <w:ind w:right="520"/>
        <w:jc w:val="both"/>
        <w:rPr>
          <w:ins w:id="1278" w:author="Kiên Lê Trung" w:date="2024-12-24T17:54:00Z" w16du:dateUtc="2024-12-24T10:54:00Z"/>
          <w:rFonts w:ascii="Times New Roman" w:eastAsia="Times New Roman" w:hAnsi="Times New Roman" w:cs="Times New Roman"/>
          <w:sz w:val="26"/>
          <w:szCs w:val="26"/>
          <w:lang w:val="en-US"/>
          <w:rPrChange w:id="1279" w:author="Kiên Lê Trung" w:date="2024-12-24T17:54:00Z" w16du:dateUtc="2024-12-24T10:54:00Z">
            <w:rPr>
              <w:ins w:id="1280" w:author="Kiên Lê Trung" w:date="2024-12-24T17:54:00Z" w16du:dateUtc="2024-12-24T10:54:00Z"/>
              <w:lang w:val="en-US"/>
            </w:rPr>
          </w:rPrChange>
        </w:rPr>
        <w:pPrChange w:id="1281" w:author="Kiên Lê Trung" w:date="2024-12-24T17:54:00Z" w16du:dateUtc="2024-12-24T10:54:00Z">
          <w:pPr>
            <w:spacing w:before="160" w:line="288" w:lineRule="auto"/>
            <w:ind w:left="840" w:right="520" w:firstLine="720"/>
            <w:jc w:val="both"/>
          </w:pPr>
        </w:pPrChange>
      </w:pPr>
    </w:p>
    <w:p w14:paraId="551CE7B9" w14:textId="112276FE" w:rsidR="00D37A69" w:rsidRPr="00D37A69" w:rsidRDefault="00D37A69" w:rsidP="00D37A69">
      <w:pPr>
        <w:spacing w:before="160" w:line="288" w:lineRule="auto"/>
        <w:ind w:right="520"/>
        <w:jc w:val="both"/>
        <w:rPr>
          <w:ins w:id="1282" w:author="Kiên Lê Trung" w:date="2024-12-24T17:54:00Z" w16du:dateUtc="2024-12-24T10:54:00Z"/>
          <w:rFonts w:ascii="Times New Roman" w:eastAsia="Times New Roman" w:hAnsi="Times New Roman" w:cs="Times New Roman"/>
          <w:sz w:val="26"/>
          <w:szCs w:val="26"/>
          <w:lang w:val="en-US"/>
          <w:rPrChange w:id="1283" w:author="Kiên Lê Trung" w:date="2024-12-24T17:54:00Z" w16du:dateUtc="2024-12-24T10:54:00Z">
            <w:rPr>
              <w:ins w:id="1284" w:author="Kiên Lê Trung" w:date="2024-12-24T17:54:00Z" w16du:dateUtc="2024-12-24T10:54:00Z"/>
              <w:lang w:val="en-US"/>
            </w:rPr>
          </w:rPrChange>
        </w:rPr>
        <w:pPrChange w:id="1285" w:author="Kiên Lê Trung" w:date="2024-12-24T17:54:00Z" w16du:dateUtc="2024-12-24T10:54:00Z">
          <w:pPr>
            <w:spacing w:before="160" w:line="288" w:lineRule="auto"/>
            <w:ind w:left="840" w:right="520" w:firstLine="720"/>
            <w:jc w:val="both"/>
          </w:pPr>
        </w:pPrChange>
      </w:pPr>
    </w:p>
    <w:p w14:paraId="0789B038" w14:textId="6A6B6635" w:rsidR="00D37A69" w:rsidRPr="00D37A69" w:rsidRDefault="00D37A69" w:rsidP="00D37A69">
      <w:pPr>
        <w:spacing w:before="160" w:line="288" w:lineRule="auto"/>
        <w:ind w:right="520"/>
        <w:jc w:val="both"/>
        <w:rPr>
          <w:rFonts w:ascii="Times New Roman" w:eastAsia="Times New Roman" w:hAnsi="Times New Roman" w:cs="Times New Roman"/>
          <w:sz w:val="26"/>
          <w:szCs w:val="26"/>
          <w:lang w:val="en-US"/>
          <w:rPrChange w:id="1286" w:author="Kiên Lê Trung" w:date="2024-12-24T17:54:00Z" w16du:dateUtc="2024-12-24T10:54:00Z">
            <w:rPr>
              <w:rFonts w:ascii="Times New Roman" w:eastAsia="Times New Roman" w:hAnsi="Times New Roman" w:cs="Times New Roman"/>
              <w:sz w:val="28"/>
              <w:szCs w:val="28"/>
            </w:rPr>
          </w:rPrChange>
        </w:rPr>
        <w:pPrChange w:id="1287" w:author="Kiên Lê Trung" w:date="2024-12-24T17:54:00Z" w16du:dateUtc="2024-12-24T10:54:00Z">
          <w:pPr>
            <w:spacing w:before="160" w:line="288" w:lineRule="auto"/>
            <w:ind w:left="840" w:right="520" w:firstLine="720"/>
            <w:jc w:val="both"/>
          </w:pPr>
        </w:pPrChange>
      </w:pPr>
    </w:p>
    <w:p w14:paraId="0F698610" w14:textId="592D19E2" w:rsidR="007569A2" w:rsidDel="00D37A69" w:rsidRDefault="00CE686F">
      <w:pPr>
        <w:spacing w:before="240" w:after="240"/>
        <w:ind w:firstLine="720"/>
        <w:jc w:val="both"/>
        <w:rPr>
          <w:del w:id="1288" w:author="Kiên Lê Trung" w:date="2024-12-24T17:54:00Z" w16du:dateUtc="2024-12-24T10:54:00Z"/>
          <w:rFonts w:ascii="Times New Roman" w:eastAsia="Times New Roman" w:hAnsi="Times New Roman" w:cs="Times New Roman"/>
          <w:sz w:val="28"/>
          <w:szCs w:val="28"/>
        </w:rPr>
      </w:pPr>
      <w:del w:id="1289" w:author="Kiên Lê Trung" w:date="2024-12-24T17:54:00Z" w16du:dateUtc="2024-12-24T10:54:00Z">
        <w:r w:rsidDel="00D37A69">
          <w:rPr>
            <w:rFonts w:ascii="Times New Roman" w:eastAsia="Times New Roman" w:hAnsi="Times New Roman" w:cs="Times New Roman"/>
            <w:sz w:val="28"/>
            <w:szCs w:val="28"/>
          </w:rPr>
          <w:delText>Nội</w:delText>
        </w:r>
      </w:del>
      <w:del w:id="1290" w:author="Kiên Lê Trung" w:date="2024-12-23T10:58:00Z" w16du:dateUtc="2024-12-23T03:58:00Z">
        <w:r w:rsidDel="00740283">
          <w:rPr>
            <w:rFonts w:ascii="Times New Roman" w:eastAsia="Times New Roman" w:hAnsi="Times New Roman" w:cs="Times New Roman"/>
            <w:sz w:val="28"/>
            <w:szCs w:val="28"/>
          </w:rPr>
          <w:delText xml:space="preserve"> </w:delText>
        </w:r>
      </w:del>
      <w:del w:id="1291" w:author="Kiên Lê Trung" w:date="2024-12-24T17:54:00Z" w16du:dateUtc="2024-12-24T10:54:00Z">
        <w:r w:rsidDel="00D37A69">
          <w:rPr>
            <w:rFonts w:ascii="Times New Roman" w:eastAsia="Times New Roman" w:hAnsi="Times New Roman" w:cs="Times New Roman"/>
            <w:sz w:val="28"/>
            <w:szCs w:val="28"/>
          </w:rPr>
          <w:delText xml:space="preserve">dung đồ án gồm chương sau : </w:delText>
        </w:r>
        <w:r w:rsidDel="00D37A69">
          <w:rPr>
            <w:rFonts w:ascii="Times New Roman" w:eastAsia="Times New Roman" w:hAnsi="Times New Roman" w:cs="Times New Roman"/>
            <w:sz w:val="28"/>
            <w:szCs w:val="28"/>
          </w:rPr>
          <w:br/>
          <w:delText xml:space="preserve">1 </w:delText>
        </w:r>
      </w:del>
    </w:p>
    <w:p w14:paraId="18F999B5" w14:textId="63281497" w:rsidR="007569A2" w:rsidDel="00D37A69" w:rsidRDefault="00CE686F">
      <w:pPr>
        <w:spacing w:before="240" w:after="240"/>
        <w:jc w:val="both"/>
        <w:rPr>
          <w:del w:id="1292" w:author="Kiên Lê Trung" w:date="2024-12-24T17:54:00Z" w16du:dateUtc="2024-12-24T10:54:00Z"/>
          <w:rFonts w:ascii="Times New Roman" w:eastAsia="Times New Roman" w:hAnsi="Times New Roman" w:cs="Times New Roman"/>
          <w:sz w:val="28"/>
          <w:szCs w:val="28"/>
        </w:rPr>
      </w:pPr>
      <w:del w:id="1293" w:author="Kiên Lê Trung" w:date="2024-12-24T17:54:00Z" w16du:dateUtc="2024-12-24T10:54:00Z">
        <w:r w:rsidDel="00D37A69">
          <w:rPr>
            <w:rFonts w:ascii="Times New Roman" w:eastAsia="Times New Roman" w:hAnsi="Times New Roman" w:cs="Times New Roman"/>
            <w:sz w:val="28"/>
            <w:szCs w:val="28"/>
          </w:rPr>
          <w:delText>2</w:delText>
        </w:r>
      </w:del>
    </w:p>
    <w:p w14:paraId="5D00E207" w14:textId="621E68BE" w:rsidR="00AA5F38" w:rsidRDefault="00CE686F">
      <w:pPr>
        <w:spacing w:before="240" w:after="240"/>
        <w:jc w:val="both"/>
        <w:rPr>
          <w:ins w:id="1294" w:author="Kiên Lê Trung" w:date="2024-12-24T14:33:00Z" w16du:dateUtc="2024-12-24T07:33:00Z"/>
          <w:rFonts w:ascii="Times New Roman" w:eastAsia="Times New Roman" w:hAnsi="Times New Roman" w:cs="Times New Roman"/>
          <w:sz w:val="28"/>
          <w:szCs w:val="28"/>
          <w:lang w:val="en-US"/>
        </w:rPr>
        <w:sectPr w:rsidR="00AA5F38" w:rsidSect="00664DCB">
          <w:footerReference w:type="default" r:id="rId13"/>
          <w:pgSz w:w="11909" w:h="16834"/>
          <w:pgMar w:top="1440" w:right="1440" w:bottom="1440" w:left="1440" w:header="720" w:footer="720" w:gutter="0"/>
          <w:pgNumType w:fmt="lowerRoman" w:start="1" w:chapStyle="1"/>
          <w:cols w:space="720"/>
          <w:docGrid w:linePitch="299"/>
        </w:sectPr>
      </w:pPr>
      <w:del w:id="1301" w:author="Kiên Lê Trung" w:date="2024-12-24T17:54:00Z" w16du:dateUtc="2024-12-24T10:54:00Z">
        <w:r w:rsidDel="00D37A69">
          <w:rPr>
            <w:rFonts w:ascii="Times New Roman" w:eastAsia="Times New Roman" w:hAnsi="Times New Roman" w:cs="Times New Roman"/>
            <w:sz w:val="28"/>
            <w:szCs w:val="28"/>
          </w:rPr>
          <w:delText>3</w:delText>
        </w:r>
      </w:del>
    </w:p>
    <w:p w14:paraId="191C337C" w14:textId="77777777" w:rsidR="004841B2" w:rsidRPr="004841B2" w:rsidRDefault="004841B2">
      <w:pPr>
        <w:spacing w:before="240" w:after="240"/>
        <w:jc w:val="both"/>
        <w:rPr>
          <w:rFonts w:ascii="Times New Roman" w:eastAsia="Times New Roman" w:hAnsi="Times New Roman" w:cs="Times New Roman"/>
          <w:sz w:val="28"/>
          <w:szCs w:val="28"/>
          <w:lang w:val="en-US"/>
          <w:rPrChange w:id="1302" w:author="Kiên Lê Trung" w:date="2024-12-24T14:33:00Z" w16du:dateUtc="2024-12-24T07:33:00Z">
            <w:rPr>
              <w:rFonts w:ascii="Times New Roman" w:eastAsia="Times New Roman" w:hAnsi="Times New Roman" w:cs="Times New Roman"/>
              <w:sz w:val="28"/>
              <w:szCs w:val="28"/>
            </w:rPr>
          </w:rPrChange>
        </w:rPr>
      </w:pPr>
    </w:p>
    <w:p w14:paraId="4319D8C8" w14:textId="597AD653" w:rsidR="007569A2" w:rsidDel="000549B8" w:rsidRDefault="007569A2">
      <w:pPr>
        <w:spacing w:before="240" w:after="240"/>
        <w:jc w:val="both"/>
        <w:rPr>
          <w:del w:id="1303" w:author="Kiên Lê Trung" w:date="2024-12-24T14:12:00Z" w16du:dateUtc="2024-12-24T07:12:00Z"/>
          <w:rFonts w:ascii="Times New Roman" w:eastAsia="Times New Roman" w:hAnsi="Times New Roman" w:cs="Times New Roman"/>
          <w:sz w:val="28"/>
          <w:szCs w:val="28"/>
        </w:rPr>
      </w:pPr>
    </w:p>
    <w:p w14:paraId="2ECEE504" w14:textId="77777777" w:rsidR="007569A2" w:rsidRPr="00034C0F" w:rsidRDefault="00CE686F" w:rsidP="00EE00A5">
      <w:pPr>
        <w:pStyle w:val="Heading1"/>
      </w:pPr>
      <w:bookmarkStart w:id="1304" w:name="_Toc185954659"/>
      <w:bookmarkStart w:id="1305" w:name="_Toc185955140"/>
      <w:r w:rsidRPr="00EE00A5">
        <w:t>CHƯƠNG 1: GIỚI THIỆU BÀI TOÁN VÀ CÔNG NGHỆ LIÊN QUAN</w:t>
      </w:r>
      <w:bookmarkEnd w:id="1304"/>
      <w:bookmarkEnd w:id="1305"/>
      <w:r w:rsidRPr="00EE00A5">
        <w:t xml:space="preserve"> </w:t>
      </w:r>
    </w:p>
    <w:p w14:paraId="03DC71B3" w14:textId="77777777" w:rsidR="007569A2" w:rsidRDefault="00CE686F">
      <w:pPr>
        <w:pStyle w:val="Heading2"/>
      </w:pPr>
      <w:bookmarkStart w:id="1306" w:name="_Toc185954660"/>
      <w:bookmarkStart w:id="1307" w:name="_Toc185955141"/>
      <w:r>
        <w:t>1.1 Tổng quan về hệ thống website bán đồ điện tử</w:t>
      </w:r>
      <w:bookmarkEnd w:id="1306"/>
      <w:bookmarkEnd w:id="1307"/>
    </w:p>
    <w:p w14:paraId="06BBA33E" w14:textId="68777A7E" w:rsidR="007569A2" w:rsidRPr="00034C0F" w:rsidRDefault="00CE686F" w:rsidP="00034C0F">
      <w:pPr>
        <w:pStyle w:val="Heading3"/>
        <w:rPr>
          <w:lang w:val="en-US"/>
        </w:rPr>
      </w:pPr>
      <w:bookmarkStart w:id="1308" w:name="_Toc185954661"/>
      <w:bookmarkStart w:id="1309" w:name="_Toc185955142"/>
      <w:r>
        <w:t>1.1.1 Giới thiệu hệ thống</w:t>
      </w:r>
      <w:bookmarkEnd w:id="1308"/>
      <w:bookmarkEnd w:id="1309"/>
      <w:r>
        <w:t xml:space="preserve"> </w:t>
      </w:r>
    </w:p>
    <w:p w14:paraId="7EB5A64A" w14:textId="0DB8D12B"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thương mại điện tử gồm ba phần chính: khách hàng,</w:t>
      </w:r>
      <w:r w:rsidR="0004797E">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người bán hàng và quản trị viên. Khách hàng là những người sử dụng hệ thống để tìm kiếm và mua hàng trực tuyến, trong khi người bán hàng là những doanh nghiệp hoặc cá nhân đăng ký để bán sản phẩm hoặc dịch vụ trên nền tảng e-commerce.</w:t>
      </w:r>
    </w:p>
    <w:p w14:paraId="464FCBC1" w14:textId="77777777" w:rsidR="007569A2" w:rsidRDefault="007569A2" w:rsidP="00034C0F">
      <w:pPr>
        <w:spacing w:line="312" w:lineRule="auto"/>
        <w:rPr>
          <w:rFonts w:ascii="Times New Roman" w:eastAsia="Times New Roman" w:hAnsi="Times New Roman" w:cs="Times New Roman"/>
          <w:sz w:val="26"/>
          <w:szCs w:val="26"/>
        </w:rPr>
      </w:pPr>
    </w:p>
    <w:p w14:paraId="6217F0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khách hàng truy cập vào hệ thống thông qua một trình duyệt web. Họ có thể tìm kiếm, xem thông tin chi tiết và đặt hàng các sản phẩm hoặc dịch vụ từ các người bán trên hệ thống. Khách hàng có thể thêm sản phẩm vào giỏ hàng, thực hiện thanh toán và theo dõi trạng thái đơn hàng của mình. Người bán hàng cung cấp thông tin về sản phẩm và dịch vụ của mình, quản lý kho hàng, và xử lý các đơn hàng từ khách hàng. Họ có thể tải lên hình ảnh, mô tả sản phẩm, đặt giá và quản lý thông tin về khách hàng.</w:t>
      </w:r>
    </w:p>
    <w:p w14:paraId="5C8C6B09" w14:textId="77777777" w:rsidR="007569A2" w:rsidRDefault="007569A2" w:rsidP="00034C0F">
      <w:pPr>
        <w:spacing w:line="312" w:lineRule="auto"/>
        <w:rPr>
          <w:rFonts w:ascii="Times New Roman" w:eastAsia="Times New Roman" w:hAnsi="Times New Roman" w:cs="Times New Roman"/>
          <w:sz w:val="26"/>
          <w:szCs w:val="26"/>
        </w:rPr>
      </w:pPr>
    </w:p>
    <w:p w14:paraId="0F92FA04" w14:textId="6D4B7D50"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e-commerce cần một máy chủ web để cung cấp giao diện</w:t>
      </w:r>
      <w:r w:rsidR="00335217">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người dùng và xử lý các yêu cầu từ khách hàng và người bán hàng. Máy chủ web cung cấp các tính năng như đăng nhập, đăng ký tài khoản, tìm kiếm, hiển thị sản phẩm, quản lý giỏ hàng và thanh toán.</w:t>
      </w:r>
    </w:p>
    <w:p w14:paraId="3382A365" w14:textId="77777777" w:rsidR="007569A2" w:rsidRDefault="007569A2" w:rsidP="00034C0F">
      <w:pPr>
        <w:spacing w:line="312" w:lineRule="auto"/>
        <w:rPr>
          <w:rFonts w:ascii="Times New Roman" w:eastAsia="Times New Roman" w:hAnsi="Times New Roman" w:cs="Times New Roman"/>
          <w:sz w:val="26"/>
          <w:szCs w:val="26"/>
        </w:rPr>
      </w:pPr>
    </w:p>
    <w:p w14:paraId="3B65121D" w14:textId="77777777" w:rsidR="007569A2" w:rsidRDefault="00CE686F">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Dữ liệu về sản phẩm, đơn hàng, khách hàng và thông tin liên quan được lưu trữ trong một cơ sở dữ liệu. Cơ sở dữ liệu cung cấp khả năng lưu trữ, tìm kiếm và truy xuất dữ liệu một cách hiệu quả.</w:t>
      </w:r>
    </w:p>
    <w:p w14:paraId="45E4EC6F" w14:textId="77777777" w:rsidR="0044160A" w:rsidRPr="00034C0F" w:rsidRDefault="0044160A" w:rsidP="00034C0F">
      <w:pPr>
        <w:spacing w:line="312" w:lineRule="auto"/>
        <w:rPr>
          <w:rFonts w:ascii="Times New Roman" w:eastAsia="Times New Roman" w:hAnsi="Times New Roman" w:cs="Times New Roman"/>
          <w:sz w:val="26"/>
          <w:szCs w:val="26"/>
          <w:lang w:val="en-US"/>
        </w:rPr>
      </w:pPr>
    </w:p>
    <w:p w14:paraId="2FF3984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Tổng quan, hệ thống thương mại điện tử cung cấp một giao diện cho khách hàng và người bán hàng giao tiếp và thực hiện các giao dịch mua bán trực tuyến. Qua đó, nó tạo điều kiện thuận lợi và an toàn cho mọi bên tham gia trong quá trình mua sắm và kinh doanh trực tuyến.</w:t>
      </w:r>
    </w:p>
    <w:p w14:paraId="5C71F136" w14:textId="4E97F48E" w:rsidR="007569A2" w:rsidDel="00475E2F" w:rsidRDefault="007569A2">
      <w:pPr>
        <w:rPr>
          <w:del w:id="1310" w:author="Kiên Lê Trung" w:date="2024-12-24T14:27:00Z" w16du:dateUtc="2024-12-24T07:27:00Z"/>
          <w:rFonts w:ascii="Times New Roman" w:eastAsia="Times New Roman" w:hAnsi="Times New Roman" w:cs="Times New Roman"/>
          <w:sz w:val="26"/>
          <w:szCs w:val="26"/>
        </w:rPr>
      </w:pPr>
    </w:p>
    <w:p w14:paraId="62199465" w14:textId="368DC49A" w:rsidR="007569A2" w:rsidDel="00475E2F" w:rsidRDefault="007569A2">
      <w:pPr>
        <w:rPr>
          <w:del w:id="1311" w:author="Kiên Lê Trung" w:date="2024-12-24T14:27:00Z" w16du:dateUtc="2024-12-24T07:27:00Z"/>
          <w:rFonts w:ascii="Times New Roman" w:eastAsia="Times New Roman" w:hAnsi="Times New Roman" w:cs="Times New Roman"/>
          <w:sz w:val="24"/>
          <w:szCs w:val="24"/>
        </w:rPr>
      </w:pPr>
    </w:p>
    <w:p w14:paraId="0DA123B1" w14:textId="77BC19B0" w:rsidR="007569A2" w:rsidDel="00475E2F" w:rsidRDefault="007569A2">
      <w:pPr>
        <w:rPr>
          <w:del w:id="1312" w:author="Kiên Lê Trung" w:date="2024-12-24T14:27:00Z" w16du:dateUtc="2024-12-24T07:27:00Z"/>
          <w:rFonts w:ascii="Times New Roman" w:eastAsia="Times New Roman" w:hAnsi="Times New Roman" w:cs="Times New Roman"/>
          <w:sz w:val="24"/>
          <w:szCs w:val="24"/>
        </w:rPr>
      </w:pPr>
    </w:p>
    <w:p w14:paraId="4C4CEA3D" w14:textId="06327BAA" w:rsidR="007569A2" w:rsidDel="00475E2F" w:rsidRDefault="007569A2">
      <w:pPr>
        <w:rPr>
          <w:del w:id="1313" w:author="Kiên Lê Trung" w:date="2024-12-24T14:27:00Z" w16du:dateUtc="2024-12-24T07:27:00Z"/>
          <w:rFonts w:ascii="Times New Roman" w:eastAsia="Times New Roman" w:hAnsi="Times New Roman" w:cs="Times New Roman"/>
          <w:sz w:val="24"/>
          <w:szCs w:val="24"/>
        </w:rPr>
      </w:pPr>
    </w:p>
    <w:p w14:paraId="50895670" w14:textId="59BECCA6" w:rsidR="007569A2" w:rsidDel="00475E2F" w:rsidRDefault="007569A2">
      <w:pPr>
        <w:rPr>
          <w:del w:id="1314" w:author="Kiên Lê Trung" w:date="2024-12-24T14:27:00Z" w16du:dateUtc="2024-12-24T07:27:00Z"/>
          <w:rFonts w:ascii="Times New Roman" w:eastAsia="Times New Roman" w:hAnsi="Times New Roman" w:cs="Times New Roman"/>
          <w:sz w:val="28"/>
          <w:szCs w:val="28"/>
        </w:rPr>
      </w:pPr>
    </w:p>
    <w:p w14:paraId="38C1F859" w14:textId="07BDD65F" w:rsidR="007569A2" w:rsidDel="00475E2F" w:rsidRDefault="007569A2">
      <w:pPr>
        <w:rPr>
          <w:del w:id="1315" w:author="Kiên Lê Trung" w:date="2024-12-24T14:27:00Z" w16du:dateUtc="2024-12-24T07:27:00Z"/>
          <w:rFonts w:ascii="Times New Roman" w:eastAsia="Times New Roman" w:hAnsi="Times New Roman" w:cs="Times New Roman"/>
          <w:sz w:val="28"/>
          <w:szCs w:val="28"/>
        </w:rPr>
      </w:pPr>
    </w:p>
    <w:p w14:paraId="0C8FE7CE" w14:textId="46FA620D" w:rsidR="007569A2" w:rsidRPr="00475E2F" w:rsidDel="00475E2F" w:rsidRDefault="007569A2">
      <w:pPr>
        <w:rPr>
          <w:del w:id="1316" w:author="Kiên Lê Trung" w:date="2024-12-24T14:27:00Z" w16du:dateUtc="2024-12-24T07:27:00Z"/>
          <w:rFonts w:ascii="Times New Roman" w:eastAsia="Times New Roman" w:hAnsi="Times New Roman" w:cs="Times New Roman"/>
          <w:sz w:val="28"/>
          <w:szCs w:val="28"/>
          <w:lang w:val="en-US"/>
          <w:rPrChange w:id="1317" w:author="Kiên Lê Trung" w:date="2024-12-24T14:27:00Z" w16du:dateUtc="2024-12-24T07:27:00Z">
            <w:rPr>
              <w:del w:id="1318" w:author="Kiên Lê Trung" w:date="2024-12-24T14:27:00Z" w16du:dateUtc="2024-12-24T07:27:00Z"/>
              <w:rFonts w:ascii="Times New Roman" w:eastAsia="Times New Roman" w:hAnsi="Times New Roman" w:cs="Times New Roman"/>
              <w:sz w:val="28"/>
              <w:szCs w:val="28"/>
            </w:rPr>
          </w:rPrChange>
        </w:rPr>
      </w:pPr>
    </w:p>
    <w:p w14:paraId="041EBB25" w14:textId="77777777" w:rsidR="007569A2" w:rsidRDefault="00CE686F">
      <w:pPr>
        <w:pStyle w:val="Heading3"/>
      </w:pPr>
      <w:bookmarkStart w:id="1319" w:name="_Toc185954662"/>
      <w:bookmarkStart w:id="1320" w:name="_Toc185955143"/>
      <w:r>
        <w:t>1.1.2 Khảo sát các sản phẩm tương tự</w:t>
      </w:r>
      <w:bookmarkEnd w:id="1319"/>
      <w:bookmarkEnd w:id="1320"/>
      <w:r>
        <w:t xml:space="preserve"> </w:t>
      </w:r>
    </w:p>
    <w:p w14:paraId="320128E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8"/>
          <w:szCs w:val="28"/>
        </w:rPr>
        <w:t>Hiện nay</w:t>
      </w:r>
      <w:r>
        <w:rPr>
          <w:rFonts w:ascii="Times New Roman" w:eastAsia="Times New Roman" w:hAnsi="Times New Roman" w:cs="Times New Roman"/>
          <w:sz w:val="26"/>
          <w:szCs w:val="26"/>
        </w:rPr>
        <w:t xml:space="preserve"> có rất nhiều trang web thương mại bán đồ điện tử, người dùng có thể thanh toán trực tuyến hoặc thanh toán trực tiếp vô cùng tiện lợi cho tất cả mọi người. Dưới đây là 1 số trang web thương mại bán đồ điện tử : </w:t>
      </w:r>
    </w:p>
    <w:p w14:paraId="41004F19" w14:textId="77777777" w:rsidR="007569A2" w:rsidRDefault="007569A2" w:rsidP="00034C0F">
      <w:pPr>
        <w:spacing w:line="312" w:lineRule="auto"/>
        <w:rPr>
          <w:rFonts w:ascii="Times New Roman" w:eastAsia="Times New Roman" w:hAnsi="Times New Roman" w:cs="Times New Roman"/>
          <w:sz w:val="26"/>
          <w:szCs w:val="26"/>
        </w:rPr>
      </w:pPr>
    </w:p>
    <w:p w14:paraId="67D53A3A"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1. Thế Giới Di Động (</w:t>
      </w:r>
      <w:r>
        <w:fldChar w:fldCharType="begin"/>
      </w:r>
      <w:r>
        <w:instrText>HYPERLINK "https://www.thegioididong.com" \h</w:instrText>
      </w:r>
      <w:r>
        <w:fldChar w:fldCharType="separate"/>
      </w:r>
      <w:r>
        <w:rPr>
          <w:rFonts w:ascii="Times New Roman" w:eastAsia="Times New Roman" w:hAnsi="Times New Roman" w:cs="Times New Roman"/>
          <w:color w:val="1155CC"/>
          <w:sz w:val="26"/>
          <w:szCs w:val="26"/>
          <w:u w:val="single"/>
        </w:rPr>
        <w:t>https://www.thegioididong.com</w:t>
      </w:r>
      <w:r>
        <w:fldChar w:fldCharType="end"/>
      </w:r>
      <w:r>
        <w:rPr>
          <w:rFonts w:ascii="Times New Roman" w:eastAsia="Times New Roman" w:hAnsi="Times New Roman" w:cs="Times New Roman"/>
          <w:sz w:val="26"/>
          <w:szCs w:val="26"/>
        </w:rPr>
        <w:t>/ )</w:t>
      </w:r>
    </w:p>
    <w:p w14:paraId="155268D3"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Thế Giới Di Động là chuỗi bán lẻ đồ điện tử lớn nhất tại Việt Nam, thành lập vào năm 2004. Hệ thống chuyên kinh doanh các sản phẩm như điện thoại, máy tính bảng, laptop, đồng hồ thông minh và phụ kiện. Với hơn 3.000 cửa hàng trên khắp cả nước, Thế Giới Di Động không chỉ đáp ứng nhu cầu mua sắm mà còn nổi bật với dịch vụ chăm sóc khách hàng chuyên nghiệp, chính sách đổi trả linh hoạt và bảo hành nhanh chóng. Ngoài ra, thương hiệu còn mở rộng với các hệ thống Điện Máy Xanh và Bách Hóa Xanh, khẳng định vị thế hàng đầu trong lĩnh vực bán lẻ.</w:t>
      </w:r>
    </w:p>
    <w:p w14:paraId="67C0C651" w14:textId="77777777" w:rsidR="007569A2" w:rsidRDefault="007569A2" w:rsidP="00034C0F">
      <w:pPr>
        <w:spacing w:line="312" w:lineRule="auto"/>
        <w:rPr>
          <w:rFonts w:ascii="Times New Roman" w:eastAsia="Times New Roman" w:hAnsi="Times New Roman" w:cs="Times New Roman"/>
          <w:sz w:val="26"/>
          <w:szCs w:val="26"/>
        </w:rPr>
      </w:pPr>
    </w:p>
    <w:p w14:paraId="058A10B0"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CellphoneS ( </w:t>
      </w:r>
      <w:r>
        <w:fldChar w:fldCharType="begin"/>
      </w:r>
      <w:r>
        <w:instrText>HYPERLINK "https://cellphones.com.vn/" \h</w:instrText>
      </w:r>
      <w:r>
        <w:fldChar w:fldCharType="separate"/>
      </w:r>
      <w:r>
        <w:rPr>
          <w:rFonts w:ascii="Times New Roman" w:eastAsia="Times New Roman" w:hAnsi="Times New Roman" w:cs="Times New Roman"/>
          <w:color w:val="1155CC"/>
          <w:sz w:val="26"/>
          <w:szCs w:val="26"/>
          <w:u w:val="single"/>
        </w:rPr>
        <w:t>https://cellphones.com.vn/</w:t>
      </w:r>
      <w:r>
        <w:fldChar w:fldCharType="end"/>
      </w:r>
      <w:r>
        <w:rPr>
          <w:rFonts w:ascii="Times New Roman" w:eastAsia="Times New Roman" w:hAnsi="Times New Roman" w:cs="Times New Roman"/>
          <w:sz w:val="26"/>
          <w:szCs w:val="26"/>
        </w:rPr>
        <w:t xml:space="preserve"> )</w:t>
      </w:r>
    </w:p>
    <w:p w14:paraId="289CB6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CellphoneS là hệ thống bán lẻ chuyên về các sản phẩm công nghệ, bao gồm điện thoại di động, laptop, máy tính bảng và phụ kiện chính hãng. Thành lập từ năm 2010, CellphoneS hiện có hơn 115 cửa hàng tại các thành phố lớn như Hà Nội, TP.HCM và nhiều tỉnh thành khác. Hệ thống hợp tác với các thương hiệu nổi tiếng như Apple, Samsung, Xiaomi, mang đến sản phẩm chất lượng cao với mức giá cạnh tranh. Ngoài ra, CellphoneS còn cung cấp dịch vụ sửa chữa và bảo hành nhanh chóng thông qua trung tâm Điện Thoại Vui, giúp khách hàng an tâm trong quá trình sử dụng sản phẩm.</w:t>
      </w:r>
    </w:p>
    <w:p w14:paraId="308D56CC" w14:textId="77777777" w:rsidR="007569A2" w:rsidRDefault="007569A2" w:rsidP="00034C0F">
      <w:pPr>
        <w:spacing w:line="312" w:lineRule="auto"/>
        <w:rPr>
          <w:rFonts w:ascii="Times New Roman" w:eastAsia="Times New Roman" w:hAnsi="Times New Roman" w:cs="Times New Roman"/>
          <w:sz w:val="26"/>
          <w:szCs w:val="26"/>
        </w:rPr>
      </w:pPr>
    </w:p>
    <w:p w14:paraId="75C10F61"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FPT Shop ( </w:t>
      </w:r>
      <w:r>
        <w:fldChar w:fldCharType="begin"/>
      </w:r>
      <w:r>
        <w:instrText>HYPERLINK "https://fptshop.com.vn/" \h</w:instrText>
      </w:r>
      <w:r>
        <w:fldChar w:fldCharType="separate"/>
      </w:r>
      <w:r>
        <w:rPr>
          <w:rFonts w:ascii="Times New Roman" w:eastAsia="Times New Roman" w:hAnsi="Times New Roman" w:cs="Times New Roman"/>
          <w:color w:val="1155CC"/>
          <w:sz w:val="26"/>
          <w:szCs w:val="26"/>
          <w:u w:val="single"/>
        </w:rPr>
        <w:t>https://fptshop.com.vn/</w:t>
      </w:r>
      <w:r>
        <w:fldChar w:fldCharType="end"/>
      </w:r>
      <w:r>
        <w:rPr>
          <w:rFonts w:ascii="Times New Roman" w:eastAsia="Times New Roman" w:hAnsi="Times New Roman" w:cs="Times New Roman"/>
          <w:sz w:val="26"/>
          <w:szCs w:val="26"/>
        </w:rPr>
        <w:t xml:space="preserve"> )</w:t>
      </w:r>
    </w:p>
    <w:p w14:paraId="797E50C6" w14:textId="3974960A" w:rsidR="007569A2" w:rsidRPr="00034C0F" w:rsidRDefault="00CE686F" w:rsidP="000556F1">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FPT Shop, thuộc tập đoàn công nghệ FPT, là chuỗi bán lẻ lớn chuyên phân phối các sản phẩm công nghệ chính hãng như điện thoại, laptop, máy tính bảng và phụ kiện. Được thành lập vào năm 2012, FPT Shop là đối tác độc quyền của Apple tại Việt Nam, đảm bảo cung cấp các sản phẩm từ thương hiệu uy tín. Với hệ thống hơn 800 cửa hàng trải dài khắp cả nước, FPT Shop mang đến trải nghiệm mua sắm hiện đại, cùng các chương trình ưu đãi, trả góp linh hoạt và dịch vụ hỗ trợ khách hàng tận tình.</w:t>
      </w:r>
    </w:p>
    <w:p w14:paraId="3D958A8B" w14:textId="77777777" w:rsidR="007569A2" w:rsidRDefault="00CE686F">
      <w:pPr>
        <w:pStyle w:val="Heading3"/>
      </w:pPr>
      <w:bookmarkStart w:id="1321" w:name="_Toc185954663"/>
      <w:bookmarkStart w:id="1322" w:name="_Toc185955144"/>
      <w:r>
        <w:t>1.1.3 Tìm hiểu yêu cầu hệ thống</w:t>
      </w:r>
      <w:bookmarkEnd w:id="1321"/>
      <w:bookmarkEnd w:id="1322"/>
      <w:r>
        <w:t xml:space="preserve"> </w:t>
      </w:r>
    </w:p>
    <w:p w14:paraId="7B04FA47" w14:textId="77777777" w:rsidR="007569A2" w:rsidRDefault="007569A2"/>
    <w:p w14:paraId="4AC22267" w14:textId="77777777" w:rsidR="007569A2" w:rsidRDefault="00CE686F" w:rsidP="00DE18BD">
      <w:pPr>
        <w:numPr>
          <w:ilvl w:val="0"/>
          <w:numId w:val="59"/>
        </w:numPr>
      </w:pPr>
      <w:r>
        <w:t xml:space="preserve">Yêu cầu chức năng </w:t>
      </w:r>
    </w:p>
    <w:p w14:paraId="568C698B" w14:textId="77777777" w:rsidR="007569A2" w:rsidRDefault="007569A2">
      <w:pPr>
        <w:ind w:left="720"/>
      </w:pPr>
    </w:p>
    <w:p w14:paraId="3A3EA772" w14:textId="77777777" w:rsidR="007569A2" w:rsidRDefault="00CE686F" w:rsidP="00DE18BD">
      <w:pPr>
        <w:numPr>
          <w:ilvl w:val="0"/>
          <w:numId w:val="59"/>
        </w:numPr>
      </w:pPr>
      <w:r>
        <w:t>Yêu cầu phi chức năng</w:t>
      </w:r>
    </w:p>
    <w:p w14:paraId="1F20C7C2" w14:textId="77777777" w:rsidR="007569A2" w:rsidRDefault="00CE686F">
      <w:pPr>
        <w:pStyle w:val="Heading3"/>
      </w:pPr>
      <w:bookmarkStart w:id="1323" w:name="_Toc185954664"/>
      <w:bookmarkStart w:id="1324" w:name="_Toc185955145"/>
      <w:r>
        <w:t>1.1.4 Xác định yêu cầu nghiệp vụ</w:t>
      </w:r>
      <w:bookmarkEnd w:id="1323"/>
      <w:bookmarkEnd w:id="1324"/>
      <w:r>
        <w:t xml:space="preserve"> </w:t>
      </w:r>
    </w:p>
    <w:p w14:paraId="1A939487" w14:textId="77777777" w:rsidR="007569A2" w:rsidRDefault="007569A2">
      <w:pPr>
        <w:rPr>
          <w:rFonts w:ascii="Times New Roman" w:eastAsia="Times New Roman" w:hAnsi="Times New Roman" w:cs="Times New Roman"/>
          <w:sz w:val="24"/>
          <w:szCs w:val="24"/>
        </w:rPr>
      </w:pPr>
    </w:p>
    <w:p w14:paraId="6AA258D8" w14:textId="77777777" w:rsidR="007569A2" w:rsidRDefault="007569A2">
      <w:pPr>
        <w:rPr>
          <w:rFonts w:ascii="Times New Roman" w:eastAsia="Times New Roman" w:hAnsi="Times New Roman" w:cs="Times New Roman"/>
          <w:sz w:val="28"/>
          <w:szCs w:val="28"/>
        </w:rPr>
      </w:pPr>
    </w:p>
    <w:p w14:paraId="50F5532E" w14:textId="77777777" w:rsidR="007569A2" w:rsidRDefault="00CE686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được thực hiện bởi Người quản trị </w:t>
      </w:r>
    </w:p>
    <w:p w14:paraId="04B16B97" w14:textId="587D152D"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Người quản trị đăng nhập</w:t>
      </w:r>
    </w:p>
    <w:p w14:paraId="5C510A89" w14:textId="6A28FEA0" w:rsidR="494F852C" w:rsidRDefault="494F852C" w:rsidP="2895571A">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r w:rsidR="6F24697A" w:rsidRPr="2895571A">
        <w:rPr>
          <w:rFonts w:ascii="Times New Roman" w:eastAsia="Times New Roman" w:hAnsi="Times New Roman" w:cs="Times New Roman"/>
          <w:sz w:val="26"/>
          <w:szCs w:val="26"/>
        </w:rPr>
        <w:t>Quản lý</w:t>
      </w:r>
      <w:r w:rsidRPr="2895571A">
        <w:rPr>
          <w:rFonts w:ascii="Times New Roman" w:eastAsia="Times New Roman" w:hAnsi="Times New Roman" w:cs="Times New Roman"/>
          <w:sz w:val="26"/>
          <w:szCs w:val="26"/>
        </w:rPr>
        <w:t xml:space="preserve"> danh mục </w:t>
      </w:r>
    </w:p>
    <w:p w14:paraId="5E1EC5C6" w14:textId="69B24C60" w:rsidR="007569A2" w:rsidRPr="00034C0F" w:rsidRDefault="494F852C">
      <w:pPr>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 xml:space="preserve">- </w:t>
      </w:r>
      <w:r w:rsidR="13765967" w:rsidRPr="2895571A">
        <w:rPr>
          <w:rFonts w:ascii="Times New Roman" w:eastAsia="Times New Roman" w:hAnsi="Times New Roman" w:cs="Times New Roman"/>
          <w:sz w:val="26"/>
          <w:szCs w:val="26"/>
        </w:rPr>
        <w:t>Quản lý</w:t>
      </w:r>
      <w:r w:rsidRPr="2895571A">
        <w:rPr>
          <w:rFonts w:ascii="Times New Roman" w:eastAsia="Times New Roman" w:hAnsi="Times New Roman" w:cs="Times New Roman"/>
          <w:sz w:val="26"/>
          <w:szCs w:val="26"/>
        </w:rPr>
        <w:t xml:space="preserve"> nhãn hiệu</w:t>
      </w:r>
    </w:p>
    <w:p w14:paraId="5B16643A" w14:textId="0D3E32D5" w:rsidR="007569A2" w:rsidRPr="00034C0F" w:rsidRDefault="630CF71F">
      <w:pPr>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 xml:space="preserve">- Quản lý </w:t>
      </w:r>
      <w:r w:rsidR="7D70DA3D" w:rsidRPr="2895571A">
        <w:rPr>
          <w:rFonts w:ascii="Times New Roman" w:eastAsia="Times New Roman" w:hAnsi="Times New Roman" w:cs="Times New Roman"/>
          <w:sz w:val="26"/>
          <w:szCs w:val="26"/>
        </w:rPr>
        <w:t>người dùng</w:t>
      </w:r>
    </w:p>
    <w:p w14:paraId="1BC077A8" w14:textId="4EDD73C9"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Xem thông tin chi tiết của</w:t>
      </w:r>
      <w:r w:rsidR="5F1929B4" w:rsidRPr="2895571A">
        <w:rPr>
          <w:rFonts w:ascii="Times New Roman" w:eastAsia="Times New Roman" w:hAnsi="Times New Roman" w:cs="Times New Roman"/>
          <w:sz w:val="26"/>
          <w:szCs w:val="26"/>
        </w:rPr>
        <w:t xml:space="preserve"> người dùng</w:t>
      </w:r>
    </w:p>
    <w:p w14:paraId="79C0471D" w14:textId="20AFC4F5"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Danh sách </w:t>
      </w:r>
      <w:r w:rsidR="18EE6B7E" w:rsidRPr="2895571A">
        <w:rPr>
          <w:rFonts w:ascii="Times New Roman" w:eastAsia="Times New Roman" w:hAnsi="Times New Roman" w:cs="Times New Roman"/>
          <w:sz w:val="26"/>
          <w:szCs w:val="26"/>
        </w:rPr>
        <w:t>người dùng</w:t>
      </w:r>
      <w:r w:rsidRPr="2895571A">
        <w:rPr>
          <w:rFonts w:ascii="Times New Roman" w:eastAsia="Times New Roman" w:hAnsi="Times New Roman" w:cs="Times New Roman"/>
          <w:sz w:val="26"/>
          <w:szCs w:val="26"/>
        </w:rPr>
        <w:t xml:space="preserve"> sử dụng hệ thống</w:t>
      </w:r>
    </w:p>
    <w:p w14:paraId="1AF87DC4"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5DAD1DB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2FAC5F69" w14:textId="77777777" w:rsidR="007569A2" w:rsidRDefault="630CF71F">
      <w:pPr>
        <w:ind w:left="72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Danh sách các order</w:t>
      </w:r>
    </w:p>
    <w:p w14:paraId="5753464F" w14:textId="5CA4D7C2" w:rsidR="08C5B8B1" w:rsidRDefault="08C5B8B1" w:rsidP="005C5FA5">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Quản lý thống kê </w:t>
      </w:r>
    </w:p>
    <w:p w14:paraId="36AF6883" w14:textId="77777777" w:rsidR="007569A2" w:rsidRDefault="007569A2">
      <w:pPr>
        <w:rPr>
          <w:rFonts w:ascii="Times New Roman" w:eastAsia="Times New Roman" w:hAnsi="Times New Roman" w:cs="Times New Roman"/>
          <w:sz w:val="26"/>
          <w:szCs w:val="26"/>
        </w:rPr>
      </w:pPr>
    </w:p>
    <w:p w14:paraId="54C529ED" w14:textId="4DA2A91B" w:rsidR="007569A2" w:rsidRPr="00034C0F" w:rsidRDefault="630CF71F">
      <w:pPr>
        <w:rPr>
          <w:rFonts w:ascii="Times New Roman" w:eastAsia="Times New Roman" w:hAnsi="Times New Roman" w:cs="Times New Roman"/>
          <w:b/>
          <w:sz w:val="26"/>
          <w:szCs w:val="26"/>
          <w:lang w:val="en-US"/>
        </w:rPr>
      </w:pPr>
      <w:r w:rsidRPr="2895571A">
        <w:rPr>
          <w:rFonts w:ascii="Times New Roman" w:eastAsia="Times New Roman" w:hAnsi="Times New Roman" w:cs="Times New Roman"/>
          <w:b/>
          <w:bCs/>
          <w:sz w:val="26"/>
          <w:szCs w:val="26"/>
        </w:rPr>
        <w:t xml:space="preserve">Chức năng được dùng bởi </w:t>
      </w:r>
      <w:r w:rsidR="436F8BA1" w:rsidRPr="2895571A">
        <w:rPr>
          <w:rFonts w:ascii="Times New Roman" w:eastAsia="Times New Roman" w:hAnsi="Times New Roman" w:cs="Times New Roman"/>
          <w:b/>
          <w:bCs/>
          <w:sz w:val="26"/>
          <w:szCs w:val="26"/>
        </w:rPr>
        <w:t xml:space="preserve">Khách hàng </w:t>
      </w:r>
    </w:p>
    <w:p w14:paraId="0128A60E" w14:textId="54005346"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Đăng ký, đăng nhập</w:t>
      </w:r>
      <w:r w:rsidR="4D308700" w:rsidRPr="2895571A">
        <w:rPr>
          <w:rFonts w:ascii="Times New Roman" w:eastAsia="Times New Roman" w:hAnsi="Times New Roman" w:cs="Times New Roman"/>
          <w:sz w:val="26"/>
          <w:szCs w:val="26"/>
        </w:rPr>
        <w:t>, quên mật khẩu</w:t>
      </w:r>
    </w:p>
    <w:p w14:paraId="7E7E681F" w14:textId="6544A028" w:rsidR="04F9ADAA" w:rsidRDefault="04F9ADAA" w:rsidP="2895571A">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Tìm kiếm sản phẩm, xem chi tiết sản phẩm , thêm sản phẩm vào giỏ hàng</w:t>
      </w:r>
    </w:p>
    <w:p w14:paraId="7E76E663" w14:textId="7A909717"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Giỏ hàng </w:t>
      </w:r>
    </w:p>
    <w:p w14:paraId="76C60D8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Chọn phương pháp thanh toán</w:t>
      </w:r>
    </w:p>
    <w:p w14:paraId="78A77DAC" w14:textId="18014BC3"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 </w:t>
      </w:r>
      <w:r w:rsidR="6A3345E6" w:rsidRPr="2895571A">
        <w:rPr>
          <w:rFonts w:ascii="Times New Roman" w:eastAsia="Times New Roman" w:hAnsi="Times New Roman" w:cs="Times New Roman"/>
          <w:sz w:val="26"/>
          <w:szCs w:val="26"/>
        </w:rPr>
        <w:t>Đánh giá, bình luận</w:t>
      </w:r>
      <w:r w:rsidRPr="2895571A">
        <w:rPr>
          <w:rFonts w:ascii="Times New Roman" w:eastAsia="Times New Roman" w:hAnsi="Times New Roman" w:cs="Times New Roman"/>
          <w:sz w:val="26"/>
          <w:szCs w:val="26"/>
        </w:rPr>
        <w:t xml:space="preserve"> của sản phẩm</w:t>
      </w:r>
    </w:p>
    <w:p w14:paraId="4301CB5F" w14:textId="77777777" w:rsidR="007569A2" w:rsidRDefault="630CF71F">
      <w:pP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Đổi thông tin các nhân của bản thân</w:t>
      </w:r>
    </w:p>
    <w:p w14:paraId="293121BC" w14:textId="1AF04288" w:rsidR="2895571A" w:rsidRDefault="2895571A" w:rsidP="2895571A">
      <w:pPr>
        <w:rPr>
          <w:rFonts w:ascii="Times New Roman" w:eastAsia="Times New Roman" w:hAnsi="Times New Roman" w:cs="Times New Roman"/>
          <w:sz w:val="26"/>
          <w:szCs w:val="26"/>
        </w:rPr>
      </w:pPr>
    </w:p>
    <w:p w14:paraId="1C0157D6" w14:textId="77777777" w:rsidR="007569A2" w:rsidRDefault="007569A2">
      <w:pPr>
        <w:rPr>
          <w:rFonts w:ascii="Times New Roman" w:eastAsia="Times New Roman" w:hAnsi="Times New Roman" w:cs="Times New Roman"/>
          <w:sz w:val="26"/>
          <w:szCs w:val="26"/>
        </w:rPr>
      </w:pPr>
    </w:p>
    <w:p w14:paraId="2D82C41D" w14:textId="5C638556" w:rsidR="007569A2" w:rsidRDefault="630CF71F" w:rsidP="2895571A">
      <w:pPr>
        <w:rPr>
          <w:rFonts w:ascii="Times New Roman" w:eastAsia="Times New Roman" w:hAnsi="Times New Roman" w:cs="Times New Roman"/>
          <w:b/>
          <w:bCs/>
          <w:sz w:val="26"/>
          <w:szCs w:val="26"/>
        </w:rPr>
      </w:pPr>
      <w:r w:rsidRPr="2895571A">
        <w:rPr>
          <w:rFonts w:ascii="Times New Roman" w:eastAsia="Times New Roman" w:hAnsi="Times New Roman" w:cs="Times New Roman"/>
          <w:b/>
          <w:bCs/>
          <w:sz w:val="26"/>
          <w:szCs w:val="26"/>
        </w:rPr>
        <w:t xml:space="preserve">Chức năng được dùng bởi </w:t>
      </w:r>
      <w:r w:rsidR="0DF9EA7C" w:rsidRPr="2895571A">
        <w:rPr>
          <w:rFonts w:ascii="Times New Roman" w:eastAsia="Times New Roman" w:hAnsi="Times New Roman" w:cs="Times New Roman"/>
          <w:b/>
          <w:bCs/>
          <w:sz w:val="26"/>
          <w:szCs w:val="26"/>
        </w:rPr>
        <w:t>N</w:t>
      </w:r>
      <w:r w:rsidR="0DF9EA7C" w:rsidRPr="005C5FA5">
        <w:rPr>
          <w:rFonts w:ascii="Times New Roman" w:eastAsia="Times New Roman" w:hAnsi="Times New Roman" w:cs="Times New Roman"/>
          <w:b/>
          <w:color w:val="000000" w:themeColor="text1"/>
          <w:sz w:val="25"/>
          <w:szCs w:val="25"/>
        </w:rPr>
        <w:t>gười bán</w:t>
      </w:r>
      <w:r w:rsidR="0DF9EA7C" w:rsidRPr="2895571A">
        <w:rPr>
          <w:rFonts w:ascii="Times New Roman" w:eastAsia="Times New Roman" w:hAnsi="Times New Roman" w:cs="Times New Roman"/>
          <w:b/>
          <w:bCs/>
          <w:sz w:val="26"/>
          <w:szCs w:val="26"/>
        </w:rPr>
        <w:t xml:space="preserve"> </w:t>
      </w:r>
    </w:p>
    <w:p w14:paraId="3691E7B2" w14:textId="77777777" w:rsidR="007569A2" w:rsidRDefault="007569A2">
      <w:pPr>
        <w:rPr>
          <w:rFonts w:ascii="Times New Roman" w:eastAsia="Times New Roman" w:hAnsi="Times New Roman" w:cs="Times New Roman"/>
          <w:b/>
          <w:sz w:val="26"/>
          <w:szCs w:val="26"/>
        </w:rPr>
      </w:pPr>
    </w:p>
    <w:p w14:paraId="293EA81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loại sản phẩm</w:t>
      </w:r>
    </w:p>
    <w:p w14:paraId="460A8A64"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loại sản phẩm</w:t>
      </w:r>
    </w:p>
    <w:p w14:paraId="73AEAA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loại sản phẩm</w:t>
      </w:r>
    </w:p>
    <w:p w14:paraId="1CC35B9D"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sản phẩm</w:t>
      </w:r>
    </w:p>
    <w:p w14:paraId="742BC07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Thêm, sửa, xóa sản phẩm</w:t>
      </w:r>
    </w:p>
    <w:p w14:paraId="06B7A756"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sản phẩm</w:t>
      </w:r>
    </w:p>
    <w:p w14:paraId="4D748EB5"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danh sách các sản phẩm</w:t>
      </w:r>
    </w:p>
    <w:p w14:paraId="160BDE47"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Order</w:t>
      </w:r>
    </w:p>
    <w:p w14:paraId="3F6DB9E3"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Xác nhận, huỷ Order</w:t>
      </w:r>
    </w:p>
    <w:p w14:paraId="16F73627"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Order</w:t>
      </w:r>
    </w:p>
    <w:p w14:paraId="4F133FB1" w14:textId="77777777" w:rsidR="007569A2" w:rsidRDefault="00CE686F">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các order</w:t>
      </w:r>
    </w:p>
    <w:p w14:paraId="526770CE" w14:textId="1B9FAD80" w:rsidR="007569A2" w:rsidRDefault="3BF240DA" w:rsidP="2895571A">
      <w:pPr>
        <w:rPr>
          <w:rFonts w:ascii="Times New Roman" w:eastAsia="Times New Roman" w:hAnsi="Times New Roman" w:cs="Times New Roman"/>
          <w:sz w:val="28"/>
          <w:szCs w:val="28"/>
        </w:rPr>
      </w:pPr>
      <w:r w:rsidRPr="2895571A">
        <w:rPr>
          <w:rFonts w:ascii="Times New Roman" w:eastAsia="Times New Roman" w:hAnsi="Times New Roman" w:cs="Times New Roman"/>
          <w:sz w:val="28"/>
          <w:szCs w:val="28"/>
        </w:rPr>
        <w:t>-Quản lý nhập hàng</w:t>
      </w:r>
    </w:p>
    <w:p w14:paraId="7CBEED82" w14:textId="2F3D7A33" w:rsidR="007569A2" w:rsidRDefault="004656B9">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Quản lý </w:t>
      </w:r>
      <w:r w:rsidR="00F93068">
        <w:rPr>
          <w:rFonts w:ascii="Times New Roman" w:eastAsia="Times New Roman" w:hAnsi="Times New Roman" w:cs="Times New Roman"/>
          <w:sz w:val="28"/>
          <w:szCs w:val="28"/>
          <w:lang w:val="en-US"/>
        </w:rPr>
        <w:t>nhà cung cấp</w:t>
      </w:r>
    </w:p>
    <w:p w14:paraId="70E6F4B9" w14:textId="6B24F5DB" w:rsidR="00F93068" w:rsidRDefault="00F93068">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Quản lý </w:t>
      </w:r>
      <w:r w:rsidR="00994D0F">
        <w:rPr>
          <w:rFonts w:ascii="Times New Roman" w:eastAsia="Times New Roman" w:hAnsi="Times New Roman" w:cs="Times New Roman"/>
          <w:sz w:val="28"/>
          <w:szCs w:val="28"/>
          <w:lang w:val="en-US"/>
        </w:rPr>
        <w:t xml:space="preserve">hàng tồn kho </w:t>
      </w:r>
    </w:p>
    <w:p w14:paraId="2E51FC7B" w14:textId="08F48B0D" w:rsidR="00D75A6A" w:rsidRPr="00034C0F" w:rsidRDefault="00D75A6A">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Quản lý thống kê</w:t>
      </w:r>
    </w:p>
    <w:p w14:paraId="6E36661F" w14:textId="77777777" w:rsidR="007569A2" w:rsidRDefault="007569A2">
      <w:pPr>
        <w:rPr>
          <w:rFonts w:ascii="Times New Roman" w:eastAsia="Times New Roman" w:hAnsi="Times New Roman" w:cs="Times New Roman"/>
          <w:sz w:val="28"/>
          <w:szCs w:val="28"/>
        </w:rPr>
      </w:pPr>
    </w:p>
    <w:p w14:paraId="580A5D38" w14:textId="77777777" w:rsidR="007569A2" w:rsidRDefault="00CE686F">
      <w:pPr>
        <w:pStyle w:val="Heading2"/>
      </w:pPr>
      <w:bookmarkStart w:id="1325" w:name="_Toc185954665"/>
      <w:bookmarkStart w:id="1326" w:name="_Toc185955146"/>
      <w:r>
        <w:t>1.2 Tìm hiểu một số công nghệ liên quan</w:t>
      </w:r>
      <w:bookmarkEnd w:id="1325"/>
      <w:bookmarkEnd w:id="1326"/>
      <w:r>
        <w:t xml:space="preserve">  </w:t>
      </w:r>
    </w:p>
    <w:p w14:paraId="28B9336D" w14:textId="77777777" w:rsidR="007569A2" w:rsidRDefault="00CE686F">
      <w:pPr>
        <w:pStyle w:val="Heading3"/>
      </w:pPr>
      <w:bookmarkStart w:id="1327" w:name="_Toc185954666"/>
      <w:bookmarkStart w:id="1328" w:name="_Toc185955147"/>
      <w:r>
        <w:t>1.2.1 Front-End</w:t>
      </w:r>
      <w:bookmarkEnd w:id="1327"/>
      <w:bookmarkEnd w:id="1328"/>
    </w:p>
    <w:p w14:paraId="1726B018"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hệ thống (front-end) được xây dựng dựa trên các yếu tố chính là HTML, CSS và JavaScript nhưng được viết dưới sự hỗ trợ của một framework đó là VueJS. Để xây dựng lên một trang web, trong đó:</w:t>
      </w:r>
    </w:p>
    <w:p w14:paraId="38645DC7" w14:textId="77777777" w:rsidR="007569A2" w:rsidRDefault="007569A2">
      <w:pPr>
        <w:rPr>
          <w:rFonts w:ascii="Times New Roman" w:eastAsia="Times New Roman" w:hAnsi="Times New Roman" w:cs="Times New Roman"/>
          <w:sz w:val="26"/>
          <w:szCs w:val="26"/>
        </w:rPr>
      </w:pPr>
    </w:p>
    <w:p w14:paraId="66584A8F"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HTML: là viết tắt của Hypertext Markup Language, chính là xương sống của mọi website. Nó dùng để dựng lên cấu trúc các thành phần có trong website.</w:t>
      </w:r>
    </w:p>
    <w:p w14:paraId="135E58C4" w14:textId="77777777" w:rsidR="007569A2" w:rsidRDefault="007569A2">
      <w:pPr>
        <w:rPr>
          <w:rFonts w:ascii="Times New Roman" w:eastAsia="Times New Roman" w:hAnsi="Times New Roman" w:cs="Times New Roman"/>
          <w:sz w:val="26"/>
          <w:szCs w:val="26"/>
        </w:rPr>
      </w:pPr>
    </w:p>
    <w:p w14:paraId="470EA36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CSS: là một yếu tố vô cùng quan trọng của một trang web. à ngôn ngữ tạo phong cách cho trang web - Cascading Style Sheet language. Dùng để tạo phong cách và định kiểu cho những thành phần được viết dưới dạng ngôn ngữ đánh dấu, như là HTML. CSS giúp thiết kế và trang trí trang web trở nên bắt mắt, rực rỡ hơn với các yếu tố như font chữ, cỡ chữ, màu sắc, bố cục, hiệu ứng của các phần tử.</w:t>
      </w:r>
    </w:p>
    <w:p w14:paraId="62EBF9A1" w14:textId="77777777" w:rsidR="007569A2" w:rsidRDefault="007569A2">
      <w:pPr>
        <w:rPr>
          <w:rFonts w:ascii="Times New Roman" w:eastAsia="Times New Roman" w:hAnsi="Times New Roman" w:cs="Times New Roman"/>
          <w:sz w:val="26"/>
          <w:szCs w:val="26"/>
        </w:rPr>
      </w:pPr>
    </w:p>
    <w:p w14:paraId="7BA20D1B"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là ngôn ngữ lập trình rất linh động. JavaScript giúp xây dựng tương tác giữa các thành phần trong một trang web với nhau, đảm nhiệm xử lý các sự kiện và thao tác phía người dùng. Hơn nữa, JavaScript còn có thể viết ra những</w:t>
      </w:r>
    </w:p>
    <w:p w14:paraId="0CE05AA9"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mạnh mẽ, giúp việc xây dựng trang web trở nên tiện lợi và nhanh chóng. </w:t>
      </w:r>
    </w:p>
    <w:p w14:paraId="0C6C2CD5" w14:textId="77777777" w:rsidR="007569A2" w:rsidRDefault="007569A2">
      <w:pPr>
        <w:rPr>
          <w:rFonts w:ascii="Times New Roman" w:eastAsia="Times New Roman" w:hAnsi="Times New Roman" w:cs="Times New Roman"/>
          <w:sz w:val="26"/>
          <w:szCs w:val="26"/>
        </w:rPr>
      </w:pPr>
    </w:p>
    <w:p w14:paraId="2C484D95"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Vue.js : là một framework JavaScript hiện đại và mạnh mẽ được sử dụng rộng rãi trong việc phát triển giao diện người dùng (Front-end). Với cấu trúc linh hoạt, Vue.js giúp lập trình viên dễ dàng xây dựng các ứng dụng web tương tác, mượt mà và hiệu quả. Một trong những ưu điểm nổi bật của Vue.js là sự đơn giản trong việc học và sử dụng, đi kèm với khả năng tùy chỉnh cao, cho phép tạo ra các thành phần giao diện tái sử dụng (Reusable Components)</w:t>
      </w:r>
    </w:p>
    <w:p w14:paraId="709E88E4" w14:textId="77777777" w:rsidR="007569A2" w:rsidRDefault="007569A2">
      <w:pPr>
        <w:rPr>
          <w:rFonts w:ascii="Times New Roman" w:eastAsia="Times New Roman" w:hAnsi="Times New Roman" w:cs="Times New Roman"/>
          <w:sz w:val="26"/>
          <w:szCs w:val="26"/>
        </w:rPr>
      </w:pPr>
    </w:p>
    <w:p w14:paraId="508C98E9" w14:textId="1935BCE1" w:rsidR="007569A2" w:rsidRPr="00034C0F" w:rsidRDefault="00CE686F">
      <w:pPr>
        <w:rPr>
          <w:rFonts w:ascii="Times New Roman" w:eastAsia="Times New Roman" w:hAnsi="Times New Roman" w:cs="Times New Roman"/>
          <w:sz w:val="28"/>
          <w:szCs w:val="28"/>
          <w:lang w:val="en-US"/>
        </w:rPr>
      </w:pPr>
      <w:r>
        <w:rPr>
          <w:rFonts w:ascii="Times New Roman" w:eastAsia="Times New Roman" w:hAnsi="Times New Roman" w:cs="Times New Roman"/>
          <w:sz w:val="26"/>
          <w:szCs w:val="26"/>
        </w:rPr>
        <w:t>Ant Design là một bộ thư viện UI phổ biến được sử dụng để phát triển giao diện người dùng cho các ứng dụng web và mobile. Bộ thư viện này cung cấp cho các nhà phát triển một tập hợp các thành phần UI tái sử dụng và đồng nhất về giao diện, giúp tạo ra các ứng dụng có hình thức đẹp mắt và chuyên nghiệp</w:t>
      </w:r>
      <w:r>
        <w:rPr>
          <w:rFonts w:ascii="Times New Roman" w:eastAsia="Times New Roman" w:hAnsi="Times New Roman" w:cs="Times New Roman"/>
          <w:sz w:val="28"/>
          <w:szCs w:val="28"/>
        </w:rPr>
        <w:t>.</w:t>
      </w:r>
    </w:p>
    <w:p w14:paraId="779F8E76" w14:textId="4536287A" w:rsidR="007569A2" w:rsidRPr="00034C0F" w:rsidRDefault="00CE686F" w:rsidP="00034C0F">
      <w:pPr>
        <w:pStyle w:val="Heading3"/>
        <w:rPr>
          <w:lang w:val="en-US"/>
        </w:rPr>
      </w:pPr>
      <w:bookmarkStart w:id="1329" w:name="_Toc185954667"/>
      <w:bookmarkStart w:id="1330" w:name="_Toc185955148"/>
      <w:r>
        <w:t>1.2.2 Back-End</w:t>
      </w:r>
      <w:bookmarkEnd w:id="1329"/>
      <w:bookmarkEnd w:id="1330"/>
    </w:p>
    <w:p w14:paraId="22CEF6EC" w14:textId="77777777" w:rsidR="007569A2" w:rsidRDefault="00CE686F">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 là một ngôn ngữ lập trình bậc cao, hướng đối tượng và đa nền tảng, được phát triển bởi Sun Microsystems (hiện thuộc Oracle) vào năm 1995. Với khẩu hiệu nổi tiếng "Write Once, Run Anywhere" (WORA), Java cho phép các ứng dụng được viết một lần và chạy trên bất kỳ hệ điều hành nào có máy ảo Java (JVM). Nhờ tính bảo mật cao, hiệu suất ổn định và khả năng mở rộng tốt, Java đã trở thành lựa chọn phổ biến trong nhiều lĩnh vực, từ phát triển ứng dụng di động (Android), ứng dụng web, đến hệ thống doanh nghiệp và các giải pháp IoT. Java cũng sở hữu một thư viện phong phú cùng cộng đồng lớn mạnh, giúp lập trình viên dễ dàng tiếp cận và phát triển các dự án đa dạng.</w:t>
      </w:r>
    </w:p>
    <w:p w14:paraId="7818863E" w14:textId="77777777" w:rsidR="007569A2" w:rsidRDefault="007569A2">
      <w:pPr>
        <w:rPr>
          <w:rFonts w:ascii="Times New Roman" w:eastAsia="Times New Roman" w:hAnsi="Times New Roman" w:cs="Times New Roman"/>
          <w:sz w:val="26"/>
          <w:szCs w:val="26"/>
        </w:rPr>
      </w:pPr>
    </w:p>
    <w:p w14:paraId="47DB93B2" w14:textId="49BBA810" w:rsidR="001F6DCA" w:rsidRDefault="00CE686F">
      <w:pPr>
        <w:rPr>
          <w:lang w:val="en-US"/>
        </w:rPr>
      </w:pPr>
      <w:r>
        <w:rPr>
          <w:rFonts w:ascii="Times New Roman" w:eastAsia="Times New Roman" w:hAnsi="Times New Roman" w:cs="Times New Roman"/>
          <w:sz w:val="26"/>
          <w:szCs w:val="26"/>
        </w:rPr>
        <w:t>Spring Boot là một framework mạnh mẽ và phổ biến được xây dựng trên nền tảng Spring Framework, giúp đơn giản hóa quá trình phát triển các ứng dụng Java. Với Spring Boot, lập trình viên có thể nhanh chóng tạo ra các ứng dụng web hoặc microservices nhờ khả năng tự động cấu hình (Auto-configuration) và tích hợp các thành phần sẵn có. Một trong những ưu điểm nổi bật của Spring Boot là khả năng chạy độc lập (Standalone) mà không cần cài đặt máy chủ ứng dụng, nhờ tích hợp sẵn các container như Tomcat hoặc Jetty. Ngoài ra, Spring Boot cung cấp các công cụ tiện ích như Spring Initializr, Actuator và hệ thống quản lý dependency thông minh, giúp tăng năng suất làm việc và giảm thiểu sự phức tạp trong phát triển phần mềm.</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t>Spring Security là một framework mạnh mẽ và linh hoạt được tích hợp trong hệ sinh thái Spring, chuyên cung cấp các giải pháp bảo mật toàn diện cho ứng dụng Java. Với khả năng tùy chỉnh cao, Spring Security hỗ trợ xác thực (Authentication) và phân quyền (Authorization) ở nhiều cấp độ, từ ứng dụng web đến dịch vụ RESTful. Framework này cung cấp sẵn các cơ chế bảo mật phổ biến như quản lý phiên đăng nhập, mã hóa mật khẩu, bảo vệ chống tấn công CSRF (Cross-Site Request Forgery), và tích hợp các phương thức xác thực hiện đại như OAuth2, JWT, LDAP. Nhờ khả năng mở rộng và dễ dàng cấu hình, Spring Security trở thành lựa chọn hàng đầu cho các lập trình viên khi xây dựng các ứng dụng an toàn và đáng tin cậy.</w:t>
      </w:r>
      <w:r>
        <w:rPr>
          <w:rFonts w:ascii="Times New Roman" w:eastAsia="Times New Roman" w:hAnsi="Times New Roman" w:cs="Times New Roman"/>
          <w:sz w:val="26"/>
          <w:szCs w:val="26"/>
        </w:rPr>
        <w:br/>
      </w:r>
    </w:p>
    <w:p w14:paraId="6E51ABA3" w14:textId="55D78379" w:rsidR="007569A2" w:rsidRDefault="00CE686F" w:rsidP="00034C0F">
      <w:pPr>
        <w:pStyle w:val="Heading3"/>
      </w:pPr>
      <w:bookmarkStart w:id="1331" w:name="_Toc185954668"/>
      <w:bookmarkStart w:id="1332" w:name="_Toc185955149"/>
      <w:r>
        <w:t>1.2.3 Cơ sở dữ liệu</w:t>
      </w:r>
      <w:bookmarkEnd w:id="1331"/>
      <w:bookmarkEnd w:id="1332"/>
      <w:r>
        <w:t xml:space="preserve"> </w:t>
      </w:r>
    </w:p>
    <w:p w14:paraId="3479DAAE" w14:textId="77777777" w:rsidR="007569A2" w:rsidRDefault="00CE686F">
      <w:pPr>
        <w:rPr>
          <w:rFonts w:ascii="Times New Roman" w:eastAsia="Times New Roman" w:hAnsi="Times New Roman" w:cs="Times New Roman"/>
          <w:sz w:val="28"/>
          <w:szCs w:val="28"/>
        </w:rPr>
      </w:pPr>
      <w:r>
        <w:rPr>
          <w:rFonts w:ascii="Times New Roman" w:eastAsia="Times New Roman" w:hAnsi="Times New Roman" w:cs="Times New Roman"/>
          <w:sz w:val="28"/>
          <w:szCs w:val="28"/>
        </w:rPr>
        <w:t>MySQL là một hệ quản trị cơ sở dữ liệu quan hệ (RDBMS) mã nguồn mở, được phát triển bởi Oracle Corporation. Với khả năng lưu trữ, quản lý và truy vấn dữ liệu hiệu quả, MySQL được sử dụng rộng rãi trong các ứng dụng web, hệ thống doanh nghiệp và nhiều lĩnh vực khác. Hệ thống này hỗ trợ ngôn ngữ truy vấn SQL tiêu chuẩn, cung cấp khả năng xử lý dữ liệu mạnh mẽ, đồng thời tương thích tốt với nhiều nền tảng và ngôn ngữ lập trình. Nhờ tính ổn định, hiệu suất cao và cộng đồng lớn mạnh, MySQL là một trong những hệ quản trị cơ sở dữ liệu phổ biến nhất trên thế giới.</w:t>
      </w:r>
    </w:p>
    <w:p w14:paraId="44F69B9A" w14:textId="77777777" w:rsidR="007569A2" w:rsidRDefault="007569A2">
      <w:pPr>
        <w:rPr>
          <w:rFonts w:ascii="Times New Roman" w:eastAsia="Times New Roman" w:hAnsi="Times New Roman" w:cs="Times New Roman"/>
          <w:sz w:val="28"/>
          <w:szCs w:val="28"/>
        </w:rPr>
      </w:pPr>
    </w:p>
    <w:p w14:paraId="5F07D11E" w14:textId="77777777" w:rsidR="007569A2" w:rsidRDefault="007569A2">
      <w:pPr>
        <w:rPr>
          <w:rFonts w:ascii="Times New Roman" w:eastAsia="Times New Roman" w:hAnsi="Times New Roman" w:cs="Times New Roman"/>
          <w:sz w:val="28"/>
          <w:szCs w:val="28"/>
        </w:rPr>
      </w:pPr>
    </w:p>
    <w:p w14:paraId="41508A3C" w14:textId="77777777" w:rsidR="007569A2" w:rsidRDefault="007569A2">
      <w:pPr>
        <w:rPr>
          <w:rFonts w:ascii="Times New Roman" w:eastAsia="Times New Roman" w:hAnsi="Times New Roman" w:cs="Times New Roman"/>
          <w:sz w:val="28"/>
          <w:szCs w:val="28"/>
        </w:rPr>
      </w:pPr>
    </w:p>
    <w:p w14:paraId="64E9F562" w14:textId="77777777" w:rsidR="007569A2" w:rsidRDefault="00CE686F" w:rsidP="001F6DCA">
      <w:pPr>
        <w:pStyle w:val="Heading2"/>
        <w:rPr>
          <w:lang w:val="en-US"/>
        </w:rPr>
      </w:pPr>
      <w:bookmarkStart w:id="1333" w:name="_Toc185954669"/>
      <w:bookmarkStart w:id="1334" w:name="_Toc185955150"/>
      <w:r w:rsidRPr="00034C0F">
        <w:t>1.3  Kết luận chương</w:t>
      </w:r>
      <w:bookmarkEnd w:id="1333"/>
      <w:bookmarkEnd w:id="1334"/>
    </w:p>
    <w:p w14:paraId="63EECE45" w14:textId="5013E0F4" w:rsidR="00B72697" w:rsidRPr="00034C0F" w:rsidRDefault="00B72697" w:rsidP="00B72697">
      <w:pPr>
        <w:rPr>
          <w:rFonts w:ascii="Times New Roman" w:hAnsi="Times New Roman" w:cs="Times New Roman"/>
          <w:sz w:val="26"/>
          <w:szCs w:val="26"/>
          <w:lang w:val="en-US"/>
        </w:rPr>
      </w:pPr>
      <w:r w:rsidRPr="00034C0F">
        <w:rPr>
          <w:rFonts w:ascii="Times New Roman" w:hAnsi="Times New Roman" w:cs="Times New Roman"/>
          <w:sz w:val="26"/>
          <w:szCs w:val="26"/>
          <w:lang w:val="en-US"/>
        </w:rPr>
        <w:t xml:space="preserve">Như vậy, chương 1 của đồ án đã giới thiệu hệ </w:t>
      </w:r>
      <w:proofErr w:type="gramStart"/>
      <w:r w:rsidRPr="00034C0F">
        <w:rPr>
          <w:rFonts w:ascii="Times New Roman" w:hAnsi="Times New Roman" w:cs="Times New Roman"/>
          <w:sz w:val="26"/>
          <w:szCs w:val="26"/>
          <w:lang w:val="en-US"/>
        </w:rPr>
        <w:t>thống .</w:t>
      </w:r>
      <w:proofErr w:type="gramEnd"/>
      <w:r w:rsidRPr="00034C0F">
        <w:rPr>
          <w:rFonts w:ascii="Times New Roman" w:hAnsi="Times New Roman" w:cs="Times New Roman"/>
          <w:sz w:val="26"/>
          <w:szCs w:val="26"/>
          <w:lang w:val="en-US"/>
        </w:rPr>
        <w:t xml:space="preserve"> Từ việc khảo sát các trang web liên quan, ý tưởng về đề tài được hình thành nên và đã được giới thiệu trong chương. Bên cạnh đó, các công nghệ được sử dụng trong đồ án cũng đã được đề cập đến.</w:t>
      </w:r>
    </w:p>
    <w:p w14:paraId="5B6C2BD8" w14:textId="77777777" w:rsidR="00B72697" w:rsidRPr="00034C0F" w:rsidRDefault="00B72697" w:rsidP="00034C0F">
      <w:pPr>
        <w:spacing w:line="312" w:lineRule="auto"/>
        <w:rPr>
          <w:rFonts w:ascii="Times New Roman" w:hAnsi="Times New Roman" w:cs="Times New Roman"/>
          <w:sz w:val="26"/>
          <w:szCs w:val="26"/>
          <w:lang w:val="en-US"/>
        </w:rPr>
      </w:pPr>
    </w:p>
    <w:p w14:paraId="5C89C92E" w14:textId="2458648B" w:rsidR="001F6DCA" w:rsidRPr="00034C0F" w:rsidRDefault="00B72697" w:rsidP="00034C0F">
      <w:pPr>
        <w:rPr>
          <w:rFonts w:cs="Times New Roman"/>
          <w:sz w:val="26"/>
          <w:szCs w:val="26"/>
          <w:lang w:val="en-US"/>
        </w:rPr>
      </w:pPr>
      <w:r w:rsidRPr="00034C0F">
        <w:rPr>
          <w:rFonts w:ascii="Times New Roman" w:hAnsi="Times New Roman" w:cs="Times New Roman"/>
          <w:sz w:val="26"/>
          <w:szCs w:val="26"/>
          <w:lang w:val="en-US"/>
        </w:rPr>
        <w:t xml:space="preserve">Tiếp sau đây, chương 2 sẽ trình bày về quá trình phân tích và thiết kế webiste </w:t>
      </w:r>
      <w:r w:rsidR="001B094C" w:rsidRPr="00034C0F">
        <w:rPr>
          <w:rFonts w:ascii="Times New Roman" w:hAnsi="Times New Roman" w:cs="Times New Roman"/>
          <w:sz w:val="26"/>
          <w:szCs w:val="26"/>
          <w:lang w:val="en-US"/>
        </w:rPr>
        <w:t xml:space="preserve">thương mại điện tử bán đồ điện tử </w:t>
      </w:r>
    </w:p>
    <w:p w14:paraId="43D6B1D6" w14:textId="77777777" w:rsidR="007569A2" w:rsidRDefault="007569A2">
      <w:pPr>
        <w:rPr>
          <w:rFonts w:ascii="Times New Roman" w:eastAsia="Times New Roman" w:hAnsi="Times New Roman" w:cs="Times New Roman"/>
          <w:sz w:val="28"/>
          <w:szCs w:val="28"/>
        </w:rPr>
      </w:pPr>
    </w:p>
    <w:p w14:paraId="17DBC151" w14:textId="77777777" w:rsidR="007569A2" w:rsidRDefault="007569A2">
      <w:pPr>
        <w:rPr>
          <w:rFonts w:ascii="Times New Roman" w:eastAsia="Times New Roman" w:hAnsi="Times New Roman" w:cs="Times New Roman"/>
          <w:sz w:val="28"/>
          <w:szCs w:val="28"/>
          <w:lang w:val="en-US"/>
        </w:rPr>
      </w:pPr>
    </w:p>
    <w:p w14:paraId="4EAFBC47" w14:textId="77777777" w:rsidR="00D2314F" w:rsidRDefault="00D2314F">
      <w:pPr>
        <w:rPr>
          <w:rFonts w:ascii="Times New Roman" w:eastAsia="Times New Roman" w:hAnsi="Times New Roman" w:cs="Times New Roman"/>
          <w:sz w:val="28"/>
          <w:szCs w:val="28"/>
          <w:lang w:val="en-US"/>
        </w:rPr>
      </w:pPr>
    </w:p>
    <w:p w14:paraId="2E68D94F" w14:textId="77777777" w:rsidR="00D2314F" w:rsidRDefault="00D2314F">
      <w:pPr>
        <w:rPr>
          <w:rFonts w:ascii="Times New Roman" w:eastAsia="Times New Roman" w:hAnsi="Times New Roman" w:cs="Times New Roman"/>
          <w:sz w:val="28"/>
          <w:szCs w:val="28"/>
          <w:lang w:val="en-US"/>
        </w:rPr>
      </w:pPr>
    </w:p>
    <w:p w14:paraId="7419710E" w14:textId="77777777" w:rsidR="00D2314F" w:rsidRDefault="00D2314F">
      <w:pPr>
        <w:rPr>
          <w:rFonts w:ascii="Times New Roman" w:eastAsia="Times New Roman" w:hAnsi="Times New Roman" w:cs="Times New Roman"/>
          <w:sz w:val="28"/>
          <w:szCs w:val="28"/>
          <w:lang w:val="en-US"/>
        </w:rPr>
      </w:pPr>
    </w:p>
    <w:p w14:paraId="18756F87" w14:textId="77777777" w:rsidR="00D2314F" w:rsidRDefault="00D2314F">
      <w:pPr>
        <w:rPr>
          <w:rFonts w:ascii="Times New Roman" w:eastAsia="Times New Roman" w:hAnsi="Times New Roman" w:cs="Times New Roman"/>
          <w:sz w:val="28"/>
          <w:szCs w:val="28"/>
          <w:lang w:val="en-US"/>
        </w:rPr>
      </w:pPr>
    </w:p>
    <w:p w14:paraId="1236359F" w14:textId="77777777" w:rsidR="00D2314F" w:rsidRDefault="00D2314F">
      <w:pPr>
        <w:rPr>
          <w:rFonts w:ascii="Times New Roman" w:eastAsia="Times New Roman" w:hAnsi="Times New Roman" w:cs="Times New Roman"/>
          <w:sz w:val="28"/>
          <w:szCs w:val="28"/>
          <w:lang w:val="en-US"/>
        </w:rPr>
      </w:pPr>
    </w:p>
    <w:p w14:paraId="58D4B829" w14:textId="77777777" w:rsidR="00D2314F" w:rsidRDefault="00D2314F">
      <w:pPr>
        <w:rPr>
          <w:rFonts w:ascii="Times New Roman" w:eastAsia="Times New Roman" w:hAnsi="Times New Roman" w:cs="Times New Roman"/>
          <w:sz w:val="28"/>
          <w:szCs w:val="28"/>
          <w:lang w:val="en-US"/>
        </w:rPr>
      </w:pPr>
    </w:p>
    <w:p w14:paraId="778672D7" w14:textId="77777777" w:rsidR="00D2314F" w:rsidRDefault="00D2314F">
      <w:pPr>
        <w:rPr>
          <w:rFonts w:ascii="Times New Roman" w:eastAsia="Times New Roman" w:hAnsi="Times New Roman" w:cs="Times New Roman"/>
          <w:sz w:val="28"/>
          <w:szCs w:val="28"/>
          <w:lang w:val="en-US"/>
        </w:rPr>
      </w:pPr>
    </w:p>
    <w:p w14:paraId="36CB5F33" w14:textId="77777777" w:rsidR="00D2314F" w:rsidRDefault="00D2314F">
      <w:pPr>
        <w:rPr>
          <w:rFonts w:ascii="Times New Roman" w:eastAsia="Times New Roman" w:hAnsi="Times New Roman" w:cs="Times New Roman"/>
          <w:sz w:val="28"/>
          <w:szCs w:val="28"/>
          <w:lang w:val="en-US"/>
        </w:rPr>
      </w:pPr>
    </w:p>
    <w:p w14:paraId="60E3100F" w14:textId="77777777" w:rsidR="00D2314F" w:rsidRDefault="00D2314F">
      <w:pPr>
        <w:rPr>
          <w:rFonts w:ascii="Times New Roman" w:eastAsia="Times New Roman" w:hAnsi="Times New Roman" w:cs="Times New Roman"/>
          <w:sz w:val="28"/>
          <w:szCs w:val="28"/>
          <w:lang w:val="en-US"/>
        </w:rPr>
      </w:pPr>
    </w:p>
    <w:p w14:paraId="7E2E6C0F" w14:textId="77777777" w:rsidR="00D2314F" w:rsidRDefault="00D2314F">
      <w:pPr>
        <w:rPr>
          <w:rFonts w:ascii="Times New Roman" w:eastAsia="Times New Roman" w:hAnsi="Times New Roman" w:cs="Times New Roman"/>
          <w:sz w:val="28"/>
          <w:szCs w:val="28"/>
          <w:lang w:val="en-US"/>
        </w:rPr>
      </w:pPr>
    </w:p>
    <w:p w14:paraId="0103E4EB" w14:textId="77777777" w:rsidR="00D2314F" w:rsidRDefault="00D2314F">
      <w:pPr>
        <w:rPr>
          <w:rFonts w:ascii="Times New Roman" w:eastAsia="Times New Roman" w:hAnsi="Times New Roman" w:cs="Times New Roman"/>
          <w:sz w:val="28"/>
          <w:szCs w:val="28"/>
          <w:lang w:val="en-US"/>
        </w:rPr>
      </w:pPr>
    </w:p>
    <w:p w14:paraId="115B027A" w14:textId="77777777" w:rsidR="00D2314F" w:rsidRDefault="00D2314F">
      <w:pPr>
        <w:rPr>
          <w:rFonts w:ascii="Times New Roman" w:eastAsia="Times New Roman" w:hAnsi="Times New Roman" w:cs="Times New Roman"/>
          <w:sz w:val="28"/>
          <w:szCs w:val="28"/>
          <w:lang w:val="en-US"/>
        </w:rPr>
      </w:pPr>
    </w:p>
    <w:p w14:paraId="79DC8187" w14:textId="77777777" w:rsidR="00D2314F" w:rsidRDefault="00D2314F">
      <w:pPr>
        <w:rPr>
          <w:rFonts w:ascii="Times New Roman" w:eastAsia="Times New Roman" w:hAnsi="Times New Roman" w:cs="Times New Roman"/>
          <w:sz w:val="28"/>
          <w:szCs w:val="28"/>
          <w:lang w:val="en-US"/>
        </w:rPr>
      </w:pPr>
    </w:p>
    <w:p w14:paraId="2DE1BE11" w14:textId="77777777" w:rsidR="00D2314F" w:rsidRDefault="00D2314F">
      <w:pPr>
        <w:rPr>
          <w:rFonts w:ascii="Times New Roman" w:eastAsia="Times New Roman" w:hAnsi="Times New Roman" w:cs="Times New Roman"/>
          <w:sz w:val="28"/>
          <w:szCs w:val="28"/>
          <w:lang w:val="en-US"/>
        </w:rPr>
      </w:pPr>
    </w:p>
    <w:p w14:paraId="64F29414" w14:textId="77777777" w:rsidR="00D2314F" w:rsidRDefault="00D2314F">
      <w:pPr>
        <w:rPr>
          <w:rFonts w:ascii="Times New Roman" w:eastAsia="Times New Roman" w:hAnsi="Times New Roman" w:cs="Times New Roman"/>
          <w:sz w:val="28"/>
          <w:szCs w:val="28"/>
          <w:lang w:val="en-US"/>
        </w:rPr>
      </w:pPr>
    </w:p>
    <w:p w14:paraId="55FF1695" w14:textId="77777777" w:rsidR="00D2314F" w:rsidRDefault="00D2314F">
      <w:pPr>
        <w:rPr>
          <w:rFonts w:ascii="Times New Roman" w:eastAsia="Times New Roman" w:hAnsi="Times New Roman" w:cs="Times New Roman"/>
          <w:sz w:val="28"/>
          <w:szCs w:val="28"/>
          <w:lang w:val="en-US"/>
        </w:rPr>
      </w:pPr>
    </w:p>
    <w:p w14:paraId="1118C9E9" w14:textId="77777777" w:rsidR="00D2314F" w:rsidRDefault="00D2314F">
      <w:pPr>
        <w:rPr>
          <w:rFonts w:ascii="Times New Roman" w:eastAsia="Times New Roman" w:hAnsi="Times New Roman" w:cs="Times New Roman"/>
          <w:sz w:val="28"/>
          <w:szCs w:val="28"/>
          <w:lang w:val="en-US"/>
        </w:rPr>
      </w:pPr>
    </w:p>
    <w:p w14:paraId="5B9E5410" w14:textId="77777777" w:rsidR="00D2314F" w:rsidRDefault="00D2314F">
      <w:pPr>
        <w:rPr>
          <w:rFonts w:ascii="Times New Roman" w:eastAsia="Times New Roman" w:hAnsi="Times New Roman" w:cs="Times New Roman"/>
          <w:sz w:val="28"/>
          <w:szCs w:val="28"/>
          <w:lang w:val="en-US"/>
        </w:rPr>
      </w:pPr>
    </w:p>
    <w:p w14:paraId="5D99DB21" w14:textId="77777777" w:rsidR="00D2314F" w:rsidRDefault="00D2314F">
      <w:pPr>
        <w:rPr>
          <w:rFonts w:ascii="Times New Roman" w:eastAsia="Times New Roman" w:hAnsi="Times New Roman" w:cs="Times New Roman"/>
          <w:sz w:val="28"/>
          <w:szCs w:val="28"/>
          <w:lang w:val="en-US"/>
        </w:rPr>
      </w:pPr>
    </w:p>
    <w:p w14:paraId="71194920" w14:textId="77777777" w:rsidR="00D2314F" w:rsidRPr="00034C0F" w:rsidRDefault="00D2314F">
      <w:pPr>
        <w:rPr>
          <w:rFonts w:ascii="Times New Roman" w:eastAsia="Times New Roman" w:hAnsi="Times New Roman" w:cs="Times New Roman"/>
          <w:sz w:val="28"/>
          <w:szCs w:val="28"/>
          <w:lang w:val="en-US"/>
        </w:rPr>
      </w:pPr>
    </w:p>
    <w:p w14:paraId="6F8BD81B" w14:textId="77777777" w:rsidR="007569A2" w:rsidRDefault="007569A2">
      <w:pPr>
        <w:rPr>
          <w:rFonts w:ascii="Times New Roman" w:eastAsia="Times New Roman" w:hAnsi="Times New Roman" w:cs="Times New Roman"/>
          <w:sz w:val="28"/>
          <w:szCs w:val="28"/>
        </w:rPr>
      </w:pPr>
    </w:p>
    <w:p w14:paraId="2613E9C1" w14:textId="77777777" w:rsidR="007569A2" w:rsidRDefault="007569A2">
      <w:pPr>
        <w:rPr>
          <w:rFonts w:ascii="Times New Roman" w:eastAsia="Times New Roman" w:hAnsi="Times New Roman" w:cs="Times New Roman"/>
          <w:sz w:val="28"/>
          <w:szCs w:val="28"/>
        </w:rPr>
      </w:pPr>
    </w:p>
    <w:p w14:paraId="1037B8A3" w14:textId="77777777" w:rsidR="007569A2" w:rsidRDefault="007569A2">
      <w:pPr>
        <w:rPr>
          <w:rFonts w:ascii="Times New Roman" w:eastAsia="Times New Roman" w:hAnsi="Times New Roman" w:cs="Times New Roman"/>
          <w:sz w:val="28"/>
          <w:szCs w:val="28"/>
        </w:rPr>
      </w:pPr>
    </w:p>
    <w:p w14:paraId="687C6DE0" w14:textId="77777777" w:rsidR="007569A2" w:rsidRDefault="007569A2">
      <w:pPr>
        <w:rPr>
          <w:rFonts w:ascii="Times New Roman" w:eastAsia="Times New Roman" w:hAnsi="Times New Roman" w:cs="Times New Roman"/>
          <w:sz w:val="28"/>
          <w:szCs w:val="28"/>
        </w:rPr>
      </w:pPr>
    </w:p>
    <w:p w14:paraId="5B2F9378" w14:textId="77777777" w:rsidR="007569A2" w:rsidRDefault="007569A2">
      <w:pPr>
        <w:rPr>
          <w:rFonts w:ascii="Times New Roman" w:eastAsia="Times New Roman" w:hAnsi="Times New Roman" w:cs="Times New Roman"/>
          <w:sz w:val="28"/>
          <w:szCs w:val="28"/>
        </w:rPr>
      </w:pPr>
    </w:p>
    <w:p w14:paraId="58E6DD4E" w14:textId="77777777" w:rsidR="007569A2" w:rsidRDefault="007569A2">
      <w:pPr>
        <w:rPr>
          <w:rFonts w:ascii="Times New Roman" w:eastAsia="Times New Roman" w:hAnsi="Times New Roman" w:cs="Times New Roman"/>
          <w:sz w:val="28"/>
          <w:szCs w:val="28"/>
        </w:rPr>
      </w:pPr>
    </w:p>
    <w:p w14:paraId="7D3BEE8F" w14:textId="77777777" w:rsidR="007569A2" w:rsidRDefault="007569A2">
      <w:pPr>
        <w:rPr>
          <w:rFonts w:ascii="Times New Roman" w:eastAsia="Times New Roman" w:hAnsi="Times New Roman" w:cs="Times New Roman"/>
          <w:sz w:val="28"/>
          <w:szCs w:val="28"/>
        </w:rPr>
      </w:pPr>
    </w:p>
    <w:p w14:paraId="3B88899E" w14:textId="77777777" w:rsidR="007569A2" w:rsidRDefault="007569A2">
      <w:pPr>
        <w:rPr>
          <w:rFonts w:ascii="Times New Roman" w:eastAsia="Times New Roman" w:hAnsi="Times New Roman" w:cs="Times New Roman"/>
          <w:sz w:val="28"/>
          <w:szCs w:val="28"/>
        </w:rPr>
      </w:pPr>
    </w:p>
    <w:p w14:paraId="69E2BB2B" w14:textId="3339D0B9" w:rsidR="007569A2" w:rsidRPr="00034C0F" w:rsidRDefault="00CE686F" w:rsidP="00034C0F">
      <w:pPr>
        <w:pStyle w:val="Heading1"/>
        <w:rPr>
          <w:lang w:val="en-US"/>
        </w:rPr>
      </w:pPr>
      <w:bookmarkStart w:id="1335" w:name="_Toc185954670"/>
      <w:bookmarkStart w:id="1336" w:name="_Toc185955151"/>
      <w:r w:rsidRPr="00D2314F">
        <w:t>Chương 2: Phân tích và thiết kế hệ thống</w:t>
      </w:r>
      <w:bookmarkEnd w:id="1335"/>
      <w:bookmarkEnd w:id="1336"/>
      <w:r w:rsidRPr="00D2314F">
        <w:t xml:space="preserve"> </w:t>
      </w:r>
    </w:p>
    <w:p w14:paraId="59589B9F" w14:textId="77777777" w:rsidR="007569A2" w:rsidRPr="00D2314F" w:rsidRDefault="00CE686F" w:rsidP="00D2314F">
      <w:pPr>
        <w:pStyle w:val="Heading2"/>
      </w:pPr>
      <w:bookmarkStart w:id="1337" w:name="_Toc185954671"/>
      <w:bookmarkStart w:id="1338" w:name="_Toc185955152"/>
      <w:r w:rsidRPr="00D2314F">
        <w:t>2.1 Phân tích hệ thống</w:t>
      </w:r>
      <w:bookmarkEnd w:id="1337"/>
      <w:bookmarkEnd w:id="1338"/>
    </w:p>
    <w:p w14:paraId="57C0D796" w14:textId="766FF1EC" w:rsidR="007569A2" w:rsidRPr="00034C0F" w:rsidRDefault="00CE686F" w:rsidP="00034C0F">
      <w:pPr>
        <w:pStyle w:val="Heading3"/>
        <w:rPr>
          <w:lang w:val="en-US"/>
        </w:rPr>
      </w:pPr>
      <w:bookmarkStart w:id="1339" w:name="_Toc185954672"/>
      <w:bookmarkStart w:id="1340" w:name="_Toc185955153"/>
      <w:r w:rsidRPr="00D2314F">
        <w:t>2.1.1 Xác định và mô tả các tác nhân</w:t>
      </w:r>
      <w:bookmarkEnd w:id="1339"/>
      <w:bookmarkEnd w:id="1340"/>
      <w:r w:rsidRPr="00D2314F">
        <w:t xml:space="preserve"> </w:t>
      </w:r>
    </w:p>
    <w:p w14:paraId="0D142F6F" w14:textId="77777777" w:rsidR="007569A2" w:rsidRDefault="007569A2">
      <w:pPr>
        <w:rPr>
          <w:rFonts w:ascii="Times New Roman" w:eastAsia="Times New Roman" w:hAnsi="Times New Roman" w:cs="Times New Roman"/>
          <w:sz w:val="28"/>
          <w:szCs w:val="28"/>
        </w:rPr>
      </w:pPr>
    </w:p>
    <w:tbl>
      <w:tblPr>
        <w:tblStyle w:val="a"/>
        <w:tblW w:w="8625" w:type="dxa"/>
        <w:tblBorders>
          <w:top w:val="nil"/>
          <w:left w:val="nil"/>
          <w:bottom w:val="nil"/>
          <w:right w:val="nil"/>
          <w:insideH w:val="nil"/>
          <w:insideV w:val="nil"/>
        </w:tblBorders>
        <w:tblLayout w:type="fixed"/>
        <w:tblLook w:val="0600" w:firstRow="0" w:lastRow="0" w:firstColumn="0" w:lastColumn="0" w:noHBand="1" w:noVBand="1"/>
      </w:tblPr>
      <w:tblGrid>
        <w:gridCol w:w="1110"/>
        <w:gridCol w:w="2835"/>
        <w:gridCol w:w="4680"/>
      </w:tblGrid>
      <w:tr w:rsidR="007569A2" w14:paraId="23ED69F9" w14:textId="77777777" w:rsidTr="2895571A">
        <w:trPr>
          <w:trHeight w:val="300"/>
        </w:trPr>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1164CDE7" w14:textId="77777777" w:rsidR="007569A2" w:rsidRDefault="00CE686F" w:rsidP="00D2314F">
            <w:pPr>
              <w:spacing w:line="303" w:lineRule="auto"/>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3241ACD" w14:textId="77777777" w:rsidR="007569A2" w:rsidRDefault="00CE686F" w:rsidP="00034C0F">
            <w:pPr>
              <w:spacing w:line="303" w:lineRule="auto"/>
              <w:ind w:lef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tác nhân</w:t>
            </w:r>
          </w:p>
        </w:tc>
        <w:tc>
          <w:tcPr>
            <w:tcW w:w="4680"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5B1638A7" w14:textId="77777777" w:rsidR="007569A2" w:rsidRDefault="00CE686F" w:rsidP="00034C0F">
            <w:pPr>
              <w:spacing w:line="303" w:lineRule="auto"/>
              <w:ind w:lef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7569A2" w14:paraId="7B1053D1" w14:textId="77777777" w:rsidTr="2895571A">
        <w:trPr>
          <w:trHeight w:val="645"/>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49841BE" w14:textId="77777777" w:rsidR="007569A2" w:rsidRDefault="00CE686F" w:rsidP="00034C0F">
            <w:pPr>
              <w:spacing w:before="160"/>
              <w:ind w:lef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7D9D7" w14:textId="271D7C7B" w:rsidR="007569A2" w:rsidRDefault="1FE113EA" w:rsidP="00034C0F">
            <w:pPr>
              <w:spacing w:before="160"/>
              <w:ind w:left="180"/>
              <w:rPr>
                <w:rFonts w:ascii="Times New Roman" w:eastAsia="Times New Roman" w:hAnsi="Times New Roman" w:cs="Times New Roman"/>
                <w:sz w:val="26"/>
                <w:szCs w:val="26"/>
              </w:rPr>
            </w:pPr>
            <w:r w:rsidRPr="27172C3D">
              <w:rPr>
                <w:rFonts w:ascii="Times New Roman" w:eastAsia="Times New Roman" w:hAnsi="Times New Roman" w:cs="Times New Roman"/>
                <w:sz w:val="26"/>
                <w:szCs w:val="26"/>
              </w:rPr>
              <w:t xml:space="preserve">Khách hàng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F3AA0F2" w14:textId="0623F79F" w:rsidR="007569A2" w:rsidRPr="00034C0F" w:rsidRDefault="00CE686F" w:rsidP="00034C0F">
            <w:pPr>
              <w:spacing w:before="160"/>
              <w:ind w:left="1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Người sử dụng trang web để mua hàng</w:t>
            </w:r>
          </w:p>
        </w:tc>
      </w:tr>
      <w:tr w:rsidR="007569A2" w14:paraId="32F45EF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144751B" w14:textId="77777777" w:rsidR="007569A2" w:rsidRDefault="00CE686F" w:rsidP="00034C0F">
            <w:pPr>
              <w:spacing w:before="160"/>
              <w:ind w:lef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CC40A5E" w14:textId="18ACACAF" w:rsidR="007569A2" w:rsidRDefault="00CE686F" w:rsidP="00034C0F">
            <w:pPr>
              <w:spacing w:before="160"/>
              <w:ind w:left="180"/>
              <w:rPr>
                <w:rFonts w:ascii="Times New Roman" w:eastAsia="Times New Roman" w:hAnsi="Times New Roman" w:cs="Times New Roman"/>
                <w:sz w:val="26"/>
                <w:szCs w:val="26"/>
              </w:rPr>
            </w:pPr>
            <w:r w:rsidRPr="2895571A" w:rsidDel="630CF71F">
              <w:rPr>
                <w:rFonts w:ascii="Times New Roman" w:eastAsia="Times New Roman" w:hAnsi="Times New Roman" w:cs="Times New Roman"/>
                <w:sz w:val="26"/>
                <w:szCs w:val="26"/>
              </w:rPr>
              <w:t xml:space="preserve">Người quản trị </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9D63D60" w14:textId="77777777" w:rsidR="007569A2" w:rsidRDefault="00CE686F" w:rsidP="00034C0F">
            <w:pPr>
              <w:spacing w:before="160"/>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toàn bộ hệ thống</w:t>
            </w:r>
          </w:p>
        </w:tc>
      </w:tr>
      <w:tr w:rsidR="007569A2" w14:paraId="7F2E5BC9" w14:textId="77777777" w:rsidTr="2895571A">
        <w:trPr>
          <w:trHeight w:val="630"/>
        </w:trPr>
        <w:tc>
          <w:tcPr>
            <w:tcW w:w="1110"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0B778152" w14:textId="77777777" w:rsidR="007569A2" w:rsidRDefault="00CE686F" w:rsidP="00034C0F">
            <w:pPr>
              <w:spacing w:before="160"/>
              <w:ind w:left="-1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05F3DD" w14:textId="3369660E" w:rsidR="007569A2" w:rsidRDefault="630CF71F" w:rsidP="00034C0F">
            <w:pPr>
              <w:spacing w:before="160"/>
              <w:ind w:left="18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Người bán hàng</w:t>
            </w:r>
          </w:p>
        </w:tc>
        <w:tc>
          <w:tcPr>
            <w:tcW w:w="4680"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B936D0C" w14:textId="77777777" w:rsidR="007569A2" w:rsidRDefault="00CE686F" w:rsidP="00034C0F">
            <w:pPr>
              <w:spacing w:before="160"/>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tải các sản phẩm để bán hàng</w:t>
            </w:r>
          </w:p>
        </w:tc>
      </w:tr>
    </w:tbl>
    <w:p w14:paraId="4475AD14" w14:textId="77777777" w:rsidR="007569A2" w:rsidRDefault="007569A2">
      <w:pPr>
        <w:rPr>
          <w:rFonts w:ascii="Times New Roman" w:eastAsia="Times New Roman" w:hAnsi="Times New Roman" w:cs="Times New Roman"/>
          <w:sz w:val="28"/>
          <w:szCs w:val="28"/>
        </w:rPr>
      </w:pPr>
    </w:p>
    <w:p w14:paraId="120C4E94" w14:textId="77777777" w:rsidR="007569A2" w:rsidRDefault="007569A2">
      <w:pPr>
        <w:rPr>
          <w:rFonts w:ascii="Times New Roman" w:eastAsia="Times New Roman" w:hAnsi="Times New Roman" w:cs="Times New Roman"/>
          <w:sz w:val="28"/>
          <w:szCs w:val="28"/>
        </w:rPr>
      </w:pPr>
    </w:p>
    <w:p w14:paraId="73C91252" w14:textId="77777777" w:rsidR="007569A2" w:rsidRDefault="00CE686F">
      <w:pPr>
        <w:pStyle w:val="Heading3"/>
      </w:pPr>
      <w:bookmarkStart w:id="1341" w:name="_Toc185954673"/>
      <w:bookmarkStart w:id="1342" w:name="_Toc185955154"/>
      <w:r>
        <w:t>2.1.2 Xác định và mô tả các ca sử dụng</w:t>
      </w:r>
      <w:bookmarkEnd w:id="1341"/>
      <w:bookmarkEnd w:id="1342"/>
      <w:r>
        <w:t xml:space="preserve"> </w:t>
      </w:r>
    </w:p>
    <w:p w14:paraId="49849AA3" w14:textId="4332A2FA" w:rsidR="00830ADE" w:rsidRPr="00C60A20" w:rsidRDefault="630CF71F" w:rsidP="00034C0F">
      <w:pPr>
        <w:pStyle w:val="Heading4"/>
        <w:rPr>
          <w:rFonts w:eastAsia="Times New Roman" w:cs="Times New Roman"/>
          <w:color w:val="auto"/>
          <w:sz w:val="28"/>
          <w:szCs w:val="28"/>
          <w:lang w:val="en-US"/>
        </w:rPr>
      </w:pPr>
      <w:bookmarkStart w:id="1343" w:name="_Toc185954674"/>
      <w:r w:rsidRPr="00C60A20">
        <w:rPr>
          <w:color w:val="auto"/>
        </w:rPr>
        <w:t>2.1.2.a.</w:t>
      </w:r>
      <w:r w:rsidRPr="00C60A20">
        <w:rPr>
          <w:color w:val="auto"/>
          <w:sz w:val="14"/>
          <w:szCs w:val="14"/>
        </w:rPr>
        <w:t xml:space="preserve">   </w:t>
      </w:r>
      <w:r w:rsidRPr="00C60A20">
        <w:rPr>
          <w:color w:val="auto"/>
        </w:rPr>
        <w:t xml:space="preserve">Danh sách các usecase cho </w:t>
      </w:r>
      <w:r w:rsidR="7AEB59DA" w:rsidRPr="00C60A20">
        <w:rPr>
          <w:color w:val="auto"/>
        </w:rPr>
        <w:t>Khách hàng</w:t>
      </w:r>
      <w:bookmarkEnd w:id="1343"/>
      <w:r w:rsidRPr="00C60A20">
        <w:rPr>
          <w:color w:val="auto"/>
        </w:rPr>
        <w:t xml:space="preserve"> </w:t>
      </w:r>
    </w:p>
    <w:p w14:paraId="6CFD1C7C" w14:textId="77777777" w:rsidR="00830ADE" w:rsidRPr="00034C0F" w:rsidRDefault="00830ADE">
      <w:pPr>
        <w:rPr>
          <w:rFonts w:ascii="Times New Roman" w:eastAsia="Times New Roman" w:hAnsi="Times New Roman" w:cs="Times New Roman"/>
          <w:sz w:val="28"/>
          <w:szCs w:val="28"/>
          <w:lang w:val="en-US"/>
        </w:rPr>
      </w:pPr>
    </w:p>
    <w:tbl>
      <w:tblPr>
        <w:tblW w:w="8625" w:type="dxa"/>
        <w:tblBorders>
          <w:top w:val="nil"/>
          <w:left w:val="nil"/>
          <w:bottom w:val="nil"/>
          <w:right w:val="nil"/>
          <w:insideH w:val="nil"/>
          <w:insideV w:val="nil"/>
        </w:tblBorders>
        <w:tblLayout w:type="fixed"/>
        <w:tblLook w:val="0600" w:firstRow="0" w:lastRow="0" w:firstColumn="0" w:lastColumn="0" w:noHBand="1" w:noVBand="1"/>
      </w:tblPr>
      <w:tblGrid>
        <w:gridCol w:w="1124"/>
        <w:gridCol w:w="2835"/>
        <w:gridCol w:w="4666"/>
      </w:tblGrid>
      <w:tr w:rsidR="007569A2" w14:paraId="056AD239" w14:textId="77777777" w:rsidTr="00034C0F">
        <w:trPr>
          <w:trHeight w:val="495"/>
        </w:trPr>
        <w:tc>
          <w:tcPr>
            <w:tcW w:w="112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58E715C" w14:textId="77777777" w:rsidR="007569A2" w:rsidRDefault="00CE686F" w:rsidP="00C2094A">
            <w:pPr>
              <w:spacing w:before="100"/>
              <w:ind w:left="18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835"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1430B6DD" w14:textId="77777777" w:rsidR="007569A2" w:rsidRDefault="00CE686F" w:rsidP="00034C0F">
            <w:pPr>
              <w:spacing w:before="100"/>
              <w:ind w:left="287"/>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usecase</w:t>
            </w:r>
          </w:p>
        </w:tc>
        <w:tc>
          <w:tcPr>
            <w:tcW w:w="4666" w:type="dxa"/>
            <w:tcBorders>
              <w:top w:val="single" w:sz="8" w:space="0" w:color="000000" w:themeColor="text1"/>
              <w:left w:val="nil"/>
              <w:bottom w:val="single" w:sz="8" w:space="0" w:color="000000" w:themeColor="text1"/>
              <w:right w:val="single" w:sz="8" w:space="0" w:color="000000" w:themeColor="text1"/>
            </w:tcBorders>
            <w:tcMar>
              <w:top w:w="0" w:type="dxa"/>
              <w:left w:w="0" w:type="dxa"/>
              <w:bottom w:w="0" w:type="dxa"/>
              <w:right w:w="0" w:type="dxa"/>
            </w:tcMar>
          </w:tcPr>
          <w:p w14:paraId="2AA2AC36" w14:textId="77777777" w:rsidR="007569A2" w:rsidRDefault="00CE686F" w:rsidP="00034C0F">
            <w:pPr>
              <w:spacing w:before="100"/>
              <w:ind w:lef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2A26FC" w14:paraId="56B20A0C" w14:textId="77777777" w:rsidTr="002A26FC">
        <w:trPr>
          <w:trHeight w:val="94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49FAAB8" w14:textId="77777777" w:rsidR="007569A2" w:rsidRDefault="630CF71F" w:rsidP="00034C0F">
            <w:pPr>
              <w:spacing w:before="160"/>
              <w:ind w:left="-15"/>
              <w:jc w:val="cente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1</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FBE423" w14:textId="5A7EF1A7" w:rsidR="007569A2" w:rsidRDefault="2EB64552" w:rsidP="00034C0F">
            <w:pPr>
              <w:spacing w:before="160"/>
              <w:ind w:left="279" w:right="16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Đăng ký </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D3F0BEC" w14:textId="47B0CEB3" w:rsidR="007569A2" w:rsidRDefault="5AAACF58" w:rsidP="00034C0F">
            <w:pPr>
              <w:spacing w:before="160"/>
              <w:ind w:left="280" w:right="10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 xml:space="preserve">Cho </w:t>
            </w:r>
            <w:r w:rsidR="33E274EE" w:rsidRPr="2895571A">
              <w:rPr>
                <w:rFonts w:ascii="Times New Roman" w:eastAsia="Times New Roman" w:hAnsi="Times New Roman" w:cs="Times New Roman"/>
                <w:sz w:val="26"/>
                <w:szCs w:val="26"/>
              </w:rPr>
              <w:t>phép khách hàng đăng ký t</w:t>
            </w:r>
            <w:r w:rsidR="6498746E" w:rsidRPr="2895571A">
              <w:rPr>
                <w:rFonts w:ascii="Times New Roman" w:eastAsia="Times New Roman" w:hAnsi="Times New Roman" w:cs="Times New Roman"/>
                <w:sz w:val="26"/>
                <w:szCs w:val="26"/>
              </w:rPr>
              <w:t>ài khoản tại website</w:t>
            </w:r>
          </w:p>
        </w:tc>
      </w:tr>
      <w:tr w:rsidR="007569A2" w14:paraId="78E884CA" w14:textId="77777777" w:rsidTr="00034C0F">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842F596" w14:textId="77777777" w:rsidR="007569A2" w:rsidRDefault="630CF71F" w:rsidP="00034C0F">
            <w:pPr>
              <w:spacing w:before="160"/>
              <w:ind w:left="-15"/>
              <w:jc w:val="center"/>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2</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75CF4315" w14:textId="7C8C8955" w:rsidR="007569A2" w:rsidRDefault="562207D0" w:rsidP="00034C0F">
            <w:pPr>
              <w:spacing w:before="160"/>
              <w:ind w:left="279"/>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Đăng nhập</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B648E9" w14:textId="0CDF1FC8" w:rsidR="007569A2" w:rsidRDefault="07D8CEA7" w:rsidP="00034C0F">
            <w:pPr>
              <w:spacing w:before="160"/>
              <w:ind w:left="28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Cho phép khách hàng đăng nhập vào hệ thống</w:t>
            </w:r>
          </w:p>
        </w:tc>
      </w:tr>
      <w:tr w:rsidR="004E4ECE" w14:paraId="41280A30" w14:textId="77777777" w:rsidTr="002A26FC">
        <w:trPr>
          <w:trHeight w:val="1000"/>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2FF40DEA" w14:textId="0F4C1F8D" w:rsidR="004E4ECE" w:rsidRPr="00034C0F" w:rsidRDefault="00DC214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0C69C5B" w14:textId="5949E58F" w:rsidR="004E4ECE" w:rsidRPr="2895571A" w:rsidRDefault="002E7B00" w:rsidP="002A26FC">
            <w:pPr>
              <w:spacing w:before="160"/>
              <w:ind w:left="279"/>
              <w:rPr>
                <w:rFonts w:ascii="Times New Roman" w:eastAsia="Times New Roman" w:hAnsi="Times New Roman" w:cs="Times New Roman"/>
                <w:sz w:val="26"/>
                <w:szCs w:val="26"/>
              </w:rPr>
            </w:pPr>
            <w:r w:rsidRPr="002E7B00">
              <w:rPr>
                <w:rFonts w:ascii="Times New Roman" w:eastAsia="Times New Roman" w:hAnsi="Times New Roman" w:cs="Times New Roman"/>
                <w:sz w:val="26"/>
                <w:szCs w:val="26"/>
                <w:lang w:val="vi-VN"/>
              </w:rPr>
              <w:t>Quên mật khẩu</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1E691A70" w14:textId="18D69A65" w:rsidR="004E4ECE" w:rsidRPr="2895571A" w:rsidRDefault="00A6167B" w:rsidP="002A26FC">
            <w:pPr>
              <w:spacing w:before="160"/>
              <w:ind w:left="280"/>
              <w:rPr>
                <w:rFonts w:ascii="Times New Roman" w:eastAsia="Times New Roman" w:hAnsi="Times New Roman" w:cs="Times New Roman"/>
                <w:sz w:val="26"/>
                <w:szCs w:val="26"/>
              </w:rPr>
            </w:pPr>
            <w:r w:rsidRPr="00A6167B">
              <w:rPr>
                <w:rFonts w:ascii="Times New Roman" w:eastAsia="Times New Roman" w:hAnsi="Times New Roman" w:cs="Times New Roman"/>
                <w:sz w:val="26"/>
                <w:szCs w:val="26"/>
                <w:lang w:val="vi-VN"/>
              </w:rPr>
              <w:t>Cho phép khách hàng khôi phục được mật khẩu đăng nhập</w:t>
            </w:r>
          </w:p>
        </w:tc>
      </w:tr>
      <w:tr w:rsidR="002A26FC" w14:paraId="7A036E3D" w14:textId="77777777" w:rsidTr="002A26FC">
        <w:trPr>
          <w:trHeight w:val="94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68D9363B" w14:textId="7B38D8D7" w:rsidR="007569A2" w:rsidRPr="00034C0F" w:rsidRDefault="00DC214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0C178E9E" w14:textId="71EAAFEC" w:rsidR="007569A2" w:rsidRPr="00034C0F" w:rsidRDefault="1411180E" w:rsidP="00034C0F">
            <w:pPr>
              <w:spacing w:before="160"/>
              <w:ind w:left="279"/>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Tìm kiếm</w:t>
            </w:r>
            <w:r w:rsidR="002D1A25">
              <w:rPr>
                <w:rFonts w:ascii="Times New Roman" w:eastAsia="Times New Roman" w:hAnsi="Times New Roman" w:cs="Times New Roman"/>
                <w:sz w:val="26"/>
                <w:szCs w:val="26"/>
                <w:lang w:val="en-US"/>
              </w:rPr>
              <w:t xml:space="preserve"> sản phẩm</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C0395D3" w14:textId="51BDEA72" w:rsidR="007569A2" w:rsidRDefault="27BAF023" w:rsidP="00034C0F">
            <w:pPr>
              <w:spacing w:before="160"/>
              <w:ind w:left="280" w:right="10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Cho phép khách hàng tìm kiếm sản phẩm theo nhu cầu bản thân</w:t>
            </w:r>
          </w:p>
        </w:tc>
      </w:tr>
      <w:tr w:rsidR="007569A2" w14:paraId="279935FF" w14:textId="77777777" w:rsidTr="00034C0F">
        <w:trPr>
          <w:trHeight w:val="984"/>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7C964D78" w14:textId="4EE3A31F" w:rsidR="007569A2" w:rsidRPr="00034C0F" w:rsidRDefault="006D670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3254BC2F" w14:textId="0241DEE5" w:rsidR="006D7F72" w:rsidRPr="00034C0F" w:rsidRDefault="68B1B4A6" w:rsidP="00034C0F">
            <w:pPr>
              <w:spacing w:before="160"/>
              <w:ind w:left="279"/>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Thêm sản phẩm vào giỏ hàng</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651E9592" w14:textId="2708DE6F" w:rsidR="00670EAB" w:rsidRPr="00034C0F" w:rsidRDefault="45BE39CE" w:rsidP="00034C0F">
            <w:pPr>
              <w:spacing w:before="160"/>
              <w:ind w:left="280"/>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Cho phép khách hàng thêm sản phẩm vào giỏ hàng</w:t>
            </w:r>
          </w:p>
        </w:tc>
      </w:tr>
      <w:tr w:rsidR="002A26FC" w14:paraId="78941E47" w14:textId="77777777" w:rsidTr="002A26FC">
        <w:trPr>
          <w:trHeight w:val="1081"/>
        </w:trPr>
        <w:tc>
          <w:tcPr>
            <w:tcW w:w="1124" w:type="dxa"/>
            <w:tcBorders>
              <w:top w:val="nil"/>
              <w:left w:val="single" w:sz="8" w:space="0" w:color="000000" w:themeColor="text1"/>
              <w:bottom w:val="single" w:sz="8" w:space="0" w:color="000000" w:themeColor="text1"/>
              <w:right w:val="single" w:sz="8" w:space="0" w:color="000000" w:themeColor="text1"/>
            </w:tcBorders>
            <w:tcMar>
              <w:top w:w="0" w:type="dxa"/>
              <w:left w:w="0" w:type="dxa"/>
              <w:bottom w:w="0" w:type="dxa"/>
              <w:right w:w="0" w:type="dxa"/>
            </w:tcMar>
          </w:tcPr>
          <w:p w14:paraId="44240AAE" w14:textId="0DF5AF36" w:rsidR="007569A2" w:rsidRPr="00034C0F" w:rsidRDefault="006D6705" w:rsidP="00034C0F">
            <w:pPr>
              <w:spacing w:before="160"/>
              <w:ind w:left="-15"/>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w:t>
            </w:r>
          </w:p>
        </w:tc>
        <w:tc>
          <w:tcPr>
            <w:tcW w:w="2835"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269E314A" w14:textId="162469C7" w:rsidR="007569A2" w:rsidRDefault="6E461BB3" w:rsidP="00034C0F">
            <w:pPr>
              <w:spacing w:before="160"/>
              <w:ind w:left="279"/>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Thanh toán</w:t>
            </w:r>
          </w:p>
        </w:tc>
        <w:tc>
          <w:tcPr>
            <w:tcW w:w="4666" w:type="dxa"/>
            <w:tcBorders>
              <w:top w:val="nil"/>
              <w:left w:val="nil"/>
              <w:bottom w:val="single" w:sz="8" w:space="0" w:color="000000" w:themeColor="text1"/>
              <w:right w:val="single" w:sz="8" w:space="0" w:color="000000" w:themeColor="text1"/>
            </w:tcBorders>
            <w:tcMar>
              <w:top w:w="0" w:type="dxa"/>
              <w:left w:w="0" w:type="dxa"/>
              <w:bottom w:w="0" w:type="dxa"/>
              <w:right w:w="0" w:type="dxa"/>
            </w:tcMar>
          </w:tcPr>
          <w:p w14:paraId="47341341" w14:textId="45FBED34" w:rsidR="007569A2" w:rsidRDefault="3C302A91" w:rsidP="00034C0F">
            <w:pPr>
              <w:spacing w:before="160"/>
              <w:ind w:left="280"/>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Cho phép khách hàng mua hàng với các hình thức thanh toán khác nhau</w:t>
            </w:r>
          </w:p>
        </w:tc>
      </w:tr>
      <w:tr w:rsidR="2895571A" w14:paraId="6A6A8F1B" w14:textId="77777777" w:rsidTr="00034C0F">
        <w:trPr>
          <w:trHeight w:val="720"/>
        </w:trPr>
        <w:tc>
          <w:tcPr>
            <w:tcW w:w="1124" w:type="dxa"/>
            <w:tcBorders>
              <w:top w:val="nil"/>
              <w:left w:val="single" w:sz="8" w:space="0" w:color="000000" w:themeColor="text1"/>
              <w:bottom w:val="single" w:sz="4" w:space="0" w:color="auto"/>
              <w:right w:val="single" w:sz="8" w:space="0" w:color="000000" w:themeColor="text1"/>
            </w:tcBorders>
            <w:tcMar>
              <w:top w:w="0" w:type="dxa"/>
              <w:left w:w="0" w:type="dxa"/>
              <w:bottom w:w="0" w:type="dxa"/>
              <w:right w:w="0" w:type="dxa"/>
            </w:tcMar>
          </w:tcPr>
          <w:p w14:paraId="3FE306DB" w14:textId="254F6104" w:rsidR="6E461BB3" w:rsidRPr="00034C0F" w:rsidRDefault="006D6705" w:rsidP="00034C0F">
            <w:pPr>
              <w:spacing w:before="160"/>
              <w:ind w:left="-15" w:hanging="269"/>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w:t>
            </w:r>
          </w:p>
        </w:tc>
        <w:tc>
          <w:tcPr>
            <w:tcW w:w="2835" w:type="dxa"/>
            <w:tcBorders>
              <w:top w:val="nil"/>
              <w:left w:val="nil"/>
              <w:bottom w:val="single" w:sz="4" w:space="0" w:color="auto"/>
              <w:right w:val="single" w:sz="8" w:space="0" w:color="000000" w:themeColor="text1"/>
            </w:tcBorders>
            <w:tcMar>
              <w:top w:w="0" w:type="dxa"/>
              <w:left w:w="0" w:type="dxa"/>
              <w:bottom w:w="0" w:type="dxa"/>
              <w:right w:w="0" w:type="dxa"/>
            </w:tcMar>
          </w:tcPr>
          <w:p w14:paraId="37112C68" w14:textId="227901C5" w:rsidR="6E461BB3" w:rsidRDefault="6E461BB3" w:rsidP="00034C0F">
            <w:pPr>
              <w:spacing w:before="160"/>
              <w:ind w:left="279"/>
              <w:rPr>
                <w:rFonts w:ascii="Times New Roman" w:eastAsia="Times New Roman" w:hAnsi="Times New Roman" w:cs="Times New Roman"/>
                <w:sz w:val="26"/>
                <w:szCs w:val="26"/>
              </w:rPr>
            </w:pPr>
            <w:r w:rsidRPr="2895571A">
              <w:rPr>
                <w:rFonts w:ascii="Times New Roman" w:eastAsia="Times New Roman" w:hAnsi="Times New Roman" w:cs="Times New Roman"/>
                <w:sz w:val="26"/>
                <w:szCs w:val="26"/>
              </w:rPr>
              <w:t>Đánh giá và bình luận</w:t>
            </w:r>
          </w:p>
        </w:tc>
        <w:tc>
          <w:tcPr>
            <w:tcW w:w="4666" w:type="dxa"/>
            <w:tcBorders>
              <w:top w:val="nil"/>
              <w:left w:val="nil"/>
              <w:bottom w:val="single" w:sz="4" w:space="0" w:color="auto"/>
              <w:right w:val="single" w:sz="8" w:space="0" w:color="000000" w:themeColor="text1"/>
            </w:tcBorders>
            <w:tcMar>
              <w:top w:w="0" w:type="dxa"/>
              <w:left w:w="0" w:type="dxa"/>
              <w:bottom w:w="0" w:type="dxa"/>
              <w:right w:w="0" w:type="dxa"/>
            </w:tcMar>
          </w:tcPr>
          <w:p w14:paraId="161C30F8" w14:textId="0EA32BE4" w:rsidR="1C055F7F" w:rsidRPr="00034C0F" w:rsidRDefault="1C055F7F" w:rsidP="00034C0F">
            <w:pPr>
              <w:spacing w:before="160"/>
              <w:ind w:left="270"/>
              <w:rPr>
                <w:rFonts w:ascii="Times New Roman" w:eastAsia="Times New Roman" w:hAnsi="Times New Roman" w:cs="Times New Roman"/>
                <w:sz w:val="26"/>
                <w:szCs w:val="26"/>
                <w:lang w:val="en-US"/>
              </w:rPr>
            </w:pPr>
            <w:r w:rsidRPr="2895571A">
              <w:rPr>
                <w:rFonts w:ascii="Times New Roman" w:eastAsia="Times New Roman" w:hAnsi="Times New Roman" w:cs="Times New Roman"/>
                <w:sz w:val="26"/>
                <w:szCs w:val="26"/>
              </w:rPr>
              <w:t>Cho phép khách hàng đánh giá sản phẩm</w:t>
            </w:r>
          </w:p>
        </w:tc>
      </w:tr>
      <w:tr w:rsidR="00BD2BF4" w14:paraId="156D88BE" w14:textId="77777777" w:rsidTr="00034C0F">
        <w:trPr>
          <w:trHeight w:val="112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C5321D0" w14:textId="5C5A7302" w:rsidR="00BD2BF4" w:rsidRPr="00034C0F" w:rsidRDefault="00B91070" w:rsidP="00034C0F">
            <w:pPr>
              <w:spacing w:before="160"/>
              <w:ind w:left="-15" w:hanging="14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0C44F8D0" w14:textId="72EAB5E5" w:rsidR="00BD2BF4" w:rsidRPr="00034C0F" w:rsidRDefault="00662DDE" w:rsidP="002A26FC">
            <w:pPr>
              <w:spacing w:before="160"/>
              <w:ind w:left="279"/>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w:t>
            </w:r>
            <w:r w:rsidR="005B0C0C">
              <w:rPr>
                <w:rFonts w:ascii="Times New Roman" w:eastAsia="Times New Roman" w:hAnsi="Times New Roman" w:cs="Times New Roman"/>
                <w:sz w:val="26"/>
                <w:szCs w:val="26"/>
                <w:lang w:val="en-US"/>
              </w:rPr>
              <w:t xml:space="preserve">em </w:t>
            </w:r>
            <w:r w:rsidR="00320D8E">
              <w:rPr>
                <w:rFonts w:ascii="Times New Roman" w:eastAsia="Times New Roman" w:hAnsi="Times New Roman" w:cs="Times New Roman"/>
                <w:sz w:val="26"/>
                <w:szCs w:val="26"/>
                <w:lang w:val="en-US"/>
              </w:rPr>
              <w:t>sản phẩm</w:t>
            </w:r>
            <w:r w:rsidR="003B1E56">
              <w:rPr>
                <w:rFonts w:ascii="Times New Roman" w:eastAsia="Times New Roman" w:hAnsi="Times New Roman" w:cs="Times New Roman"/>
                <w:sz w:val="26"/>
                <w:szCs w:val="26"/>
                <w:lang w:val="en-US"/>
              </w:rPr>
              <w:t xml:space="preserve"> </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4D0A0BA5" w14:textId="371FFC6B" w:rsidR="00BD2BF4" w:rsidRPr="00034C0F" w:rsidRDefault="00A7510C" w:rsidP="00034C0F">
            <w:pPr>
              <w:spacing w:before="160"/>
              <w:ind w:left="2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w:t>
            </w:r>
            <w:r w:rsidR="00ED5696">
              <w:rPr>
                <w:rFonts w:ascii="Times New Roman" w:eastAsia="Times New Roman" w:hAnsi="Times New Roman" w:cs="Times New Roman"/>
                <w:sz w:val="26"/>
                <w:szCs w:val="26"/>
                <w:lang w:val="en-US"/>
              </w:rPr>
              <w:t>hép khách</w:t>
            </w:r>
            <w:r w:rsidR="00F24A84">
              <w:rPr>
                <w:rFonts w:ascii="Times New Roman" w:eastAsia="Times New Roman" w:hAnsi="Times New Roman" w:cs="Times New Roman"/>
                <w:sz w:val="26"/>
                <w:szCs w:val="26"/>
                <w:lang w:val="en-US"/>
              </w:rPr>
              <w:t xml:space="preserve"> hàng xem chi tiết</w:t>
            </w:r>
            <w:r w:rsidR="00C05820">
              <w:rPr>
                <w:rFonts w:ascii="Times New Roman" w:eastAsia="Times New Roman" w:hAnsi="Times New Roman" w:cs="Times New Roman"/>
                <w:sz w:val="26"/>
                <w:szCs w:val="26"/>
                <w:lang w:val="en-US"/>
              </w:rPr>
              <w:t xml:space="preserve"> sản phẩm</w:t>
            </w:r>
          </w:p>
        </w:tc>
      </w:tr>
      <w:tr w:rsidR="00507A4B" w14:paraId="26160E19" w14:textId="77777777" w:rsidTr="00034C0F">
        <w:trPr>
          <w:trHeight w:val="979"/>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68C9C869" w14:textId="2FEA60D6" w:rsidR="00507A4B" w:rsidRPr="00EC64FD" w:rsidRDefault="0061256E" w:rsidP="00034C0F">
            <w:pPr>
              <w:spacing w:before="160"/>
              <w:ind w:left="-15" w:hanging="14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01A6001" w14:textId="0BCCD070" w:rsidR="00507A4B" w:rsidRPr="00034C0F" w:rsidRDefault="00450D55" w:rsidP="002A26FC">
            <w:pPr>
              <w:spacing w:before="160"/>
              <w:ind w:left="279"/>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Theo dõi đơn hàng</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2EE1C382" w14:textId="297BC24D" w:rsidR="00507A4B" w:rsidRPr="00034C0F" w:rsidRDefault="00450D55" w:rsidP="002A26FC">
            <w:pPr>
              <w:spacing w:before="160"/>
              <w:ind w:left="27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phép khách hàng xem được trạng thái đơn hàng</w:t>
            </w:r>
          </w:p>
        </w:tc>
      </w:tr>
      <w:tr w:rsidR="00507A4B" w14:paraId="5953394B" w14:textId="77777777" w:rsidTr="00034C0F">
        <w:trPr>
          <w:trHeight w:val="980"/>
        </w:trPr>
        <w:tc>
          <w:tcPr>
            <w:tcW w:w="1124"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511D6ABE" w14:textId="6B2CEC37" w:rsidR="00507A4B" w:rsidRPr="00EC64FD" w:rsidRDefault="00EF01CF" w:rsidP="00034C0F">
            <w:pPr>
              <w:spacing w:before="160"/>
              <w:ind w:left="-15" w:hanging="142"/>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r w:rsidR="00537915">
              <w:rPr>
                <w:rFonts w:ascii="Times New Roman" w:eastAsia="Times New Roman" w:hAnsi="Times New Roman" w:cs="Times New Roman"/>
                <w:sz w:val="26"/>
                <w:szCs w:val="26"/>
                <w:lang w:val="en-US"/>
              </w:rPr>
              <w:t>0</w:t>
            </w:r>
          </w:p>
        </w:tc>
        <w:tc>
          <w:tcPr>
            <w:tcW w:w="2835"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7094D3A9" w14:textId="4D7881CC" w:rsidR="00507A4B" w:rsidRPr="00034C0F" w:rsidRDefault="00450D55" w:rsidP="002A26FC">
            <w:pPr>
              <w:spacing w:before="160"/>
              <w:ind w:left="279"/>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Chỉnh sửa thông tin</w:t>
            </w:r>
          </w:p>
        </w:tc>
        <w:tc>
          <w:tcPr>
            <w:tcW w:w="4666" w:type="dxa"/>
            <w:tcBorders>
              <w:top w:val="single" w:sz="4" w:space="0" w:color="auto"/>
              <w:left w:val="single" w:sz="4" w:space="0" w:color="auto"/>
              <w:bottom w:val="single" w:sz="4" w:space="0" w:color="auto"/>
              <w:right w:val="single" w:sz="4" w:space="0" w:color="auto"/>
            </w:tcBorders>
            <w:tcMar>
              <w:top w:w="0" w:type="dxa"/>
              <w:left w:w="0" w:type="dxa"/>
              <w:bottom w:w="0" w:type="dxa"/>
              <w:right w:w="0" w:type="dxa"/>
            </w:tcMar>
          </w:tcPr>
          <w:p w14:paraId="1888F607" w14:textId="1D7FDC7E" w:rsidR="00507A4B" w:rsidRPr="00034C0F" w:rsidRDefault="00450D55" w:rsidP="002A26FC">
            <w:pPr>
              <w:spacing w:before="160"/>
              <w:ind w:left="27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phép khách hàng chỉnh sửa được thông tin cá nhân của khách hàng</w:t>
            </w:r>
          </w:p>
        </w:tc>
      </w:tr>
    </w:tbl>
    <w:p w14:paraId="42EF2083" w14:textId="77777777" w:rsidR="007569A2" w:rsidRDefault="007569A2">
      <w:pPr>
        <w:rPr>
          <w:rFonts w:ascii="Times New Roman" w:eastAsia="Times New Roman" w:hAnsi="Times New Roman" w:cs="Times New Roman"/>
          <w:sz w:val="28"/>
          <w:szCs w:val="28"/>
          <w:lang w:val="en-US"/>
        </w:rPr>
      </w:pPr>
    </w:p>
    <w:p w14:paraId="22EAD380" w14:textId="77777777" w:rsidR="006C0442" w:rsidRPr="00034C0F" w:rsidRDefault="006C0442">
      <w:pPr>
        <w:rPr>
          <w:rFonts w:ascii="Times New Roman" w:eastAsia="Times New Roman" w:hAnsi="Times New Roman" w:cs="Times New Roman"/>
          <w:sz w:val="28"/>
          <w:szCs w:val="28"/>
          <w:lang w:val="en-US"/>
        </w:rPr>
      </w:pPr>
    </w:p>
    <w:p w14:paraId="1C4C317D" w14:textId="77777777" w:rsidR="007569A2" w:rsidRDefault="00CE686F">
      <w:pPr>
        <w:ind w:left="720" w:firstLine="720"/>
        <w:rPr>
          <w:rFonts w:ascii="Times New Roman" w:eastAsia="Times New Roman" w:hAnsi="Times New Roman" w:cs="Times New Roman"/>
          <w:sz w:val="28"/>
          <w:szCs w:val="28"/>
        </w:rPr>
      </w:pPr>
      <w:r>
        <w:rPr>
          <w:rFonts w:ascii="Times New Roman" w:eastAsia="Times New Roman" w:hAnsi="Times New Roman" w:cs="Times New Roman"/>
          <w:i/>
          <w:sz w:val="26"/>
          <w:szCs w:val="26"/>
        </w:rPr>
        <w:t>Bảng 2.1.2. Danh sách usecase cho người dùng</w:t>
      </w:r>
    </w:p>
    <w:p w14:paraId="616EA273" w14:textId="747ED831" w:rsidR="007569A2" w:rsidRPr="00C60A20" w:rsidRDefault="00CE686F" w:rsidP="002C0E01">
      <w:pPr>
        <w:pStyle w:val="Heading4"/>
        <w:rPr>
          <w:color w:val="auto"/>
          <w:lang w:val="en-US"/>
        </w:rPr>
      </w:pPr>
      <w:bookmarkStart w:id="1344" w:name="_Toc185954675"/>
      <w:r w:rsidRPr="00C60A20">
        <w:rPr>
          <w:color w:val="auto"/>
        </w:rPr>
        <w:t>2.1.2.b.</w:t>
      </w:r>
      <w:r w:rsidRPr="00C60A20">
        <w:rPr>
          <w:color w:val="auto"/>
          <w:sz w:val="14"/>
          <w:szCs w:val="14"/>
        </w:rPr>
        <w:t xml:space="preserve">   </w:t>
      </w:r>
      <w:r w:rsidRPr="00C60A20">
        <w:rPr>
          <w:color w:val="auto"/>
        </w:rPr>
        <w:t xml:space="preserve">Danh sách các usecase cho Người </w:t>
      </w:r>
      <w:r w:rsidR="00DD0859" w:rsidRPr="00C60A20">
        <w:rPr>
          <w:color w:val="auto"/>
          <w:lang w:val="en-US"/>
        </w:rPr>
        <w:t>bán</w:t>
      </w:r>
      <w:bookmarkEnd w:id="1344"/>
    </w:p>
    <w:p w14:paraId="57E1E664" w14:textId="77777777" w:rsidR="002C0E01" w:rsidRPr="00034C0F" w:rsidRDefault="002C0E01" w:rsidP="00034C0F">
      <w:pPr>
        <w:rPr>
          <w:lang w:val="en-US"/>
        </w:rPr>
      </w:pPr>
    </w:p>
    <w:tbl>
      <w:tblPr>
        <w:tblStyle w:val="TableGrid"/>
        <w:tblW w:w="0" w:type="auto"/>
        <w:tblLayout w:type="fixed"/>
        <w:tblLook w:val="06A0" w:firstRow="1" w:lastRow="0" w:firstColumn="1" w:lastColumn="0" w:noHBand="1" w:noVBand="1"/>
      </w:tblPr>
      <w:tblGrid>
        <w:gridCol w:w="988"/>
        <w:gridCol w:w="2976"/>
        <w:gridCol w:w="4678"/>
      </w:tblGrid>
      <w:tr w:rsidR="27172C3D" w14:paraId="16A1678D" w14:textId="77777777" w:rsidTr="00034C0F">
        <w:trPr>
          <w:trHeight w:val="688"/>
        </w:trPr>
        <w:tc>
          <w:tcPr>
            <w:tcW w:w="988" w:type="dxa"/>
          </w:tcPr>
          <w:p w14:paraId="47CD8CFF" w14:textId="2AEE2AA1" w:rsidR="02C261AF" w:rsidRPr="00034C0F" w:rsidRDefault="02C261AF" w:rsidP="00034C0F">
            <w:pPr>
              <w:pStyle w:val="TableParagraph"/>
              <w:spacing w:before="203"/>
              <w:ind w:left="108"/>
              <w:rPr>
                <w:b/>
                <w:sz w:val="26"/>
              </w:rPr>
            </w:pPr>
            <w:r w:rsidRPr="00034C0F">
              <w:rPr>
                <w:b/>
                <w:sz w:val="26"/>
              </w:rPr>
              <w:t>STT</w:t>
            </w:r>
          </w:p>
        </w:tc>
        <w:tc>
          <w:tcPr>
            <w:tcW w:w="2976" w:type="dxa"/>
          </w:tcPr>
          <w:p w14:paraId="5F0F6599" w14:textId="1A0B3252" w:rsidR="02C261AF" w:rsidRPr="00034C0F" w:rsidRDefault="02C261AF" w:rsidP="00034C0F">
            <w:pPr>
              <w:pStyle w:val="TableParagraph"/>
              <w:spacing w:before="203"/>
              <w:ind w:left="108"/>
              <w:rPr>
                <w:b/>
                <w:sz w:val="26"/>
              </w:rPr>
            </w:pPr>
            <w:r w:rsidRPr="00034C0F">
              <w:rPr>
                <w:b/>
                <w:sz w:val="26"/>
              </w:rPr>
              <w:t>Tên Usecase</w:t>
            </w:r>
          </w:p>
        </w:tc>
        <w:tc>
          <w:tcPr>
            <w:tcW w:w="4678" w:type="dxa"/>
          </w:tcPr>
          <w:p w14:paraId="555355A3" w14:textId="085FACC8" w:rsidR="02C261AF" w:rsidRPr="00034C0F" w:rsidRDefault="02C261AF" w:rsidP="00034C0F">
            <w:pPr>
              <w:pStyle w:val="TableParagraph"/>
              <w:spacing w:before="203"/>
              <w:ind w:left="108"/>
              <w:rPr>
                <w:b/>
                <w:sz w:val="26"/>
              </w:rPr>
            </w:pPr>
            <w:r w:rsidRPr="00034C0F">
              <w:rPr>
                <w:b/>
                <w:sz w:val="26"/>
              </w:rPr>
              <w:t>Mô tả</w:t>
            </w:r>
          </w:p>
        </w:tc>
      </w:tr>
      <w:tr w:rsidR="27172C3D" w14:paraId="415BD7B4" w14:textId="77777777" w:rsidTr="00034C0F">
        <w:trPr>
          <w:trHeight w:val="981"/>
        </w:trPr>
        <w:tc>
          <w:tcPr>
            <w:tcW w:w="988" w:type="dxa"/>
          </w:tcPr>
          <w:p w14:paraId="0DF98F8E" w14:textId="0FDC29CE" w:rsidR="02C261AF" w:rsidRPr="00034C0F" w:rsidRDefault="02C261AF" w:rsidP="00034C0F">
            <w:pPr>
              <w:pStyle w:val="TableParagraph"/>
              <w:spacing w:before="203"/>
              <w:ind w:left="22"/>
              <w:jc w:val="center"/>
              <w:rPr>
                <w:sz w:val="26"/>
              </w:rPr>
            </w:pPr>
            <w:r w:rsidRPr="00034C0F">
              <w:rPr>
                <w:sz w:val="26"/>
              </w:rPr>
              <w:t>1</w:t>
            </w:r>
          </w:p>
        </w:tc>
        <w:tc>
          <w:tcPr>
            <w:tcW w:w="2976" w:type="dxa"/>
          </w:tcPr>
          <w:p w14:paraId="269941FD" w14:textId="35F773C9" w:rsidR="27172C3D" w:rsidRPr="00034C0F" w:rsidRDefault="002C6B7C" w:rsidP="00034C0F">
            <w:pPr>
              <w:pStyle w:val="TableParagraph"/>
              <w:spacing w:before="203"/>
              <w:ind w:left="108"/>
              <w:rPr>
                <w:sz w:val="26"/>
              </w:rPr>
            </w:pPr>
            <w:r w:rsidRPr="00034C0F">
              <w:rPr>
                <w:sz w:val="26"/>
              </w:rPr>
              <w:t>Quản lý sản phẩm</w:t>
            </w:r>
          </w:p>
        </w:tc>
        <w:tc>
          <w:tcPr>
            <w:tcW w:w="4678" w:type="dxa"/>
          </w:tcPr>
          <w:p w14:paraId="1F39C969" w14:textId="62EC8504" w:rsidR="27172C3D" w:rsidRPr="00034C0F" w:rsidRDefault="00DD0859" w:rsidP="00034C0F">
            <w:pPr>
              <w:pStyle w:val="TableParagraph"/>
              <w:spacing w:before="203" w:line="360" w:lineRule="auto"/>
              <w:ind w:left="108"/>
              <w:rPr>
                <w:sz w:val="26"/>
              </w:rPr>
            </w:pPr>
            <w:r w:rsidRPr="00034C0F">
              <w:rPr>
                <w:sz w:val="26"/>
              </w:rPr>
              <w:t>Cho ph</w:t>
            </w:r>
            <w:r w:rsidR="00F72E4F" w:rsidRPr="00034C0F">
              <w:rPr>
                <w:sz w:val="26"/>
              </w:rPr>
              <w:t xml:space="preserve">ép </w:t>
            </w:r>
            <w:r w:rsidR="0077271F" w:rsidRPr="00034C0F">
              <w:rPr>
                <w:sz w:val="26"/>
              </w:rPr>
              <w:t>Người bán có thể</w:t>
            </w:r>
            <w:r w:rsidR="00DA64B1" w:rsidRPr="00034C0F">
              <w:rPr>
                <w:sz w:val="26"/>
              </w:rPr>
              <w:t xml:space="preserve"> xem danh sách, thêm mới, cập nhật, xóa sản phẩm</w:t>
            </w:r>
          </w:p>
        </w:tc>
      </w:tr>
      <w:tr w:rsidR="27172C3D" w14:paraId="06936FA3" w14:textId="77777777" w:rsidTr="00034C0F">
        <w:trPr>
          <w:trHeight w:val="1265"/>
        </w:trPr>
        <w:tc>
          <w:tcPr>
            <w:tcW w:w="988" w:type="dxa"/>
          </w:tcPr>
          <w:p w14:paraId="76BBB89E" w14:textId="050824C9" w:rsidR="02C261AF" w:rsidRPr="00034C0F" w:rsidRDefault="02C261AF" w:rsidP="00034C0F">
            <w:pPr>
              <w:pStyle w:val="TableParagraph"/>
              <w:spacing w:before="203"/>
              <w:ind w:left="22"/>
              <w:jc w:val="center"/>
              <w:rPr>
                <w:sz w:val="26"/>
              </w:rPr>
            </w:pPr>
            <w:r w:rsidRPr="00034C0F">
              <w:rPr>
                <w:sz w:val="26"/>
              </w:rPr>
              <w:t>2</w:t>
            </w:r>
          </w:p>
        </w:tc>
        <w:tc>
          <w:tcPr>
            <w:tcW w:w="2976" w:type="dxa"/>
          </w:tcPr>
          <w:p w14:paraId="0A8A26C6" w14:textId="29AD195B" w:rsidR="27172C3D" w:rsidRPr="00034C0F" w:rsidRDefault="0069397D" w:rsidP="00034C0F">
            <w:pPr>
              <w:pStyle w:val="TableParagraph"/>
              <w:spacing w:before="203"/>
              <w:ind w:left="108"/>
              <w:rPr>
                <w:sz w:val="26"/>
              </w:rPr>
            </w:pPr>
            <w:r w:rsidRPr="00034C0F">
              <w:rPr>
                <w:sz w:val="26"/>
              </w:rPr>
              <w:t>Quản lý</w:t>
            </w:r>
            <w:r w:rsidR="00B5766C" w:rsidRPr="00034C0F">
              <w:rPr>
                <w:sz w:val="26"/>
              </w:rPr>
              <w:t xml:space="preserve"> </w:t>
            </w:r>
            <w:r w:rsidR="00C62E02" w:rsidRPr="00034C0F">
              <w:rPr>
                <w:sz w:val="26"/>
              </w:rPr>
              <w:t>đơn hàng</w:t>
            </w:r>
          </w:p>
        </w:tc>
        <w:tc>
          <w:tcPr>
            <w:tcW w:w="4678" w:type="dxa"/>
          </w:tcPr>
          <w:p w14:paraId="6343BB3F" w14:textId="6AF9B103" w:rsidR="27172C3D" w:rsidRPr="00034C0F" w:rsidRDefault="00BD66D1" w:rsidP="00034C0F">
            <w:pPr>
              <w:pStyle w:val="TableParagraph"/>
              <w:spacing w:before="203" w:line="360" w:lineRule="auto"/>
              <w:ind w:left="108"/>
              <w:rPr>
                <w:sz w:val="26"/>
              </w:rPr>
            </w:pPr>
            <w:r w:rsidRPr="00034C0F">
              <w:rPr>
                <w:sz w:val="26"/>
              </w:rPr>
              <w:t>Cho phép Người bán có thể xem danh sách các đơn hàng, c</w:t>
            </w:r>
            <w:r w:rsidR="00F618C3" w:rsidRPr="00034C0F">
              <w:rPr>
                <w:sz w:val="26"/>
              </w:rPr>
              <w:t>ập nhật trạng thái, xóa hoặc hủy đơn hàng</w:t>
            </w:r>
          </w:p>
        </w:tc>
      </w:tr>
      <w:tr w:rsidR="27172C3D" w14:paraId="32B95EEB" w14:textId="77777777" w:rsidTr="00034C0F">
        <w:trPr>
          <w:trHeight w:val="300"/>
        </w:trPr>
        <w:tc>
          <w:tcPr>
            <w:tcW w:w="988" w:type="dxa"/>
          </w:tcPr>
          <w:p w14:paraId="0E1867D0" w14:textId="7D218B51" w:rsidR="02C261AF" w:rsidRPr="00034C0F" w:rsidRDefault="02C261AF" w:rsidP="00034C0F">
            <w:pPr>
              <w:pStyle w:val="TableParagraph"/>
              <w:spacing w:before="203"/>
              <w:ind w:left="22"/>
              <w:jc w:val="center"/>
              <w:rPr>
                <w:sz w:val="26"/>
              </w:rPr>
            </w:pPr>
            <w:r w:rsidRPr="00034C0F">
              <w:rPr>
                <w:sz w:val="26"/>
              </w:rPr>
              <w:t>3</w:t>
            </w:r>
          </w:p>
        </w:tc>
        <w:tc>
          <w:tcPr>
            <w:tcW w:w="2976" w:type="dxa"/>
          </w:tcPr>
          <w:p w14:paraId="0359A4DC" w14:textId="4DA3F7AD" w:rsidR="000B2EF0" w:rsidRPr="00034C0F" w:rsidRDefault="00C62E02" w:rsidP="00034C0F">
            <w:pPr>
              <w:pStyle w:val="TableParagraph"/>
              <w:spacing w:before="203"/>
              <w:ind w:left="108"/>
              <w:rPr>
                <w:sz w:val="26"/>
              </w:rPr>
            </w:pPr>
            <w:r w:rsidRPr="00034C0F">
              <w:rPr>
                <w:sz w:val="26"/>
              </w:rPr>
              <w:t xml:space="preserve">Quản lý </w:t>
            </w:r>
            <w:r w:rsidR="000B2EF0" w:rsidRPr="00034C0F">
              <w:rPr>
                <w:sz w:val="26"/>
              </w:rPr>
              <w:t>khuyến mãi</w:t>
            </w:r>
          </w:p>
        </w:tc>
        <w:tc>
          <w:tcPr>
            <w:tcW w:w="4678" w:type="dxa"/>
          </w:tcPr>
          <w:p w14:paraId="4F0FDD84" w14:textId="538ED9CB" w:rsidR="27172C3D" w:rsidRPr="00034C0F" w:rsidRDefault="003418FB" w:rsidP="00034C0F">
            <w:pPr>
              <w:pStyle w:val="TableParagraph"/>
              <w:spacing w:before="203" w:line="360" w:lineRule="auto"/>
              <w:ind w:left="108"/>
              <w:rPr>
                <w:sz w:val="26"/>
              </w:rPr>
            </w:pPr>
            <w:r w:rsidRPr="00034C0F">
              <w:rPr>
                <w:sz w:val="26"/>
              </w:rPr>
              <w:t>Cho phép Người bán có</w:t>
            </w:r>
            <w:r w:rsidR="002C6F52" w:rsidRPr="00034C0F">
              <w:rPr>
                <w:sz w:val="26"/>
              </w:rPr>
              <w:t xml:space="preserve"> thể</w:t>
            </w:r>
            <w:r w:rsidRPr="00034C0F">
              <w:rPr>
                <w:sz w:val="26"/>
              </w:rPr>
              <w:t xml:space="preserve"> </w:t>
            </w:r>
            <w:r w:rsidR="00D24340" w:rsidRPr="00034C0F">
              <w:rPr>
                <w:sz w:val="26"/>
              </w:rPr>
              <w:t>xem danh sách, thêm mới, c</w:t>
            </w:r>
            <w:r w:rsidR="007805D2" w:rsidRPr="00034C0F">
              <w:rPr>
                <w:sz w:val="26"/>
              </w:rPr>
              <w:t>ập nhật</w:t>
            </w:r>
            <w:r w:rsidR="00106C9F" w:rsidRPr="00034C0F">
              <w:rPr>
                <w:sz w:val="26"/>
              </w:rPr>
              <w:t>, xóa mã giảm giá</w:t>
            </w:r>
          </w:p>
        </w:tc>
      </w:tr>
      <w:tr w:rsidR="27172C3D" w14:paraId="74240580" w14:textId="77777777" w:rsidTr="00034C0F">
        <w:trPr>
          <w:trHeight w:val="300"/>
        </w:trPr>
        <w:tc>
          <w:tcPr>
            <w:tcW w:w="988" w:type="dxa"/>
          </w:tcPr>
          <w:p w14:paraId="70A76A7A" w14:textId="5E5EF867" w:rsidR="02C261AF" w:rsidRPr="00034C0F" w:rsidRDefault="02C261AF" w:rsidP="00034C0F">
            <w:pPr>
              <w:pStyle w:val="TableParagraph"/>
              <w:spacing w:before="203"/>
              <w:ind w:left="22"/>
              <w:jc w:val="center"/>
              <w:rPr>
                <w:sz w:val="26"/>
              </w:rPr>
            </w:pPr>
            <w:r w:rsidRPr="00034C0F">
              <w:rPr>
                <w:sz w:val="26"/>
              </w:rPr>
              <w:t>4</w:t>
            </w:r>
          </w:p>
        </w:tc>
        <w:tc>
          <w:tcPr>
            <w:tcW w:w="2976" w:type="dxa"/>
          </w:tcPr>
          <w:p w14:paraId="35888514" w14:textId="78B76A65" w:rsidR="27172C3D" w:rsidRPr="00034C0F" w:rsidRDefault="00B46EFC" w:rsidP="00034C0F">
            <w:pPr>
              <w:pStyle w:val="TableParagraph"/>
              <w:spacing w:before="203"/>
              <w:ind w:left="108"/>
              <w:rPr>
                <w:sz w:val="26"/>
              </w:rPr>
            </w:pPr>
            <w:r w:rsidRPr="00034C0F">
              <w:rPr>
                <w:sz w:val="26"/>
              </w:rPr>
              <w:t>Quản lý nhà cung cấp</w:t>
            </w:r>
          </w:p>
        </w:tc>
        <w:tc>
          <w:tcPr>
            <w:tcW w:w="4678" w:type="dxa"/>
          </w:tcPr>
          <w:p w14:paraId="174F58A5" w14:textId="1B0A11B4" w:rsidR="27172C3D" w:rsidRPr="00034C0F" w:rsidRDefault="00106C9F" w:rsidP="00034C0F">
            <w:pPr>
              <w:pStyle w:val="TableParagraph"/>
              <w:spacing w:before="203" w:line="360" w:lineRule="auto"/>
              <w:ind w:left="108"/>
              <w:rPr>
                <w:sz w:val="26"/>
              </w:rPr>
            </w:pPr>
            <w:r w:rsidRPr="00034C0F">
              <w:rPr>
                <w:sz w:val="26"/>
              </w:rPr>
              <w:t xml:space="preserve">Cho phép Người bán có </w:t>
            </w:r>
            <w:r w:rsidR="006C2B07" w:rsidRPr="00034C0F">
              <w:rPr>
                <w:sz w:val="26"/>
              </w:rPr>
              <w:t>thể</w:t>
            </w:r>
            <w:r w:rsidR="006C057A" w:rsidRPr="00034C0F">
              <w:rPr>
                <w:sz w:val="26"/>
              </w:rPr>
              <w:t xml:space="preserve"> </w:t>
            </w:r>
            <w:r w:rsidR="00B03358" w:rsidRPr="00034C0F">
              <w:rPr>
                <w:sz w:val="26"/>
              </w:rPr>
              <w:t>xem danh sách, thêm mới, cập nhật, xóa mã giảm giá</w:t>
            </w:r>
          </w:p>
        </w:tc>
      </w:tr>
      <w:tr w:rsidR="27172C3D" w14:paraId="4C89BD14" w14:textId="77777777" w:rsidTr="00034C0F">
        <w:trPr>
          <w:trHeight w:val="300"/>
        </w:trPr>
        <w:tc>
          <w:tcPr>
            <w:tcW w:w="988" w:type="dxa"/>
          </w:tcPr>
          <w:p w14:paraId="2C1A0A1E" w14:textId="61F352D7" w:rsidR="02C261AF" w:rsidRPr="00034C0F" w:rsidRDefault="02C261AF" w:rsidP="00034C0F">
            <w:pPr>
              <w:pStyle w:val="TableParagraph"/>
              <w:spacing w:before="203"/>
              <w:ind w:left="22"/>
              <w:jc w:val="center"/>
              <w:rPr>
                <w:sz w:val="26"/>
              </w:rPr>
            </w:pPr>
            <w:r w:rsidRPr="00034C0F">
              <w:rPr>
                <w:sz w:val="26"/>
              </w:rPr>
              <w:t>5</w:t>
            </w:r>
          </w:p>
        </w:tc>
        <w:tc>
          <w:tcPr>
            <w:tcW w:w="2976" w:type="dxa"/>
          </w:tcPr>
          <w:p w14:paraId="41E25BF5" w14:textId="5C2A9B0F" w:rsidR="27172C3D" w:rsidRPr="00034C0F" w:rsidRDefault="00B46EFC" w:rsidP="00034C0F">
            <w:pPr>
              <w:pStyle w:val="TableParagraph"/>
              <w:spacing w:before="203"/>
              <w:ind w:left="108"/>
              <w:rPr>
                <w:sz w:val="26"/>
              </w:rPr>
            </w:pPr>
            <w:r w:rsidRPr="00034C0F">
              <w:rPr>
                <w:sz w:val="26"/>
              </w:rPr>
              <w:t xml:space="preserve">Quản lý </w:t>
            </w:r>
            <w:r w:rsidR="00A336C0" w:rsidRPr="00034C0F">
              <w:rPr>
                <w:sz w:val="26"/>
              </w:rPr>
              <w:t>nhập hàng</w:t>
            </w:r>
          </w:p>
        </w:tc>
        <w:tc>
          <w:tcPr>
            <w:tcW w:w="4678" w:type="dxa"/>
          </w:tcPr>
          <w:p w14:paraId="506ABF7B" w14:textId="6DA82A69" w:rsidR="27172C3D" w:rsidRPr="00034C0F" w:rsidRDefault="00B25526" w:rsidP="00034C0F">
            <w:pPr>
              <w:pStyle w:val="TableParagraph"/>
              <w:spacing w:before="203" w:line="360" w:lineRule="auto"/>
              <w:ind w:left="108"/>
              <w:rPr>
                <w:sz w:val="26"/>
              </w:rPr>
            </w:pPr>
            <w:r w:rsidRPr="00034C0F">
              <w:rPr>
                <w:sz w:val="26"/>
              </w:rPr>
              <w:t xml:space="preserve">Cho phép Người bán có thể nhập hàng </w:t>
            </w:r>
          </w:p>
        </w:tc>
      </w:tr>
      <w:tr w:rsidR="00A3338E" w14:paraId="13FDC12C" w14:textId="77777777" w:rsidTr="00034C0F">
        <w:trPr>
          <w:trHeight w:val="300"/>
        </w:trPr>
        <w:tc>
          <w:tcPr>
            <w:tcW w:w="988" w:type="dxa"/>
          </w:tcPr>
          <w:p w14:paraId="0CAEDD37" w14:textId="07DEBDAB" w:rsidR="00A3338E" w:rsidRPr="00034C0F" w:rsidRDefault="00A336C0" w:rsidP="00034C0F">
            <w:pPr>
              <w:pStyle w:val="TableParagraph"/>
              <w:spacing w:before="203"/>
              <w:ind w:left="22"/>
              <w:jc w:val="center"/>
              <w:rPr>
                <w:sz w:val="26"/>
              </w:rPr>
            </w:pPr>
            <w:r w:rsidRPr="00034C0F">
              <w:rPr>
                <w:sz w:val="26"/>
              </w:rPr>
              <w:t>6</w:t>
            </w:r>
          </w:p>
        </w:tc>
        <w:tc>
          <w:tcPr>
            <w:tcW w:w="2976" w:type="dxa"/>
          </w:tcPr>
          <w:p w14:paraId="2B692BC6" w14:textId="00964C5D" w:rsidR="00A3338E" w:rsidRPr="00034C0F" w:rsidRDefault="00A336C0" w:rsidP="00034C0F">
            <w:pPr>
              <w:pStyle w:val="TableParagraph"/>
              <w:spacing w:before="203"/>
              <w:ind w:left="108"/>
              <w:rPr>
                <w:sz w:val="26"/>
              </w:rPr>
            </w:pPr>
            <w:r w:rsidRPr="00034C0F">
              <w:rPr>
                <w:sz w:val="26"/>
              </w:rPr>
              <w:t xml:space="preserve">Quản lý </w:t>
            </w:r>
            <w:r w:rsidR="00FC52DB" w:rsidRPr="00034C0F">
              <w:rPr>
                <w:sz w:val="26"/>
              </w:rPr>
              <w:t>hàng tồn kho</w:t>
            </w:r>
          </w:p>
        </w:tc>
        <w:tc>
          <w:tcPr>
            <w:tcW w:w="4678" w:type="dxa"/>
          </w:tcPr>
          <w:p w14:paraId="7CC10585" w14:textId="11E10CA3" w:rsidR="00A3338E" w:rsidRPr="00034C0F" w:rsidRDefault="00B25526" w:rsidP="00034C0F">
            <w:pPr>
              <w:pStyle w:val="TableParagraph"/>
              <w:spacing w:before="203" w:line="360" w:lineRule="auto"/>
              <w:ind w:left="108"/>
              <w:rPr>
                <w:sz w:val="26"/>
              </w:rPr>
            </w:pPr>
            <w:r w:rsidRPr="00034C0F">
              <w:rPr>
                <w:sz w:val="26"/>
              </w:rPr>
              <w:t>Cho phép Người bán có thể xem số lượng hàng tồn kho</w:t>
            </w:r>
          </w:p>
        </w:tc>
      </w:tr>
      <w:tr w:rsidR="00FC52DB" w14:paraId="245B66FE" w14:textId="77777777" w:rsidTr="00034C0F">
        <w:trPr>
          <w:trHeight w:val="300"/>
        </w:trPr>
        <w:tc>
          <w:tcPr>
            <w:tcW w:w="988" w:type="dxa"/>
          </w:tcPr>
          <w:p w14:paraId="63458194" w14:textId="781760E0" w:rsidR="00FC52DB" w:rsidRPr="00034C0F" w:rsidRDefault="00FC52DB" w:rsidP="00034C0F">
            <w:pPr>
              <w:pStyle w:val="TableParagraph"/>
              <w:spacing w:before="203"/>
              <w:ind w:left="22"/>
              <w:jc w:val="center"/>
              <w:rPr>
                <w:sz w:val="26"/>
              </w:rPr>
            </w:pPr>
            <w:r w:rsidRPr="00034C0F">
              <w:rPr>
                <w:sz w:val="26"/>
              </w:rPr>
              <w:t>7</w:t>
            </w:r>
          </w:p>
        </w:tc>
        <w:tc>
          <w:tcPr>
            <w:tcW w:w="2976" w:type="dxa"/>
          </w:tcPr>
          <w:p w14:paraId="7C89075E" w14:textId="06D63478" w:rsidR="00FC52DB" w:rsidRPr="00034C0F" w:rsidRDefault="00FC52DB" w:rsidP="00034C0F">
            <w:pPr>
              <w:pStyle w:val="TableParagraph"/>
              <w:spacing w:before="203"/>
              <w:ind w:left="108"/>
              <w:rPr>
                <w:sz w:val="26"/>
              </w:rPr>
            </w:pPr>
            <w:r w:rsidRPr="00034C0F">
              <w:rPr>
                <w:sz w:val="26"/>
              </w:rPr>
              <w:t>Quản lý thống kê</w:t>
            </w:r>
          </w:p>
        </w:tc>
        <w:tc>
          <w:tcPr>
            <w:tcW w:w="4678" w:type="dxa"/>
          </w:tcPr>
          <w:p w14:paraId="2FECA3F9" w14:textId="6FD4DF27" w:rsidR="00FC52DB" w:rsidRPr="00034C0F" w:rsidRDefault="00B25526" w:rsidP="00034C0F">
            <w:pPr>
              <w:pStyle w:val="TableParagraph"/>
              <w:spacing w:before="203" w:line="360" w:lineRule="auto"/>
              <w:ind w:left="108"/>
              <w:rPr>
                <w:sz w:val="26"/>
              </w:rPr>
            </w:pPr>
            <w:r w:rsidRPr="00034C0F">
              <w:rPr>
                <w:sz w:val="26"/>
              </w:rPr>
              <w:t xml:space="preserve">Cho </w:t>
            </w:r>
            <w:r w:rsidR="006C60C2" w:rsidRPr="00034C0F">
              <w:rPr>
                <w:sz w:val="26"/>
              </w:rPr>
              <w:t>phép Người bán có thể xem báo cáo thống kê doanh thu sản phẩm, đơn hàng</w:t>
            </w:r>
            <w:r w:rsidR="00B84166" w:rsidRPr="00034C0F">
              <w:rPr>
                <w:sz w:val="26"/>
              </w:rPr>
              <w:t>….</w:t>
            </w:r>
          </w:p>
        </w:tc>
      </w:tr>
    </w:tbl>
    <w:p w14:paraId="054B4CB0" w14:textId="77777777" w:rsidR="00ED3C15" w:rsidRPr="00034C0F" w:rsidRDefault="00ED3C15" w:rsidP="00034C0F">
      <w:pPr>
        <w:rPr>
          <w:lang w:val="en-US"/>
        </w:rPr>
      </w:pPr>
    </w:p>
    <w:p w14:paraId="3FA92145" w14:textId="13D7C515" w:rsidR="007569A2" w:rsidRPr="00C60A20" w:rsidRDefault="00CE686F" w:rsidP="002C0E01">
      <w:pPr>
        <w:pStyle w:val="Heading4"/>
        <w:rPr>
          <w:color w:val="auto"/>
          <w:lang w:val="en-US"/>
        </w:rPr>
      </w:pPr>
      <w:bookmarkStart w:id="1345" w:name="_Toc185954676"/>
      <w:r w:rsidRPr="00C60A20">
        <w:rPr>
          <w:color w:val="auto"/>
        </w:rPr>
        <w:t xml:space="preserve">2.1.2.c.   Danh sách các usecase cho Người </w:t>
      </w:r>
      <w:r w:rsidR="00DD0859" w:rsidRPr="00C60A20">
        <w:rPr>
          <w:color w:val="auto"/>
        </w:rPr>
        <w:t>quản trị</w:t>
      </w:r>
      <w:bookmarkEnd w:id="1345"/>
      <w:r w:rsidR="00DD0859" w:rsidRPr="00C60A20">
        <w:rPr>
          <w:color w:val="auto"/>
        </w:rPr>
        <w:t xml:space="preserve"> </w:t>
      </w:r>
    </w:p>
    <w:p w14:paraId="52474810" w14:textId="77777777" w:rsidR="002C0E01" w:rsidRPr="00034C0F" w:rsidRDefault="002C0E01" w:rsidP="00034C0F">
      <w:pPr>
        <w:rPr>
          <w:lang w:val="en-US"/>
        </w:rPr>
      </w:pPr>
    </w:p>
    <w:tbl>
      <w:tblPr>
        <w:tblStyle w:val="a2"/>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346" w:author="Kiên Lê Trung" w:date="2024-12-21T17:37:00Z" w16du:dateUtc="2024-12-21T10:37:00Z">
          <w:tblPr>
            <w:tblStyle w:val="a2"/>
            <w:tblW w:w="0" w:type="auto"/>
            <w:tblInd w:w="10" w:type="dxa"/>
            <w:tblLayout w:type="fixed"/>
            <w:tblLook w:val="04A0" w:firstRow="1" w:lastRow="0" w:firstColumn="1" w:lastColumn="0" w:noHBand="0" w:noVBand="1"/>
          </w:tblPr>
        </w:tblPrChange>
      </w:tblPr>
      <w:tblGrid>
        <w:gridCol w:w="960"/>
        <w:gridCol w:w="2994"/>
        <w:gridCol w:w="4680"/>
        <w:tblGridChange w:id="1347">
          <w:tblGrid>
            <w:gridCol w:w="5"/>
            <w:gridCol w:w="955"/>
            <w:gridCol w:w="5"/>
            <w:gridCol w:w="2994"/>
            <w:gridCol w:w="1"/>
            <w:gridCol w:w="4679"/>
            <w:gridCol w:w="1"/>
          </w:tblGrid>
        </w:tblGridChange>
      </w:tblGrid>
      <w:tr w:rsidR="00D870EE" w:rsidRPr="000E70CB" w14:paraId="118CBEF5" w14:textId="77777777" w:rsidTr="00947AE6">
        <w:trPr>
          <w:trHeight w:val="300"/>
          <w:trPrChange w:id="1348" w:author="Kiên Lê Trung" w:date="2024-12-21T17:37:00Z" w16du:dateUtc="2024-12-21T10:37:00Z">
            <w:trPr>
              <w:trHeight w:val="300"/>
            </w:trPr>
          </w:trPrChange>
        </w:trPr>
        <w:tc>
          <w:tcPr>
            <w:tcW w:w="960" w:type="dxa"/>
            <w:tcPrChange w:id="1349" w:author="Kiên Lê Trung" w:date="2024-12-21T17:37:00Z" w16du:dateUtc="2024-12-21T10:37:00Z">
              <w:tcPr>
                <w:tcW w:w="960" w:type="dxa"/>
                <w:gridSpan w:val="2"/>
              </w:tcPr>
            </w:tcPrChange>
          </w:tcPr>
          <w:p w14:paraId="1D150026" w14:textId="77777777" w:rsidR="00D870EE" w:rsidRPr="00034C0F" w:rsidRDefault="00D870EE">
            <w:pPr>
              <w:jc w:val="cente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STT</w:t>
            </w:r>
          </w:p>
        </w:tc>
        <w:tc>
          <w:tcPr>
            <w:tcW w:w="2994" w:type="dxa"/>
            <w:tcPrChange w:id="1350" w:author="Kiên Lê Trung" w:date="2024-12-21T17:37:00Z" w16du:dateUtc="2024-12-21T10:37:00Z">
              <w:tcPr>
                <w:tcW w:w="3000" w:type="dxa"/>
                <w:gridSpan w:val="3"/>
              </w:tcPr>
            </w:tcPrChange>
          </w:tcPr>
          <w:p w14:paraId="49B385CD" w14:textId="77777777" w:rsidR="00D870EE" w:rsidRPr="00034C0F" w:rsidRDefault="00D870EE">
            <w:pPr>
              <w:jc w:val="cente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Tên Usecase</w:t>
            </w:r>
          </w:p>
        </w:tc>
        <w:tc>
          <w:tcPr>
            <w:tcW w:w="4680" w:type="dxa"/>
            <w:tcPrChange w:id="1351" w:author="Kiên Lê Trung" w:date="2024-12-21T17:37:00Z" w16du:dateUtc="2024-12-21T10:37:00Z">
              <w:tcPr>
                <w:tcW w:w="4680" w:type="dxa"/>
                <w:gridSpan w:val="2"/>
              </w:tcPr>
            </w:tcPrChange>
          </w:tcPr>
          <w:p w14:paraId="0720D4B4" w14:textId="77777777" w:rsidR="00D870EE" w:rsidRPr="00034C0F" w:rsidRDefault="00D870EE">
            <w:pPr>
              <w:jc w:val="cente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Mô tả</w:t>
            </w:r>
          </w:p>
        </w:tc>
      </w:tr>
      <w:tr w:rsidR="00D870EE" w:rsidRPr="000E70CB" w14:paraId="48382F50" w14:textId="77777777" w:rsidTr="00947AE6">
        <w:trPr>
          <w:trHeight w:val="300"/>
          <w:trPrChange w:id="1352" w:author="Kiên Lê Trung" w:date="2024-12-21T17:37:00Z" w16du:dateUtc="2024-12-21T10:37:00Z">
            <w:trPr>
              <w:trHeight w:val="300"/>
            </w:trPr>
          </w:trPrChange>
        </w:trPr>
        <w:tc>
          <w:tcPr>
            <w:tcW w:w="960" w:type="dxa"/>
            <w:tcPrChange w:id="1353" w:author="Kiên Lê Trung" w:date="2024-12-21T17:37:00Z" w16du:dateUtc="2024-12-21T10:37:00Z">
              <w:tcPr>
                <w:tcW w:w="960" w:type="dxa"/>
                <w:gridSpan w:val="2"/>
              </w:tcPr>
            </w:tcPrChange>
          </w:tcPr>
          <w:p w14:paraId="5F866E01"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1</w:t>
            </w:r>
          </w:p>
        </w:tc>
        <w:tc>
          <w:tcPr>
            <w:tcW w:w="2994" w:type="dxa"/>
            <w:tcPrChange w:id="1354" w:author="Kiên Lê Trung" w:date="2024-12-21T17:37:00Z" w16du:dateUtc="2024-12-21T10:37:00Z">
              <w:tcPr>
                <w:tcW w:w="3000" w:type="dxa"/>
                <w:gridSpan w:val="3"/>
              </w:tcPr>
            </w:tcPrChange>
          </w:tcPr>
          <w:p w14:paraId="433714A0" w14:textId="43EB442F" w:rsidR="00D870EE" w:rsidRPr="00034C0F"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rPr>
              <w:t>Qu</w:t>
            </w:r>
            <w:r w:rsidRPr="000E70CB">
              <w:rPr>
                <w:rFonts w:ascii="Times New Roman" w:eastAsia="Times New Roman" w:hAnsi="Times New Roman" w:cs="Times New Roman"/>
                <w:sz w:val="26"/>
                <w:szCs w:val="26"/>
                <w:lang w:val="vi-VN"/>
              </w:rPr>
              <w:t xml:space="preserve">ản lý </w:t>
            </w:r>
            <w:r w:rsidR="00A31761">
              <w:rPr>
                <w:rFonts w:ascii="Times New Roman" w:eastAsia="Times New Roman" w:hAnsi="Times New Roman" w:cs="Times New Roman"/>
                <w:sz w:val="26"/>
                <w:szCs w:val="26"/>
                <w:lang w:val="en-US"/>
              </w:rPr>
              <w:t>tài khoản khách hàng</w:t>
            </w:r>
          </w:p>
        </w:tc>
        <w:tc>
          <w:tcPr>
            <w:tcW w:w="4680" w:type="dxa"/>
            <w:tcPrChange w:id="1355" w:author="Kiên Lê Trung" w:date="2024-12-21T17:37:00Z" w16du:dateUtc="2024-12-21T10:37:00Z">
              <w:tcPr>
                <w:tcW w:w="4680" w:type="dxa"/>
                <w:gridSpan w:val="2"/>
              </w:tcPr>
            </w:tcPrChange>
          </w:tcPr>
          <w:p w14:paraId="331F060F" w14:textId="0BB81B7D"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795955">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danh sách</w:t>
            </w:r>
            <w:r w:rsidR="00B435D0">
              <w:rPr>
                <w:rFonts w:ascii="Times New Roman" w:eastAsia="Times New Roman" w:hAnsi="Times New Roman" w:cs="Times New Roman"/>
                <w:sz w:val="26"/>
                <w:szCs w:val="26"/>
                <w:lang w:val="en-US"/>
              </w:rPr>
              <w:t xml:space="preserve">, chỉnh sửa trạng thái </w:t>
            </w:r>
            <w:r w:rsidR="00962C0B">
              <w:rPr>
                <w:rFonts w:ascii="Times New Roman" w:eastAsia="Times New Roman" w:hAnsi="Times New Roman" w:cs="Times New Roman"/>
                <w:sz w:val="26"/>
                <w:szCs w:val="26"/>
                <w:lang w:val="en-US"/>
              </w:rPr>
              <w:t>của khách hàng</w:t>
            </w:r>
          </w:p>
        </w:tc>
      </w:tr>
      <w:tr w:rsidR="00D870EE" w:rsidRPr="000E70CB" w14:paraId="70281208" w14:textId="77777777" w:rsidTr="00947AE6">
        <w:trPr>
          <w:trHeight w:val="300"/>
          <w:trPrChange w:id="1356" w:author="Kiên Lê Trung" w:date="2024-12-21T17:37:00Z" w16du:dateUtc="2024-12-21T10:37:00Z">
            <w:trPr>
              <w:trHeight w:val="300"/>
            </w:trPr>
          </w:trPrChange>
        </w:trPr>
        <w:tc>
          <w:tcPr>
            <w:tcW w:w="960" w:type="dxa"/>
            <w:tcPrChange w:id="1357" w:author="Kiên Lê Trung" w:date="2024-12-21T17:37:00Z" w16du:dateUtc="2024-12-21T10:37:00Z">
              <w:tcPr>
                <w:tcW w:w="960" w:type="dxa"/>
                <w:gridSpan w:val="2"/>
              </w:tcPr>
            </w:tcPrChange>
          </w:tcPr>
          <w:p w14:paraId="2E7BDCF1"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2</w:t>
            </w:r>
          </w:p>
        </w:tc>
        <w:tc>
          <w:tcPr>
            <w:tcW w:w="2994" w:type="dxa"/>
            <w:tcPrChange w:id="1358" w:author="Kiên Lê Trung" w:date="2024-12-21T17:37:00Z" w16du:dateUtc="2024-12-21T10:37:00Z">
              <w:tcPr>
                <w:tcW w:w="3000" w:type="dxa"/>
                <w:gridSpan w:val="3"/>
              </w:tcPr>
            </w:tcPrChange>
          </w:tcPr>
          <w:p w14:paraId="60D7CAF6" w14:textId="26D6F9AE"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A31761">
              <w:rPr>
                <w:rFonts w:ascii="Times New Roman" w:eastAsia="Times New Roman" w:hAnsi="Times New Roman" w:cs="Times New Roman"/>
                <w:sz w:val="26"/>
                <w:szCs w:val="26"/>
                <w:lang w:val="en-US"/>
              </w:rPr>
              <w:t>tài khoản người bán</w:t>
            </w:r>
          </w:p>
        </w:tc>
        <w:tc>
          <w:tcPr>
            <w:tcW w:w="4680" w:type="dxa"/>
            <w:tcPrChange w:id="1359" w:author="Kiên Lê Trung" w:date="2024-12-21T17:37:00Z" w16du:dateUtc="2024-12-21T10:37:00Z">
              <w:tcPr>
                <w:tcW w:w="4680" w:type="dxa"/>
                <w:gridSpan w:val="2"/>
              </w:tcPr>
            </w:tcPrChange>
          </w:tcPr>
          <w:p w14:paraId="51922F29" w14:textId="567BCBC0"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962C0B">
              <w:rPr>
                <w:rFonts w:ascii="Times New Roman" w:eastAsia="Times New Roman" w:hAnsi="Times New Roman" w:cs="Times New Roman"/>
                <w:sz w:val="26"/>
                <w:szCs w:val="26"/>
                <w:lang w:val="en-US"/>
              </w:rPr>
              <w:t>quản trị có thể xem danh sách</w:t>
            </w:r>
            <w:r w:rsidR="006772EE">
              <w:rPr>
                <w:rFonts w:ascii="Times New Roman" w:eastAsia="Times New Roman" w:hAnsi="Times New Roman" w:cs="Times New Roman"/>
                <w:sz w:val="26"/>
                <w:szCs w:val="26"/>
                <w:lang w:val="en-US"/>
              </w:rPr>
              <w:t>, xem chi tiết và chỉnh sửa trạng thái của người bán</w:t>
            </w:r>
          </w:p>
        </w:tc>
      </w:tr>
      <w:tr w:rsidR="00D870EE" w:rsidRPr="000E70CB" w14:paraId="7CBD9E70" w14:textId="77777777" w:rsidTr="00947AE6">
        <w:trPr>
          <w:trHeight w:val="300"/>
          <w:trPrChange w:id="1360" w:author="Kiên Lê Trung" w:date="2024-12-21T17:37:00Z" w16du:dateUtc="2024-12-21T10:37:00Z">
            <w:trPr>
              <w:trHeight w:val="300"/>
            </w:trPr>
          </w:trPrChange>
        </w:trPr>
        <w:tc>
          <w:tcPr>
            <w:tcW w:w="960" w:type="dxa"/>
            <w:tcPrChange w:id="1361" w:author="Kiên Lê Trung" w:date="2024-12-21T17:37:00Z" w16du:dateUtc="2024-12-21T10:37:00Z">
              <w:tcPr>
                <w:tcW w:w="960" w:type="dxa"/>
                <w:gridSpan w:val="2"/>
              </w:tcPr>
            </w:tcPrChange>
          </w:tcPr>
          <w:p w14:paraId="4C48AA73"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3</w:t>
            </w:r>
          </w:p>
        </w:tc>
        <w:tc>
          <w:tcPr>
            <w:tcW w:w="2994" w:type="dxa"/>
            <w:tcPrChange w:id="1362" w:author="Kiên Lê Trung" w:date="2024-12-21T17:37:00Z" w16du:dateUtc="2024-12-21T10:37:00Z">
              <w:tcPr>
                <w:tcW w:w="3000" w:type="dxa"/>
                <w:gridSpan w:val="3"/>
              </w:tcPr>
            </w:tcPrChange>
          </w:tcPr>
          <w:p w14:paraId="1ABFED33" w14:textId="67CD2245"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5F342A">
              <w:rPr>
                <w:rFonts w:ascii="Times New Roman" w:eastAsia="Times New Roman" w:hAnsi="Times New Roman" w:cs="Times New Roman"/>
                <w:sz w:val="26"/>
                <w:szCs w:val="26"/>
                <w:lang w:val="en-US"/>
              </w:rPr>
              <w:t>đơn hàng</w:t>
            </w:r>
          </w:p>
        </w:tc>
        <w:tc>
          <w:tcPr>
            <w:tcW w:w="4680" w:type="dxa"/>
            <w:tcPrChange w:id="1363" w:author="Kiên Lê Trung" w:date="2024-12-21T17:37:00Z" w16du:dateUtc="2024-12-21T10:37:00Z">
              <w:tcPr>
                <w:tcW w:w="4680" w:type="dxa"/>
                <w:gridSpan w:val="2"/>
              </w:tcPr>
            </w:tcPrChange>
          </w:tcPr>
          <w:p w14:paraId="4FFB74D3" w14:textId="530EFBF7"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6772EE">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danh sách, </w:t>
            </w:r>
            <w:r w:rsidR="00F623F3">
              <w:rPr>
                <w:rFonts w:ascii="Times New Roman" w:eastAsia="Times New Roman" w:hAnsi="Times New Roman" w:cs="Times New Roman"/>
                <w:sz w:val="26"/>
                <w:szCs w:val="26"/>
                <w:lang w:val="en-US"/>
              </w:rPr>
              <w:t>xem chi tiết các đơn hàng</w:t>
            </w:r>
          </w:p>
        </w:tc>
      </w:tr>
      <w:tr w:rsidR="00D870EE" w:rsidRPr="000E70CB" w14:paraId="0C2DA32A" w14:textId="77777777" w:rsidTr="00947AE6">
        <w:trPr>
          <w:trHeight w:val="300"/>
          <w:trPrChange w:id="1364" w:author="Kiên Lê Trung" w:date="2024-12-21T17:37:00Z" w16du:dateUtc="2024-12-21T10:37:00Z">
            <w:trPr>
              <w:trHeight w:val="300"/>
            </w:trPr>
          </w:trPrChange>
        </w:trPr>
        <w:tc>
          <w:tcPr>
            <w:tcW w:w="960" w:type="dxa"/>
            <w:tcPrChange w:id="1365" w:author="Kiên Lê Trung" w:date="2024-12-21T17:37:00Z" w16du:dateUtc="2024-12-21T10:37:00Z">
              <w:tcPr>
                <w:tcW w:w="960" w:type="dxa"/>
                <w:gridSpan w:val="2"/>
              </w:tcPr>
            </w:tcPrChange>
          </w:tcPr>
          <w:p w14:paraId="11741C16"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4</w:t>
            </w:r>
          </w:p>
        </w:tc>
        <w:tc>
          <w:tcPr>
            <w:tcW w:w="2994" w:type="dxa"/>
            <w:tcPrChange w:id="1366" w:author="Kiên Lê Trung" w:date="2024-12-21T17:37:00Z" w16du:dateUtc="2024-12-21T10:37:00Z">
              <w:tcPr>
                <w:tcW w:w="3000" w:type="dxa"/>
                <w:gridSpan w:val="3"/>
              </w:tcPr>
            </w:tcPrChange>
          </w:tcPr>
          <w:p w14:paraId="2E6632F6" w14:textId="1BC75673"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85723B">
              <w:rPr>
                <w:rFonts w:ascii="Times New Roman" w:eastAsia="Times New Roman" w:hAnsi="Times New Roman" w:cs="Times New Roman"/>
                <w:sz w:val="26"/>
                <w:szCs w:val="26"/>
                <w:lang w:val="en-US"/>
              </w:rPr>
              <w:t>danh mục</w:t>
            </w:r>
          </w:p>
        </w:tc>
        <w:tc>
          <w:tcPr>
            <w:tcW w:w="4680" w:type="dxa"/>
            <w:tcPrChange w:id="1367" w:author="Kiên Lê Trung" w:date="2024-12-21T17:37:00Z" w16du:dateUtc="2024-12-21T10:37:00Z">
              <w:tcPr>
                <w:tcW w:w="4680" w:type="dxa"/>
                <w:gridSpan w:val="2"/>
              </w:tcPr>
            </w:tcPrChange>
          </w:tcPr>
          <w:p w14:paraId="21BDDF56" w14:textId="67E89050"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F623F3">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danh sách, thêm mới, cập nhật, xóa </w:t>
            </w:r>
            <w:r w:rsidR="00F623F3">
              <w:rPr>
                <w:rFonts w:ascii="Times New Roman" w:eastAsia="Times New Roman" w:hAnsi="Times New Roman" w:cs="Times New Roman"/>
                <w:sz w:val="26"/>
                <w:szCs w:val="26"/>
                <w:lang w:val="en-US"/>
              </w:rPr>
              <w:t>danh mục</w:t>
            </w:r>
          </w:p>
        </w:tc>
      </w:tr>
      <w:tr w:rsidR="00D870EE" w:rsidRPr="000E70CB" w14:paraId="0091D66A" w14:textId="77777777" w:rsidTr="00947AE6">
        <w:trPr>
          <w:trHeight w:val="300"/>
          <w:trPrChange w:id="1368" w:author="Kiên Lê Trung" w:date="2024-12-21T17:37:00Z" w16du:dateUtc="2024-12-21T10:37:00Z">
            <w:trPr>
              <w:trHeight w:val="300"/>
            </w:trPr>
          </w:trPrChange>
        </w:trPr>
        <w:tc>
          <w:tcPr>
            <w:tcW w:w="960" w:type="dxa"/>
            <w:tcPrChange w:id="1369" w:author="Kiên Lê Trung" w:date="2024-12-21T17:37:00Z" w16du:dateUtc="2024-12-21T10:37:00Z">
              <w:tcPr>
                <w:tcW w:w="960" w:type="dxa"/>
                <w:gridSpan w:val="2"/>
              </w:tcPr>
            </w:tcPrChange>
          </w:tcPr>
          <w:p w14:paraId="4DD92938" w14:textId="77777777" w:rsidR="00D870EE" w:rsidRPr="000E70CB" w:rsidRDefault="00D870EE" w:rsidP="00034C0F">
            <w:pPr>
              <w:spacing w:line="360" w:lineRule="auto"/>
              <w:jc w:val="center"/>
              <w:rPr>
                <w:rFonts w:ascii="Times New Roman" w:eastAsia="Times New Roman" w:hAnsi="Times New Roman" w:cs="Times New Roman"/>
                <w:sz w:val="26"/>
                <w:szCs w:val="26"/>
              </w:rPr>
            </w:pPr>
            <w:r w:rsidRPr="000E70CB">
              <w:rPr>
                <w:rFonts w:ascii="Times New Roman" w:eastAsia="Times New Roman" w:hAnsi="Times New Roman" w:cs="Times New Roman"/>
                <w:sz w:val="26"/>
                <w:szCs w:val="26"/>
              </w:rPr>
              <w:t>5</w:t>
            </w:r>
          </w:p>
        </w:tc>
        <w:tc>
          <w:tcPr>
            <w:tcW w:w="2994" w:type="dxa"/>
            <w:tcPrChange w:id="1370" w:author="Kiên Lê Trung" w:date="2024-12-21T17:37:00Z" w16du:dateUtc="2024-12-21T10:37:00Z">
              <w:tcPr>
                <w:tcW w:w="3000" w:type="dxa"/>
                <w:gridSpan w:val="3"/>
              </w:tcPr>
            </w:tcPrChange>
          </w:tcPr>
          <w:p w14:paraId="1F0F3492" w14:textId="2C1DA802"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Quản lý </w:t>
            </w:r>
            <w:r w:rsidR="0085723B">
              <w:rPr>
                <w:rFonts w:ascii="Times New Roman" w:eastAsia="Times New Roman" w:hAnsi="Times New Roman" w:cs="Times New Roman"/>
                <w:sz w:val="26"/>
                <w:szCs w:val="26"/>
                <w:lang w:val="en-US"/>
              </w:rPr>
              <w:t>nhãn hiệu</w:t>
            </w:r>
          </w:p>
        </w:tc>
        <w:tc>
          <w:tcPr>
            <w:tcW w:w="4680" w:type="dxa"/>
            <w:tcPrChange w:id="1371" w:author="Kiên Lê Trung" w:date="2024-12-21T17:37:00Z" w16du:dateUtc="2024-12-21T10:37:00Z">
              <w:tcPr>
                <w:tcW w:w="4680" w:type="dxa"/>
                <w:gridSpan w:val="2"/>
              </w:tcPr>
            </w:tcPrChange>
          </w:tcPr>
          <w:p w14:paraId="256075BF" w14:textId="1E3A93B5"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F623F3">
              <w:rPr>
                <w:rFonts w:ascii="Times New Roman" w:eastAsia="Times New Roman" w:hAnsi="Times New Roman" w:cs="Times New Roman"/>
                <w:sz w:val="26"/>
                <w:szCs w:val="26"/>
                <w:lang w:val="en-US"/>
              </w:rPr>
              <w:t xml:space="preserve">quản trị </w:t>
            </w:r>
            <w:r w:rsidR="00D714DE">
              <w:rPr>
                <w:rFonts w:ascii="Times New Roman" w:eastAsia="Times New Roman" w:hAnsi="Times New Roman" w:cs="Times New Roman"/>
                <w:sz w:val="26"/>
                <w:szCs w:val="26"/>
                <w:lang w:val="en-US"/>
              </w:rPr>
              <w:t>có thể xem nhãn hiệu, thêm mới, cập nhật, xóa nhãn hiệu</w:t>
            </w:r>
          </w:p>
        </w:tc>
      </w:tr>
      <w:tr w:rsidR="00D870EE" w:rsidRPr="000E70CB" w14:paraId="583D3947" w14:textId="77777777" w:rsidTr="00947AE6">
        <w:trPr>
          <w:trHeight w:val="300"/>
          <w:trPrChange w:id="1372" w:author="Kiên Lê Trung" w:date="2024-12-21T17:37:00Z" w16du:dateUtc="2024-12-21T10:37:00Z">
            <w:trPr>
              <w:trHeight w:val="300"/>
            </w:trPr>
          </w:trPrChange>
        </w:trPr>
        <w:tc>
          <w:tcPr>
            <w:tcW w:w="960" w:type="dxa"/>
            <w:tcPrChange w:id="1373" w:author="Kiên Lê Trung" w:date="2024-12-21T17:37:00Z" w16du:dateUtc="2024-12-21T10:37:00Z">
              <w:tcPr>
                <w:tcW w:w="960" w:type="dxa"/>
                <w:gridSpan w:val="2"/>
              </w:tcPr>
            </w:tcPrChange>
          </w:tcPr>
          <w:p w14:paraId="7B634457" w14:textId="2763EA11" w:rsidR="00D870EE" w:rsidRPr="000E70CB" w:rsidRDefault="00B726B9" w:rsidP="00034C0F">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w:t>
            </w:r>
          </w:p>
        </w:tc>
        <w:tc>
          <w:tcPr>
            <w:tcW w:w="2994" w:type="dxa"/>
            <w:tcPrChange w:id="1374" w:author="Kiên Lê Trung" w:date="2024-12-21T17:37:00Z" w16du:dateUtc="2024-12-21T10:37:00Z">
              <w:tcPr>
                <w:tcW w:w="3000" w:type="dxa"/>
                <w:gridSpan w:val="3"/>
              </w:tcPr>
            </w:tcPrChange>
          </w:tcPr>
          <w:p w14:paraId="2A41C766" w14:textId="77777777"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Quản lý thống kê</w:t>
            </w:r>
          </w:p>
        </w:tc>
        <w:tc>
          <w:tcPr>
            <w:tcW w:w="4680" w:type="dxa"/>
            <w:tcPrChange w:id="1375" w:author="Kiên Lê Trung" w:date="2024-12-21T17:37:00Z" w16du:dateUtc="2024-12-21T10:37:00Z">
              <w:tcPr>
                <w:tcW w:w="4680" w:type="dxa"/>
                <w:gridSpan w:val="2"/>
              </w:tcPr>
            </w:tcPrChange>
          </w:tcPr>
          <w:p w14:paraId="388B6F65" w14:textId="65FDD45E" w:rsidR="00D870EE" w:rsidRPr="000E70CB" w:rsidRDefault="00D870EE" w:rsidP="00034C0F">
            <w:pPr>
              <w:spacing w:line="360" w:lineRule="auto"/>
              <w:rPr>
                <w:rFonts w:ascii="Times New Roman" w:eastAsia="Times New Roman" w:hAnsi="Times New Roman" w:cs="Times New Roman"/>
                <w:sz w:val="26"/>
                <w:szCs w:val="26"/>
                <w:lang w:val="en-US"/>
              </w:rPr>
            </w:pPr>
            <w:r w:rsidRPr="000E70CB">
              <w:rPr>
                <w:rFonts w:ascii="Times New Roman" w:eastAsia="Times New Roman" w:hAnsi="Times New Roman" w:cs="Times New Roman"/>
                <w:sz w:val="26"/>
                <w:szCs w:val="26"/>
                <w:lang w:val="en-US"/>
              </w:rPr>
              <w:t xml:space="preserve">Cho phép Người </w:t>
            </w:r>
            <w:r w:rsidR="00D714DE">
              <w:rPr>
                <w:rFonts w:ascii="Times New Roman" w:eastAsia="Times New Roman" w:hAnsi="Times New Roman" w:cs="Times New Roman"/>
                <w:sz w:val="26"/>
                <w:szCs w:val="26"/>
                <w:lang w:val="en-US"/>
              </w:rPr>
              <w:t>quản trị</w:t>
            </w:r>
            <w:r w:rsidRPr="000E70CB">
              <w:rPr>
                <w:rFonts w:ascii="Times New Roman" w:eastAsia="Times New Roman" w:hAnsi="Times New Roman" w:cs="Times New Roman"/>
                <w:sz w:val="26"/>
                <w:szCs w:val="26"/>
                <w:lang w:val="en-US"/>
              </w:rPr>
              <w:t xml:space="preserve"> có thể xem báo cáo thống kê doanh thu sản phẩm, đơn hàng….</w:t>
            </w:r>
          </w:p>
        </w:tc>
      </w:tr>
    </w:tbl>
    <w:p w14:paraId="47079598" w14:textId="77777777" w:rsidR="007569A2" w:rsidRPr="00C60A20" w:rsidRDefault="00CE686F" w:rsidP="740FB05A">
      <w:pPr>
        <w:pStyle w:val="Heading3"/>
        <w:rPr>
          <w:b w:val="0"/>
          <w:color w:val="auto"/>
          <w:szCs w:val="26"/>
        </w:rPr>
      </w:pPr>
      <w:bookmarkStart w:id="1376" w:name="_Toc185954677"/>
      <w:bookmarkStart w:id="1377" w:name="_Toc185955155"/>
      <w:r w:rsidRPr="00C60A20">
        <w:rPr>
          <w:color w:val="auto"/>
        </w:rPr>
        <w:t>2.1.3</w:t>
      </w:r>
      <w:r w:rsidRPr="00C60A20">
        <w:rPr>
          <w:color w:val="auto"/>
          <w:sz w:val="14"/>
          <w:szCs w:val="14"/>
        </w:rPr>
        <w:t xml:space="preserve">     </w:t>
      </w:r>
      <w:r w:rsidRPr="00C60A20">
        <w:rPr>
          <w:color w:val="auto"/>
          <w:szCs w:val="26"/>
        </w:rPr>
        <w:t xml:space="preserve">Biểu đồ </w:t>
      </w:r>
      <w:bookmarkStart w:id="1378" w:name="_Int_toI0yeoU"/>
      <w:r w:rsidRPr="00C60A20">
        <w:rPr>
          <w:color w:val="auto"/>
          <w:szCs w:val="26"/>
        </w:rPr>
        <w:t>usecase</w:t>
      </w:r>
      <w:bookmarkEnd w:id="1376"/>
      <w:bookmarkEnd w:id="1377"/>
      <w:bookmarkEnd w:id="1378"/>
    </w:p>
    <w:p w14:paraId="2766A62A" w14:textId="77777777" w:rsidR="007569A2" w:rsidRDefault="00CE686F">
      <w:pPr>
        <w:rPr>
          <w:rFonts w:ascii="Times New Roman" w:eastAsia="Times New Roman" w:hAnsi="Times New Roman" w:cs="Times New Roman"/>
          <w:sz w:val="30"/>
          <w:szCs w:val="30"/>
        </w:rPr>
      </w:pPr>
      <w:r>
        <w:rPr>
          <w:rFonts w:ascii="Times New Roman" w:eastAsia="Times New Roman" w:hAnsi="Times New Roman" w:cs="Times New Roman"/>
          <w:sz w:val="26"/>
          <w:szCs w:val="26"/>
        </w:rPr>
        <w:t>Thông qua việc xác định các yêu cầu về chức năng của hệ thống, các usecase của mỗi actor đã được liệt kê ra, biểu đồ usecase tổng quát được hình thành nên. Bên cạnh đó, các usecase lớn sẽ được phân rã để rõ ràng hơn</w:t>
      </w:r>
    </w:p>
    <w:p w14:paraId="13C326F3" w14:textId="77777777" w:rsidR="007569A2" w:rsidRDefault="007569A2">
      <w:pPr>
        <w:rPr>
          <w:rFonts w:ascii="Times New Roman" w:eastAsia="Times New Roman" w:hAnsi="Times New Roman" w:cs="Times New Roman"/>
          <w:sz w:val="28"/>
          <w:szCs w:val="28"/>
        </w:rPr>
      </w:pPr>
    </w:p>
    <w:p w14:paraId="33C5B619" w14:textId="77777777" w:rsidR="007569A2" w:rsidRPr="00C60A20" w:rsidRDefault="00CE686F">
      <w:pPr>
        <w:pStyle w:val="Heading4"/>
        <w:rPr>
          <w:color w:val="auto"/>
          <w:sz w:val="26"/>
          <w:szCs w:val="26"/>
        </w:rPr>
      </w:pPr>
      <w:bookmarkStart w:id="1379" w:name="_Toc185954678"/>
      <w:r w:rsidRPr="00C60A20">
        <w:rPr>
          <w:color w:val="auto"/>
          <w:sz w:val="28"/>
          <w:szCs w:val="28"/>
        </w:rPr>
        <w:t xml:space="preserve">2.1.3a </w:t>
      </w:r>
      <w:r w:rsidRPr="00C60A20">
        <w:rPr>
          <w:color w:val="auto"/>
          <w:sz w:val="14"/>
          <w:szCs w:val="14"/>
        </w:rPr>
        <w:t xml:space="preserve"> </w:t>
      </w:r>
      <w:r w:rsidRPr="00C60A20">
        <w:rPr>
          <w:color w:val="auto"/>
          <w:sz w:val="26"/>
          <w:szCs w:val="26"/>
        </w:rPr>
        <w:t>Biểu đồ usecase tổng quát</w:t>
      </w:r>
      <w:bookmarkEnd w:id="1379"/>
    </w:p>
    <w:p w14:paraId="4853B841" w14:textId="77777777" w:rsidR="007569A2" w:rsidRDefault="007569A2">
      <w:pPr>
        <w:rPr>
          <w:rFonts w:ascii="Times New Roman" w:eastAsia="Times New Roman" w:hAnsi="Times New Roman" w:cs="Times New Roman"/>
          <w:sz w:val="28"/>
          <w:szCs w:val="28"/>
        </w:rPr>
      </w:pPr>
    </w:p>
    <w:p w14:paraId="4AB4EA24" w14:textId="77777777" w:rsidR="00D617D3" w:rsidRDefault="00CE686F" w:rsidP="002C3FFF">
      <w:pPr>
        <w:keepNext/>
      </w:pPr>
      <w:commentRangeStart w:id="1380"/>
      <w:r>
        <w:rPr>
          <w:noProof/>
        </w:rPr>
        <w:drawing>
          <wp:inline distT="114300" distB="114300" distL="114300" distR="114300" wp14:anchorId="30276F0D" wp14:editId="07777777">
            <wp:extent cx="5731200" cy="38989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3898900"/>
                    </a:xfrm>
                    <a:prstGeom prst="rect">
                      <a:avLst/>
                    </a:prstGeom>
                    <a:ln/>
                  </pic:spPr>
                </pic:pic>
              </a:graphicData>
            </a:graphic>
          </wp:inline>
        </w:drawing>
      </w:r>
      <w:commentRangeEnd w:id="1380"/>
    </w:p>
    <w:p w14:paraId="78BEFD2A" w14:textId="12EBB6BE" w:rsidR="007569A2" w:rsidRPr="00034C0F" w:rsidRDefault="00CE686F">
      <w:pPr>
        <w:rPr>
          <w:rFonts w:ascii="Times New Roman" w:eastAsia="Times New Roman" w:hAnsi="Times New Roman" w:cs="Times New Roman"/>
          <w:sz w:val="28"/>
          <w:szCs w:val="28"/>
          <w:lang w:val="en-US"/>
        </w:rPr>
      </w:pPr>
      <w:r>
        <w:commentReference w:id="1380"/>
      </w:r>
    </w:p>
    <w:p w14:paraId="27A76422" w14:textId="77777777" w:rsidR="007569A2" w:rsidRDefault="007569A2">
      <w:pPr>
        <w:rPr>
          <w:rFonts w:ascii="Times New Roman" w:eastAsia="Times New Roman" w:hAnsi="Times New Roman" w:cs="Times New Roman"/>
          <w:sz w:val="28"/>
          <w:szCs w:val="28"/>
        </w:rPr>
      </w:pPr>
    </w:p>
    <w:p w14:paraId="67B7A70C" w14:textId="43F1BC73" w:rsidR="007569A2" w:rsidRPr="00C60A20" w:rsidRDefault="00CE686F" w:rsidP="00034C0F">
      <w:pPr>
        <w:pStyle w:val="Heading4"/>
        <w:rPr>
          <w:color w:val="auto"/>
          <w:lang w:val="en-US"/>
        </w:rPr>
      </w:pPr>
      <w:bookmarkStart w:id="1381" w:name="_Toc185954679"/>
      <w:r w:rsidRPr="00C60A20">
        <w:rPr>
          <w:rFonts w:eastAsia="Times New Roman" w:cs="Times New Roman"/>
          <w:color w:val="auto"/>
        </w:rPr>
        <w:t xml:space="preserve">2.1.3b </w:t>
      </w:r>
      <w:r w:rsidRPr="00C60A20">
        <w:rPr>
          <w:color w:val="auto"/>
        </w:rPr>
        <w:t xml:space="preserve">Biểu đồ </w:t>
      </w:r>
      <w:r w:rsidR="00983677">
        <w:rPr>
          <w:color w:val="auto"/>
        </w:rPr>
        <w:t>Usecase</w:t>
      </w:r>
      <w:r w:rsidRPr="00C60A20">
        <w:rPr>
          <w:color w:val="auto"/>
        </w:rPr>
        <w:t xml:space="preserve"> phân rã - Khách hàng</w:t>
      </w:r>
      <w:bookmarkEnd w:id="1381"/>
    </w:p>
    <w:p w14:paraId="71887C79" w14:textId="3D03D3F6" w:rsidR="007569A2" w:rsidRPr="00C60A20" w:rsidRDefault="00CE686F" w:rsidP="00C60A20">
      <w:pPr>
        <w:pStyle w:val="ListParagraph"/>
        <w:numPr>
          <w:ilvl w:val="0"/>
          <w:numId w:val="150"/>
        </w:numPr>
        <w:rPr>
          <w:rFonts w:ascii="Times New Roman" w:eastAsia="Times New Roman" w:hAnsi="Times New Roman" w:cs="Times New Roman"/>
          <w:sz w:val="28"/>
          <w:szCs w:val="28"/>
          <w:lang w:val="en-US"/>
        </w:rPr>
      </w:pPr>
      <w:r w:rsidRPr="00C60A20">
        <w:rPr>
          <w:rFonts w:ascii="Times New Roman" w:hAnsi="Times New Roman" w:cs="Times New Roman"/>
          <w:sz w:val="26"/>
          <w:szCs w:val="26"/>
        </w:rPr>
        <w:t xml:space="preserve">Phân rã </w:t>
      </w:r>
      <w:r w:rsidR="00983677">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sidDel="00906FF4">
        <w:rPr>
          <w:rFonts w:ascii="Times New Roman" w:hAnsi="Times New Roman" w:cs="Times New Roman"/>
          <w:sz w:val="26"/>
          <w:szCs w:val="26"/>
          <w:lang w:val="en-US"/>
        </w:rPr>
        <w:t>“</w:t>
      </w:r>
      <w:r w:rsidRPr="00C60A20">
        <w:rPr>
          <w:rFonts w:ascii="Times New Roman" w:hAnsi="Times New Roman" w:cs="Times New Roman"/>
          <w:b/>
          <w:sz w:val="26"/>
          <w:szCs w:val="26"/>
        </w:rPr>
        <w:t>Đăng ký</w:t>
      </w:r>
      <w:r w:rsidR="00D54B83" w:rsidRPr="00C60A20">
        <w:rPr>
          <w:rFonts w:ascii="Times New Roman" w:eastAsia="Times New Roman" w:hAnsi="Times New Roman" w:cs="Times New Roman"/>
          <w:sz w:val="28"/>
          <w:szCs w:val="28"/>
          <w:lang w:val="en-US"/>
        </w:rPr>
        <w:t>”</w:t>
      </w:r>
    </w:p>
    <w:p w14:paraId="3B7FD67C" w14:textId="77777777" w:rsidR="007569A2" w:rsidRDefault="007569A2">
      <w:pPr>
        <w:rPr>
          <w:rFonts w:ascii="Times New Roman" w:eastAsia="Times New Roman" w:hAnsi="Times New Roman" w:cs="Times New Roman"/>
          <w:sz w:val="28"/>
          <w:szCs w:val="28"/>
        </w:rPr>
      </w:pPr>
    </w:p>
    <w:p w14:paraId="38D6B9B6" w14:textId="4D01001D" w:rsidR="007569A2" w:rsidRDefault="24FACA8E" w:rsidP="2895571A">
      <w:commentRangeStart w:id="1382"/>
      <w:commentRangeEnd w:id="1382"/>
      <w:r>
        <w:rPr>
          <w:rStyle w:val="CommentReference"/>
        </w:rPr>
        <w:commentReference w:id="1382"/>
      </w:r>
      <w:r w:rsidR="1FD66055">
        <w:rPr>
          <w:noProof/>
        </w:rPr>
        <w:drawing>
          <wp:inline distT="0" distB="0" distL="0" distR="0" wp14:anchorId="773EF274" wp14:editId="2B04E1A3">
            <wp:extent cx="5724524" cy="2000250"/>
            <wp:effectExtent l="0" t="0" r="0" b="0"/>
            <wp:docPr id="1848608851" name="Picture 184860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p>
    <w:p w14:paraId="143A2EA5" w14:textId="6D44B251" w:rsidR="00697EBD" w:rsidRPr="00C60A20" w:rsidRDefault="00697EBD" w:rsidP="00C60A20">
      <w:pPr>
        <w:pStyle w:val="ListParagraph"/>
        <w:numPr>
          <w:ilvl w:val="1"/>
          <w:numId w:val="151"/>
        </w:numPr>
        <w:rPr>
          <w:sz w:val="26"/>
          <w:szCs w:val="26"/>
          <w:lang w:val="en-US"/>
        </w:rPr>
      </w:pPr>
      <w:r>
        <w:rPr>
          <w:rFonts w:ascii="Times New Roman" w:eastAsia="Times New Roman" w:hAnsi="Times New Roman" w:cs="Times New Roman"/>
          <w:sz w:val="26"/>
          <w:szCs w:val="26"/>
          <w:lang w:val="vi-VN"/>
        </w:rPr>
        <w:t xml:space="preserve">Phân rã Usecase </w:t>
      </w:r>
      <w:r w:rsidR="00AE00A7">
        <w:rPr>
          <w:rFonts w:ascii="Times New Roman" w:eastAsia="Times New Roman" w:hAnsi="Times New Roman" w:cs="Times New Roman"/>
          <w:sz w:val="26"/>
          <w:szCs w:val="26"/>
          <w:lang w:val="vi-VN"/>
        </w:rPr>
        <w:t xml:space="preserve">“ </w:t>
      </w:r>
      <w:r w:rsidR="00AE00A7" w:rsidRPr="00C60A20">
        <w:rPr>
          <w:rFonts w:ascii="Times New Roman" w:eastAsia="Times New Roman" w:hAnsi="Times New Roman" w:cs="Times New Roman"/>
          <w:b/>
          <w:sz w:val="26"/>
          <w:szCs w:val="26"/>
          <w:lang w:val="vi-VN"/>
        </w:rPr>
        <w:t>Tìm kiếm sản phẩm</w:t>
      </w:r>
      <w:r w:rsidR="00AE00A7">
        <w:rPr>
          <w:rFonts w:ascii="Times New Roman" w:eastAsia="Times New Roman" w:hAnsi="Times New Roman" w:cs="Times New Roman"/>
          <w:sz w:val="26"/>
          <w:szCs w:val="26"/>
          <w:lang w:val="vi-VN"/>
        </w:rPr>
        <w:t xml:space="preserve"> “</w:t>
      </w:r>
    </w:p>
    <w:p w14:paraId="698536F5" w14:textId="77777777" w:rsidR="007569A2" w:rsidRDefault="007569A2">
      <w:pPr>
        <w:rPr>
          <w:rFonts w:ascii="Times New Roman" w:eastAsia="Times New Roman" w:hAnsi="Times New Roman" w:cs="Times New Roman"/>
          <w:sz w:val="28"/>
          <w:szCs w:val="28"/>
        </w:rPr>
      </w:pPr>
    </w:p>
    <w:p w14:paraId="3B22BB7D" w14:textId="4C62844B" w:rsidR="007569A2" w:rsidRPr="00034C0F" w:rsidRDefault="00081A53">
      <w:pPr>
        <w:rPr>
          <w:rFonts w:ascii="Times New Roman" w:eastAsia="Times New Roman" w:hAnsi="Times New Roman" w:cs="Times New Roman"/>
          <w:sz w:val="28"/>
          <w:szCs w:val="28"/>
          <w:lang w:val="en-US"/>
        </w:rPr>
      </w:pPr>
      <w:r w:rsidRPr="00081A53">
        <w:rPr>
          <w:rFonts w:ascii="Times New Roman" w:eastAsia="Times New Roman" w:hAnsi="Times New Roman" w:cs="Times New Roman"/>
          <w:noProof/>
          <w:sz w:val="28"/>
          <w:szCs w:val="28"/>
        </w:rPr>
        <w:drawing>
          <wp:inline distT="0" distB="0" distL="0" distR="0" wp14:anchorId="373B06C8" wp14:editId="275C0F13">
            <wp:extent cx="5733415" cy="2241550"/>
            <wp:effectExtent l="0" t="0" r="635" b="6350"/>
            <wp:docPr id="141979843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8436" name="Picture 1" descr="A diagram of a company&#10;&#10;Description automatically generated"/>
                    <pic:cNvPicPr/>
                  </pic:nvPicPr>
                  <pic:blipFill>
                    <a:blip r:embed="rId20"/>
                    <a:stretch>
                      <a:fillRect/>
                    </a:stretch>
                  </pic:blipFill>
                  <pic:spPr>
                    <a:xfrm>
                      <a:off x="0" y="0"/>
                      <a:ext cx="5733415" cy="2241550"/>
                    </a:xfrm>
                    <a:prstGeom prst="rect">
                      <a:avLst/>
                    </a:prstGeom>
                  </pic:spPr>
                </pic:pic>
              </a:graphicData>
            </a:graphic>
          </wp:inline>
        </w:drawing>
      </w:r>
      <w:commentRangeStart w:id="1383"/>
      <w:commentRangeStart w:id="1384"/>
      <w:commentRangeEnd w:id="1383"/>
      <w:r w:rsidR="00CE686F">
        <w:rPr>
          <w:rStyle w:val="CommentReference"/>
        </w:rPr>
        <w:commentReference w:id="1383"/>
      </w:r>
      <w:commentRangeEnd w:id="1384"/>
      <w:r w:rsidR="00CE686F">
        <w:rPr>
          <w:rStyle w:val="CommentReference"/>
        </w:rPr>
        <w:commentReference w:id="1384"/>
      </w:r>
    </w:p>
    <w:p w14:paraId="17B246DD" w14:textId="77777777" w:rsidR="007569A2" w:rsidRDefault="007569A2">
      <w:pPr>
        <w:rPr>
          <w:rFonts w:ascii="Times New Roman" w:eastAsia="Times New Roman" w:hAnsi="Times New Roman" w:cs="Times New Roman"/>
          <w:sz w:val="28"/>
          <w:szCs w:val="28"/>
        </w:rPr>
      </w:pPr>
    </w:p>
    <w:p w14:paraId="470EF9AA" w14:textId="35152D8D" w:rsidR="007569A2" w:rsidRPr="00C60A20" w:rsidRDefault="00CE686F" w:rsidP="00C60A20">
      <w:pPr>
        <w:pStyle w:val="ListParagraph"/>
        <w:numPr>
          <w:ilvl w:val="0"/>
          <w:numId w:val="167"/>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 xml:space="preserve">Thêm sản phẩm vào giỏ hàng </w:t>
      </w:r>
      <w:r w:rsidRPr="00C60A20">
        <w:rPr>
          <w:rFonts w:ascii="Times New Roman" w:hAnsi="Times New Roman" w:cs="Times New Roman"/>
          <w:sz w:val="26"/>
          <w:szCs w:val="26"/>
        </w:rPr>
        <w:t>”</w:t>
      </w:r>
    </w:p>
    <w:p w14:paraId="6BF89DA3" w14:textId="77777777" w:rsidR="007569A2" w:rsidRDefault="007569A2">
      <w:pPr>
        <w:rPr>
          <w:rFonts w:ascii="Times New Roman" w:eastAsia="Times New Roman" w:hAnsi="Times New Roman" w:cs="Times New Roman"/>
          <w:sz w:val="28"/>
          <w:szCs w:val="28"/>
        </w:rPr>
      </w:pPr>
    </w:p>
    <w:p w14:paraId="5C3E0E74" w14:textId="251F0E36" w:rsidR="007569A2" w:rsidRDefault="39EF4FFA" w:rsidP="5A64F9FC">
      <w:pPr>
        <w:rPr>
          <w:rFonts w:ascii="Times New Roman" w:eastAsia="Times New Roman" w:hAnsi="Times New Roman" w:cs="Times New Roman"/>
          <w:sz w:val="28"/>
          <w:szCs w:val="28"/>
        </w:rPr>
      </w:pPr>
      <w:r>
        <w:rPr>
          <w:noProof/>
        </w:rPr>
        <w:drawing>
          <wp:inline distT="0" distB="0" distL="0" distR="0" wp14:anchorId="1A05DB3D" wp14:editId="15191932">
            <wp:extent cx="5724524" cy="3209925"/>
            <wp:effectExtent l="0" t="0" r="0" b="0"/>
            <wp:docPr id="1570097828" name="Picture 157009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209925"/>
                    </a:xfrm>
                    <a:prstGeom prst="rect">
                      <a:avLst/>
                    </a:prstGeom>
                  </pic:spPr>
                </pic:pic>
              </a:graphicData>
            </a:graphic>
          </wp:inline>
        </w:drawing>
      </w:r>
    </w:p>
    <w:p w14:paraId="66A1FAB9" w14:textId="77777777" w:rsidR="007569A2" w:rsidRDefault="007569A2">
      <w:pPr>
        <w:rPr>
          <w:rFonts w:ascii="Times New Roman" w:eastAsia="Times New Roman" w:hAnsi="Times New Roman" w:cs="Times New Roman"/>
          <w:sz w:val="28"/>
          <w:szCs w:val="28"/>
        </w:rPr>
      </w:pPr>
    </w:p>
    <w:p w14:paraId="76BB753C" w14:textId="77777777" w:rsidR="007569A2" w:rsidRDefault="007569A2">
      <w:pPr>
        <w:rPr>
          <w:rFonts w:ascii="Times New Roman" w:eastAsia="Times New Roman" w:hAnsi="Times New Roman" w:cs="Times New Roman"/>
          <w:sz w:val="28"/>
          <w:szCs w:val="28"/>
        </w:rPr>
      </w:pPr>
    </w:p>
    <w:p w14:paraId="38723505" w14:textId="629FD136" w:rsidR="007569A2" w:rsidRPr="00C60A20" w:rsidRDefault="00CE686F" w:rsidP="00C60A20">
      <w:pPr>
        <w:pStyle w:val="ListParagraph"/>
        <w:numPr>
          <w:ilvl w:val="0"/>
          <w:numId w:val="168"/>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 xml:space="preserve">Thanh toán đơn hàng </w:t>
      </w:r>
      <w:r w:rsidRPr="00C60A20">
        <w:rPr>
          <w:rFonts w:ascii="Times New Roman" w:hAnsi="Times New Roman" w:cs="Times New Roman"/>
          <w:sz w:val="26"/>
          <w:szCs w:val="26"/>
        </w:rPr>
        <w:t>”</w:t>
      </w:r>
    </w:p>
    <w:p w14:paraId="513DA1E0" w14:textId="77777777" w:rsidR="007569A2" w:rsidRDefault="007569A2">
      <w:pPr>
        <w:rPr>
          <w:rFonts w:ascii="Times New Roman" w:eastAsia="Times New Roman" w:hAnsi="Times New Roman" w:cs="Times New Roman"/>
          <w:sz w:val="28"/>
          <w:szCs w:val="28"/>
        </w:rPr>
      </w:pPr>
    </w:p>
    <w:p w14:paraId="75CAC6F5" w14:textId="1226A5F4" w:rsidR="007569A2" w:rsidRPr="007158F7" w:rsidRDefault="00E76974" w:rsidP="007158F7">
      <w:bookmarkStart w:id="1385" w:name="_njfhpeobxpnc" w:colFirst="0" w:colLast="0"/>
      <w:bookmarkEnd w:id="1385"/>
      <w:r w:rsidRPr="00E76974">
        <w:rPr>
          <w:noProof/>
        </w:rPr>
        <w:drawing>
          <wp:inline distT="0" distB="0" distL="0" distR="0" wp14:anchorId="4849F321" wp14:editId="3B45A76C">
            <wp:extent cx="5733415" cy="2719070"/>
            <wp:effectExtent l="0" t="0" r="635" b="5080"/>
            <wp:docPr id="18820829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2937" name="Picture 1" descr="A diagram of a diagram&#10;&#10;Description automatically generated"/>
                    <pic:cNvPicPr/>
                  </pic:nvPicPr>
                  <pic:blipFill>
                    <a:blip r:embed="rId22"/>
                    <a:stretch>
                      <a:fillRect/>
                    </a:stretch>
                  </pic:blipFill>
                  <pic:spPr>
                    <a:xfrm>
                      <a:off x="0" y="0"/>
                      <a:ext cx="5733415" cy="2719070"/>
                    </a:xfrm>
                    <a:prstGeom prst="rect">
                      <a:avLst/>
                    </a:prstGeom>
                  </pic:spPr>
                </pic:pic>
              </a:graphicData>
            </a:graphic>
          </wp:inline>
        </w:drawing>
      </w:r>
      <w:commentRangeStart w:id="1386"/>
      <w:commentRangeEnd w:id="1386"/>
      <w:r w:rsidR="00CE686F">
        <w:rPr>
          <w:rStyle w:val="CommentReference"/>
        </w:rPr>
        <w:commentReference w:id="1386"/>
      </w:r>
    </w:p>
    <w:p w14:paraId="66060428" w14:textId="77777777" w:rsidR="007569A2" w:rsidRDefault="007569A2">
      <w:pPr>
        <w:rPr>
          <w:sz w:val="28"/>
          <w:szCs w:val="28"/>
        </w:rPr>
      </w:pPr>
    </w:p>
    <w:p w14:paraId="1D0656FE" w14:textId="77777777" w:rsidR="007569A2" w:rsidRDefault="007569A2">
      <w:pPr>
        <w:rPr>
          <w:sz w:val="28"/>
          <w:szCs w:val="28"/>
        </w:rPr>
      </w:pPr>
    </w:p>
    <w:p w14:paraId="7B37605A" w14:textId="77777777" w:rsidR="007569A2" w:rsidRDefault="007569A2">
      <w:pPr>
        <w:rPr>
          <w:sz w:val="28"/>
          <w:szCs w:val="28"/>
        </w:rPr>
      </w:pPr>
    </w:p>
    <w:p w14:paraId="764A1B9C" w14:textId="4B2F09C5" w:rsidR="007569A2" w:rsidRPr="00C60A20" w:rsidRDefault="00CE686F" w:rsidP="00C60A20">
      <w:pPr>
        <w:pStyle w:val="ListParagraph"/>
        <w:numPr>
          <w:ilvl w:val="0"/>
          <w:numId w:val="169"/>
        </w:numPr>
        <w:ind w:left="709"/>
        <w:rPr>
          <w:rFonts w:ascii="Times New Roman" w:hAnsi="Times New Roman" w:cs="Times New Roman"/>
          <w:sz w:val="26"/>
          <w:szCs w:val="26"/>
        </w:rPr>
      </w:pPr>
      <w:commentRangeStart w:id="1387"/>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 xml:space="preserve">Đánh giá và bình luận </w:t>
      </w:r>
      <w:r w:rsidRPr="00C60A20">
        <w:rPr>
          <w:rFonts w:ascii="Times New Roman" w:hAnsi="Times New Roman" w:cs="Times New Roman"/>
          <w:sz w:val="26"/>
          <w:szCs w:val="26"/>
        </w:rPr>
        <w:t>”</w:t>
      </w:r>
      <w:commentRangeEnd w:id="1387"/>
      <w:r w:rsidR="003B5E3E">
        <w:rPr>
          <w:rStyle w:val="CommentReference"/>
        </w:rPr>
        <w:commentReference w:id="1387"/>
      </w:r>
    </w:p>
    <w:p w14:paraId="394798F2" w14:textId="77777777" w:rsidR="007569A2" w:rsidRDefault="007569A2">
      <w:pPr>
        <w:rPr>
          <w:sz w:val="24"/>
          <w:szCs w:val="24"/>
        </w:rPr>
      </w:pPr>
    </w:p>
    <w:p w14:paraId="3889A505" w14:textId="6FB94D64" w:rsidR="007569A2" w:rsidRDefault="002214F5" w:rsidP="00C60A20">
      <w:bookmarkStart w:id="1388" w:name="_lxs9i6qrp944" w:colFirst="0" w:colLast="0"/>
      <w:bookmarkEnd w:id="1388"/>
      <w:r w:rsidRPr="002214F5">
        <w:rPr>
          <w:noProof/>
        </w:rPr>
        <w:drawing>
          <wp:inline distT="0" distB="0" distL="0" distR="0" wp14:anchorId="022044C5" wp14:editId="311DB6C4">
            <wp:extent cx="5733415" cy="2066925"/>
            <wp:effectExtent l="0" t="0" r="635" b="9525"/>
            <wp:docPr id="6070101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10157" name="Picture 1" descr="A diagram of a diagram&#10;&#10;Description automatically generated"/>
                    <pic:cNvPicPr/>
                  </pic:nvPicPr>
                  <pic:blipFill>
                    <a:blip r:embed="rId23"/>
                    <a:stretch>
                      <a:fillRect/>
                    </a:stretch>
                  </pic:blipFill>
                  <pic:spPr>
                    <a:xfrm>
                      <a:off x="0" y="0"/>
                      <a:ext cx="5733415" cy="2066925"/>
                    </a:xfrm>
                    <a:prstGeom prst="rect">
                      <a:avLst/>
                    </a:prstGeom>
                  </pic:spPr>
                </pic:pic>
              </a:graphicData>
            </a:graphic>
          </wp:inline>
        </w:drawing>
      </w:r>
      <w:commentRangeStart w:id="1389"/>
      <w:commentRangeEnd w:id="1389"/>
      <w:r w:rsidR="00CE686F">
        <w:rPr>
          <w:rStyle w:val="CommentReference"/>
        </w:rPr>
        <w:commentReference w:id="1389"/>
      </w:r>
    </w:p>
    <w:p w14:paraId="29079D35" w14:textId="77777777" w:rsidR="007569A2" w:rsidRDefault="007569A2"/>
    <w:p w14:paraId="76614669" w14:textId="4B3387A3" w:rsidR="007569A2" w:rsidRPr="00C60A20" w:rsidRDefault="00CE686F" w:rsidP="00034C0F">
      <w:pPr>
        <w:pStyle w:val="Heading4"/>
        <w:rPr>
          <w:color w:val="auto"/>
          <w:lang w:val="en-US"/>
        </w:rPr>
      </w:pPr>
      <w:bookmarkStart w:id="1390" w:name="_Toc185954680"/>
      <w:r w:rsidRPr="00C60A20">
        <w:rPr>
          <w:color w:val="auto"/>
        </w:rPr>
        <w:t xml:space="preserve">2.1.3c </w:t>
      </w:r>
      <w:r w:rsidRPr="00C60A20">
        <w:rPr>
          <w:color w:val="auto"/>
          <w:sz w:val="26"/>
          <w:szCs w:val="26"/>
        </w:rPr>
        <w:t xml:space="preserve">Biểu đồ </w:t>
      </w:r>
      <w:r w:rsidR="00983677">
        <w:rPr>
          <w:bCs/>
          <w:color w:val="auto"/>
          <w:sz w:val="26"/>
          <w:szCs w:val="26"/>
        </w:rPr>
        <w:t>Usecase</w:t>
      </w:r>
      <w:r w:rsidRPr="00C60A20">
        <w:rPr>
          <w:color w:val="auto"/>
          <w:sz w:val="26"/>
          <w:szCs w:val="26"/>
        </w:rPr>
        <w:t xml:space="preserve"> phân rã </w:t>
      </w:r>
      <w:r w:rsidR="00405F3E">
        <w:rPr>
          <w:bCs/>
          <w:color w:val="auto"/>
          <w:sz w:val="26"/>
          <w:szCs w:val="26"/>
          <w:lang w:val="vi-VN"/>
        </w:rPr>
        <w:t xml:space="preserve">- </w:t>
      </w:r>
      <w:r w:rsidRPr="00C60A20">
        <w:rPr>
          <w:color w:val="auto"/>
          <w:sz w:val="26"/>
          <w:szCs w:val="26"/>
        </w:rPr>
        <w:t>Người bán</w:t>
      </w:r>
      <w:bookmarkStart w:id="1391" w:name="_mqidg1v9lbf1" w:colFirst="0" w:colLast="0"/>
      <w:bookmarkEnd w:id="1390"/>
      <w:bookmarkEnd w:id="1391"/>
    </w:p>
    <w:p w14:paraId="7E1C2E56" w14:textId="1E1190F9" w:rsidR="007569A2" w:rsidRPr="00D7288B" w:rsidRDefault="00CE686F" w:rsidP="00C60A20">
      <w:pPr>
        <w:pStyle w:val="ListParagraph"/>
        <w:numPr>
          <w:ilvl w:val="0"/>
          <w:numId w:val="170"/>
        </w:numPr>
        <w:ind w:left="709"/>
        <w:rPr>
          <w:rFonts w:ascii="Times New Roman" w:hAnsi="Times New Roman" w:cs="Times New Roman"/>
          <w:b/>
          <w:sz w:val="26"/>
          <w:szCs w:val="26"/>
        </w:rPr>
      </w:pPr>
      <w:r w:rsidRPr="00D7288B">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D7288B">
        <w:rPr>
          <w:rFonts w:ascii="Times New Roman" w:hAnsi="Times New Roman" w:cs="Times New Roman"/>
          <w:sz w:val="26"/>
          <w:szCs w:val="26"/>
        </w:rPr>
        <w:t xml:space="preserve"> </w:t>
      </w:r>
      <w:r w:rsidRPr="00D7288B">
        <w:rPr>
          <w:rFonts w:ascii="Times New Roman" w:hAnsi="Times New Roman" w:cs="Times New Roman"/>
          <w:b/>
          <w:sz w:val="26"/>
          <w:szCs w:val="26"/>
        </w:rPr>
        <w:t>“Quản lý sản phẩm”</w:t>
      </w:r>
    </w:p>
    <w:p w14:paraId="57590049" w14:textId="77777777" w:rsidR="007569A2" w:rsidRDefault="007569A2">
      <w:pPr>
        <w:rPr>
          <w:b/>
          <w:sz w:val="24"/>
          <w:szCs w:val="24"/>
        </w:rPr>
      </w:pPr>
    </w:p>
    <w:p w14:paraId="0C5B615A" w14:textId="77777777" w:rsidR="007569A2" w:rsidRDefault="007569A2"/>
    <w:p w14:paraId="792F1AA2" w14:textId="77777777" w:rsidR="007569A2" w:rsidRDefault="007569A2"/>
    <w:p w14:paraId="1A499DFC" w14:textId="77777777" w:rsidR="007569A2" w:rsidRDefault="007569A2"/>
    <w:p w14:paraId="5E7E3C41" w14:textId="2E94E178" w:rsidR="007569A2" w:rsidRDefault="165C2C6E" w:rsidP="007158F7">
      <w:bookmarkStart w:id="1392" w:name="_rt4pop4sffdq" w:colFirst="0" w:colLast="0"/>
      <w:bookmarkEnd w:id="1392"/>
      <w:r>
        <w:rPr>
          <w:noProof/>
        </w:rPr>
        <w:drawing>
          <wp:inline distT="0" distB="0" distL="0" distR="0" wp14:anchorId="51E14F77" wp14:editId="487AE6DB">
            <wp:extent cx="5724524" cy="2781300"/>
            <wp:effectExtent l="0" t="0" r="0" b="0"/>
            <wp:docPr id="578003673" name="Picture 57800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2781300"/>
                    </a:xfrm>
                    <a:prstGeom prst="rect">
                      <a:avLst/>
                    </a:prstGeom>
                  </pic:spPr>
                </pic:pic>
              </a:graphicData>
            </a:graphic>
          </wp:inline>
        </w:drawing>
      </w:r>
    </w:p>
    <w:p w14:paraId="6A09E912" w14:textId="60AA7B4A" w:rsidR="007569A2" w:rsidRDefault="007569A2"/>
    <w:p w14:paraId="03F828E4" w14:textId="77777777" w:rsidR="007569A2" w:rsidRDefault="007569A2"/>
    <w:p w14:paraId="2AC57CB0" w14:textId="77777777" w:rsidR="007569A2" w:rsidRDefault="007569A2"/>
    <w:p w14:paraId="5186B13D" w14:textId="77777777" w:rsidR="007569A2" w:rsidRDefault="007569A2"/>
    <w:p w14:paraId="68838E8E" w14:textId="433BE8C2" w:rsidR="007569A2" w:rsidRPr="00C60A20" w:rsidRDefault="00CE686F" w:rsidP="00C60A20">
      <w:pPr>
        <w:pStyle w:val="ListParagraph"/>
        <w:numPr>
          <w:ilvl w:val="0"/>
          <w:numId w:val="171"/>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00D7288B">
        <w:rPr>
          <w:rFonts w:ascii="Times New Roman" w:hAnsi="Times New Roman" w:cs="Times New Roman"/>
          <w:sz w:val="26"/>
          <w:szCs w:val="26"/>
          <w:lang w:val="vi-VN"/>
        </w:rPr>
        <w:t xml:space="preserve"> </w:t>
      </w:r>
      <w:r w:rsidRPr="00C60A20">
        <w:rPr>
          <w:rFonts w:ascii="Times New Roman" w:hAnsi="Times New Roman" w:cs="Times New Roman"/>
          <w:b/>
          <w:sz w:val="26"/>
          <w:szCs w:val="26"/>
        </w:rPr>
        <w:t>Quản lý kho hàng, tồn kho sản phẩm, khách hàng</w:t>
      </w:r>
      <w:r w:rsidRPr="00C60A20">
        <w:rPr>
          <w:rFonts w:ascii="Times New Roman" w:hAnsi="Times New Roman" w:cs="Times New Roman"/>
          <w:sz w:val="26"/>
          <w:szCs w:val="26"/>
        </w:rPr>
        <w:t xml:space="preserve"> ”</w:t>
      </w:r>
    </w:p>
    <w:p w14:paraId="6C57C439" w14:textId="77777777" w:rsidR="007569A2" w:rsidRPr="00B54AF4" w:rsidRDefault="007569A2"/>
    <w:p w14:paraId="3D404BC9" w14:textId="77777777" w:rsidR="007569A2" w:rsidRDefault="00CE686F">
      <w:pPr>
        <w:rPr>
          <w:sz w:val="28"/>
          <w:szCs w:val="28"/>
        </w:rPr>
      </w:pPr>
      <w:commentRangeStart w:id="1393"/>
      <w:commentRangeStart w:id="1394"/>
      <w:r>
        <w:rPr>
          <w:noProof/>
          <w:sz w:val="28"/>
          <w:szCs w:val="28"/>
        </w:rPr>
        <w:drawing>
          <wp:inline distT="114300" distB="114300" distL="114300" distR="114300" wp14:anchorId="1EFE8288" wp14:editId="07777777">
            <wp:extent cx="5731200" cy="35306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530600"/>
                    </a:xfrm>
                    <a:prstGeom prst="rect">
                      <a:avLst/>
                    </a:prstGeom>
                    <a:ln/>
                  </pic:spPr>
                </pic:pic>
              </a:graphicData>
            </a:graphic>
          </wp:inline>
        </w:drawing>
      </w:r>
      <w:commentRangeEnd w:id="1393"/>
      <w:r>
        <w:rPr>
          <w:rStyle w:val="CommentReference"/>
        </w:rPr>
        <w:commentReference w:id="1393"/>
      </w:r>
      <w:commentRangeEnd w:id="1394"/>
      <w:r w:rsidR="004C3F56">
        <w:rPr>
          <w:rStyle w:val="CommentReference"/>
        </w:rPr>
        <w:commentReference w:id="1394"/>
      </w:r>
    </w:p>
    <w:p w14:paraId="61319B8A" w14:textId="77777777" w:rsidR="007569A2" w:rsidRDefault="007569A2">
      <w:pPr>
        <w:rPr>
          <w:sz w:val="28"/>
          <w:szCs w:val="28"/>
        </w:rPr>
      </w:pPr>
    </w:p>
    <w:p w14:paraId="4690D2CA" w14:textId="51253CA5" w:rsidR="007569A2" w:rsidRPr="00C60A20" w:rsidRDefault="00CE686F" w:rsidP="00C60A20">
      <w:pPr>
        <w:pStyle w:val="ListParagraph"/>
        <w:numPr>
          <w:ilvl w:val="0"/>
          <w:numId w:val="172"/>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 </w:t>
      </w:r>
      <w:r w:rsidRPr="00C60A20">
        <w:rPr>
          <w:rFonts w:ascii="Times New Roman" w:hAnsi="Times New Roman" w:cs="Times New Roman"/>
          <w:b/>
          <w:sz w:val="26"/>
          <w:szCs w:val="26"/>
        </w:rPr>
        <w:t>Quản lý đơn hàng, giao hàng</w:t>
      </w:r>
      <w:r w:rsidRPr="00C60A20">
        <w:rPr>
          <w:rFonts w:ascii="Times New Roman" w:hAnsi="Times New Roman" w:cs="Times New Roman"/>
          <w:sz w:val="26"/>
          <w:szCs w:val="26"/>
        </w:rPr>
        <w:t>”</w:t>
      </w:r>
    </w:p>
    <w:p w14:paraId="31A560F4" w14:textId="77777777" w:rsidR="007569A2" w:rsidRDefault="00CE686F" w:rsidP="740FB05A">
      <w:pPr>
        <w:rPr>
          <w:b/>
          <w:bCs/>
          <w:sz w:val="24"/>
          <w:szCs w:val="24"/>
        </w:rPr>
      </w:pPr>
      <w:commentRangeStart w:id="1395"/>
      <w:r>
        <w:rPr>
          <w:b/>
          <w:noProof/>
          <w:sz w:val="24"/>
          <w:szCs w:val="24"/>
        </w:rPr>
        <w:drawing>
          <wp:inline distT="114300" distB="114300" distL="114300" distR="114300" wp14:anchorId="5A2D3742" wp14:editId="07777777">
            <wp:extent cx="5731200" cy="21844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31200" cy="2184400"/>
                    </a:xfrm>
                    <a:prstGeom prst="rect">
                      <a:avLst/>
                    </a:prstGeom>
                    <a:ln/>
                  </pic:spPr>
                </pic:pic>
              </a:graphicData>
            </a:graphic>
          </wp:inline>
        </w:drawing>
      </w:r>
      <w:commentRangeEnd w:id="1395"/>
      <w:r>
        <w:commentReference w:id="1395"/>
      </w:r>
    </w:p>
    <w:p w14:paraId="70DF735C" w14:textId="77777777" w:rsidR="007569A2" w:rsidRDefault="007569A2">
      <w:pPr>
        <w:rPr>
          <w:b/>
          <w:sz w:val="24"/>
          <w:szCs w:val="24"/>
        </w:rPr>
      </w:pPr>
    </w:p>
    <w:p w14:paraId="3A413BF6" w14:textId="77777777" w:rsidR="007569A2" w:rsidRDefault="007569A2"/>
    <w:p w14:paraId="33D28B4B" w14:textId="77777777" w:rsidR="007569A2" w:rsidRDefault="007569A2"/>
    <w:p w14:paraId="431A865E" w14:textId="053C3589" w:rsidR="007569A2" w:rsidRPr="00C60A20" w:rsidRDefault="7A5AEBB1" w:rsidP="00C60A20">
      <w:pPr>
        <w:pStyle w:val="ListParagraph"/>
        <w:numPr>
          <w:ilvl w:val="0"/>
          <w:numId w:val="173"/>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 xml:space="preserve">Báo cáo thống kê </w:t>
      </w:r>
      <w:r w:rsidR="7BD89C58" w:rsidRPr="00C60A20">
        <w:rPr>
          <w:rFonts w:ascii="Times New Roman" w:hAnsi="Times New Roman" w:cs="Times New Roman"/>
          <w:b/>
          <w:sz w:val="26"/>
          <w:szCs w:val="26"/>
        </w:rPr>
        <w:t>của người bán</w:t>
      </w:r>
      <w:r w:rsidRPr="00C60A20">
        <w:rPr>
          <w:rFonts w:ascii="Times New Roman" w:hAnsi="Times New Roman" w:cs="Times New Roman"/>
          <w:b/>
          <w:sz w:val="26"/>
          <w:szCs w:val="26"/>
        </w:rPr>
        <w:t>: doanh thu, lợi nhuận</w:t>
      </w:r>
      <w:r w:rsidR="7537B1FC" w:rsidRPr="00C60A20">
        <w:rPr>
          <w:rFonts w:ascii="Times New Roman" w:hAnsi="Times New Roman" w:cs="Times New Roman"/>
          <w:b/>
          <w:sz w:val="26"/>
          <w:szCs w:val="26"/>
        </w:rPr>
        <w:t>, địa chỉ mua hàng, trạng thái đơn hàng</w:t>
      </w:r>
      <w:r w:rsidR="7537B1FC" w:rsidRPr="00C60A20">
        <w:rPr>
          <w:rFonts w:ascii="Times New Roman" w:hAnsi="Times New Roman" w:cs="Times New Roman"/>
          <w:sz w:val="26"/>
          <w:szCs w:val="26"/>
        </w:rPr>
        <w:t>”</w:t>
      </w:r>
      <w:r w:rsidRPr="00C60A20">
        <w:rPr>
          <w:rFonts w:ascii="Times New Roman" w:hAnsi="Times New Roman" w:cs="Times New Roman"/>
          <w:sz w:val="26"/>
          <w:szCs w:val="26"/>
        </w:rPr>
        <w:t>.</w:t>
      </w:r>
    </w:p>
    <w:p w14:paraId="2EE143EA" w14:textId="6DC9F179" w:rsidR="59001287" w:rsidRDefault="78AD5461" w:rsidP="740FB05A">
      <w:r>
        <w:rPr>
          <w:noProof/>
        </w:rPr>
        <w:drawing>
          <wp:inline distT="0" distB="0" distL="0" distR="0" wp14:anchorId="3BE2024E" wp14:editId="1FF88D7E">
            <wp:extent cx="5724524" cy="3267075"/>
            <wp:effectExtent l="0" t="0" r="0" b="0"/>
            <wp:docPr id="1840073643" name="Picture 18400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3D9AA131" w14:textId="5111268D" w:rsidR="59001287" w:rsidRPr="007158F7" w:rsidRDefault="59001287" w:rsidP="59001287"/>
    <w:p w14:paraId="37EFA3E3" w14:textId="5E4E1D16" w:rsidR="007569A2" w:rsidRDefault="007569A2">
      <w:pPr>
        <w:rPr>
          <w:sz w:val="28"/>
          <w:szCs w:val="28"/>
        </w:rPr>
      </w:pPr>
    </w:p>
    <w:p w14:paraId="521C1E6F" w14:textId="06D0C8B9" w:rsidR="007569A2" w:rsidRPr="00C60A20" w:rsidRDefault="00517332" w:rsidP="00C60A20">
      <w:pPr>
        <w:pStyle w:val="ListParagraph"/>
        <w:numPr>
          <w:ilvl w:val="0"/>
          <w:numId w:val="173"/>
        </w:numPr>
        <w:ind w:left="709"/>
      </w:pPr>
      <w:r w:rsidRPr="00C60A20">
        <w:rPr>
          <w:rFonts w:ascii="Times New Roman" w:hAnsi="Times New Roman" w:cs="Times New Roman"/>
          <w:sz w:val="26"/>
          <w:szCs w:val="26"/>
          <w:lang w:val="vi-VN"/>
        </w:rPr>
        <w:t xml:space="preserve">Phân rã Usecase “ </w:t>
      </w:r>
      <w:r w:rsidRPr="00C60A20">
        <w:rPr>
          <w:rFonts w:ascii="Times New Roman" w:hAnsi="Times New Roman" w:cs="Times New Roman"/>
          <w:b/>
          <w:sz w:val="26"/>
          <w:szCs w:val="26"/>
          <w:lang w:val="vi-VN"/>
        </w:rPr>
        <w:t>Quản lý khuyến mãi</w:t>
      </w:r>
      <w:r w:rsidRPr="00C60A20">
        <w:rPr>
          <w:rFonts w:ascii="Times New Roman" w:hAnsi="Times New Roman" w:cs="Times New Roman"/>
          <w:sz w:val="26"/>
          <w:szCs w:val="26"/>
          <w:lang w:val="vi-VN"/>
        </w:rPr>
        <w:t xml:space="preserve"> “ </w:t>
      </w:r>
    </w:p>
    <w:p w14:paraId="41C6AC2A" w14:textId="2019E569" w:rsidR="007569A2" w:rsidRDefault="007569A2"/>
    <w:p w14:paraId="76DD069B" w14:textId="1B1957E5" w:rsidR="1E1DDABD" w:rsidRDefault="1E1DDABD" w:rsidP="740FB05A">
      <w:r>
        <w:rPr>
          <w:noProof/>
        </w:rPr>
        <w:drawing>
          <wp:inline distT="0" distB="0" distL="0" distR="0" wp14:anchorId="0A8616A2" wp14:editId="5EF2FDEF">
            <wp:extent cx="5724524" cy="2171700"/>
            <wp:effectExtent l="0" t="0" r="0" b="0"/>
            <wp:docPr id="489936732" name="Picture 48993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171700"/>
                    </a:xfrm>
                    <a:prstGeom prst="rect">
                      <a:avLst/>
                    </a:prstGeom>
                  </pic:spPr>
                </pic:pic>
              </a:graphicData>
            </a:graphic>
          </wp:inline>
        </w:drawing>
      </w:r>
    </w:p>
    <w:p w14:paraId="2DC44586" w14:textId="40332BD6" w:rsidR="007569A2" w:rsidRPr="00C60A20" w:rsidRDefault="00F51725" w:rsidP="00034C0F">
      <w:pPr>
        <w:pStyle w:val="ListParagraph"/>
        <w:numPr>
          <w:ilvl w:val="0"/>
          <w:numId w:val="59"/>
        </w:numPr>
        <w:rPr>
          <w:rFonts w:ascii="Times New Roman" w:hAnsi="Times New Roman" w:cs="Times New Roman"/>
          <w:sz w:val="26"/>
          <w:szCs w:val="26"/>
          <w:lang w:val="en-US"/>
        </w:rPr>
      </w:pPr>
      <w:r>
        <w:rPr>
          <w:rFonts w:ascii="Times New Roman" w:hAnsi="Times New Roman" w:cs="Times New Roman"/>
          <w:sz w:val="26"/>
          <w:szCs w:val="26"/>
          <w:lang w:val="vi-VN"/>
        </w:rPr>
        <w:t>Phân rã Usecase “</w:t>
      </w:r>
      <w:commentRangeStart w:id="1396"/>
      <w:r w:rsidR="00C5469A" w:rsidRPr="00C60A20">
        <w:rPr>
          <w:rFonts w:ascii="Times New Roman" w:hAnsi="Times New Roman" w:cs="Times New Roman"/>
          <w:b/>
          <w:sz w:val="26"/>
          <w:szCs w:val="26"/>
          <w:lang w:val="en-US"/>
        </w:rPr>
        <w:t xml:space="preserve">Quản lý nhà cung </w:t>
      </w:r>
      <w:r w:rsidR="00C5469A" w:rsidRPr="00C60A20" w:rsidDel="00F51725">
        <w:rPr>
          <w:rFonts w:ascii="Times New Roman" w:hAnsi="Times New Roman" w:cs="Times New Roman"/>
          <w:b/>
          <w:sz w:val="26"/>
          <w:szCs w:val="26"/>
          <w:lang w:val="en-US"/>
        </w:rPr>
        <w:t>cấp</w:t>
      </w:r>
      <w:commentRangeEnd w:id="1396"/>
      <w:r w:rsidR="00C5469A" w:rsidRPr="00C60A20">
        <w:rPr>
          <w:rStyle w:val="CommentReference"/>
          <w:rFonts w:ascii="Times New Roman" w:hAnsi="Times New Roman" w:cs="Times New Roman"/>
          <w:b/>
          <w:sz w:val="26"/>
          <w:szCs w:val="26"/>
        </w:rPr>
        <w:commentReference w:id="1396"/>
      </w:r>
      <w:r>
        <w:rPr>
          <w:rFonts w:ascii="Times New Roman" w:hAnsi="Times New Roman" w:cs="Times New Roman"/>
          <w:sz w:val="26"/>
          <w:szCs w:val="26"/>
          <w:lang w:val="vi-VN"/>
        </w:rPr>
        <w:t>”</w:t>
      </w:r>
    </w:p>
    <w:p w14:paraId="6CC526C9" w14:textId="77777777" w:rsidR="00677107" w:rsidRDefault="00677107" w:rsidP="00677107">
      <w:pPr>
        <w:rPr>
          <w:lang w:val="en-US"/>
        </w:rPr>
      </w:pPr>
    </w:p>
    <w:p w14:paraId="570FF31F" w14:textId="77777777" w:rsidR="00677107" w:rsidRDefault="00677107" w:rsidP="00677107">
      <w:pPr>
        <w:rPr>
          <w:lang w:val="en-US"/>
        </w:rPr>
      </w:pPr>
    </w:p>
    <w:p w14:paraId="42E60D57" w14:textId="3AF59104" w:rsidR="00677107" w:rsidRDefault="00AF47C7" w:rsidP="00677107">
      <w:pPr>
        <w:rPr>
          <w:lang w:val="en-US"/>
        </w:rPr>
      </w:pPr>
      <w:r w:rsidRPr="00AF47C7">
        <w:rPr>
          <w:noProof/>
          <w:lang w:val="en-US"/>
        </w:rPr>
        <w:drawing>
          <wp:inline distT="0" distB="0" distL="0" distR="0" wp14:anchorId="198A41C3" wp14:editId="40AFC60D">
            <wp:extent cx="5733415" cy="3007360"/>
            <wp:effectExtent l="0" t="0" r="635" b="2540"/>
            <wp:docPr id="1118389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9759" name="Picture 1" descr="A diagram of a diagram&#10;&#10;Description automatically generated"/>
                    <pic:cNvPicPr/>
                  </pic:nvPicPr>
                  <pic:blipFill>
                    <a:blip r:embed="rId29"/>
                    <a:stretch>
                      <a:fillRect/>
                    </a:stretch>
                  </pic:blipFill>
                  <pic:spPr>
                    <a:xfrm>
                      <a:off x="0" y="0"/>
                      <a:ext cx="5733415" cy="3007360"/>
                    </a:xfrm>
                    <a:prstGeom prst="rect">
                      <a:avLst/>
                    </a:prstGeom>
                  </pic:spPr>
                </pic:pic>
              </a:graphicData>
            </a:graphic>
          </wp:inline>
        </w:drawing>
      </w:r>
    </w:p>
    <w:p w14:paraId="4FFCBC07" w14:textId="39FA3412" w:rsidR="007569A2" w:rsidRPr="00C60A20" w:rsidRDefault="00340D02" w:rsidP="00C60A20">
      <w:pPr>
        <w:pStyle w:val="ListParagraph"/>
        <w:numPr>
          <w:ilvl w:val="1"/>
          <w:numId w:val="142"/>
        </w:numPr>
        <w:rPr>
          <w:rFonts w:ascii="Times New Roman" w:hAnsi="Times New Roman" w:cs="Times New Roman"/>
          <w:sz w:val="26"/>
          <w:szCs w:val="26"/>
          <w:lang w:val="vi-VN"/>
        </w:rPr>
      </w:pPr>
      <w:r w:rsidRPr="00C60A20">
        <w:rPr>
          <w:rFonts w:ascii="Times New Roman" w:hAnsi="Times New Roman" w:cs="Times New Roman"/>
          <w:sz w:val="26"/>
          <w:szCs w:val="26"/>
          <w:lang w:val="en-US"/>
        </w:rPr>
        <w:t>Phân</w:t>
      </w:r>
      <w:r w:rsidRPr="00C60A20">
        <w:rPr>
          <w:rFonts w:ascii="Times New Roman" w:hAnsi="Times New Roman" w:cs="Times New Roman"/>
          <w:sz w:val="26"/>
          <w:szCs w:val="26"/>
          <w:lang w:val="vi-VN"/>
        </w:rPr>
        <w:t xml:space="preserve"> rã Usecase “</w:t>
      </w:r>
      <w:r w:rsidR="00677107" w:rsidRPr="00C60A20">
        <w:rPr>
          <w:rFonts w:ascii="Times New Roman" w:hAnsi="Times New Roman" w:cs="Times New Roman"/>
          <w:b/>
          <w:sz w:val="26"/>
          <w:szCs w:val="26"/>
          <w:lang w:val="en-US"/>
        </w:rPr>
        <w:t xml:space="preserve">Quản lý nhập </w:t>
      </w:r>
      <w:r w:rsidR="00677107" w:rsidRPr="00C60A20" w:rsidDel="00340D02">
        <w:rPr>
          <w:rFonts w:ascii="Times New Roman" w:hAnsi="Times New Roman" w:cs="Times New Roman"/>
          <w:b/>
          <w:sz w:val="26"/>
          <w:szCs w:val="26"/>
          <w:lang w:val="en-US"/>
        </w:rPr>
        <w:t>hàng</w:t>
      </w:r>
      <w:r w:rsidRPr="00C60A20">
        <w:rPr>
          <w:rFonts w:ascii="Times New Roman" w:hAnsi="Times New Roman" w:cs="Times New Roman"/>
          <w:sz w:val="26"/>
          <w:szCs w:val="26"/>
          <w:lang w:val="vi-VN"/>
        </w:rPr>
        <w:t>”</w:t>
      </w:r>
    </w:p>
    <w:p w14:paraId="2431F60B" w14:textId="56E33E5E" w:rsidR="00677107" w:rsidRDefault="0018193D">
      <w:pPr>
        <w:rPr>
          <w:lang w:val="en-US"/>
        </w:rPr>
      </w:pPr>
      <w:r w:rsidRPr="0018193D">
        <w:rPr>
          <w:noProof/>
          <w:lang w:val="en-US"/>
        </w:rPr>
        <w:drawing>
          <wp:inline distT="0" distB="0" distL="0" distR="0" wp14:anchorId="243BFA5E" wp14:editId="3EA59192">
            <wp:extent cx="5733415" cy="2190115"/>
            <wp:effectExtent l="0" t="0" r="635" b="635"/>
            <wp:docPr id="92138034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0342" name="Picture 1" descr="A diagram of a flowchart&#10;&#10;Description automatically generated"/>
                    <pic:cNvPicPr/>
                  </pic:nvPicPr>
                  <pic:blipFill>
                    <a:blip r:embed="rId30"/>
                    <a:stretch>
                      <a:fillRect/>
                    </a:stretch>
                  </pic:blipFill>
                  <pic:spPr>
                    <a:xfrm>
                      <a:off x="0" y="0"/>
                      <a:ext cx="5733415" cy="2190115"/>
                    </a:xfrm>
                    <a:prstGeom prst="rect">
                      <a:avLst/>
                    </a:prstGeom>
                  </pic:spPr>
                </pic:pic>
              </a:graphicData>
            </a:graphic>
          </wp:inline>
        </w:drawing>
      </w:r>
    </w:p>
    <w:p w14:paraId="250B35AF" w14:textId="77777777" w:rsidR="00C862A4" w:rsidRDefault="00C862A4">
      <w:pPr>
        <w:rPr>
          <w:lang w:val="en-US"/>
        </w:rPr>
      </w:pPr>
    </w:p>
    <w:p w14:paraId="2BE53659" w14:textId="77777777" w:rsidR="00C862A4" w:rsidRDefault="00C862A4">
      <w:pPr>
        <w:rPr>
          <w:lang w:val="en-US"/>
        </w:rPr>
      </w:pPr>
    </w:p>
    <w:p w14:paraId="1062E347" w14:textId="77777777" w:rsidR="00C862A4" w:rsidRDefault="00C862A4">
      <w:pPr>
        <w:rPr>
          <w:lang w:val="en-US"/>
        </w:rPr>
      </w:pPr>
    </w:p>
    <w:p w14:paraId="67A02023" w14:textId="77777777" w:rsidR="00C862A4" w:rsidRDefault="00C862A4">
      <w:pPr>
        <w:rPr>
          <w:lang w:val="en-US"/>
        </w:rPr>
      </w:pPr>
    </w:p>
    <w:p w14:paraId="1025A5CB" w14:textId="77777777" w:rsidR="00C862A4" w:rsidRDefault="00C862A4">
      <w:pPr>
        <w:rPr>
          <w:lang w:val="en-US"/>
        </w:rPr>
      </w:pPr>
    </w:p>
    <w:p w14:paraId="7E8FE7CF" w14:textId="77777777" w:rsidR="00C862A4" w:rsidRPr="00034C0F" w:rsidRDefault="00C862A4">
      <w:pPr>
        <w:rPr>
          <w:lang w:val="en-US"/>
        </w:rPr>
      </w:pPr>
    </w:p>
    <w:p w14:paraId="16EADF94" w14:textId="44ED929D" w:rsidR="007569A2" w:rsidRPr="00C60A20" w:rsidRDefault="00CE686F">
      <w:pPr>
        <w:pStyle w:val="Heading4"/>
        <w:rPr>
          <w:color w:val="auto"/>
          <w:sz w:val="28"/>
          <w:szCs w:val="28"/>
        </w:rPr>
      </w:pPr>
      <w:bookmarkStart w:id="1397" w:name="_Toc185954681"/>
      <w:r w:rsidRPr="00C60A20">
        <w:rPr>
          <w:color w:val="auto"/>
        </w:rPr>
        <w:t xml:space="preserve">2.1.3d </w:t>
      </w:r>
      <w:r w:rsidRPr="00C60A20">
        <w:rPr>
          <w:color w:val="auto"/>
          <w:sz w:val="28"/>
          <w:szCs w:val="28"/>
        </w:rPr>
        <w:t xml:space="preserve">Biểu đồ </w:t>
      </w:r>
      <w:r w:rsidR="00954E33">
        <w:rPr>
          <w:color w:val="auto"/>
          <w:sz w:val="28"/>
          <w:szCs w:val="28"/>
          <w:lang w:val="vi-VN"/>
        </w:rPr>
        <w:t>U</w:t>
      </w:r>
      <w:r w:rsidRPr="00C60A20">
        <w:rPr>
          <w:color w:val="auto"/>
          <w:sz w:val="28"/>
          <w:szCs w:val="28"/>
        </w:rPr>
        <w:t>secase phân rã - Người quản trị</w:t>
      </w:r>
      <w:bookmarkEnd w:id="1397"/>
      <w:r w:rsidRPr="00C60A20">
        <w:rPr>
          <w:color w:val="auto"/>
          <w:sz w:val="28"/>
          <w:szCs w:val="28"/>
        </w:rPr>
        <w:t xml:space="preserve"> </w:t>
      </w:r>
    </w:p>
    <w:p w14:paraId="316F38DE" w14:textId="00A0B580" w:rsidR="007569A2" w:rsidRPr="00C60A20" w:rsidRDefault="00CE686F" w:rsidP="00C60A20">
      <w:pPr>
        <w:pStyle w:val="ListParagraph"/>
        <w:numPr>
          <w:ilvl w:val="0"/>
          <w:numId w:val="174"/>
        </w:numPr>
        <w:ind w:left="709"/>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54E33" w:rsidRPr="00C60A20">
        <w:rPr>
          <w:rFonts w:ascii="Times New Roman" w:hAnsi="Times New Roman" w:cs="Times New Roman"/>
          <w:sz w:val="26"/>
          <w:szCs w:val="26"/>
          <w:lang w:val="vi-VN"/>
        </w:rPr>
        <w:t>U</w:t>
      </w:r>
      <w:r w:rsidRPr="00C60A20">
        <w:rPr>
          <w:rFonts w:ascii="Times New Roman" w:hAnsi="Times New Roman" w:cs="Times New Roman"/>
          <w:sz w:val="26"/>
          <w:szCs w:val="26"/>
        </w:rPr>
        <w:t>secase “</w:t>
      </w:r>
      <w:r w:rsidRPr="00C60A20">
        <w:rPr>
          <w:rFonts w:ascii="Times New Roman" w:hAnsi="Times New Roman" w:cs="Times New Roman"/>
          <w:b/>
          <w:sz w:val="26"/>
          <w:szCs w:val="26"/>
        </w:rPr>
        <w:t>Quản lý tài khoản khách hàng</w:t>
      </w:r>
      <w:r w:rsidRPr="00C60A20">
        <w:rPr>
          <w:rFonts w:ascii="Times New Roman" w:hAnsi="Times New Roman" w:cs="Times New Roman"/>
          <w:sz w:val="26"/>
          <w:szCs w:val="26"/>
        </w:rPr>
        <w:t>”</w:t>
      </w:r>
    </w:p>
    <w:p w14:paraId="1728B4D0" w14:textId="77777777" w:rsidR="007569A2" w:rsidRDefault="007569A2">
      <w:pPr>
        <w:rPr>
          <w:b/>
          <w:sz w:val="26"/>
          <w:szCs w:val="26"/>
        </w:rPr>
      </w:pPr>
    </w:p>
    <w:p w14:paraId="34959D4B" w14:textId="08A10D00" w:rsidR="007569A2" w:rsidRPr="005C5FA5" w:rsidRDefault="00CE686F" w:rsidP="005C5FA5">
      <w:bookmarkStart w:id="1398" w:name="_16eos795q34f" w:colFirst="0" w:colLast="0"/>
      <w:bookmarkEnd w:id="1398"/>
      <w:commentRangeStart w:id="1399"/>
      <w:commentRangeEnd w:id="1399"/>
      <w:r>
        <w:rPr>
          <w:rStyle w:val="CommentReference"/>
        </w:rPr>
        <w:commentReference w:id="1399"/>
      </w:r>
      <w:r w:rsidR="462E769B">
        <w:rPr>
          <w:noProof/>
        </w:rPr>
        <w:drawing>
          <wp:inline distT="0" distB="0" distL="0" distR="0" wp14:anchorId="45FDF6C2" wp14:editId="5A8C469C">
            <wp:extent cx="5724524" cy="2771775"/>
            <wp:effectExtent l="0" t="0" r="0" b="0"/>
            <wp:docPr id="322891179" name="Picture 3228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6BDD9FEB" w14:textId="444B66C2" w:rsidR="00EB2917" w:rsidRPr="00C60A20" w:rsidRDefault="00082E98" w:rsidP="00C60A20">
      <w:pPr>
        <w:pStyle w:val="ListParagraph"/>
        <w:numPr>
          <w:ilvl w:val="0"/>
          <w:numId w:val="162"/>
        </w:numPr>
        <w:ind w:left="709" w:hanging="283"/>
        <w:rPr>
          <w:rFonts w:ascii="Times New Roman" w:hAnsi="Times New Roman" w:cs="Times New Roman"/>
          <w:sz w:val="26"/>
          <w:szCs w:val="26"/>
          <w:lang w:val="vi-VN"/>
        </w:rPr>
      </w:pPr>
      <w:r w:rsidRPr="00C60A20">
        <w:rPr>
          <w:rFonts w:ascii="Times New Roman" w:hAnsi="Times New Roman" w:cs="Times New Roman"/>
          <w:sz w:val="26"/>
          <w:szCs w:val="26"/>
          <w:lang w:val="vi-VN"/>
        </w:rPr>
        <w:t xml:space="preserve">Phân rã Usecase “ </w:t>
      </w:r>
      <w:r w:rsidRPr="00C60A20">
        <w:rPr>
          <w:rFonts w:ascii="Times New Roman" w:hAnsi="Times New Roman" w:cs="Times New Roman"/>
          <w:b/>
          <w:sz w:val="26"/>
          <w:szCs w:val="26"/>
          <w:lang w:val="vi-VN"/>
        </w:rPr>
        <w:t>Quản lý tài khoản người bán</w:t>
      </w:r>
      <w:r w:rsidRPr="00C60A20">
        <w:rPr>
          <w:rFonts w:ascii="Times New Roman" w:hAnsi="Times New Roman" w:cs="Times New Roman"/>
          <w:sz w:val="26"/>
          <w:szCs w:val="26"/>
          <w:lang w:val="vi-VN"/>
        </w:rPr>
        <w:t xml:space="preserve"> “</w:t>
      </w:r>
    </w:p>
    <w:p w14:paraId="507E2ACF" w14:textId="77777777" w:rsidR="00954E33" w:rsidRDefault="00954E33" w:rsidP="00EB2917">
      <w:pPr>
        <w:pStyle w:val="ListParagraph"/>
        <w:rPr>
          <w:lang w:val="vi-VN"/>
        </w:rPr>
      </w:pPr>
    </w:p>
    <w:p w14:paraId="2016B27B" w14:textId="4EE25FD4" w:rsidR="00146937" w:rsidRPr="00C60A20" w:rsidRDefault="00146937" w:rsidP="00C60A20">
      <w:pPr>
        <w:pStyle w:val="ListParagraph"/>
        <w:ind w:left="0"/>
        <w:rPr>
          <w:lang w:val="vi-VN"/>
        </w:rPr>
      </w:pPr>
      <w:r>
        <w:rPr>
          <w:noProof/>
        </w:rPr>
        <w:drawing>
          <wp:inline distT="0" distB="0" distL="0" distR="0" wp14:anchorId="5A771343" wp14:editId="795A7E4C">
            <wp:extent cx="5981700" cy="2295525"/>
            <wp:effectExtent l="0" t="0" r="0" b="9525"/>
            <wp:docPr id="2133314332" name="Picture 213331433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14332" name="Picture 2133314332" descr="A diagram of a compan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95308" cy="2300747"/>
                    </a:xfrm>
                    <a:prstGeom prst="rect">
                      <a:avLst/>
                    </a:prstGeom>
                  </pic:spPr>
                </pic:pic>
              </a:graphicData>
            </a:graphic>
          </wp:inline>
        </w:drawing>
      </w:r>
      <w:bookmarkStart w:id="1400" w:name="_y8mks1r5mxg8" w:colFirst="0" w:colLast="0"/>
      <w:bookmarkEnd w:id="1400"/>
    </w:p>
    <w:p w14:paraId="0C483197" w14:textId="4F959499" w:rsidR="007569A2" w:rsidRPr="00C60A20" w:rsidRDefault="00CE686F" w:rsidP="00C60A20">
      <w:pPr>
        <w:pStyle w:val="ListParagraph"/>
        <w:numPr>
          <w:ilvl w:val="0"/>
          <w:numId w:val="175"/>
        </w:numPr>
        <w:ind w:left="709" w:hanging="283"/>
        <w:rPr>
          <w:rFonts w:ascii="Times New Roman" w:hAnsi="Times New Roman" w:cs="Times New Roman"/>
          <w:sz w:val="26"/>
          <w:szCs w:val="26"/>
        </w:rPr>
      </w:pPr>
      <w:bookmarkStart w:id="1401" w:name="_Toc185759287"/>
      <w:bookmarkStart w:id="1402" w:name="_Toc185759288"/>
      <w:bookmarkEnd w:id="1401"/>
      <w:bookmarkEnd w:id="1402"/>
      <w:r w:rsidRPr="00C60A20">
        <w:rPr>
          <w:rFonts w:ascii="Times New Roman" w:hAnsi="Times New Roman" w:cs="Times New Roman"/>
          <w:sz w:val="26"/>
          <w:szCs w:val="26"/>
        </w:rPr>
        <w:t xml:space="preserve">Phân rã </w:t>
      </w:r>
      <w:r w:rsidR="00983677" w:rsidRPr="00D7288B">
        <w:rPr>
          <w:rFonts w:ascii="Times New Roman" w:hAnsi="Times New Roman" w:cs="Times New Roman"/>
          <w:sz w:val="26"/>
          <w:szCs w:val="26"/>
          <w:lang w:val="vi-VN"/>
        </w:rPr>
        <w:t>U</w:t>
      </w:r>
      <w:r w:rsidRPr="00C60A20">
        <w:rPr>
          <w:rFonts w:ascii="Times New Roman" w:hAnsi="Times New Roman" w:cs="Times New Roman"/>
          <w:sz w:val="26"/>
          <w:szCs w:val="26"/>
        </w:rPr>
        <w:t>secase “</w:t>
      </w:r>
      <w:r w:rsidRPr="00C60A20">
        <w:rPr>
          <w:rFonts w:ascii="Times New Roman" w:hAnsi="Times New Roman" w:cs="Times New Roman"/>
          <w:b/>
          <w:sz w:val="26"/>
          <w:szCs w:val="26"/>
        </w:rPr>
        <w:t>Quản lý đơn hàng</w:t>
      </w:r>
      <w:r w:rsidRPr="00C60A20">
        <w:rPr>
          <w:rFonts w:ascii="Times New Roman" w:hAnsi="Times New Roman" w:cs="Times New Roman"/>
          <w:sz w:val="26"/>
          <w:szCs w:val="26"/>
        </w:rPr>
        <w:t>”</w:t>
      </w:r>
    </w:p>
    <w:p w14:paraId="5A7E0CF2" w14:textId="033E8444" w:rsidR="007569A2" w:rsidRPr="00C60A20" w:rsidRDefault="007569A2" w:rsidP="00C60A20">
      <w:pPr>
        <w:pStyle w:val="ListParagraph"/>
        <w:ind w:left="709"/>
        <w:rPr>
          <w:rFonts w:ascii="Times New Roman" w:hAnsi="Times New Roman" w:cs="Times New Roman"/>
          <w:sz w:val="26"/>
          <w:szCs w:val="26"/>
        </w:rPr>
      </w:pPr>
    </w:p>
    <w:p w14:paraId="770DA672" w14:textId="7DFA35A4" w:rsidR="3F5363AD" w:rsidRPr="005C5FA5" w:rsidRDefault="3F5363AD" w:rsidP="5A64F9FC">
      <w:bookmarkStart w:id="1403" w:name="_4amctghsycoj"/>
      <w:bookmarkEnd w:id="1403"/>
      <w:r>
        <w:rPr>
          <w:noProof/>
        </w:rPr>
        <w:drawing>
          <wp:inline distT="0" distB="0" distL="0" distR="0" wp14:anchorId="0FBBA0F9" wp14:editId="7F939CA5">
            <wp:extent cx="5724524" cy="2428875"/>
            <wp:effectExtent l="0" t="0" r="0" b="0"/>
            <wp:docPr id="1638097245" name="Picture 163809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2428875"/>
                    </a:xfrm>
                    <a:prstGeom prst="rect">
                      <a:avLst/>
                    </a:prstGeom>
                  </pic:spPr>
                </pic:pic>
              </a:graphicData>
            </a:graphic>
          </wp:inline>
        </w:drawing>
      </w:r>
    </w:p>
    <w:p w14:paraId="0C76FB9F" w14:textId="3B08D3AE" w:rsidR="007569A2" w:rsidRPr="00C60A20" w:rsidRDefault="00CE686F" w:rsidP="00C60A20">
      <w:pPr>
        <w:pStyle w:val="ListParagraph"/>
        <w:numPr>
          <w:ilvl w:val="0"/>
          <w:numId w:val="175"/>
        </w:numPr>
        <w:ind w:left="709" w:hanging="283"/>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lang w:val="vi-VN"/>
        </w:rPr>
        <w:t>U</w:t>
      </w:r>
      <w:r w:rsidRPr="00C60A20">
        <w:rPr>
          <w:rFonts w:ascii="Times New Roman" w:hAnsi="Times New Roman" w:cs="Times New Roman"/>
          <w:sz w:val="26"/>
          <w:szCs w:val="26"/>
        </w:rPr>
        <w:t>secase “</w:t>
      </w:r>
      <w:r w:rsidRPr="00C60A20">
        <w:rPr>
          <w:rFonts w:ascii="Times New Roman" w:hAnsi="Times New Roman" w:cs="Times New Roman"/>
          <w:b/>
          <w:sz w:val="26"/>
          <w:szCs w:val="26"/>
        </w:rPr>
        <w:t>Quản lý</w:t>
      </w:r>
      <w:r w:rsidR="40DCA01E" w:rsidRPr="00C60A20">
        <w:rPr>
          <w:rFonts w:ascii="Times New Roman" w:hAnsi="Times New Roman" w:cs="Times New Roman"/>
          <w:b/>
          <w:sz w:val="26"/>
          <w:szCs w:val="26"/>
        </w:rPr>
        <w:t xml:space="preserve"> thống kê</w:t>
      </w:r>
      <w:r w:rsidRPr="00C60A20">
        <w:rPr>
          <w:rFonts w:ascii="Times New Roman" w:hAnsi="Times New Roman" w:cs="Times New Roman"/>
          <w:b/>
          <w:sz w:val="26"/>
          <w:szCs w:val="26"/>
        </w:rPr>
        <w:t xml:space="preserve"> báo cáo </w:t>
      </w:r>
      <w:r w:rsidR="3C36AF63" w:rsidRPr="00C60A20">
        <w:rPr>
          <w:rFonts w:ascii="Times New Roman" w:hAnsi="Times New Roman" w:cs="Times New Roman"/>
          <w:b/>
          <w:sz w:val="26"/>
          <w:szCs w:val="26"/>
        </w:rPr>
        <w:t>của người quản trị</w:t>
      </w:r>
      <w:r w:rsidRPr="00C60A20">
        <w:rPr>
          <w:rFonts w:ascii="Times New Roman" w:hAnsi="Times New Roman" w:cs="Times New Roman"/>
          <w:sz w:val="26"/>
          <w:szCs w:val="26"/>
        </w:rPr>
        <w:t>”</w:t>
      </w:r>
    </w:p>
    <w:p w14:paraId="1AC5CDBE" w14:textId="77777777" w:rsidR="007569A2" w:rsidRDefault="007569A2">
      <w:pPr>
        <w:rPr>
          <w:sz w:val="26"/>
          <w:szCs w:val="26"/>
        </w:rPr>
      </w:pPr>
    </w:p>
    <w:p w14:paraId="342D4C27" w14:textId="11CCFD14" w:rsidR="007569A2" w:rsidRDefault="00CE686F" w:rsidP="5A64F9FC">
      <w:r>
        <w:rPr>
          <w:rFonts w:ascii="Times New Roman" w:eastAsia="Times New Roman" w:hAnsi="Times New Roman" w:cs="Times New Roman"/>
          <w:b/>
          <w:noProof/>
          <w:sz w:val="24"/>
          <w:szCs w:val="24"/>
        </w:rPr>
        <w:drawing>
          <wp:inline distT="114300" distB="114300" distL="114300" distR="114300" wp14:anchorId="5A99550A" wp14:editId="07777777">
            <wp:extent cx="5731200" cy="20193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731200" cy="2019300"/>
                    </a:xfrm>
                    <a:prstGeom prst="rect">
                      <a:avLst/>
                    </a:prstGeom>
                    <a:ln/>
                  </pic:spPr>
                </pic:pic>
              </a:graphicData>
            </a:graphic>
          </wp:inline>
        </w:drawing>
      </w:r>
      <w:r w:rsidR="0B516EF4">
        <w:rPr>
          <w:noProof/>
        </w:rPr>
        <w:drawing>
          <wp:inline distT="0" distB="0" distL="0" distR="0" wp14:anchorId="76BB06A4" wp14:editId="7E187BBB">
            <wp:extent cx="5724524" cy="1952625"/>
            <wp:effectExtent l="0" t="0" r="0" b="0"/>
            <wp:docPr id="1361030748" name="Picture 13610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1952625"/>
                    </a:xfrm>
                    <a:prstGeom prst="rect">
                      <a:avLst/>
                    </a:prstGeom>
                  </pic:spPr>
                </pic:pic>
              </a:graphicData>
            </a:graphic>
          </wp:inline>
        </w:drawing>
      </w:r>
    </w:p>
    <w:p w14:paraId="545B5F7C" w14:textId="6A516E4F" w:rsidR="007569A2" w:rsidRPr="00C60A20" w:rsidRDefault="00CE686F" w:rsidP="00C60A20">
      <w:pPr>
        <w:pStyle w:val="ListParagraph"/>
        <w:numPr>
          <w:ilvl w:val="0"/>
          <w:numId w:val="176"/>
        </w:numPr>
        <w:ind w:left="709" w:hanging="283"/>
        <w:rPr>
          <w:rFonts w:ascii="Times New Roman" w:hAnsi="Times New Roman" w:cs="Times New Roman"/>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Quản lý danh mục</w:t>
      </w:r>
      <w:r w:rsidRPr="00C60A20">
        <w:rPr>
          <w:rFonts w:ascii="Times New Roman" w:hAnsi="Times New Roman" w:cs="Times New Roman"/>
          <w:sz w:val="26"/>
          <w:szCs w:val="26"/>
        </w:rPr>
        <w:t xml:space="preserve"> ”</w:t>
      </w:r>
    </w:p>
    <w:p w14:paraId="3572E399" w14:textId="2B20F302" w:rsidR="007569A2" w:rsidRDefault="6C298972" w:rsidP="5A64F9FC">
      <w:r>
        <w:rPr>
          <w:noProof/>
        </w:rPr>
        <w:drawing>
          <wp:inline distT="0" distB="0" distL="0" distR="0" wp14:anchorId="6C32AE26" wp14:editId="011CC9EB">
            <wp:extent cx="5724524" cy="2228850"/>
            <wp:effectExtent l="0" t="0" r="0" b="0"/>
            <wp:docPr id="1925691625" name="Picture 192569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p>
    <w:p w14:paraId="6CEB15CE" w14:textId="77777777" w:rsidR="007569A2" w:rsidRDefault="00CE686F" w:rsidP="5A64F9FC">
      <w:pPr>
        <w:rPr>
          <w:rFonts w:ascii="Times New Roman" w:eastAsia="Times New Roman" w:hAnsi="Times New Roman" w:cs="Times New Roman"/>
          <w:b/>
          <w:bCs/>
          <w:sz w:val="24"/>
          <w:szCs w:val="24"/>
        </w:rPr>
      </w:pPr>
      <w:r>
        <w:rPr>
          <w:noProof/>
          <w:sz w:val="28"/>
          <w:szCs w:val="28"/>
        </w:rPr>
        <w:drawing>
          <wp:inline distT="114300" distB="114300" distL="114300" distR="114300" wp14:anchorId="0496CDF3" wp14:editId="07777777">
            <wp:extent cx="5731200" cy="35306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3530600"/>
                    </a:xfrm>
                    <a:prstGeom prst="rect">
                      <a:avLst/>
                    </a:prstGeom>
                    <a:ln/>
                  </pic:spPr>
                </pic:pic>
              </a:graphicData>
            </a:graphic>
          </wp:inline>
        </w:drawing>
      </w:r>
    </w:p>
    <w:p w14:paraId="7BDC1BEA" w14:textId="2FC2C4DA" w:rsidR="5A64F9FC" w:rsidRDefault="5A64F9FC" w:rsidP="5A64F9FC">
      <w:pPr>
        <w:rPr>
          <w:rFonts w:ascii="Times New Roman" w:eastAsia="Times New Roman" w:hAnsi="Times New Roman" w:cs="Times New Roman"/>
          <w:b/>
          <w:bCs/>
          <w:sz w:val="24"/>
          <w:szCs w:val="24"/>
        </w:rPr>
      </w:pPr>
    </w:p>
    <w:p w14:paraId="07A92DE8" w14:textId="4D1E8B97" w:rsidR="1806AF38" w:rsidRPr="00C60A20" w:rsidRDefault="1806AF38" w:rsidP="00C60A20">
      <w:pPr>
        <w:pStyle w:val="ListParagraph"/>
        <w:numPr>
          <w:ilvl w:val="0"/>
          <w:numId w:val="177"/>
        </w:numPr>
        <w:ind w:left="709" w:hanging="283"/>
        <w:rPr>
          <w:rFonts w:ascii="Times New Roman" w:hAnsi="Times New Roman" w:cs="Times New Roman"/>
          <w:b/>
          <w:sz w:val="26"/>
          <w:szCs w:val="26"/>
        </w:rPr>
      </w:pPr>
      <w:r w:rsidRPr="00C60A20">
        <w:rPr>
          <w:rFonts w:ascii="Times New Roman" w:hAnsi="Times New Roman" w:cs="Times New Roman"/>
          <w:sz w:val="26"/>
          <w:szCs w:val="26"/>
        </w:rPr>
        <w:t xml:space="preserve">Phân rã </w:t>
      </w:r>
      <w:r w:rsidR="00983677" w:rsidRPr="00C60A20">
        <w:rPr>
          <w:rFonts w:ascii="Times New Roman" w:hAnsi="Times New Roman" w:cs="Times New Roman"/>
          <w:sz w:val="26"/>
          <w:szCs w:val="26"/>
        </w:rPr>
        <w:t>Usecase</w:t>
      </w:r>
      <w:r w:rsidRPr="00C60A20">
        <w:rPr>
          <w:rFonts w:ascii="Times New Roman" w:hAnsi="Times New Roman" w:cs="Times New Roman"/>
          <w:sz w:val="26"/>
          <w:szCs w:val="26"/>
        </w:rPr>
        <w:t xml:space="preserve"> “</w:t>
      </w:r>
      <w:r w:rsidRPr="00C60A20">
        <w:rPr>
          <w:rFonts w:ascii="Times New Roman" w:hAnsi="Times New Roman" w:cs="Times New Roman"/>
          <w:b/>
          <w:sz w:val="26"/>
          <w:szCs w:val="26"/>
        </w:rPr>
        <w:t>Quản lý nhãn hiệu”</w:t>
      </w:r>
    </w:p>
    <w:p w14:paraId="6802EF76" w14:textId="313EF3E5" w:rsidR="5A64F9FC" w:rsidRPr="00C60A20" w:rsidRDefault="5A64F9FC" w:rsidP="00C60A20">
      <w:pPr>
        <w:pStyle w:val="ListParagraph"/>
        <w:ind w:left="709" w:hanging="283"/>
        <w:rPr>
          <w:rFonts w:ascii="Times New Roman" w:hAnsi="Times New Roman" w:cs="Times New Roman"/>
          <w:sz w:val="26"/>
          <w:szCs w:val="26"/>
        </w:rPr>
      </w:pPr>
    </w:p>
    <w:p w14:paraId="6D11E5A3" w14:textId="76C8CEF2" w:rsidR="1F0844AA" w:rsidRPr="005C5FA5" w:rsidRDefault="1F0844AA" w:rsidP="5A64F9FC">
      <w:r>
        <w:rPr>
          <w:noProof/>
        </w:rPr>
        <w:drawing>
          <wp:inline distT="0" distB="0" distL="0" distR="0" wp14:anchorId="046BEF93" wp14:editId="1666CEEB">
            <wp:extent cx="5724524" cy="2438400"/>
            <wp:effectExtent l="0" t="0" r="0" b="0"/>
            <wp:docPr id="602752246" name="Picture 60275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p>
    <w:p w14:paraId="18F3A8F7" w14:textId="77777777" w:rsidR="007569A2" w:rsidRDefault="00CE686F">
      <w:pPr>
        <w:pStyle w:val="Heading3"/>
        <w:rPr>
          <w:rFonts w:eastAsia="Times New Roman" w:cs="Times New Roman"/>
          <w:b w:val="0"/>
          <w:sz w:val="24"/>
          <w:szCs w:val="24"/>
        </w:rPr>
      </w:pPr>
      <w:bookmarkStart w:id="1404" w:name="_Toc185954682"/>
      <w:bookmarkStart w:id="1405" w:name="_Toc185955156"/>
      <w:r>
        <w:t>2.1.4 Xây dựng kịch bản</w:t>
      </w:r>
      <w:bookmarkEnd w:id="1404"/>
      <w:bookmarkEnd w:id="1405"/>
      <w:r>
        <w:t xml:space="preserve"> </w:t>
      </w:r>
    </w:p>
    <w:p w14:paraId="66518E39" w14:textId="754828CE" w:rsidR="007569A2" w:rsidRPr="00034C0F" w:rsidRDefault="00CE686F" w:rsidP="00C60A20">
      <w:pPr>
        <w:pStyle w:val="ListParagraph"/>
        <w:numPr>
          <w:ilvl w:val="0"/>
          <w:numId w:val="178"/>
        </w:numPr>
        <w:spacing w:line="360" w:lineRule="auto"/>
        <w:ind w:left="709"/>
        <w:rPr>
          <w:rFonts w:ascii="Times New Roman" w:hAnsi="Times New Roman" w:cs="Times New Roman"/>
          <w:sz w:val="26"/>
          <w:szCs w:val="26"/>
        </w:rPr>
      </w:pPr>
      <w:bookmarkStart w:id="1406" w:name="_xvimcszu6ui" w:colFirst="0" w:colLast="0"/>
      <w:bookmarkEnd w:id="1406"/>
      <w:r w:rsidRPr="00034C0F">
        <w:rPr>
          <w:rFonts w:ascii="Times New Roman" w:eastAsia="Times New Roman" w:hAnsi="Times New Roman" w:cs="Times New Roman"/>
          <w:b/>
          <w:sz w:val="26"/>
          <w:szCs w:val="26"/>
        </w:rPr>
        <w:t xml:space="preserve">Chức năng Đăng ký tài khoản </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F92CC4E" w14:textId="77777777" w:rsidTr="5A64F9FC">
        <w:tc>
          <w:tcPr>
            <w:tcW w:w="2655" w:type="dxa"/>
            <w:shd w:val="clear" w:color="auto" w:fill="auto"/>
            <w:tcMar>
              <w:top w:w="100" w:type="dxa"/>
              <w:left w:w="100" w:type="dxa"/>
              <w:bottom w:w="100" w:type="dxa"/>
              <w:right w:w="100" w:type="dxa"/>
            </w:tcMar>
          </w:tcPr>
          <w:p w14:paraId="649B0AE9" w14:textId="0A22CEBE"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04B335C" w14:textId="42651B3A"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Đăng ký tài khoản</w:t>
            </w:r>
          </w:p>
        </w:tc>
      </w:tr>
      <w:tr w:rsidR="007569A2" w14:paraId="7905A558" w14:textId="77777777" w:rsidTr="5A64F9FC">
        <w:tc>
          <w:tcPr>
            <w:tcW w:w="2655" w:type="dxa"/>
            <w:shd w:val="clear" w:color="auto" w:fill="auto"/>
            <w:tcMar>
              <w:top w:w="100" w:type="dxa"/>
              <w:left w:w="100" w:type="dxa"/>
              <w:bottom w:w="100" w:type="dxa"/>
              <w:right w:w="100" w:type="dxa"/>
            </w:tcMar>
          </w:tcPr>
          <w:p w14:paraId="3CB173E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5FBED97" w14:textId="09B4BE19" w:rsidR="007569A2" w:rsidRDefault="00CE686F">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74179802" w:rsidRPr="5A64F9FC">
              <w:rPr>
                <w:rFonts w:ascii="Times New Roman" w:eastAsia="Times New Roman" w:hAnsi="Times New Roman" w:cs="Times New Roman"/>
                <w:sz w:val="26"/>
                <w:szCs w:val="26"/>
              </w:rPr>
              <w:t>, Người bán</w:t>
            </w:r>
          </w:p>
        </w:tc>
      </w:tr>
      <w:tr w:rsidR="007569A2" w14:paraId="33FFB7EA" w14:textId="77777777" w:rsidTr="5A64F9FC">
        <w:tc>
          <w:tcPr>
            <w:tcW w:w="2655" w:type="dxa"/>
            <w:shd w:val="clear" w:color="auto" w:fill="auto"/>
            <w:tcMar>
              <w:top w:w="100" w:type="dxa"/>
              <w:left w:w="100" w:type="dxa"/>
              <w:bottom w:w="100" w:type="dxa"/>
              <w:right w:w="100" w:type="dxa"/>
            </w:tcMar>
          </w:tcPr>
          <w:p w14:paraId="3295A82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7E5D2AA" w14:textId="26F748CF" w:rsidR="007569A2" w:rsidRDefault="00CE686F"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3F20FF3" w:rsidRPr="5A64F9FC">
              <w:rPr>
                <w:rFonts w:ascii="Times New Roman" w:eastAsia="Times New Roman" w:hAnsi="Times New Roman" w:cs="Times New Roman"/>
                <w:sz w:val="26"/>
                <w:szCs w:val="26"/>
              </w:rPr>
              <w:t>, Người bán</w:t>
            </w:r>
            <w:r w:rsidRPr="5A64F9FC">
              <w:rPr>
                <w:rFonts w:ascii="Times New Roman" w:eastAsia="Times New Roman" w:hAnsi="Times New Roman" w:cs="Times New Roman"/>
                <w:sz w:val="26"/>
                <w:szCs w:val="26"/>
              </w:rPr>
              <w:t xml:space="preserve"> chưa có tài khoản</w:t>
            </w:r>
          </w:p>
        </w:tc>
      </w:tr>
      <w:tr w:rsidR="007569A2" w14:paraId="1D20103F" w14:textId="77777777" w:rsidTr="5A64F9FC">
        <w:tc>
          <w:tcPr>
            <w:tcW w:w="2655" w:type="dxa"/>
            <w:shd w:val="clear" w:color="auto" w:fill="auto"/>
            <w:tcMar>
              <w:top w:w="100" w:type="dxa"/>
              <w:left w:w="100" w:type="dxa"/>
              <w:bottom w:w="100" w:type="dxa"/>
              <w:right w:w="100" w:type="dxa"/>
            </w:tcMar>
          </w:tcPr>
          <w:p w14:paraId="10913191"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B7009D7" w14:textId="4AFE3790" w:rsidR="007569A2" w:rsidRDefault="00CE686F" w:rsidP="5A64F9FC">
            <w:pPr>
              <w:spacing w:line="240" w:lineRule="auto"/>
            </w:pPr>
            <w:r w:rsidRPr="005C5FA5">
              <w:rPr>
                <w:rFonts w:ascii="Times New Roman" w:eastAsia="Times New Roman" w:hAnsi="Times New Roman" w:cs="Times New Roman"/>
                <w:sz w:val="26"/>
                <w:szCs w:val="26"/>
              </w:rPr>
              <w:t>Khách hàng</w:t>
            </w:r>
            <w:r w:rsidR="3B7C56EB" w:rsidRPr="005C5FA5">
              <w:rPr>
                <w:rFonts w:ascii="Times New Roman" w:eastAsia="Times New Roman" w:hAnsi="Times New Roman" w:cs="Times New Roman"/>
                <w:sz w:val="26"/>
                <w:szCs w:val="26"/>
              </w:rPr>
              <w:t xml:space="preserve">, </w:t>
            </w:r>
            <w:r w:rsidR="3B7C56EB" w:rsidRPr="5A64F9FC">
              <w:rPr>
                <w:rFonts w:ascii="Times New Roman" w:eastAsia="Times New Roman" w:hAnsi="Times New Roman" w:cs="Times New Roman"/>
                <w:sz w:val="26"/>
                <w:szCs w:val="26"/>
              </w:rPr>
              <w:t>Người bán</w:t>
            </w:r>
            <w:r w:rsidRPr="005C5FA5">
              <w:rPr>
                <w:rFonts w:ascii="Times New Roman" w:eastAsia="Times New Roman" w:hAnsi="Times New Roman" w:cs="Times New Roman"/>
                <w:sz w:val="26"/>
                <w:szCs w:val="26"/>
              </w:rPr>
              <w:t xml:space="preserve"> đăng ký tài khoản thành công</w:t>
            </w:r>
            <w:r>
              <w:t xml:space="preserve"> </w:t>
            </w:r>
          </w:p>
        </w:tc>
      </w:tr>
      <w:tr w:rsidR="007569A2" w14:paraId="4527DD26" w14:textId="77777777" w:rsidTr="5A64F9FC">
        <w:trPr>
          <w:trHeight w:val="480"/>
        </w:trPr>
        <w:tc>
          <w:tcPr>
            <w:tcW w:w="8280" w:type="dxa"/>
            <w:gridSpan w:val="2"/>
            <w:shd w:val="clear" w:color="auto" w:fill="auto"/>
            <w:tcMar>
              <w:top w:w="100" w:type="dxa"/>
              <w:left w:w="100" w:type="dxa"/>
              <w:bottom w:w="100" w:type="dxa"/>
              <w:right w:w="100" w:type="dxa"/>
            </w:tcMar>
          </w:tcPr>
          <w:p w14:paraId="5548A932"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BA5D603" w14:textId="0DBF291E" w:rsidR="007569A2" w:rsidRDefault="49E41313"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đăng ký </w:t>
            </w:r>
            <w:r w:rsidR="00CE686F" w:rsidRPr="5A64F9FC">
              <w:rPr>
                <w:rFonts w:ascii="Times New Roman" w:eastAsia="Times New Roman" w:hAnsi="Times New Roman" w:cs="Times New Roman"/>
                <w:sz w:val="26"/>
                <w:szCs w:val="26"/>
              </w:rPr>
              <w:t>vào hệ thống để đăng ký tài khoản.</w:t>
            </w:r>
          </w:p>
          <w:p w14:paraId="2AE4FB6A"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Đăng nhập: ô nhập tên đăng nhập, ô nhập mật khẩu, nút đăng nhập, quên mật khẩu, đăng ký tài khoản.</w:t>
            </w:r>
          </w:p>
          <w:p w14:paraId="50BC5F86" w14:textId="79990DEE" w:rsidR="007569A2" w:rsidRDefault="7254EE04"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chọn Đăng ký tài khoản</w:t>
            </w:r>
          </w:p>
          <w:p w14:paraId="4A1178BC" w14:textId="069EEA4F"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Đăng ký tài khoản </w:t>
            </w:r>
            <w:ins w:id="1407" w:author="Kiên Lê Trung" w:date="2024-12-23T10:51:00Z" w16du:dateUtc="2024-12-23T03:51:00Z">
              <w:r w:rsidR="00D27259">
                <w:rPr>
                  <w:rFonts w:ascii="Times New Roman" w:eastAsia="Times New Roman" w:hAnsi="Times New Roman" w:cs="Times New Roman"/>
                  <w:sz w:val="26"/>
                  <w:szCs w:val="26"/>
                </w:rPr>
                <w:t>gồm</w:t>
              </w:r>
              <w:r w:rsidR="00D27259">
                <w:rPr>
                  <w:rFonts w:ascii="Times New Roman" w:eastAsia="Times New Roman" w:hAnsi="Times New Roman" w:cs="Times New Roman"/>
                  <w:sz w:val="26"/>
                  <w:szCs w:val="26"/>
                  <w:lang w:val="vi-VN"/>
                </w:rPr>
                <w:t xml:space="preserve"> các </w:t>
              </w:r>
            </w:ins>
            <w:ins w:id="1408" w:author="Kiên Lê Trung" w:date="2024-12-23T11:39:00Z" w16du:dateUtc="2024-12-23T04:39:00Z">
              <w:r w:rsidR="008B1C6B">
                <w:rPr>
                  <w:rFonts w:ascii="Times New Roman" w:eastAsia="Times New Roman" w:hAnsi="Times New Roman" w:cs="Times New Roman"/>
                  <w:sz w:val="26"/>
                  <w:szCs w:val="26"/>
                  <w:lang w:val="vi-VN"/>
                </w:rPr>
                <w:t xml:space="preserve">trường: Họ và tên, Email, Mật khẩu, Nhập lại mật khẩu, Số điện thoại, Giới tính, Quốc gia, Tỉnh </w:t>
              </w:r>
            </w:ins>
            <w:ins w:id="1409" w:author="Kiên Lê Trung" w:date="2024-12-23T11:40:00Z" w16du:dateUtc="2024-12-23T04:40:00Z">
              <w:r w:rsidR="008B1C6B">
                <w:rPr>
                  <w:rFonts w:ascii="Times New Roman" w:eastAsia="Times New Roman" w:hAnsi="Times New Roman" w:cs="Times New Roman"/>
                  <w:sz w:val="26"/>
                  <w:szCs w:val="26"/>
                  <w:lang w:val="vi-VN"/>
                </w:rPr>
                <w:t xml:space="preserve">thành, Huyện, Xã, Địa chỉ chi </w:t>
              </w:r>
              <w:r w:rsidR="00D3405F">
                <w:rPr>
                  <w:rFonts w:ascii="Times New Roman" w:eastAsia="Times New Roman" w:hAnsi="Times New Roman" w:cs="Times New Roman"/>
                  <w:sz w:val="26"/>
                  <w:szCs w:val="26"/>
                  <w:lang w:val="vi-VN"/>
                </w:rPr>
                <w:t xml:space="preserve">tiết, nút Người bán và nút Đăng </w:t>
              </w:r>
            </w:ins>
            <w:ins w:id="1410" w:author="Kiên Lê Trung" w:date="2024-12-23T11:41:00Z" w16du:dateUtc="2024-12-23T04:41:00Z">
              <w:r w:rsidR="00A84B65">
                <w:rPr>
                  <w:rFonts w:ascii="Times New Roman" w:eastAsia="Times New Roman" w:hAnsi="Times New Roman" w:cs="Times New Roman"/>
                  <w:sz w:val="26"/>
                  <w:szCs w:val="26"/>
                  <w:lang w:val="en-US"/>
                </w:rPr>
                <w:t xml:space="preserve">ký </w:t>
              </w:r>
            </w:ins>
          </w:p>
          <w:p w14:paraId="036C19A6" w14:textId="4E949FB7" w:rsidR="007569A2" w:rsidRDefault="5A08055F" w:rsidP="00034C0F">
            <w:pPr>
              <w:widowControl w:val="0"/>
              <w:numPr>
                <w:ilvl w:val="0"/>
                <w:numId w:val="62"/>
              </w:numPr>
              <w:rPr>
                <w:rFonts w:ascii="Times New Roman" w:eastAsia="Times New Roman" w:hAnsi="Times New Roman" w:cs="Times New Roman"/>
                <w:sz w:val="26"/>
                <w:szCs w:val="26"/>
              </w:rPr>
            </w:pPr>
            <w:del w:id="1411" w:author="Kiên Lê Trung" w:date="2024-12-23T11:45:00Z" w16du:dateUtc="2024-12-23T04:45:00Z">
              <w:r w:rsidRPr="5A64F9FC" w:rsidDel="00A44649">
                <w:rPr>
                  <w:rFonts w:ascii="Times New Roman" w:eastAsia="Times New Roman" w:hAnsi="Times New Roman" w:cs="Times New Roman"/>
                  <w:sz w:val="26"/>
                  <w:szCs w:val="26"/>
                </w:rPr>
                <w:delText xml:space="preserve"> </w:delText>
              </w:r>
            </w:del>
            <w:commentRangeStart w:id="1412"/>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nhập</w:t>
            </w:r>
            <w:del w:id="1413" w:author="Kiên Lê Trung" w:date="2024-12-23T11:41:00Z" w16du:dateUtc="2024-12-23T04:41:00Z">
              <w:r w:rsidR="00CE686F" w:rsidRPr="5A64F9FC" w:rsidDel="0065710D">
                <w:rPr>
                  <w:rFonts w:ascii="Times New Roman" w:eastAsia="Times New Roman" w:hAnsi="Times New Roman" w:cs="Times New Roman"/>
                  <w:sz w:val="26"/>
                  <w:szCs w:val="26"/>
                </w:rPr>
                <w:delText xml:space="preserve"> </w:delText>
              </w:r>
            </w:del>
            <w:ins w:id="1414" w:author="Kiên Lê Trung" w:date="2024-12-23T11:41:00Z" w16du:dateUtc="2024-12-23T04:41:00Z">
              <w:r w:rsidR="0065710D">
                <w:rPr>
                  <w:rFonts w:ascii="Times New Roman" w:eastAsia="Times New Roman" w:hAnsi="Times New Roman" w:cs="Times New Roman"/>
                  <w:sz w:val="26"/>
                  <w:szCs w:val="26"/>
                  <w:lang w:val="en-US"/>
                </w:rPr>
                <w:t xml:space="preserve"> H</w:t>
              </w:r>
            </w:ins>
            <w:ins w:id="1415" w:author="Kiên Lê Trung" w:date="2024-12-23T11:42:00Z" w16du:dateUtc="2024-12-23T04:42:00Z">
              <w:r w:rsidR="0065710D">
                <w:rPr>
                  <w:rFonts w:ascii="Times New Roman" w:eastAsia="Times New Roman" w:hAnsi="Times New Roman" w:cs="Times New Roman"/>
                  <w:sz w:val="26"/>
                  <w:szCs w:val="26"/>
                  <w:lang w:val="en-US"/>
                </w:rPr>
                <w:t xml:space="preserve">ọ </w:t>
              </w:r>
              <w:r w:rsidR="00A72FD7">
                <w:rPr>
                  <w:rFonts w:ascii="Times New Roman" w:eastAsia="Times New Roman" w:hAnsi="Times New Roman" w:cs="Times New Roman"/>
                  <w:sz w:val="26"/>
                  <w:szCs w:val="26"/>
                  <w:lang w:val="en-US"/>
                </w:rPr>
                <w:t xml:space="preserve">và tên = Lê Trung Kiên, Email = </w:t>
              </w:r>
              <w:r w:rsidR="006530B6">
                <w:rPr>
                  <w:rFonts w:ascii="Times New Roman" w:eastAsia="Times New Roman" w:hAnsi="Times New Roman" w:cs="Times New Roman"/>
                  <w:sz w:val="26"/>
                  <w:szCs w:val="26"/>
                  <w:lang w:val="en-US"/>
                </w:rPr>
                <w:fldChar w:fldCharType="begin"/>
              </w:r>
              <w:r w:rsidR="006530B6">
                <w:rPr>
                  <w:rFonts w:ascii="Times New Roman" w:eastAsia="Times New Roman" w:hAnsi="Times New Roman" w:cs="Times New Roman"/>
                  <w:sz w:val="26"/>
                  <w:szCs w:val="26"/>
                  <w:lang w:val="en-US"/>
                </w:rPr>
                <w:instrText>HYPERLINK "mailto:kinltrung72@gmail.com"</w:instrText>
              </w:r>
              <w:r w:rsidR="006530B6">
                <w:rPr>
                  <w:rFonts w:ascii="Times New Roman" w:eastAsia="Times New Roman" w:hAnsi="Times New Roman" w:cs="Times New Roman"/>
                  <w:sz w:val="26"/>
                  <w:szCs w:val="26"/>
                  <w:lang w:val="en-US"/>
                </w:rPr>
              </w:r>
              <w:r w:rsidR="006530B6">
                <w:rPr>
                  <w:rFonts w:ascii="Times New Roman" w:eastAsia="Times New Roman" w:hAnsi="Times New Roman" w:cs="Times New Roman"/>
                  <w:sz w:val="26"/>
                  <w:szCs w:val="26"/>
                  <w:lang w:val="en-US"/>
                </w:rPr>
                <w:fldChar w:fldCharType="separate"/>
              </w:r>
              <w:r w:rsidR="006530B6" w:rsidRPr="00AD67F6">
                <w:rPr>
                  <w:rStyle w:val="Hyperlink"/>
                  <w:rFonts w:ascii="Times New Roman" w:eastAsia="Times New Roman" w:hAnsi="Times New Roman" w:cs="Times New Roman"/>
                  <w:sz w:val="26"/>
                  <w:szCs w:val="26"/>
                  <w:lang w:val="en-US"/>
                </w:rPr>
                <w:t>kinltrung72@gmail.com</w:t>
              </w:r>
              <w:r w:rsidR="006530B6">
                <w:rPr>
                  <w:rFonts w:ascii="Times New Roman" w:eastAsia="Times New Roman" w:hAnsi="Times New Roman" w:cs="Times New Roman"/>
                  <w:sz w:val="26"/>
                  <w:szCs w:val="26"/>
                  <w:lang w:val="en-US"/>
                </w:rPr>
                <w:fldChar w:fldCharType="end"/>
              </w:r>
              <w:r w:rsidR="006530B6">
                <w:rPr>
                  <w:rFonts w:ascii="Times New Roman" w:eastAsia="Times New Roman" w:hAnsi="Times New Roman" w:cs="Times New Roman"/>
                  <w:sz w:val="26"/>
                  <w:szCs w:val="26"/>
                  <w:lang w:val="en-US"/>
                </w:rPr>
                <w:t xml:space="preserve">, </w:t>
              </w:r>
              <w:r w:rsidR="00A12FAD">
                <w:rPr>
                  <w:rFonts w:ascii="Times New Roman" w:eastAsia="Times New Roman" w:hAnsi="Times New Roman" w:cs="Times New Roman"/>
                  <w:sz w:val="26"/>
                  <w:szCs w:val="26"/>
                  <w:lang w:val="en-US"/>
                </w:rPr>
                <w:t>Mật kh</w:t>
              </w:r>
              <w:r w:rsidR="00E21E38">
                <w:rPr>
                  <w:rFonts w:ascii="Times New Roman" w:eastAsia="Times New Roman" w:hAnsi="Times New Roman" w:cs="Times New Roman"/>
                  <w:sz w:val="26"/>
                  <w:szCs w:val="26"/>
                  <w:lang w:val="en-US"/>
                </w:rPr>
                <w:t xml:space="preserve">ẩu = 12345, Nhập lại mật khẩu </w:t>
              </w:r>
            </w:ins>
            <w:ins w:id="1416" w:author="Kiên Lê Trung" w:date="2024-12-23T11:43:00Z" w16du:dateUtc="2024-12-23T04:43:00Z">
              <w:r w:rsidR="000A1966">
                <w:rPr>
                  <w:rFonts w:ascii="Times New Roman" w:eastAsia="Times New Roman" w:hAnsi="Times New Roman" w:cs="Times New Roman"/>
                  <w:sz w:val="26"/>
                  <w:szCs w:val="26"/>
                  <w:lang w:val="en-US"/>
                </w:rPr>
                <w:t xml:space="preserve">= </w:t>
              </w:r>
              <w:r w:rsidR="00E82063">
                <w:rPr>
                  <w:rFonts w:ascii="Times New Roman" w:eastAsia="Times New Roman" w:hAnsi="Times New Roman" w:cs="Times New Roman"/>
                  <w:sz w:val="26"/>
                  <w:szCs w:val="26"/>
                  <w:lang w:val="en-US"/>
                </w:rPr>
                <w:t>12345</w:t>
              </w:r>
              <w:r w:rsidR="00214E58">
                <w:rPr>
                  <w:rFonts w:ascii="Times New Roman" w:eastAsia="Times New Roman" w:hAnsi="Times New Roman" w:cs="Times New Roman"/>
                  <w:sz w:val="26"/>
                  <w:szCs w:val="26"/>
                  <w:lang w:val="en-US"/>
                </w:rPr>
                <w:t xml:space="preserve">, </w:t>
              </w:r>
              <w:r w:rsidR="006907A9">
                <w:rPr>
                  <w:rFonts w:ascii="Times New Roman" w:eastAsia="Times New Roman" w:hAnsi="Times New Roman" w:cs="Times New Roman"/>
                  <w:sz w:val="26"/>
                  <w:szCs w:val="26"/>
                  <w:lang w:val="en-US"/>
                </w:rPr>
                <w:t xml:space="preserve">Số điện thoại </w:t>
              </w:r>
              <w:r w:rsidR="00CE693E">
                <w:rPr>
                  <w:rFonts w:ascii="Times New Roman" w:eastAsia="Times New Roman" w:hAnsi="Times New Roman" w:cs="Times New Roman"/>
                  <w:sz w:val="26"/>
                  <w:szCs w:val="26"/>
                  <w:lang w:val="en-US"/>
                </w:rPr>
                <w:t xml:space="preserve">= </w:t>
              </w:r>
            </w:ins>
            <w:ins w:id="1417" w:author="Kiên Lê Trung" w:date="2024-12-23T11:44:00Z" w16du:dateUtc="2024-12-23T04:44:00Z">
              <w:r w:rsidR="00CE693E">
                <w:rPr>
                  <w:rFonts w:ascii="Times New Roman" w:eastAsia="Times New Roman" w:hAnsi="Times New Roman" w:cs="Times New Roman"/>
                  <w:sz w:val="26"/>
                  <w:szCs w:val="26"/>
                  <w:lang w:val="en-US"/>
                </w:rPr>
                <w:t xml:space="preserve">0705145129, </w:t>
              </w:r>
              <w:r w:rsidR="00DB7F7C">
                <w:rPr>
                  <w:rFonts w:ascii="Times New Roman" w:eastAsia="Times New Roman" w:hAnsi="Times New Roman" w:cs="Times New Roman"/>
                  <w:sz w:val="26"/>
                  <w:szCs w:val="26"/>
                  <w:lang w:val="en-US"/>
                </w:rPr>
                <w:t xml:space="preserve">Giới tính = Nam, Quốc gia = Việt Nam, Tỉnh thành = Hà Nội, Huyện = Bắc Từ Liêm, Xã = Phú Diễn, </w:t>
              </w:r>
              <w:r w:rsidR="00972062">
                <w:rPr>
                  <w:rFonts w:ascii="Times New Roman" w:eastAsia="Times New Roman" w:hAnsi="Times New Roman" w:cs="Times New Roman"/>
                  <w:sz w:val="26"/>
                  <w:szCs w:val="26"/>
                  <w:lang w:val="en-US"/>
                </w:rPr>
                <w:t>Địa ch</w:t>
              </w:r>
            </w:ins>
            <w:ins w:id="1418" w:author="Kiên Lê Trung" w:date="2024-12-23T11:45:00Z" w16du:dateUtc="2024-12-23T04:45:00Z">
              <w:r w:rsidR="00972062">
                <w:rPr>
                  <w:rFonts w:ascii="Times New Roman" w:eastAsia="Times New Roman" w:hAnsi="Times New Roman" w:cs="Times New Roman"/>
                  <w:sz w:val="26"/>
                  <w:szCs w:val="26"/>
                  <w:lang w:val="en-US"/>
                </w:rPr>
                <w:t>ỉ chi tiết = Số nhà 23, Tổ dân phố 16</w:t>
              </w:r>
              <w:r w:rsidR="00D17FA2">
                <w:rPr>
                  <w:rFonts w:ascii="Times New Roman" w:eastAsia="Times New Roman" w:hAnsi="Times New Roman" w:cs="Times New Roman"/>
                  <w:sz w:val="26"/>
                  <w:szCs w:val="26"/>
                  <w:lang w:val="en-US"/>
                </w:rPr>
                <w:t xml:space="preserve"> </w:t>
              </w:r>
            </w:ins>
            <w:del w:id="1419" w:author="Kiên Lê Trung" w:date="2024-12-23T11:41:00Z" w16du:dateUtc="2024-12-23T04:41:00Z">
              <w:r w:rsidR="00CE686F" w:rsidRPr="5A64F9FC" w:rsidDel="0065710D">
                <w:rPr>
                  <w:rFonts w:ascii="Times New Roman" w:eastAsia="Times New Roman" w:hAnsi="Times New Roman" w:cs="Times New Roman"/>
                  <w:sz w:val="26"/>
                  <w:szCs w:val="26"/>
                </w:rPr>
                <w:delText>những thông tin hiển thị trên giao diện</w:delText>
              </w:r>
            </w:del>
            <w:r w:rsidR="435FDD0D" w:rsidRPr="5A64F9FC">
              <w:rPr>
                <w:rFonts w:ascii="Times New Roman" w:eastAsia="Times New Roman" w:hAnsi="Times New Roman" w:cs="Times New Roman"/>
                <w:sz w:val="26"/>
                <w:szCs w:val="26"/>
              </w:rPr>
              <w:t>. Nếu người đăng ký muốn làm người bán thì tích vào ô người bán</w:t>
            </w:r>
            <w:r w:rsidR="4814EF7D" w:rsidRPr="5A64F9FC">
              <w:rPr>
                <w:rFonts w:ascii="Times New Roman" w:eastAsia="Times New Roman" w:hAnsi="Times New Roman" w:cs="Times New Roman"/>
                <w:sz w:val="26"/>
                <w:szCs w:val="26"/>
              </w:rPr>
              <w:t>. Cuối cùng</w:t>
            </w:r>
            <w:r w:rsidR="00CE686F" w:rsidRPr="5A64F9FC">
              <w:rPr>
                <w:rFonts w:ascii="Times New Roman" w:eastAsia="Times New Roman" w:hAnsi="Times New Roman" w:cs="Times New Roman"/>
                <w:sz w:val="26"/>
                <w:szCs w:val="26"/>
              </w:rPr>
              <w:t xml:space="preserve"> bấm vào nút Đăng ký </w:t>
            </w:r>
            <w:commentRangeEnd w:id="1412"/>
            <w:r w:rsidR="00590221">
              <w:rPr>
                <w:rStyle w:val="CommentReference"/>
              </w:rPr>
              <w:commentReference w:id="1412"/>
            </w:r>
          </w:p>
          <w:p w14:paraId="1A174DD3"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ra giao diện để khách hàng nhập mã OTP và gửi đến gmail của khách hàng 1 mã OTP </w:t>
            </w:r>
            <w:del w:id="1420" w:author="Kiên Lê Trung" w:date="2024-12-23T11:45:00Z" w16du:dateUtc="2024-12-23T04:45:00Z">
              <w:r w:rsidDel="00A44649">
                <w:rPr>
                  <w:rFonts w:ascii="Times New Roman" w:eastAsia="Times New Roman" w:hAnsi="Times New Roman" w:cs="Times New Roman"/>
                  <w:sz w:val="26"/>
                  <w:szCs w:val="26"/>
                </w:rPr>
                <w:delText xml:space="preserve"> </w:delText>
              </w:r>
            </w:del>
          </w:p>
          <w:p w14:paraId="47131CE6" w14:textId="74FE3700" w:rsidR="007569A2" w:rsidRDefault="3F723845" w:rsidP="00034C0F">
            <w:pPr>
              <w:widowControl w:val="0"/>
              <w:numPr>
                <w:ilvl w:val="0"/>
                <w:numId w:val="62"/>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đăng ký</w:t>
            </w:r>
            <w:r w:rsidR="00CE686F" w:rsidRPr="5A64F9FC">
              <w:rPr>
                <w:rFonts w:ascii="Times New Roman" w:eastAsia="Times New Roman" w:hAnsi="Times New Roman" w:cs="Times New Roman"/>
                <w:sz w:val="26"/>
                <w:szCs w:val="26"/>
              </w:rPr>
              <w:t xml:space="preserve"> nhập chính xác mã OTP đó </w:t>
            </w:r>
          </w:p>
          <w:p w14:paraId="79DEB2BB" w14:textId="77777777" w:rsidR="007569A2" w:rsidRDefault="00CE686F" w:rsidP="00034C0F">
            <w:pPr>
              <w:widowControl w:val="0"/>
              <w:numPr>
                <w:ilvl w:val="0"/>
                <w:numId w:val="6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Đăng ký thành công </w:t>
            </w:r>
          </w:p>
        </w:tc>
      </w:tr>
      <w:tr w:rsidR="007569A2" w14:paraId="6BEB6602" w14:textId="77777777" w:rsidTr="5A64F9FC">
        <w:trPr>
          <w:trHeight w:val="480"/>
        </w:trPr>
        <w:tc>
          <w:tcPr>
            <w:tcW w:w="8280" w:type="dxa"/>
            <w:gridSpan w:val="2"/>
            <w:shd w:val="clear" w:color="auto" w:fill="auto"/>
            <w:tcMar>
              <w:top w:w="100" w:type="dxa"/>
              <w:left w:w="100" w:type="dxa"/>
              <w:bottom w:w="100" w:type="dxa"/>
              <w:right w:w="100" w:type="dxa"/>
            </w:tcMar>
          </w:tcPr>
          <w:p w14:paraId="70FAA1A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5B54B83" w14:textId="5790E373" w:rsidR="007569A2" w:rsidRDefault="00CE686F" w:rsidP="00034C0F">
            <w:pPr>
              <w:widowControl w:val="0"/>
              <w:ind w:left="94"/>
              <w:rPr>
                <w:ins w:id="1421" w:author="Kiên Lê Trung" w:date="2024-12-23T11:46:00Z" w16du:dateUtc="2024-12-23T04:46:00Z"/>
                <w:rFonts w:ascii="Times New Roman" w:eastAsia="Times New Roman" w:hAnsi="Times New Roman" w:cs="Times New Roman"/>
                <w:sz w:val="26"/>
                <w:szCs w:val="26"/>
                <w:lang w:val="en-US"/>
              </w:rPr>
            </w:pPr>
            <w:r w:rsidRPr="5A64F9FC">
              <w:rPr>
                <w:rFonts w:ascii="Times New Roman" w:eastAsia="Times New Roman" w:hAnsi="Times New Roman" w:cs="Times New Roman"/>
                <w:sz w:val="26"/>
                <w:szCs w:val="26"/>
              </w:rPr>
              <w:t xml:space="preserve">    5.1 </w:t>
            </w:r>
            <w:commentRangeStart w:id="1422"/>
            <w:r w:rsidRPr="5A64F9FC">
              <w:rPr>
                <w:rFonts w:ascii="Times New Roman" w:eastAsia="Times New Roman" w:hAnsi="Times New Roman" w:cs="Times New Roman"/>
                <w:sz w:val="26"/>
                <w:szCs w:val="26"/>
              </w:rPr>
              <w:t xml:space="preserve">Thông tin </w:t>
            </w:r>
            <w:r w:rsidR="353C29FE" w:rsidRPr="5A64F9FC">
              <w:rPr>
                <w:rFonts w:ascii="Times New Roman" w:eastAsia="Times New Roman" w:hAnsi="Times New Roman" w:cs="Times New Roman"/>
                <w:sz w:val="26"/>
                <w:szCs w:val="26"/>
              </w:rPr>
              <w:t>n</w:t>
            </w:r>
            <w:r w:rsidR="6919DFF4" w:rsidRPr="5A64F9FC">
              <w:rPr>
                <w:rFonts w:ascii="Times New Roman" w:eastAsia="Times New Roman" w:hAnsi="Times New Roman" w:cs="Times New Roman"/>
                <w:sz w:val="26"/>
                <w:szCs w:val="26"/>
              </w:rPr>
              <w:t>gười đăng ký</w:t>
            </w:r>
            <w:r w:rsidRPr="5A64F9FC">
              <w:rPr>
                <w:rFonts w:ascii="Times New Roman" w:eastAsia="Times New Roman" w:hAnsi="Times New Roman" w:cs="Times New Roman"/>
                <w:sz w:val="26"/>
                <w:szCs w:val="26"/>
              </w:rPr>
              <w:t xml:space="preserve"> đã được đăng ký trước đó</w:t>
            </w:r>
            <w:commentRangeEnd w:id="1422"/>
            <w:r w:rsidR="003A0622">
              <w:rPr>
                <w:rStyle w:val="CommentReference"/>
              </w:rPr>
              <w:commentReference w:id="1422"/>
            </w:r>
          </w:p>
          <w:p w14:paraId="4CCBB3E4" w14:textId="36263583" w:rsidR="0010042F" w:rsidRDefault="0010042F" w:rsidP="00034C0F">
            <w:pPr>
              <w:widowControl w:val="0"/>
              <w:ind w:left="94"/>
              <w:rPr>
                <w:ins w:id="1423" w:author="Kiên Lê Trung" w:date="2024-12-23T11:47:00Z" w16du:dateUtc="2024-12-23T04:47:00Z"/>
                <w:rFonts w:ascii="Times New Roman" w:eastAsia="Times New Roman" w:hAnsi="Times New Roman" w:cs="Times New Roman"/>
                <w:sz w:val="26"/>
                <w:szCs w:val="26"/>
                <w:lang w:val="en-US"/>
              </w:rPr>
            </w:pPr>
            <w:ins w:id="1424" w:author="Kiên Lê Trung" w:date="2024-12-23T11:46:00Z" w16du:dateUtc="2024-12-23T04:46:00Z">
              <w:r>
                <w:rPr>
                  <w:rFonts w:ascii="Times New Roman" w:eastAsia="Times New Roman" w:hAnsi="Times New Roman" w:cs="Times New Roman"/>
                  <w:sz w:val="26"/>
                  <w:szCs w:val="26"/>
                  <w:lang w:val="en-US"/>
                </w:rPr>
                <w:t xml:space="preserve">        5.1.1 Hệ thống thông báo </w:t>
              </w:r>
              <w:r w:rsidR="00F1619E">
                <w:rPr>
                  <w:rFonts w:ascii="Times New Roman" w:eastAsia="Times New Roman" w:hAnsi="Times New Roman" w:cs="Times New Roman"/>
                  <w:sz w:val="26"/>
                  <w:szCs w:val="26"/>
                  <w:lang w:val="en-US"/>
                </w:rPr>
                <w:t xml:space="preserve">Email đã được đăng ký </w:t>
              </w:r>
            </w:ins>
          </w:p>
          <w:p w14:paraId="1EA75D3F" w14:textId="55C1F8B6" w:rsidR="00A7228C" w:rsidRDefault="00A7228C" w:rsidP="00034C0F">
            <w:pPr>
              <w:widowControl w:val="0"/>
              <w:ind w:left="94"/>
              <w:rPr>
                <w:ins w:id="1425" w:author="Kiên Lê Trung" w:date="2024-12-23T11:48:00Z" w16du:dateUtc="2024-12-23T04:48:00Z"/>
                <w:rFonts w:ascii="Times New Roman" w:eastAsia="Times New Roman" w:hAnsi="Times New Roman" w:cs="Times New Roman"/>
                <w:sz w:val="26"/>
                <w:szCs w:val="26"/>
                <w:lang w:val="en-US"/>
              </w:rPr>
            </w:pPr>
            <w:ins w:id="1426" w:author="Kiên Lê Trung" w:date="2024-12-23T11:47:00Z" w16du:dateUtc="2024-12-23T04:47:00Z">
              <w:r>
                <w:rPr>
                  <w:rFonts w:ascii="Times New Roman" w:eastAsia="Times New Roman" w:hAnsi="Times New Roman" w:cs="Times New Roman"/>
                  <w:sz w:val="26"/>
                  <w:szCs w:val="26"/>
                  <w:lang w:val="en-US"/>
                </w:rPr>
                <w:t xml:space="preserve">        5.1.2 Người đăng kí nhập 1 email </w:t>
              </w:r>
            </w:ins>
            <w:ins w:id="1427" w:author="Kiên Lê Trung" w:date="2024-12-23T11:48:00Z" w16du:dateUtc="2024-12-23T04:48:00Z">
              <w:r>
                <w:rPr>
                  <w:rFonts w:ascii="Times New Roman" w:eastAsia="Times New Roman" w:hAnsi="Times New Roman" w:cs="Times New Roman"/>
                  <w:sz w:val="26"/>
                  <w:szCs w:val="26"/>
                  <w:lang w:val="en-US"/>
                </w:rPr>
                <w:t>khác của bản thân để đăng ký</w:t>
              </w:r>
            </w:ins>
          </w:p>
          <w:p w14:paraId="26809B1A" w14:textId="50EA8B60" w:rsidR="00867E7E" w:rsidRDefault="00867E7E" w:rsidP="00034C0F">
            <w:pPr>
              <w:widowControl w:val="0"/>
              <w:ind w:left="94"/>
              <w:rPr>
                <w:ins w:id="1428" w:author="Kiên Lê Trung" w:date="2024-12-23T11:48:00Z" w16du:dateUtc="2024-12-23T04:48:00Z"/>
                <w:rFonts w:ascii="Times New Roman" w:eastAsia="Times New Roman" w:hAnsi="Times New Roman" w:cs="Times New Roman"/>
                <w:sz w:val="26"/>
                <w:szCs w:val="26"/>
                <w:lang w:val="en-US"/>
              </w:rPr>
            </w:pPr>
            <w:ins w:id="1429" w:author="Kiên Lê Trung" w:date="2024-12-23T11:48:00Z" w16du:dateUtc="2024-12-23T04:48:00Z">
              <w:r>
                <w:rPr>
                  <w:rFonts w:ascii="Times New Roman" w:eastAsia="Times New Roman" w:hAnsi="Times New Roman" w:cs="Times New Roman"/>
                  <w:sz w:val="26"/>
                  <w:szCs w:val="26"/>
                  <w:lang w:val="en-US"/>
                </w:rPr>
                <w:t xml:space="preserve">    5.2 </w:t>
              </w:r>
              <w:r w:rsidR="000654F2">
                <w:rPr>
                  <w:rFonts w:ascii="Times New Roman" w:eastAsia="Times New Roman" w:hAnsi="Times New Roman" w:cs="Times New Roman"/>
                  <w:sz w:val="26"/>
                  <w:szCs w:val="26"/>
                  <w:lang w:val="en-US"/>
                </w:rPr>
                <w:t xml:space="preserve">Thông tin người dùng sai định dạng </w:t>
              </w:r>
            </w:ins>
          </w:p>
          <w:p w14:paraId="1938C935" w14:textId="11635309" w:rsidR="000654F2" w:rsidRDefault="000654F2" w:rsidP="00034C0F">
            <w:pPr>
              <w:widowControl w:val="0"/>
              <w:ind w:left="94"/>
              <w:rPr>
                <w:ins w:id="1430" w:author="Kiên Lê Trung" w:date="2024-12-23T11:49:00Z" w16du:dateUtc="2024-12-23T04:49:00Z"/>
                <w:rFonts w:ascii="Times New Roman" w:eastAsia="Times New Roman" w:hAnsi="Times New Roman" w:cs="Times New Roman"/>
                <w:sz w:val="26"/>
                <w:szCs w:val="26"/>
                <w:lang w:val="en-US"/>
              </w:rPr>
            </w:pPr>
            <w:ins w:id="1431" w:author="Kiên Lê Trung" w:date="2024-12-23T11:48:00Z" w16du:dateUtc="2024-12-23T04:48:00Z">
              <w:r>
                <w:rPr>
                  <w:rFonts w:ascii="Times New Roman" w:eastAsia="Times New Roman" w:hAnsi="Times New Roman" w:cs="Times New Roman"/>
                  <w:sz w:val="26"/>
                  <w:szCs w:val="26"/>
                  <w:lang w:val="en-US"/>
                </w:rPr>
                <w:t xml:space="preserve">        5.2.1 Hệ thống thông báo thông tin bị</w:t>
              </w:r>
            </w:ins>
            <w:ins w:id="1432" w:author="Kiên Lê Trung" w:date="2024-12-23T11:49:00Z" w16du:dateUtc="2024-12-23T04:49:00Z">
              <w:r>
                <w:rPr>
                  <w:rFonts w:ascii="Times New Roman" w:eastAsia="Times New Roman" w:hAnsi="Times New Roman" w:cs="Times New Roman"/>
                  <w:sz w:val="26"/>
                  <w:szCs w:val="26"/>
                  <w:lang w:val="en-US"/>
                </w:rPr>
                <w:t xml:space="preserve"> sai </w:t>
              </w:r>
              <w:r w:rsidR="00DE5738">
                <w:rPr>
                  <w:rFonts w:ascii="Times New Roman" w:eastAsia="Times New Roman" w:hAnsi="Times New Roman" w:cs="Times New Roman"/>
                  <w:sz w:val="26"/>
                  <w:szCs w:val="26"/>
                  <w:lang w:val="en-US"/>
                </w:rPr>
                <w:t>định dạng</w:t>
              </w:r>
            </w:ins>
          </w:p>
          <w:p w14:paraId="6207E0A2" w14:textId="6CF64EEA" w:rsidR="000654F2" w:rsidRPr="0010042F" w:rsidRDefault="000654F2" w:rsidP="00034C0F">
            <w:pPr>
              <w:widowControl w:val="0"/>
              <w:ind w:left="94"/>
              <w:rPr>
                <w:rFonts w:ascii="Times New Roman" w:eastAsia="Times New Roman" w:hAnsi="Times New Roman" w:cs="Times New Roman"/>
                <w:sz w:val="26"/>
                <w:szCs w:val="26"/>
                <w:lang w:val="en-US"/>
                <w:rPrChange w:id="1433" w:author="Kiên Lê Trung" w:date="2024-12-23T11:46:00Z" w16du:dateUtc="2024-12-23T04:46:00Z">
                  <w:rPr>
                    <w:rFonts w:ascii="Times New Roman" w:eastAsia="Times New Roman" w:hAnsi="Times New Roman" w:cs="Times New Roman"/>
                    <w:sz w:val="26"/>
                    <w:szCs w:val="26"/>
                  </w:rPr>
                </w:rPrChange>
              </w:rPr>
            </w:pPr>
            <w:ins w:id="1434" w:author="Kiên Lê Trung" w:date="2024-12-23T11:49:00Z" w16du:dateUtc="2024-12-23T04:49:00Z">
              <w:r>
                <w:rPr>
                  <w:rFonts w:ascii="Times New Roman" w:eastAsia="Times New Roman" w:hAnsi="Times New Roman" w:cs="Times New Roman"/>
                  <w:sz w:val="26"/>
                  <w:szCs w:val="26"/>
                  <w:lang w:val="en-US"/>
                </w:rPr>
                <w:t xml:space="preserve">        5.2.2 Người dùng </w:t>
              </w:r>
              <w:r w:rsidR="008204D4">
                <w:rPr>
                  <w:rFonts w:ascii="Times New Roman" w:eastAsia="Times New Roman" w:hAnsi="Times New Roman" w:cs="Times New Roman"/>
                  <w:sz w:val="26"/>
                  <w:szCs w:val="26"/>
                  <w:lang w:val="en-US"/>
                </w:rPr>
                <w:t>nhập lại thông tin để đăng ký</w:t>
              </w:r>
            </w:ins>
          </w:p>
          <w:p w14:paraId="3A14DCEE" w14:textId="6C7294B5" w:rsidR="007569A2" w:rsidRDefault="00CE686F"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6.1 </w:t>
            </w:r>
            <w:r w:rsidR="3DFD60A7" w:rsidRPr="5A64F9FC">
              <w:rPr>
                <w:rFonts w:ascii="Times New Roman" w:eastAsia="Times New Roman" w:hAnsi="Times New Roman" w:cs="Times New Roman"/>
                <w:sz w:val="26"/>
                <w:szCs w:val="26"/>
              </w:rPr>
              <w:t xml:space="preserve"> Người đăng ký</w:t>
            </w:r>
            <w:r w:rsidRPr="5A64F9FC">
              <w:rPr>
                <w:rFonts w:ascii="Times New Roman" w:eastAsia="Times New Roman" w:hAnsi="Times New Roman" w:cs="Times New Roman"/>
                <w:sz w:val="26"/>
                <w:szCs w:val="26"/>
              </w:rPr>
              <w:t xml:space="preserve"> nhập sai gmail nên không nhận được OTP</w:t>
            </w:r>
          </w:p>
          <w:p w14:paraId="7E75FCD0" w14:textId="77777777" w:rsidR="007569A2" w:rsidRDefault="007569A2">
            <w:pPr>
              <w:widowControl w:val="0"/>
              <w:spacing w:line="240" w:lineRule="auto"/>
              <w:ind w:left="94"/>
              <w:rPr>
                <w:rFonts w:ascii="Times New Roman" w:eastAsia="Times New Roman" w:hAnsi="Times New Roman" w:cs="Times New Roman"/>
                <w:sz w:val="26"/>
                <w:szCs w:val="26"/>
              </w:rPr>
            </w:pPr>
          </w:p>
          <w:p w14:paraId="10FDAA0E"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7749704C" w14:textId="33AA0653" w:rsidR="5A64F9FC" w:rsidRPr="00034C0F" w:rsidRDefault="5A64F9FC" w:rsidP="5A64F9FC">
      <w:pPr>
        <w:spacing w:after="160" w:line="259" w:lineRule="auto"/>
        <w:rPr>
          <w:rFonts w:ascii="Times New Roman" w:eastAsia="Times New Roman" w:hAnsi="Times New Roman" w:cs="Times New Roman"/>
          <w:sz w:val="26"/>
          <w:szCs w:val="26"/>
          <w:lang w:val="en-US"/>
        </w:rPr>
      </w:pPr>
    </w:p>
    <w:p w14:paraId="673C37A3" w14:textId="46F89A9F" w:rsidR="00A14FDE" w:rsidRPr="00C60A20" w:rsidRDefault="00CE686F" w:rsidP="00C60A20">
      <w:pPr>
        <w:pStyle w:val="ListParagraph"/>
        <w:numPr>
          <w:ilvl w:val="0"/>
          <w:numId w:val="179"/>
        </w:numPr>
        <w:spacing w:line="360" w:lineRule="auto"/>
        <w:ind w:left="709"/>
        <w:rPr>
          <w:rFonts w:ascii="Times New Roman" w:hAnsi="Times New Roman" w:cs="Times New Roman"/>
          <w:b/>
          <w:sz w:val="26"/>
          <w:szCs w:val="26"/>
          <w:lang w:val="en-US"/>
        </w:rPr>
      </w:pPr>
      <w:r w:rsidRPr="00C60A20">
        <w:rPr>
          <w:rFonts w:ascii="Times New Roman" w:hAnsi="Times New Roman" w:cs="Times New Roman"/>
          <w:b/>
          <w:sz w:val="26"/>
          <w:szCs w:val="26"/>
        </w:rPr>
        <w:t>Chức năng Đăng nhập</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C48C64" w14:textId="77777777" w:rsidTr="5A64F9FC">
        <w:tc>
          <w:tcPr>
            <w:tcW w:w="2655" w:type="dxa"/>
            <w:shd w:val="clear" w:color="auto" w:fill="auto"/>
            <w:tcMar>
              <w:top w:w="100" w:type="dxa"/>
              <w:left w:w="100" w:type="dxa"/>
              <w:bottom w:w="100" w:type="dxa"/>
              <w:right w:w="100" w:type="dxa"/>
            </w:tcMar>
          </w:tcPr>
          <w:p w14:paraId="139AC4D6" w14:textId="7461F29D"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064001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7569A2" w14:paraId="1BB2B0B0" w14:textId="77777777" w:rsidTr="5A64F9FC">
        <w:tc>
          <w:tcPr>
            <w:tcW w:w="2655" w:type="dxa"/>
            <w:shd w:val="clear" w:color="auto" w:fill="auto"/>
            <w:tcMar>
              <w:top w:w="100" w:type="dxa"/>
              <w:left w:w="100" w:type="dxa"/>
              <w:bottom w:w="100" w:type="dxa"/>
              <w:right w:w="100" w:type="dxa"/>
            </w:tcMar>
          </w:tcPr>
          <w:p w14:paraId="67EF3A5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D4E0BEC" w14:textId="2B9949A3"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1A9C0EED" w:rsidRPr="5A64F9FC">
              <w:rPr>
                <w:rFonts w:ascii="Times New Roman" w:eastAsia="Times New Roman" w:hAnsi="Times New Roman" w:cs="Times New Roman"/>
                <w:sz w:val="26"/>
                <w:szCs w:val="26"/>
              </w:rPr>
              <w:t>, Người bán</w:t>
            </w:r>
          </w:p>
        </w:tc>
      </w:tr>
      <w:tr w:rsidR="007569A2" w14:paraId="75A9E24F" w14:textId="77777777" w:rsidTr="5A64F9FC">
        <w:tc>
          <w:tcPr>
            <w:tcW w:w="2655" w:type="dxa"/>
            <w:shd w:val="clear" w:color="auto" w:fill="auto"/>
            <w:tcMar>
              <w:top w:w="100" w:type="dxa"/>
              <w:left w:w="100" w:type="dxa"/>
              <w:bottom w:w="100" w:type="dxa"/>
              <w:right w:w="100" w:type="dxa"/>
            </w:tcMar>
          </w:tcPr>
          <w:p w14:paraId="29061CA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2A23AB3" w14:textId="1A555EE5"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A99F9D3" w:rsidRPr="5A64F9FC">
              <w:rPr>
                <w:rFonts w:ascii="Times New Roman" w:eastAsia="Times New Roman" w:hAnsi="Times New Roman" w:cs="Times New Roman"/>
                <w:sz w:val="26"/>
                <w:szCs w:val="26"/>
              </w:rPr>
              <w:t xml:space="preserve">, người bán </w:t>
            </w:r>
            <w:r w:rsidRPr="5A64F9FC">
              <w:rPr>
                <w:rFonts w:ascii="Times New Roman" w:eastAsia="Times New Roman" w:hAnsi="Times New Roman" w:cs="Times New Roman"/>
                <w:sz w:val="26"/>
                <w:szCs w:val="26"/>
              </w:rPr>
              <w:t xml:space="preserve"> đã có tài khoản để đăng nhập</w:t>
            </w:r>
          </w:p>
        </w:tc>
      </w:tr>
      <w:tr w:rsidR="007569A2" w14:paraId="59E54762" w14:textId="77777777" w:rsidTr="5A64F9FC">
        <w:tc>
          <w:tcPr>
            <w:tcW w:w="2655" w:type="dxa"/>
            <w:shd w:val="clear" w:color="auto" w:fill="auto"/>
            <w:tcMar>
              <w:top w:w="100" w:type="dxa"/>
              <w:left w:w="100" w:type="dxa"/>
              <w:bottom w:w="100" w:type="dxa"/>
              <w:right w:w="100" w:type="dxa"/>
            </w:tcMar>
          </w:tcPr>
          <w:p w14:paraId="5740D355" w14:textId="77777777" w:rsidR="007569A2" w:rsidRDefault="00CE686F">
            <w:pPr>
              <w:widowControl w:val="0"/>
              <w:spacing w:before="3" w:line="240" w:lineRule="auto"/>
              <w:ind w:left="141" w:hanging="45"/>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70F9B15" w14:textId="28C4BE51" w:rsidR="007569A2" w:rsidRDefault="00CE686F"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w:t>
            </w:r>
            <w:r w:rsidR="2100F0DA" w:rsidRPr="5A64F9FC">
              <w:rPr>
                <w:rFonts w:ascii="Times New Roman" w:eastAsia="Times New Roman" w:hAnsi="Times New Roman" w:cs="Times New Roman"/>
                <w:sz w:val="26"/>
                <w:szCs w:val="26"/>
              </w:rPr>
              <w:t>, người bán</w:t>
            </w:r>
            <w:r w:rsidRPr="5A64F9FC">
              <w:rPr>
                <w:rFonts w:ascii="Times New Roman" w:eastAsia="Times New Roman" w:hAnsi="Times New Roman" w:cs="Times New Roman"/>
                <w:sz w:val="26"/>
                <w:szCs w:val="26"/>
              </w:rPr>
              <w:t xml:space="preserve"> đăng nhập thành công và vào trang chủ</w:t>
            </w:r>
          </w:p>
        </w:tc>
      </w:tr>
      <w:tr w:rsidR="007569A2" w14:paraId="51F110B1" w14:textId="77777777" w:rsidTr="5A64F9FC">
        <w:trPr>
          <w:trHeight w:val="480"/>
        </w:trPr>
        <w:tc>
          <w:tcPr>
            <w:tcW w:w="8280" w:type="dxa"/>
            <w:gridSpan w:val="2"/>
            <w:shd w:val="clear" w:color="auto" w:fill="auto"/>
            <w:tcMar>
              <w:top w:w="100" w:type="dxa"/>
              <w:left w:w="100" w:type="dxa"/>
              <w:bottom w:w="100" w:type="dxa"/>
              <w:right w:w="100" w:type="dxa"/>
            </w:tcMar>
          </w:tcPr>
          <w:p w14:paraId="6BD79F59"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B0FBDD2" w14:textId="77777777" w:rsidR="007569A2" w:rsidRDefault="00CE686F" w:rsidP="00034C0F">
            <w:pPr>
              <w:widowControl w:val="0"/>
              <w:numPr>
                <w:ilvl w:val="0"/>
                <w:numId w:val="5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trang web của hệ thống</w:t>
            </w:r>
          </w:p>
          <w:p w14:paraId="1A6FD2B6" w14:textId="6647F66E" w:rsidR="007569A2" w:rsidRDefault="00CE686F" w:rsidP="00034C0F">
            <w:pPr>
              <w:widowControl w:val="0"/>
              <w:numPr>
                <w:ilvl w:val="0"/>
                <w:numId w:val="55"/>
              </w:numPr>
              <w:rPr>
                <w:rFonts w:ascii="Times New Roman" w:eastAsia="Times New Roman" w:hAnsi="Times New Roman" w:cs="Times New Roman"/>
                <w:sz w:val="26"/>
                <w:szCs w:val="26"/>
              </w:rPr>
            </w:pPr>
            <w:commentRangeStart w:id="1435"/>
            <w:r>
              <w:rPr>
                <w:rFonts w:ascii="Times New Roman" w:eastAsia="Times New Roman" w:hAnsi="Times New Roman" w:cs="Times New Roman"/>
                <w:sz w:val="26"/>
                <w:szCs w:val="26"/>
              </w:rPr>
              <w:t>Hệ thống trả về giao diện cho người dùng đăng nhập</w:t>
            </w:r>
            <w:commentRangeEnd w:id="1435"/>
            <w:r w:rsidR="006C6D73">
              <w:rPr>
                <w:rStyle w:val="CommentReference"/>
              </w:rPr>
              <w:commentReference w:id="1435"/>
            </w:r>
            <w:ins w:id="1436" w:author="Kiên Lê Trung" w:date="2024-12-23T14:05:00Z" w16du:dateUtc="2024-12-23T07:05:00Z">
              <w:r w:rsidR="008A5B89">
                <w:rPr>
                  <w:rFonts w:ascii="Times New Roman" w:eastAsia="Times New Roman" w:hAnsi="Times New Roman" w:cs="Times New Roman"/>
                  <w:sz w:val="26"/>
                  <w:szCs w:val="26"/>
                  <w:lang w:val="en-US"/>
                </w:rPr>
                <w:t xml:space="preserve"> gồm các trường Email</w:t>
              </w:r>
            </w:ins>
            <w:ins w:id="1437" w:author="Kiên Lê Trung" w:date="2024-12-23T14:06:00Z" w16du:dateUtc="2024-12-23T07:06:00Z">
              <w:r w:rsidR="00115BD4">
                <w:rPr>
                  <w:rFonts w:ascii="Times New Roman" w:eastAsia="Times New Roman" w:hAnsi="Times New Roman" w:cs="Times New Roman"/>
                  <w:sz w:val="26"/>
                  <w:szCs w:val="26"/>
                  <w:lang w:val="en-US"/>
                </w:rPr>
                <w:t xml:space="preserve">, </w:t>
              </w:r>
            </w:ins>
            <w:ins w:id="1438" w:author="Kiên Lê Trung" w:date="2024-12-23T14:05:00Z" w16du:dateUtc="2024-12-23T07:05:00Z">
              <w:r w:rsidR="007A1F32">
                <w:rPr>
                  <w:rFonts w:ascii="Times New Roman" w:eastAsia="Times New Roman" w:hAnsi="Times New Roman" w:cs="Times New Roman"/>
                  <w:sz w:val="26"/>
                  <w:szCs w:val="26"/>
                  <w:lang w:val="en-US"/>
                </w:rPr>
                <w:t>Mật khẩu</w:t>
              </w:r>
            </w:ins>
            <w:ins w:id="1439" w:author="Kiên Lê Trung" w:date="2024-12-23T14:06:00Z" w16du:dateUtc="2024-12-23T07:06:00Z">
              <w:r w:rsidR="00115BD4">
                <w:rPr>
                  <w:rFonts w:ascii="Times New Roman" w:eastAsia="Times New Roman" w:hAnsi="Times New Roman" w:cs="Times New Roman"/>
                  <w:sz w:val="26"/>
                  <w:szCs w:val="26"/>
                  <w:lang w:val="en-US"/>
                </w:rPr>
                <w:t xml:space="preserve">, </w:t>
              </w:r>
            </w:ins>
            <w:ins w:id="1440" w:author="Kiên Lê Trung" w:date="2024-12-23T14:07:00Z" w16du:dateUtc="2024-12-23T07:07:00Z">
              <w:r w:rsidR="00B32271">
                <w:rPr>
                  <w:rFonts w:ascii="Times New Roman" w:eastAsia="Times New Roman" w:hAnsi="Times New Roman" w:cs="Times New Roman"/>
                  <w:sz w:val="26"/>
                  <w:szCs w:val="26"/>
                  <w:lang w:val="en-US"/>
                </w:rPr>
                <w:t>các nút ghi nh</w:t>
              </w:r>
              <w:r w:rsidR="00780A4E">
                <w:rPr>
                  <w:rFonts w:ascii="Times New Roman" w:eastAsia="Times New Roman" w:hAnsi="Times New Roman" w:cs="Times New Roman"/>
                  <w:sz w:val="26"/>
                  <w:szCs w:val="26"/>
                  <w:lang w:val="en-US"/>
                </w:rPr>
                <w:t>ớ mật khẩu</w:t>
              </w:r>
              <w:r w:rsidR="005A2DDD">
                <w:rPr>
                  <w:rFonts w:ascii="Times New Roman" w:eastAsia="Times New Roman" w:hAnsi="Times New Roman" w:cs="Times New Roman"/>
                  <w:sz w:val="26"/>
                  <w:szCs w:val="26"/>
                  <w:lang w:val="en-US"/>
                </w:rPr>
                <w:t>, quên mật khẩu, kênh người bán</w:t>
              </w:r>
            </w:ins>
            <w:ins w:id="1441" w:author="Kiên Lê Trung" w:date="2024-12-23T14:09:00Z" w16du:dateUtc="2024-12-23T07:09:00Z">
              <w:r w:rsidR="00082413">
                <w:rPr>
                  <w:rFonts w:ascii="Times New Roman" w:eastAsia="Times New Roman" w:hAnsi="Times New Roman" w:cs="Times New Roman"/>
                  <w:sz w:val="26"/>
                  <w:szCs w:val="26"/>
                  <w:lang w:val="en-US"/>
                </w:rPr>
                <w:t>, Đăng ký</w:t>
              </w:r>
            </w:ins>
            <w:ins w:id="1442" w:author="Kiên Lê Trung" w:date="2024-12-23T14:07:00Z" w16du:dateUtc="2024-12-23T07:07:00Z">
              <w:r w:rsidR="005A2DDD">
                <w:rPr>
                  <w:rFonts w:ascii="Times New Roman" w:eastAsia="Times New Roman" w:hAnsi="Times New Roman" w:cs="Times New Roman"/>
                  <w:sz w:val="26"/>
                  <w:szCs w:val="26"/>
                  <w:lang w:val="en-US"/>
                </w:rPr>
                <w:t xml:space="preserve"> và Đăng nhập</w:t>
              </w:r>
            </w:ins>
            <w:ins w:id="1443" w:author="Kiên Lê Trung" w:date="2024-12-23T14:06:00Z" w16du:dateUtc="2024-12-23T07:06:00Z">
              <w:r w:rsidR="00E9477A">
                <w:rPr>
                  <w:rFonts w:ascii="Times New Roman" w:eastAsia="Times New Roman" w:hAnsi="Times New Roman" w:cs="Times New Roman"/>
                  <w:sz w:val="26"/>
                  <w:szCs w:val="26"/>
                  <w:lang w:val="en-US"/>
                </w:rPr>
                <w:t xml:space="preserve"> </w:t>
              </w:r>
            </w:ins>
          </w:p>
          <w:p w14:paraId="081E49D2" w14:textId="2D6F2FAD" w:rsidR="007569A2" w:rsidRDefault="000F476D" w:rsidP="00034C0F">
            <w:pPr>
              <w:widowControl w:val="0"/>
              <w:numPr>
                <w:ilvl w:val="0"/>
                <w:numId w:val="55"/>
              </w:numPr>
              <w:rPr>
                <w:rFonts w:ascii="Times New Roman" w:eastAsia="Times New Roman" w:hAnsi="Times New Roman" w:cs="Times New Roman"/>
                <w:sz w:val="26"/>
                <w:szCs w:val="26"/>
              </w:rPr>
            </w:pPr>
            <w:ins w:id="1444" w:author="Kiên Lê Trung" w:date="2024-12-23T14:08:00Z" w16du:dateUtc="2024-12-23T07:08:00Z">
              <w:r>
                <w:rPr>
                  <w:rFonts w:ascii="Times New Roman" w:eastAsia="Times New Roman" w:hAnsi="Times New Roman" w:cs="Times New Roman"/>
                  <w:sz w:val="26"/>
                  <w:szCs w:val="26"/>
                  <w:lang w:val="en-US"/>
                </w:rPr>
                <w:t xml:space="preserve">Nếu người dùng </w:t>
              </w:r>
              <w:r w:rsidR="00F62A5B">
                <w:rPr>
                  <w:rFonts w:ascii="Times New Roman" w:eastAsia="Times New Roman" w:hAnsi="Times New Roman" w:cs="Times New Roman"/>
                  <w:sz w:val="26"/>
                  <w:szCs w:val="26"/>
                  <w:lang w:val="en-US"/>
                </w:rPr>
                <w:t xml:space="preserve">muốn đăng nhập bằng </w:t>
              </w:r>
              <w:r w:rsidR="00932AAF">
                <w:rPr>
                  <w:rFonts w:ascii="Times New Roman" w:eastAsia="Times New Roman" w:hAnsi="Times New Roman" w:cs="Times New Roman"/>
                  <w:sz w:val="26"/>
                  <w:szCs w:val="26"/>
                  <w:lang w:val="en-US"/>
                </w:rPr>
                <w:t>Kênh người bán thì bấm vào kênh người bán</w:t>
              </w:r>
            </w:ins>
            <w:ins w:id="1445" w:author="Kiên Lê Trung" w:date="2024-12-23T14:09:00Z" w16du:dateUtc="2024-12-23T07:09:00Z">
              <w:r w:rsidR="005A6374">
                <w:rPr>
                  <w:rFonts w:ascii="Times New Roman" w:eastAsia="Times New Roman" w:hAnsi="Times New Roman" w:cs="Times New Roman"/>
                  <w:sz w:val="26"/>
                  <w:szCs w:val="26"/>
                  <w:lang w:val="en-US"/>
                </w:rPr>
                <w:t xml:space="preserve">. </w:t>
              </w:r>
            </w:ins>
            <w:r w:rsidR="00CE686F">
              <w:rPr>
                <w:rFonts w:ascii="Times New Roman" w:eastAsia="Times New Roman" w:hAnsi="Times New Roman" w:cs="Times New Roman"/>
                <w:sz w:val="26"/>
                <w:szCs w:val="26"/>
              </w:rPr>
              <w:t xml:space="preserve">Người dùng điền </w:t>
            </w:r>
            <w:ins w:id="1446" w:author="Kiên Lê Trung" w:date="2024-12-23T14:06:00Z" w16du:dateUtc="2024-12-23T07:06:00Z">
              <w:r w:rsidR="004B0BB8">
                <w:rPr>
                  <w:rFonts w:ascii="Times New Roman" w:eastAsia="Times New Roman" w:hAnsi="Times New Roman" w:cs="Times New Roman"/>
                  <w:sz w:val="26"/>
                  <w:szCs w:val="26"/>
                  <w:lang w:val="en-US"/>
                </w:rPr>
                <w:t>Email = kinltrung72@gmail.com</w:t>
              </w:r>
            </w:ins>
            <w:del w:id="1447" w:author="Kiên Lê Trung" w:date="2024-12-23T14:06:00Z" w16du:dateUtc="2024-12-23T07:06:00Z">
              <w:r w:rsidR="00CE686F" w:rsidDel="004B0BB8">
                <w:rPr>
                  <w:rFonts w:ascii="Times New Roman" w:eastAsia="Times New Roman" w:hAnsi="Times New Roman" w:cs="Times New Roman"/>
                  <w:sz w:val="26"/>
                  <w:szCs w:val="26"/>
                </w:rPr>
                <w:delText>tài khoản</w:delText>
              </w:r>
            </w:del>
            <w:r w:rsidR="00CE686F">
              <w:rPr>
                <w:rFonts w:ascii="Times New Roman" w:eastAsia="Times New Roman" w:hAnsi="Times New Roman" w:cs="Times New Roman"/>
                <w:sz w:val="26"/>
                <w:szCs w:val="26"/>
              </w:rPr>
              <w:t xml:space="preserve"> và mật khẩu </w:t>
            </w:r>
            <w:ins w:id="1448" w:author="Kiên Lê Trung" w:date="2024-12-23T14:06:00Z" w16du:dateUtc="2024-12-23T07:06:00Z">
              <w:r w:rsidR="00E9477A">
                <w:rPr>
                  <w:rFonts w:ascii="Times New Roman" w:eastAsia="Times New Roman" w:hAnsi="Times New Roman" w:cs="Times New Roman"/>
                  <w:sz w:val="26"/>
                  <w:szCs w:val="26"/>
                  <w:lang w:val="en-US"/>
                </w:rPr>
                <w:t>= 12345</w:t>
              </w:r>
            </w:ins>
            <w:del w:id="1449" w:author="Kiên Lê Trung" w:date="2024-12-23T14:06:00Z" w16du:dateUtc="2024-12-23T07:06:00Z">
              <w:r w:rsidR="00CE686F" w:rsidDel="00E9477A">
                <w:rPr>
                  <w:rFonts w:ascii="Times New Roman" w:eastAsia="Times New Roman" w:hAnsi="Times New Roman" w:cs="Times New Roman"/>
                  <w:sz w:val="26"/>
                  <w:szCs w:val="26"/>
                </w:rPr>
                <w:delText>của</w:delText>
              </w:r>
            </w:del>
            <w:r w:rsidR="00CE686F">
              <w:rPr>
                <w:rFonts w:ascii="Times New Roman" w:eastAsia="Times New Roman" w:hAnsi="Times New Roman" w:cs="Times New Roman"/>
                <w:sz w:val="26"/>
                <w:szCs w:val="26"/>
              </w:rPr>
              <w:t xml:space="preserve"> </w:t>
            </w:r>
            <w:ins w:id="1450" w:author="Kiên Lê Trung" w:date="2024-12-23T14:06:00Z" w16du:dateUtc="2024-12-23T07:06:00Z">
              <w:r w:rsidR="00E9477A">
                <w:rPr>
                  <w:rFonts w:ascii="Times New Roman" w:eastAsia="Times New Roman" w:hAnsi="Times New Roman" w:cs="Times New Roman"/>
                  <w:sz w:val="26"/>
                  <w:szCs w:val="26"/>
                  <w:lang w:val="en-US"/>
                </w:rPr>
                <w:t>và bấm Đăng nhập</w:t>
              </w:r>
            </w:ins>
            <w:del w:id="1451" w:author="Kiên Lê Trung" w:date="2024-12-23T14:06:00Z" w16du:dateUtc="2024-12-23T07:06:00Z">
              <w:r w:rsidR="00CE686F" w:rsidDel="00E9477A">
                <w:rPr>
                  <w:rFonts w:ascii="Times New Roman" w:eastAsia="Times New Roman" w:hAnsi="Times New Roman" w:cs="Times New Roman"/>
                  <w:sz w:val="26"/>
                  <w:szCs w:val="26"/>
                </w:rPr>
                <w:delText>mình</w:delText>
              </w:r>
            </w:del>
          </w:p>
          <w:p w14:paraId="49B84A17" w14:textId="77777777" w:rsidR="007569A2" w:rsidRDefault="00CE686F" w:rsidP="00034C0F">
            <w:pPr>
              <w:widowControl w:val="0"/>
              <w:numPr>
                <w:ilvl w:val="0"/>
                <w:numId w:val="55"/>
              </w:numPr>
              <w:spacing w:before="46"/>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trả về giao diện trang chủ Home cho người dùng</w:t>
            </w:r>
          </w:p>
          <w:p w14:paraId="2191599E" w14:textId="77777777" w:rsidR="007569A2" w:rsidRDefault="007569A2">
            <w:pPr>
              <w:widowControl w:val="0"/>
              <w:spacing w:before="46" w:line="240" w:lineRule="auto"/>
              <w:ind w:left="708"/>
              <w:rPr>
                <w:rFonts w:ascii="Times New Roman" w:eastAsia="Times New Roman" w:hAnsi="Times New Roman" w:cs="Times New Roman"/>
                <w:sz w:val="26"/>
                <w:szCs w:val="26"/>
              </w:rPr>
            </w:pPr>
          </w:p>
        </w:tc>
      </w:tr>
      <w:tr w:rsidR="007569A2" w14:paraId="2106E194" w14:textId="77777777" w:rsidTr="5A64F9FC">
        <w:trPr>
          <w:trHeight w:val="480"/>
        </w:trPr>
        <w:tc>
          <w:tcPr>
            <w:tcW w:w="8280" w:type="dxa"/>
            <w:gridSpan w:val="2"/>
            <w:shd w:val="clear" w:color="auto" w:fill="auto"/>
            <w:tcMar>
              <w:top w:w="100" w:type="dxa"/>
              <w:left w:w="100" w:type="dxa"/>
              <w:bottom w:w="100" w:type="dxa"/>
              <w:right w:w="100" w:type="dxa"/>
            </w:tcMar>
          </w:tcPr>
          <w:p w14:paraId="1494FD06"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245AB83" w14:textId="6E087ADE" w:rsidR="007569A2" w:rsidRDefault="00CE686F" w:rsidP="00034C0F">
            <w:pPr>
              <w:widowControl w:val="0"/>
              <w:rPr>
                <w:ins w:id="1452" w:author="Kiên Lê Trung" w:date="2024-12-23T14:10:00Z" w16du:dateUtc="2024-12-23T07:10:00Z"/>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4.1 Hệ thống thông báo tài khoản </w:t>
            </w:r>
            <w:ins w:id="1453" w:author="Kiên Lê Trung" w:date="2024-12-23T14:10:00Z" w16du:dateUtc="2024-12-23T07:10:00Z">
              <w:r w:rsidR="00EC4DCC">
                <w:rPr>
                  <w:rFonts w:ascii="Times New Roman" w:eastAsia="Times New Roman" w:hAnsi="Times New Roman" w:cs="Times New Roman"/>
                  <w:sz w:val="26"/>
                  <w:szCs w:val="26"/>
                  <w:lang w:val="en-US"/>
                </w:rPr>
                <w:t xml:space="preserve">không tồn tại </w:t>
              </w:r>
            </w:ins>
            <w:del w:id="1454" w:author="Kiên Lê Trung" w:date="2024-12-23T14:10:00Z" w16du:dateUtc="2024-12-23T07:10:00Z">
              <w:r w:rsidDel="00EC4DCC">
                <w:rPr>
                  <w:rFonts w:ascii="Times New Roman" w:eastAsia="Times New Roman" w:hAnsi="Times New Roman" w:cs="Times New Roman"/>
                  <w:sz w:val="26"/>
                  <w:szCs w:val="26"/>
                </w:rPr>
                <w:delText>mật khẩu không chính xác</w:delText>
              </w:r>
            </w:del>
          </w:p>
          <w:p w14:paraId="74FC9DBA" w14:textId="2A55472C" w:rsidR="00EC4DCC" w:rsidRDefault="00EC4DCC" w:rsidP="00034C0F">
            <w:pPr>
              <w:widowControl w:val="0"/>
              <w:rPr>
                <w:ins w:id="1455" w:author="Kiên Lê Trung" w:date="2024-12-23T14:11:00Z" w16du:dateUtc="2024-12-23T07:11:00Z"/>
                <w:rFonts w:ascii="Times New Roman" w:eastAsia="Times New Roman" w:hAnsi="Times New Roman" w:cs="Times New Roman"/>
                <w:sz w:val="26"/>
                <w:szCs w:val="26"/>
                <w:lang w:val="en-US"/>
              </w:rPr>
            </w:pPr>
            <w:ins w:id="1456" w:author="Kiên Lê Trung" w:date="2024-12-23T14:10:00Z" w16du:dateUtc="2024-12-23T07:10:00Z">
              <w:r>
                <w:rPr>
                  <w:rFonts w:ascii="Times New Roman" w:eastAsia="Times New Roman" w:hAnsi="Times New Roman" w:cs="Times New Roman"/>
                  <w:sz w:val="26"/>
                  <w:szCs w:val="26"/>
                  <w:lang w:val="en-US"/>
                </w:rPr>
                <w:t xml:space="preserve">           4.1.1 Người dùng kiểm </w:t>
              </w:r>
            </w:ins>
            <w:ins w:id="1457" w:author="Kiên Lê Trung" w:date="2024-12-23T14:11:00Z" w16du:dateUtc="2024-12-23T07:11:00Z">
              <w:r>
                <w:rPr>
                  <w:rFonts w:ascii="Times New Roman" w:eastAsia="Times New Roman" w:hAnsi="Times New Roman" w:cs="Times New Roman"/>
                  <w:sz w:val="26"/>
                  <w:szCs w:val="26"/>
                  <w:lang w:val="en-US"/>
                </w:rPr>
                <w:t xml:space="preserve">tra lại </w:t>
              </w:r>
              <w:r w:rsidR="002008A9">
                <w:rPr>
                  <w:rFonts w:ascii="Times New Roman" w:eastAsia="Times New Roman" w:hAnsi="Times New Roman" w:cs="Times New Roman"/>
                  <w:sz w:val="26"/>
                  <w:szCs w:val="26"/>
                  <w:lang w:val="en-US"/>
                </w:rPr>
                <w:t>email và mật khẩu</w:t>
              </w:r>
              <w:r w:rsidR="00E94346">
                <w:rPr>
                  <w:rFonts w:ascii="Times New Roman" w:eastAsia="Times New Roman" w:hAnsi="Times New Roman" w:cs="Times New Roman"/>
                  <w:sz w:val="26"/>
                  <w:szCs w:val="26"/>
                  <w:lang w:val="en-US"/>
                </w:rPr>
                <w:t xml:space="preserve"> hoặc bấm vào Quên</w:t>
              </w:r>
            </w:ins>
          </w:p>
          <w:p w14:paraId="6F31C056" w14:textId="194D3818" w:rsidR="00E94346" w:rsidRPr="00EC4DCC" w:rsidRDefault="00E94346" w:rsidP="00034C0F">
            <w:pPr>
              <w:widowControl w:val="0"/>
              <w:rPr>
                <w:ins w:id="1458" w:author="Kiên Lê Trung" w:date="2024-12-23T14:09:00Z" w16du:dateUtc="2024-12-23T07:09:00Z"/>
                <w:rFonts w:ascii="Times New Roman" w:eastAsia="Times New Roman" w:hAnsi="Times New Roman" w:cs="Times New Roman"/>
                <w:sz w:val="26"/>
                <w:szCs w:val="26"/>
                <w:lang w:val="en-US"/>
              </w:rPr>
            </w:pPr>
            <w:ins w:id="1459" w:author="Kiên Lê Trung" w:date="2024-12-23T14:11:00Z" w16du:dateUtc="2024-12-23T07:11:00Z">
              <w:r>
                <w:rPr>
                  <w:rFonts w:ascii="Times New Roman" w:eastAsia="Times New Roman" w:hAnsi="Times New Roman" w:cs="Times New Roman"/>
                  <w:sz w:val="26"/>
                  <w:szCs w:val="26"/>
                  <w:lang w:val="en-US"/>
                </w:rPr>
                <w:t xml:space="preserve">                    mật khẩu để lấy lại mật khẩu</w:t>
              </w:r>
            </w:ins>
          </w:p>
          <w:p w14:paraId="598798B0" w14:textId="77777777" w:rsidR="006A138B" w:rsidRDefault="006A138B" w:rsidP="00034C0F">
            <w:pPr>
              <w:widowControl w:val="0"/>
              <w:rPr>
                <w:ins w:id="1460" w:author="Kiên Lê Trung" w:date="2024-12-23T14:13:00Z" w16du:dateUtc="2024-12-23T07:13:00Z"/>
                <w:rFonts w:ascii="Times New Roman" w:eastAsia="Times New Roman" w:hAnsi="Times New Roman" w:cs="Times New Roman"/>
                <w:sz w:val="26"/>
                <w:szCs w:val="26"/>
                <w:lang w:val="en-US"/>
              </w:rPr>
            </w:pPr>
            <w:ins w:id="1461" w:author="Kiên Lê Trung" w:date="2024-12-23T14:09:00Z" w16du:dateUtc="2024-12-23T07:09:00Z">
              <w:r>
                <w:rPr>
                  <w:rFonts w:ascii="Times New Roman" w:eastAsia="Times New Roman" w:hAnsi="Times New Roman" w:cs="Times New Roman"/>
                  <w:sz w:val="26"/>
                  <w:szCs w:val="26"/>
                  <w:lang w:val="en-US"/>
                </w:rPr>
                <w:t xml:space="preserve">     </w:t>
              </w:r>
            </w:ins>
            <w:ins w:id="1462" w:author="Kiên Lê Trung" w:date="2024-12-23T14:12:00Z" w16du:dateUtc="2024-12-23T07:12:00Z">
              <w:r w:rsidR="002A05F8">
                <w:rPr>
                  <w:rFonts w:ascii="Times New Roman" w:eastAsia="Times New Roman" w:hAnsi="Times New Roman" w:cs="Times New Roman"/>
                  <w:sz w:val="26"/>
                  <w:szCs w:val="26"/>
                  <w:lang w:val="en-US"/>
                </w:rPr>
                <w:t xml:space="preserve">4.2 </w:t>
              </w:r>
              <w:r w:rsidR="00403A32">
                <w:rPr>
                  <w:rFonts w:ascii="Times New Roman" w:eastAsia="Times New Roman" w:hAnsi="Times New Roman" w:cs="Times New Roman"/>
                  <w:sz w:val="26"/>
                  <w:szCs w:val="26"/>
                  <w:lang w:val="en-US"/>
                </w:rPr>
                <w:t xml:space="preserve">Hệ thống thông báo </w:t>
              </w:r>
            </w:ins>
            <w:ins w:id="1463" w:author="Kiên Lê Trung" w:date="2024-12-23T14:13:00Z" w16du:dateUtc="2024-12-23T07:13:00Z">
              <w:r w:rsidR="00403A32">
                <w:rPr>
                  <w:rFonts w:ascii="Times New Roman" w:eastAsia="Times New Roman" w:hAnsi="Times New Roman" w:cs="Times New Roman"/>
                  <w:sz w:val="26"/>
                  <w:szCs w:val="26"/>
                  <w:lang w:val="en-US"/>
                </w:rPr>
                <w:t xml:space="preserve">email không đúng định dạng </w:t>
              </w:r>
            </w:ins>
          </w:p>
          <w:p w14:paraId="1DB9D751" w14:textId="0E239CDF" w:rsidR="00403A32" w:rsidRPr="006A138B" w:rsidRDefault="00403A32" w:rsidP="00034C0F">
            <w:pPr>
              <w:widowControl w:val="0"/>
              <w:rPr>
                <w:rFonts w:ascii="Times New Roman" w:eastAsia="Times New Roman" w:hAnsi="Times New Roman" w:cs="Times New Roman"/>
                <w:sz w:val="26"/>
                <w:szCs w:val="26"/>
                <w:lang w:val="en-US"/>
                <w:rPrChange w:id="1464" w:author="Kiên Lê Trung" w:date="2024-12-23T14:09:00Z" w16du:dateUtc="2024-12-23T07:09:00Z">
                  <w:rPr>
                    <w:rFonts w:ascii="Times New Roman" w:eastAsia="Times New Roman" w:hAnsi="Times New Roman" w:cs="Times New Roman"/>
                    <w:sz w:val="26"/>
                    <w:szCs w:val="26"/>
                  </w:rPr>
                </w:rPrChange>
              </w:rPr>
            </w:pPr>
            <w:ins w:id="1465" w:author="Kiên Lê Trung" w:date="2024-12-23T14:13:00Z" w16du:dateUtc="2024-12-23T07:13:00Z">
              <w:r>
                <w:rPr>
                  <w:rFonts w:ascii="Times New Roman" w:eastAsia="Times New Roman" w:hAnsi="Times New Roman" w:cs="Times New Roman"/>
                  <w:sz w:val="26"/>
                  <w:szCs w:val="26"/>
                  <w:lang w:val="en-US"/>
                </w:rPr>
                <w:t xml:space="preserve">         4.2.1 Người dùng kiểm tra lại email và đăng nhập lại </w:t>
              </w:r>
            </w:ins>
          </w:p>
        </w:tc>
      </w:tr>
    </w:tbl>
    <w:p w14:paraId="4DD1A6CE" w14:textId="77777777" w:rsidR="00EA4A86" w:rsidRPr="00C60A20" w:rsidRDefault="00EA4A86" w:rsidP="00C60A20">
      <w:pPr>
        <w:pStyle w:val="ListParagraph"/>
        <w:spacing w:after="160" w:line="360" w:lineRule="auto"/>
        <w:rPr>
          <w:rFonts w:ascii="Times New Roman" w:hAnsi="Times New Roman" w:cs="Times New Roman"/>
          <w:b/>
          <w:sz w:val="26"/>
          <w:szCs w:val="26"/>
        </w:rPr>
      </w:pPr>
    </w:p>
    <w:p w14:paraId="7673E5AE" w14:textId="541BE94A" w:rsidR="007569A2" w:rsidRPr="00034C0F" w:rsidRDefault="078731BC" w:rsidP="00C60A20">
      <w:pPr>
        <w:pStyle w:val="ListParagraph"/>
        <w:numPr>
          <w:ilvl w:val="0"/>
          <w:numId w:val="86"/>
        </w:numPr>
        <w:spacing w:after="160" w:line="360" w:lineRule="auto"/>
        <w:rPr>
          <w:rFonts w:ascii="Times New Roman" w:hAnsi="Times New Roman" w:cs="Times New Roman"/>
          <w:b/>
          <w:sz w:val="26"/>
          <w:szCs w:val="26"/>
        </w:rPr>
      </w:pPr>
      <w:r w:rsidRPr="00034C0F">
        <w:rPr>
          <w:rFonts w:ascii="Times New Roman" w:hAnsi="Times New Roman" w:cs="Times New Roman"/>
          <w:b/>
          <w:sz w:val="26"/>
          <w:szCs w:val="26"/>
        </w:rPr>
        <w:t xml:space="preserve">Chức năng Quên mật khẩu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63756F28" w14:textId="77777777" w:rsidTr="5A64F9FC">
        <w:trPr>
          <w:trHeight w:val="300"/>
        </w:trPr>
        <w:tc>
          <w:tcPr>
            <w:tcW w:w="2655" w:type="dxa"/>
            <w:shd w:val="clear" w:color="auto" w:fill="auto"/>
            <w:tcMar>
              <w:top w:w="100" w:type="dxa"/>
              <w:left w:w="100" w:type="dxa"/>
              <w:bottom w:w="100" w:type="dxa"/>
              <w:right w:w="100" w:type="dxa"/>
            </w:tcMar>
          </w:tcPr>
          <w:p w14:paraId="3B9D74B8" w14:textId="6CA55596" w:rsidR="5A64F9FC" w:rsidRDefault="00983677" w:rsidP="5A64F9FC">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0A6BB315" w14:textId="279F9EB5" w:rsidR="7804F8C7" w:rsidRDefault="7804F8C7"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Quên mật khẩu</w:t>
            </w:r>
          </w:p>
        </w:tc>
      </w:tr>
      <w:tr w:rsidR="5A64F9FC" w14:paraId="41108C51" w14:textId="77777777" w:rsidTr="5A64F9FC">
        <w:trPr>
          <w:trHeight w:val="300"/>
        </w:trPr>
        <w:tc>
          <w:tcPr>
            <w:tcW w:w="2655" w:type="dxa"/>
            <w:shd w:val="clear" w:color="auto" w:fill="auto"/>
            <w:tcMar>
              <w:top w:w="100" w:type="dxa"/>
              <w:left w:w="100" w:type="dxa"/>
              <w:bottom w:w="100" w:type="dxa"/>
              <w:right w:w="100" w:type="dxa"/>
            </w:tcMar>
          </w:tcPr>
          <w:p w14:paraId="01D83159"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94171C2" w14:textId="02A61C63"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w:t>
            </w:r>
            <w:r w:rsidR="6F3C4BF1" w:rsidRPr="5A64F9FC">
              <w:rPr>
                <w:rFonts w:ascii="Times New Roman" w:eastAsia="Times New Roman" w:hAnsi="Times New Roman" w:cs="Times New Roman"/>
                <w:sz w:val="26"/>
                <w:szCs w:val="26"/>
              </w:rPr>
              <w:t xml:space="preserve"> </w:t>
            </w:r>
          </w:p>
        </w:tc>
      </w:tr>
      <w:tr w:rsidR="5A64F9FC" w14:paraId="77043FDE" w14:textId="77777777" w:rsidTr="5A64F9FC">
        <w:trPr>
          <w:trHeight w:val="300"/>
        </w:trPr>
        <w:tc>
          <w:tcPr>
            <w:tcW w:w="2655" w:type="dxa"/>
            <w:shd w:val="clear" w:color="auto" w:fill="auto"/>
            <w:tcMar>
              <w:top w:w="100" w:type="dxa"/>
              <w:left w:w="100" w:type="dxa"/>
              <w:bottom w:w="100" w:type="dxa"/>
              <w:right w:w="100" w:type="dxa"/>
            </w:tcMar>
          </w:tcPr>
          <w:p w14:paraId="6E496125"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B264188" w14:textId="7A5BEA89"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 đã có tài</w:t>
            </w:r>
            <w:r w:rsidR="1D02DE28" w:rsidRPr="5A64F9FC">
              <w:rPr>
                <w:rFonts w:ascii="Times New Roman" w:eastAsia="Times New Roman" w:hAnsi="Times New Roman" w:cs="Times New Roman"/>
                <w:sz w:val="26"/>
                <w:szCs w:val="26"/>
              </w:rPr>
              <w:t xml:space="preserve"> </w:t>
            </w:r>
            <w:r w:rsidR="38D94218" w:rsidRPr="5A64F9FC">
              <w:rPr>
                <w:rFonts w:ascii="Times New Roman" w:eastAsia="Times New Roman" w:hAnsi="Times New Roman" w:cs="Times New Roman"/>
                <w:sz w:val="26"/>
                <w:szCs w:val="26"/>
              </w:rPr>
              <w:t>khoản nhưng quên mật khẩu</w:t>
            </w:r>
          </w:p>
        </w:tc>
      </w:tr>
      <w:tr w:rsidR="5A64F9FC" w14:paraId="47F39C89" w14:textId="77777777" w:rsidTr="5A64F9FC">
        <w:trPr>
          <w:trHeight w:val="300"/>
        </w:trPr>
        <w:tc>
          <w:tcPr>
            <w:tcW w:w="2655" w:type="dxa"/>
            <w:shd w:val="clear" w:color="auto" w:fill="auto"/>
            <w:tcMar>
              <w:top w:w="100" w:type="dxa"/>
              <w:left w:w="100" w:type="dxa"/>
              <w:bottom w:w="100" w:type="dxa"/>
              <w:right w:w="100" w:type="dxa"/>
            </w:tcMar>
          </w:tcPr>
          <w:p w14:paraId="5DBCD0C2" w14:textId="77777777" w:rsidR="5A64F9FC" w:rsidRDefault="5A64F9FC" w:rsidP="5A64F9FC">
            <w:pPr>
              <w:widowControl w:val="0"/>
              <w:spacing w:before="3" w:line="240" w:lineRule="auto"/>
              <w:ind w:left="141" w:hanging="45"/>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0081E0A" w14:textId="28C4BE51" w:rsidR="5A64F9FC" w:rsidRDefault="5A64F9FC" w:rsidP="5A64F9FC">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Khách hàng, người bán đăng nhập thành công và vào trang chủ</w:t>
            </w:r>
          </w:p>
        </w:tc>
      </w:tr>
      <w:tr w:rsidR="5A64F9FC" w14:paraId="6358D8E5" w14:textId="77777777" w:rsidTr="5A64F9FC">
        <w:trPr>
          <w:trHeight w:val="300"/>
        </w:trPr>
        <w:tc>
          <w:tcPr>
            <w:tcW w:w="8280" w:type="dxa"/>
            <w:gridSpan w:val="2"/>
            <w:shd w:val="clear" w:color="auto" w:fill="auto"/>
            <w:tcMar>
              <w:top w:w="100" w:type="dxa"/>
              <w:left w:w="100" w:type="dxa"/>
              <w:bottom w:w="100" w:type="dxa"/>
              <w:right w:w="100" w:type="dxa"/>
            </w:tcMar>
          </w:tcPr>
          <w:p w14:paraId="776CEA9E"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6C114F74" w14:textId="6A70A754" w:rsidR="5A64F9FC" w:rsidRDefault="5A64F9FC" w:rsidP="005C5FA5">
            <w:pPr>
              <w:pStyle w:val="ListParagraph"/>
              <w:widowControl w:val="0"/>
              <w:numPr>
                <w:ilvl w:val="0"/>
                <w:numId w:val="3"/>
              </w:num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dùng </w:t>
            </w:r>
            <w:r w:rsidR="2DE63E39" w:rsidRPr="5A64F9FC">
              <w:rPr>
                <w:rFonts w:ascii="Times New Roman" w:eastAsia="Times New Roman" w:hAnsi="Times New Roman" w:cs="Times New Roman"/>
                <w:sz w:val="26"/>
                <w:szCs w:val="26"/>
              </w:rPr>
              <w:t xml:space="preserve">đang ở trang Login của hệ thống, </w:t>
            </w:r>
            <w:r w:rsidR="244D1374" w:rsidRPr="5A64F9FC">
              <w:rPr>
                <w:rFonts w:ascii="Times New Roman" w:eastAsia="Times New Roman" w:hAnsi="Times New Roman" w:cs="Times New Roman"/>
                <w:sz w:val="26"/>
                <w:szCs w:val="26"/>
              </w:rPr>
              <w:t>bấm vào Quên mật khẩu</w:t>
            </w:r>
          </w:p>
          <w:p w14:paraId="110FF2C9" w14:textId="77777777" w:rsidR="244D1374" w:rsidRPr="00C60A20" w:rsidRDefault="244D1374" w:rsidP="5A64F9FC">
            <w:pPr>
              <w:pStyle w:val="ListParagraph"/>
              <w:widowControl w:val="0"/>
              <w:numPr>
                <w:ilvl w:val="0"/>
                <w:numId w:val="3"/>
              </w:num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giao diện Quên mật khẩu</w:t>
            </w:r>
          </w:p>
          <w:p w14:paraId="323912E2" w14:textId="4AA0D8BD" w:rsidR="00613F68" w:rsidRPr="00C60A20" w:rsidRDefault="00613F68" w:rsidP="5A64F9FC">
            <w:pPr>
              <w:pStyle w:val="ListParagraph"/>
              <w:widowControl w:val="0"/>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dùng nhập địa chỉ email và click vào nút gửi mã OTP</w:t>
            </w:r>
          </w:p>
          <w:p w14:paraId="1C122786" w14:textId="77777777" w:rsidR="00613F68" w:rsidRPr="00C60A20" w:rsidRDefault="00613F68" w:rsidP="5A64F9FC">
            <w:pPr>
              <w:pStyle w:val="ListParagraph"/>
              <w:widowControl w:val="0"/>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w:t>
            </w:r>
            <w:r>
              <w:rPr>
                <w:rFonts w:ascii="Times New Roman" w:eastAsia="Times New Roman" w:hAnsi="Times New Roman" w:cs="Times New Roman"/>
                <w:sz w:val="26"/>
                <w:szCs w:val="26"/>
                <w:lang w:val="en-US"/>
              </w:rPr>
              <w:t>ệ thống gửi mã OTP về email và</w:t>
            </w:r>
            <w:r w:rsidR="00B45C3C">
              <w:rPr>
                <w:rFonts w:ascii="Times New Roman" w:eastAsia="Times New Roman" w:hAnsi="Times New Roman" w:cs="Times New Roman"/>
                <w:sz w:val="26"/>
                <w:szCs w:val="26"/>
                <w:lang w:val="en-US"/>
              </w:rPr>
              <w:t xml:space="preserve"> chuyển đến trang nhập OTP</w:t>
            </w:r>
          </w:p>
          <w:p w14:paraId="6362CE53" w14:textId="77777777" w:rsidR="00B45C3C" w:rsidRPr="00C60A20" w:rsidRDefault="00B45C3C" w:rsidP="5A64F9FC">
            <w:pPr>
              <w:pStyle w:val="ListParagraph"/>
              <w:widowControl w:val="0"/>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w:t>
            </w:r>
            <w:r>
              <w:rPr>
                <w:rFonts w:ascii="Times New Roman" w:eastAsia="Times New Roman" w:hAnsi="Times New Roman" w:cs="Times New Roman"/>
                <w:sz w:val="26"/>
                <w:szCs w:val="26"/>
                <w:lang w:val="en-US"/>
              </w:rPr>
              <w:t>ười dùng nhập mã OTP</w:t>
            </w:r>
          </w:p>
          <w:p w14:paraId="69083178" w14:textId="7009AFB6" w:rsidR="244D1374" w:rsidRDefault="00B45C3C" w:rsidP="5A64F9FC">
            <w:pPr>
              <w:pStyle w:val="ListParagraph"/>
              <w:widowControl w:val="0"/>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w:t>
            </w:r>
            <w:r w:rsidR="00835014">
              <w:rPr>
                <w:rFonts w:ascii="Times New Roman" w:eastAsia="Times New Roman" w:hAnsi="Times New Roman" w:cs="Times New Roman"/>
                <w:sz w:val="26"/>
                <w:szCs w:val="26"/>
              </w:rPr>
              <w:t>ống gửi mật khẩu</w:t>
            </w:r>
            <w:r w:rsidR="00835014">
              <w:rPr>
                <w:rFonts w:ascii="Times New Roman" w:eastAsia="Times New Roman" w:hAnsi="Times New Roman" w:cs="Times New Roman"/>
                <w:sz w:val="26"/>
                <w:szCs w:val="26"/>
                <w:lang w:val="en-US"/>
              </w:rPr>
              <w:t xml:space="preserve"> về email và thông</w:t>
            </w:r>
            <w:r w:rsidR="00E17245">
              <w:rPr>
                <w:rFonts w:ascii="Times New Roman" w:eastAsia="Times New Roman" w:hAnsi="Times New Roman" w:cs="Times New Roman"/>
                <w:sz w:val="26"/>
                <w:szCs w:val="26"/>
                <w:lang w:val="en-US"/>
              </w:rPr>
              <w:t xml:space="preserve"> báo </w:t>
            </w:r>
            <w:r w:rsidR="006F17A7">
              <w:rPr>
                <w:rFonts w:ascii="Times New Roman" w:eastAsia="Times New Roman" w:hAnsi="Times New Roman" w:cs="Times New Roman"/>
                <w:sz w:val="26"/>
                <w:szCs w:val="26"/>
                <w:lang w:val="en-US"/>
              </w:rPr>
              <w:t>lấy lại mật khẩu thành công</w:t>
            </w:r>
          </w:p>
        </w:tc>
      </w:tr>
      <w:tr w:rsidR="5A64F9FC" w14:paraId="0B91C150" w14:textId="77777777" w:rsidTr="5A64F9FC">
        <w:trPr>
          <w:trHeight w:val="300"/>
        </w:trPr>
        <w:tc>
          <w:tcPr>
            <w:tcW w:w="8280" w:type="dxa"/>
            <w:gridSpan w:val="2"/>
            <w:shd w:val="clear" w:color="auto" w:fill="auto"/>
            <w:tcMar>
              <w:top w:w="100" w:type="dxa"/>
              <w:left w:w="100" w:type="dxa"/>
              <w:bottom w:w="100" w:type="dxa"/>
              <w:right w:w="100" w:type="dxa"/>
            </w:tcMar>
          </w:tcPr>
          <w:p w14:paraId="30321E15" w14:textId="77777777" w:rsidR="5A64F9FC" w:rsidRDefault="5A64F9FC" w:rsidP="5A64F9FC">
            <w:pPr>
              <w:widowControl w:val="0"/>
              <w:spacing w:line="240" w:lineRule="auto"/>
              <w:ind w:left="94"/>
              <w:rPr>
                <w:rFonts w:ascii="Times New Roman" w:eastAsia="Times New Roman" w:hAnsi="Times New Roman" w:cs="Times New Roman"/>
                <w:sz w:val="26"/>
                <w:szCs w:val="26"/>
              </w:rPr>
            </w:pPr>
            <w:commentRangeStart w:id="1466"/>
            <w:r w:rsidRPr="5A64F9FC">
              <w:rPr>
                <w:rFonts w:ascii="Times New Roman" w:eastAsia="Times New Roman" w:hAnsi="Times New Roman" w:cs="Times New Roman"/>
                <w:sz w:val="26"/>
                <w:szCs w:val="26"/>
              </w:rPr>
              <w:t>Ngoại lệ:</w:t>
            </w:r>
          </w:p>
          <w:p w14:paraId="3FEA3B3F" w14:textId="77777777" w:rsidR="5A64F9FC" w:rsidRDefault="5A64F9FC" w:rsidP="5A64F9FC">
            <w:pPr>
              <w:widowControl w:val="0"/>
              <w:spacing w:line="240" w:lineRule="auto"/>
              <w:rPr>
                <w:ins w:id="1467" w:author="Kiên Lê Trung" w:date="2024-12-23T14:15:00Z" w16du:dateUtc="2024-12-23T07:15:00Z"/>
                <w:rFonts w:ascii="Times New Roman" w:eastAsia="Times New Roman" w:hAnsi="Times New Roman" w:cs="Times New Roman"/>
                <w:sz w:val="26"/>
                <w:szCs w:val="26"/>
                <w:lang w:val="en-US"/>
              </w:rPr>
            </w:pPr>
            <w:r w:rsidRPr="5A64F9FC">
              <w:rPr>
                <w:rFonts w:ascii="Times New Roman" w:eastAsia="Times New Roman" w:hAnsi="Times New Roman" w:cs="Times New Roman"/>
                <w:sz w:val="26"/>
                <w:szCs w:val="26"/>
              </w:rPr>
              <w:t xml:space="preserve">     </w:t>
            </w:r>
            <w:commentRangeEnd w:id="1466"/>
            <w:r w:rsidR="00873634">
              <w:rPr>
                <w:rStyle w:val="CommentReference"/>
              </w:rPr>
              <w:commentReference w:id="1466"/>
            </w:r>
            <w:ins w:id="1468" w:author="Kiên Lê Trung" w:date="2024-12-23T14:14:00Z" w16du:dateUtc="2024-12-23T07:14:00Z">
              <w:r w:rsidR="00302E58">
                <w:rPr>
                  <w:rFonts w:ascii="Times New Roman" w:eastAsia="Times New Roman" w:hAnsi="Times New Roman" w:cs="Times New Roman"/>
                  <w:sz w:val="26"/>
                  <w:szCs w:val="26"/>
                  <w:lang w:val="en-US"/>
                </w:rPr>
                <w:t xml:space="preserve">3.1 Người dùng nhập email không đúng định dạng </w:t>
              </w:r>
            </w:ins>
          </w:p>
          <w:p w14:paraId="40FC5150" w14:textId="032D5E94" w:rsidR="00677A6C" w:rsidRDefault="00677A6C" w:rsidP="5A64F9FC">
            <w:pPr>
              <w:widowControl w:val="0"/>
              <w:spacing w:line="240" w:lineRule="auto"/>
              <w:rPr>
                <w:ins w:id="1469" w:author="Kiên Lê Trung" w:date="2024-12-23T14:14:00Z" w16du:dateUtc="2024-12-23T07:14:00Z"/>
                <w:rFonts w:ascii="Times New Roman" w:eastAsia="Times New Roman" w:hAnsi="Times New Roman" w:cs="Times New Roman"/>
                <w:sz w:val="26"/>
                <w:szCs w:val="26"/>
                <w:lang w:val="en-US"/>
              </w:rPr>
            </w:pPr>
            <w:ins w:id="1470" w:author="Kiên Lê Trung" w:date="2024-12-23T14:15:00Z" w16du:dateUtc="2024-12-23T07:15:00Z">
              <w:r>
                <w:rPr>
                  <w:rFonts w:ascii="Times New Roman" w:eastAsia="Times New Roman" w:hAnsi="Times New Roman" w:cs="Times New Roman"/>
                  <w:sz w:val="26"/>
                  <w:szCs w:val="26"/>
                  <w:lang w:val="en-US"/>
                </w:rPr>
                <w:t xml:space="preserve">           3.1.1 Hệ thống thông báo email không đúng định dạng</w:t>
              </w:r>
            </w:ins>
          </w:p>
          <w:p w14:paraId="3802439F" w14:textId="7CF27838" w:rsidR="00302E58" w:rsidRDefault="00302E58" w:rsidP="5A64F9FC">
            <w:pPr>
              <w:widowControl w:val="0"/>
              <w:spacing w:line="240" w:lineRule="auto"/>
              <w:rPr>
                <w:ins w:id="1471" w:author="Kiên Lê Trung" w:date="2024-12-23T14:14:00Z" w16du:dateUtc="2024-12-23T07:14:00Z"/>
                <w:rFonts w:ascii="Times New Roman" w:eastAsia="Times New Roman" w:hAnsi="Times New Roman" w:cs="Times New Roman"/>
                <w:sz w:val="26"/>
                <w:szCs w:val="26"/>
                <w:lang w:val="en-US"/>
              </w:rPr>
            </w:pPr>
            <w:ins w:id="1472" w:author="Kiên Lê Trung" w:date="2024-12-23T14:14:00Z" w16du:dateUtc="2024-12-23T07:14:00Z">
              <w:r>
                <w:rPr>
                  <w:rFonts w:ascii="Times New Roman" w:eastAsia="Times New Roman" w:hAnsi="Times New Roman" w:cs="Times New Roman"/>
                  <w:sz w:val="26"/>
                  <w:szCs w:val="26"/>
                  <w:lang w:val="en-US"/>
                </w:rPr>
                <w:t xml:space="preserve">           3.</w:t>
              </w:r>
            </w:ins>
            <w:ins w:id="1473" w:author="Kiên Lê Trung" w:date="2024-12-23T14:15:00Z" w16du:dateUtc="2024-12-23T07:15:00Z">
              <w:r w:rsidR="00677A6C">
                <w:rPr>
                  <w:rFonts w:ascii="Times New Roman" w:eastAsia="Times New Roman" w:hAnsi="Times New Roman" w:cs="Times New Roman"/>
                  <w:sz w:val="26"/>
                  <w:szCs w:val="26"/>
                  <w:lang w:val="en-US"/>
                </w:rPr>
                <w:t>1.</w:t>
              </w:r>
            </w:ins>
            <w:ins w:id="1474" w:author="Kiên Lê Trung" w:date="2024-12-23T14:14:00Z" w16du:dateUtc="2024-12-23T07:14:00Z">
              <w:r>
                <w:rPr>
                  <w:rFonts w:ascii="Times New Roman" w:eastAsia="Times New Roman" w:hAnsi="Times New Roman" w:cs="Times New Roman"/>
                  <w:sz w:val="26"/>
                  <w:szCs w:val="26"/>
                  <w:lang w:val="en-US"/>
                </w:rPr>
                <w:t xml:space="preserve">2 Người dùng kiểm tra lại </w:t>
              </w:r>
              <w:r w:rsidR="00F122B1">
                <w:rPr>
                  <w:rFonts w:ascii="Times New Roman" w:eastAsia="Times New Roman" w:hAnsi="Times New Roman" w:cs="Times New Roman"/>
                  <w:sz w:val="26"/>
                  <w:szCs w:val="26"/>
                  <w:lang w:val="en-US"/>
                </w:rPr>
                <w:t xml:space="preserve">email và </w:t>
              </w:r>
              <w:r w:rsidR="00E06584">
                <w:rPr>
                  <w:rFonts w:ascii="Times New Roman" w:eastAsia="Times New Roman" w:hAnsi="Times New Roman" w:cs="Times New Roman"/>
                  <w:sz w:val="26"/>
                  <w:szCs w:val="26"/>
                  <w:lang w:val="en-US"/>
                </w:rPr>
                <w:t>bấm lại nút gửi mã OTP</w:t>
              </w:r>
            </w:ins>
          </w:p>
          <w:p w14:paraId="398ACF04" w14:textId="77777777" w:rsidR="00E06584" w:rsidRDefault="00E06584" w:rsidP="5A64F9FC">
            <w:pPr>
              <w:widowControl w:val="0"/>
              <w:spacing w:line="240" w:lineRule="auto"/>
              <w:rPr>
                <w:ins w:id="1475" w:author="Kiên Lê Trung" w:date="2024-12-23T14:15:00Z" w16du:dateUtc="2024-12-23T07:15:00Z"/>
                <w:rFonts w:ascii="Times New Roman" w:eastAsia="Times New Roman" w:hAnsi="Times New Roman" w:cs="Times New Roman"/>
                <w:sz w:val="26"/>
                <w:szCs w:val="26"/>
                <w:lang w:val="en-US"/>
              </w:rPr>
            </w:pPr>
            <w:ins w:id="1476" w:author="Kiên Lê Trung" w:date="2024-12-23T14:14:00Z" w16du:dateUtc="2024-12-23T07:14:00Z">
              <w:r>
                <w:rPr>
                  <w:rFonts w:ascii="Times New Roman" w:eastAsia="Times New Roman" w:hAnsi="Times New Roman" w:cs="Times New Roman"/>
                  <w:sz w:val="26"/>
                  <w:szCs w:val="26"/>
                  <w:lang w:val="en-US"/>
                </w:rPr>
                <w:t xml:space="preserve">     </w:t>
              </w:r>
              <w:r w:rsidR="00AC48D1">
                <w:rPr>
                  <w:rFonts w:ascii="Times New Roman" w:eastAsia="Times New Roman" w:hAnsi="Times New Roman" w:cs="Times New Roman"/>
                  <w:sz w:val="26"/>
                  <w:szCs w:val="26"/>
                  <w:lang w:val="en-US"/>
                </w:rPr>
                <w:t xml:space="preserve">5.1 Người dùng nhập sai mã OTP </w:t>
              </w:r>
            </w:ins>
          </w:p>
          <w:p w14:paraId="748CC383" w14:textId="77777777" w:rsidR="00402AD3" w:rsidRDefault="00402AD3" w:rsidP="5A64F9FC">
            <w:pPr>
              <w:widowControl w:val="0"/>
              <w:spacing w:line="240" w:lineRule="auto"/>
              <w:rPr>
                <w:ins w:id="1477" w:author="Kiên Lê Trung" w:date="2024-12-23T14:15:00Z" w16du:dateUtc="2024-12-23T07:15:00Z"/>
                <w:rFonts w:ascii="Times New Roman" w:eastAsia="Times New Roman" w:hAnsi="Times New Roman" w:cs="Times New Roman"/>
                <w:sz w:val="26"/>
                <w:szCs w:val="26"/>
                <w:lang w:val="en-US"/>
              </w:rPr>
            </w:pPr>
            <w:ins w:id="1478" w:author="Kiên Lê Trung" w:date="2024-12-23T14:15:00Z" w16du:dateUtc="2024-12-23T07:15:00Z">
              <w:r>
                <w:rPr>
                  <w:rFonts w:ascii="Times New Roman" w:eastAsia="Times New Roman" w:hAnsi="Times New Roman" w:cs="Times New Roman"/>
                  <w:sz w:val="26"/>
                  <w:szCs w:val="26"/>
                  <w:lang w:val="en-US"/>
                </w:rPr>
                <w:t xml:space="preserve">          </w:t>
              </w:r>
              <w:r w:rsidR="00A65369">
                <w:rPr>
                  <w:rFonts w:ascii="Times New Roman" w:eastAsia="Times New Roman" w:hAnsi="Times New Roman" w:cs="Times New Roman"/>
                  <w:sz w:val="26"/>
                  <w:szCs w:val="26"/>
                  <w:lang w:val="en-US"/>
                </w:rPr>
                <w:t xml:space="preserve"> </w:t>
              </w:r>
              <w:r w:rsidR="00677A6C">
                <w:rPr>
                  <w:rFonts w:ascii="Times New Roman" w:eastAsia="Times New Roman" w:hAnsi="Times New Roman" w:cs="Times New Roman"/>
                  <w:sz w:val="26"/>
                  <w:szCs w:val="26"/>
                  <w:lang w:val="en-US"/>
                </w:rPr>
                <w:t xml:space="preserve">5.1.1 Hệ thống thông báo mã OTP không đúng </w:t>
              </w:r>
            </w:ins>
          </w:p>
          <w:p w14:paraId="5CCAAF78" w14:textId="583AD7B7" w:rsidR="00677A6C" w:rsidRPr="00302E58" w:rsidRDefault="00677A6C" w:rsidP="5A64F9FC">
            <w:pPr>
              <w:widowControl w:val="0"/>
              <w:spacing w:line="240" w:lineRule="auto"/>
              <w:rPr>
                <w:rFonts w:ascii="Times New Roman" w:eastAsia="Times New Roman" w:hAnsi="Times New Roman" w:cs="Times New Roman"/>
                <w:sz w:val="26"/>
                <w:szCs w:val="26"/>
                <w:lang w:val="en-US"/>
                <w:rPrChange w:id="1479" w:author="Kiên Lê Trung" w:date="2024-12-23T14:14:00Z" w16du:dateUtc="2024-12-23T07:14:00Z">
                  <w:rPr>
                    <w:rFonts w:ascii="Times New Roman" w:eastAsia="Times New Roman" w:hAnsi="Times New Roman" w:cs="Times New Roman"/>
                    <w:sz w:val="26"/>
                    <w:szCs w:val="26"/>
                  </w:rPr>
                </w:rPrChange>
              </w:rPr>
            </w:pPr>
            <w:ins w:id="1480" w:author="Kiên Lê Trung" w:date="2024-12-23T14:15:00Z" w16du:dateUtc="2024-12-23T07:15:00Z">
              <w:r>
                <w:rPr>
                  <w:rFonts w:ascii="Times New Roman" w:eastAsia="Times New Roman" w:hAnsi="Times New Roman" w:cs="Times New Roman"/>
                  <w:sz w:val="26"/>
                  <w:szCs w:val="26"/>
                  <w:lang w:val="en-US"/>
                </w:rPr>
                <w:t xml:space="preserve">           5.</w:t>
              </w:r>
            </w:ins>
            <w:ins w:id="1481" w:author="Kiên Lê Trung" w:date="2024-12-23T14:16:00Z" w16du:dateUtc="2024-12-23T07:16:00Z">
              <w:r>
                <w:rPr>
                  <w:rFonts w:ascii="Times New Roman" w:eastAsia="Times New Roman" w:hAnsi="Times New Roman" w:cs="Times New Roman"/>
                  <w:sz w:val="26"/>
                  <w:szCs w:val="26"/>
                  <w:lang w:val="en-US"/>
                </w:rPr>
                <w:t>1.2 Người dùng kiểm tra và nhập lại mã OTP</w:t>
              </w:r>
            </w:ins>
          </w:p>
        </w:tc>
      </w:tr>
    </w:tbl>
    <w:p w14:paraId="3DD56F7B" w14:textId="240B807F" w:rsidR="5A64F9FC" w:rsidRDefault="5A64F9FC" w:rsidP="5A64F9FC">
      <w:pPr>
        <w:spacing w:after="160" w:line="259" w:lineRule="auto"/>
        <w:rPr>
          <w:sz w:val="28"/>
          <w:szCs w:val="28"/>
        </w:rPr>
      </w:pPr>
    </w:p>
    <w:p w14:paraId="5D8118B8" w14:textId="757657D0" w:rsidR="007569A2" w:rsidRPr="00C60A20" w:rsidRDefault="00CE686F" w:rsidP="00C60A20">
      <w:pPr>
        <w:pStyle w:val="ListParagraph"/>
        <w:numPr>
          <w:ilvl w:val="0"/>
          <w:numId w:val="180"/>
        </w:numPr>
        <w:ind w:left="709"/>
        <w:rPr>
          <w:rFonts w:ascii="Times New Roman" w:hAnsi="Times New Roman" w:cs="Times New Roman"/>
          <w:b/>
          <w:sz w:val="26"/>
          <w:szCs w:val="26"/>
        </w:rPr>
      </w:pPr>
      <w:bookmarkStart w:id="1482" w:name="_cdr8gxc61mh0" w:colFirst="0" w:colLast="0"/>
      <w:bookmarkEnd w:id="1482"/>
      <w:r w:rsidRPr="00C60A20">
        <w:rPr>
          <w:rFonts w:ascii="Times New Roman" w:hAnsi="Times New Roman" w:cs="Times New Roman"/>
          <w:b/>
          <w:sz w:val="26"/>
          <w:szCs w:val="26"/>
        </w:rPr>
        <w:t xml:space="preserve">Chức năng Xem sản phẩm </w:t>
      </w:r>
    </w:p>
    <w:p w14:paraId="21B7150A" w14:textId="77777777" w:rsidR="007569A2" w:rsidRDefault="00CE686F" w:rsidP="00034C0F">
      <w:pPr>
        <w:numPr>
          <w:ilvl w:val="0"/>
          <w:numId w:val="8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Tìm kiếm sản phẩm</w:t>
      </w:r>
    </w:p>
    <w:p w14:paraId="100C5B58" w14:textId="77777777" w:rsidR="007569A2" w:rsidRDefault="00CE686F">
      <w:pPr>
        <w:ind w:left="720"/>
        <w:rPr>
          <w:color w:val="666666"/>
          <w:sz w:val="28"/>
          <w:szCs w:val="28"/>
        </w:rPr>
      </w:pPr>
      <w:r>
        <w:rPr>
          <w:rFonts w:ascii="Times New Roman" w:eastAsia="Times New Roman" w:hAnsi="Times New Roman" w:cs="Times New Roman"/>
          <w:sz w:val="26"/>
          <w:szCs w:val="26"/>
        </w:rPr>
        <w:t xml:space="preserve"> </w:t>
      </w:r>
    </w:p>
    <w:tbl>
      <w:tblPr>
        <w:tblStyle w:val="a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56036DE2" w14:textId="77777777">
        <w:tc>
          <w:tcPr>
            <w:tcW w:w="2655" w:type="dxa"/>
            <w:shd w:val="clear" w:color="auto" w:fill="auto"/>
            <w:tcMar>
              <w:top w:w="100" w:type="dxa"/>
              <w:left w:w="100" w:type="dxa"/>
              <w:bottom w:w="100" w:type="dxa"/>
              <w:right w:w="100" w:type="dxa"/>
            </w:tcMar>
          </w:tcPr>
          <w:p w14:paraId="69942A6C" w14:textId="1DD152B5"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48BE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r>
      <w:tr w:rsidR="007569A2" w14:paraId="21B86281" w14:textId="77777777">
        <w:tc>
          <w:tcPr>
            <w:tcW w:w="2655" w:type="dxa"/>
            <w:shd w:val="clear" w:color="auto" w:fill="auto"/>
            <w:tcMar>
              <w:top w:w="100" w:type="dxa"/>
              <w:left w:w="100" w:type="dxa"/>
              <w:bottom w:w="100" w:type="dxa"/>
              <w:right w:w="100" w:type="dxa"/>
            </w:tcMar>
          </w:tcPr>
          <w:p w14:paraId="184AC8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8DE842"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5CEDA8D" w14:textId="77777777">
        <w:tc>
          <w:tcPr>
            <w:tcW w:w="2655" w:type="dxa"/>
            <w:shd w:val="clear" w:color="auto" w:fill="auto"/>
            <w:tcMar>
              <w:top w:w="100" w:type="dxa"/>
              <w:left w:w="100" w:type="dxa"/>
              <w:bottom w:w="100" w:type="dxa"/>
              <w:right w:w="100" w:type="dxa"/>
            </w:tcMar>
          </w:tcPr>
          <w:p w14:paraId="0F10577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8A8776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6E025FA8" w14:textId="77777777">
        <w:tc>
          <w:tcPr>
            <w:tcW w:w="2655" w:type="dxa"/>
            <w:shd w:val="clear" w:color="auto" w:fill="auto"/>
            <w:tcMar>
              <w:top w:w="100" w:type="dxa"/>
              <w:left w:w="100" w:type="dxa"/>
              <w:bottom w:w="100" w:type="dxa"/>
              <w:right w:w="100" w:type="dxa"/>
            </w:tcMar>
          </w:tcPr>
          <w:p w14:paraId="63A5053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8BD555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sản phẩm tương ứng với các trường tìm kiếm  </w:t>
            </w:r>
          </w:p>
        </w:tc>
      </w:tr>
      <w:tr w:rsidR="007569A2" w14:paraId="7AF16AD7" w14:textId="77777777">
        <w:trPr>
          <w:trHeight w:val="480"/>
        </w:trPr>
        <w:tc>
          <w:tcPr>
            <w:tcW w:w="8280" w:type="dxa"/>
            <w:gridSpan w:val="2"/>
            <w:shd w:val="clear" w:color="auto" w:fill="auto"/>
            <w:tcMar>
              <w:top w:w="100" w:type="dxa"/>
              <w:left w:w="100" w:type="dxa"/>
              <w:bottom w:w="100" w:type="dxa"/>
              <w:right w:w="100" w:type="dxa"/>
            </w:tcMar>
          </w:tcPr>
          <w:p w14:paraId="2E3BA90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5725BFC" w14:textId="77777777" w:rsidR="007569A2"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0BB89E7B" w14:textId="77777777" w:rsidR="007569A2"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Trang chủ bao gồm: ô nhập từ khóa tìm kiếm, tìm kiếm bằng giọng nói, bộ lọc gồm danh mục, thương hiệu, đánh giá, khoảng giá. </w:t>
            </w:r>
          </w:p>
          <w:p w14:paraId="05B71ECF" w14:textId="77777777" w:rsidR="007569A2"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1 tiêu chí hoặc nhiều tiêu chí để tìm kiếm theo mong muốn của bản thân</w:t>
            </w:r>
          </w:p>
          <w:p w14:paraId="53E70B83" w14:textId="5813BC6C" w:rsidR="007569A2" w:rsidRPr="00034C0F" w:rsidRDefault="00CE686F" w:rsidP="00034C0F">
            <w:pPr>
              <w:widowControl w:val="0"/>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sản phẩm tương ứng với kết quả tìm kiếm của khách hàn</w:t>
            </w:r>
            <w:r w:rsidR="00FA3DED">
              <w:rPr>
                <w:rFonts w:ascii="Times New Roman" w:eastAsia="Times New Roman" w:hAnsi="Times New Roman" w:cs="Times New Roman"/>
                <w:sz w:val="26"/>
                <w:szCs w:val="26"/>
                <w:lang w:val="en-US"/>
              </w:rPr>
              <w:t>g</w:t>
            </w:r>
          </w:p>
          <w:p w14:paraId="2E04F4D2" w14:textId="77777777" w:rsidR="00FA3DED" w:rsidRDefault="00FA3DED" w:rsidP="00034C0F">
            <w:pPr>
              <w:widowControl w:val="0"/>
              <w:spacing w:line="240" w:lineRule="auto"/>
              <w:ind w:left="720"/>
              <w:rPr>
                <w:rFonts w:ascii="Times New Roman" w:eastAsia="Times New Roman" w:hAnsi="Times New Roman" w:cs="Times New Roman"/>
                <w:sz w:val="26"/>
                <w:szCs w:val="26"/>
              </w:rPr>
            </w:pPr>
          </w:p>
        </w:tc>
      </w:tr>
      <w:tr w:rsidR="007569A2" w14:paraId="7BA6D133" w14:textId="77777777">
        <w:trPr>
          <w:trHeight w:val="480"/>
        </w:trPr>
        <w:tc>
          <w:tcPr>
            <w:tcW w:w="8280" w:type="dxa"/>
            <w:gridSpan w:val="2"/>
            <w:shd w:val="clear" w:color="auto" w:fill="auto"/>
            <w:tcMar>
              <w:top w:w="100" w:type="dxa"/>
              <w:left w:w="100" w:type="dxa"/>
              <w:bottom w:w="100" w:type="dxa"/>
              <w:right w:w="100" w:type="dxa"/>
            </w:tcMar>
          </w:tcPr>
          <w:p w14:paraId="5F958B1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F83E45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Sản phẩm của khách hàng tìm kiếm không có trong hệ thống </w:t>
            </w:r>
          </w:p>
          <w:p w14:paraId="041D98D7"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5AB7C0C5" w14:textId="77777777" w:rsidR="007569A2" w:rsidRDefault="007569A2">
      <w:pPr>
        <w:spacing w:after="160" w:line="259" w:lineRule="auto"/>
        <w:ind w:left="720"/>
        <w:rPr>
          <w:rFonts w:ascii="Times New Roman" w:eastAsia="Times New Roman" w:hAnsi="Times New Roman" w:cs="Times New Roman"/>
          <w:sz w:val="26"/>
          <w:szCs w:val="26"/>
        </w:rPr>
      </w:pPr>
    </w:p>
    <w:p w14:paraId="25AA05CD" w14:textId="77777777" w:rsidR="007569A2" w:rsidRDefault="00CE686F" w:rsidP="00034C0F">
      <w:pPr>
        <w:numPr>
          <w:ilvl w:val="0"/>
          <w:numId w:val="8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Xem chi tiết sản phẩm</w:t>
      </w:r>
    </w:p>
    <w:p w14:paraId="55B33694" w14:textId="77777777" w:rsidR="007569A2" w:rsidRDefault="007569A2">
      <w:pPr>
        <w:ind w:left="720"/>
        <w:rPr>
          <w:color w:val="666666"/>
          <w:sz w:val="28"/>
          <w:szCs w:val="28"/>
        </w:rPr>
      </w:pPr>
    </w:p>
    <w:tbl>
      <w:tblPr>
        <w:tblStyle w:val="a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C96E18C" w14:textId="77777777">
        <w:tc>
          <w:tcPr>
            <w:tcW w:w="2655" w:type="dxa"/>
            <w:shd w:val="clear" w:color="auto" w:fill="auto"/>
            <w:tcMar>
              <w:top w:w="100" w:type="dxa"/>
              <w:left w:w="100" w:type="dxa"/>
              <w:bottom w:w="100" w:type="dxa"/>
              <w:right w:w="100" w:type="dxa"/>
            </w:tcMar>
          </w:tcPr>
          <w:p w14:paraId="52316731" w14:textId="025E9CEF"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115AD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w:t>
            </w:r>
          </w:p>
        </w:tc>
      </w:tr>
      <w:tr w:rsidR="007569A2" w14:paraId="20C55796" w14:textId="77777777">
        <w:tc>
          <w:tcPr>
            <w:tcW w:w="2655" w:type="dxa"/>
            <w:shd w:val="clear" w:color="auto" w:fill="auto"/>
            <w:tcMar>
              <w:top w:w="100" w:type="dxa"/>
              <w:left w:w="100" w:type="dxa"/>
              <w:bottom w:w="100" w:type="dxa"/>
              <w:right w:w="100" w:type="dxa"/>
            </w:tcMar>
          </w:tcPr>
          <w:p w14:paraId="51C1F6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8F76E4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0CEFC37E" w14:textId="77777777">
        <w:tc>
          <w:tcPr>
            <w:tcW w:w="2655" w:type="dxa"/>
            <w:shd w:val="clear" w:color="auto" w:fill="auto"/>
            <w:tcMar>
              <w:top w:w="100" w:type="dxa"/>
              <w:left w:w="100" w:type="dxa"/>
              <w:bottom w:w="100" w:type="dxa"/>
              <w:right w:w="100" w:type="dxa"/>
            </w:tcMar>
          </w:tcPr>
          <w:p w14:paraId="3A36088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F7D8A3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đang ở giao diện trang chủ</w:t>
            </w:r>
          </w:p>
        </w:tc>
      </w:tr>
      <w:tr w:rsidR="007569A2" w14:paraId="06DD6147" w14:textId="77777777">
        <w:tc>
          <w:tcPr>
            <w:tcW w:w="2655" w:type="dxa"/>
            <w:shd w:val="clear" w:color="auto" w:fill="auto"/>
            <w:tcMar>
              <w:top w:w="100" w:type="dxa"/>
              <w:left w:w="100" w:type="dxa"/>
              <w:bottom w:w="100" w:type="dxa"/>
              <w:right w:w="100" w:type="dxa"/>
            </w:tcMar>
          </w:tcPr>
          <w:p w14:paraId="0DEF227D"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8148CB7" w14:textId="77777777" w:rsidR="007569A2" w:rsidRDefault="00CE686F">
            <w:pPr>
              <w:spacing w:line="240" w:lineRule="auto"/>
            </w:pPr>
            <w:r>
              <w:t>Hệ thống hiển thị chi tiết sản phẩm</w:t>
            </w:r>
          </w:p>
        </w:tc>
      </w:tr>
      <w:tr w:rsidR="007569A2" w14:paraId="4265B75C" w14:textId="77777777">
        <w:trPr>
          <w:trHeight w:val="480"/>
        </w:trPr>
        <w:tc>
          <w:tcPr>
            <w:tcW w:w="8280" w:type="dxa"/>
            <w:gridSpan w:val="2"/>
            <w:shd w:val="clear" w:color="auto" w:fill="auto"/>
            <w:tcMar>
              <w:top w:w="100" w:type="dxa"/>
              <w:left w:w="100" w:type="dxa"/>
              <w:bottom w:w="100" w:type="dxa"/>
              <w:right w:w="100" w:type="dxa"/>
            </w:tcMar>
          </w:tcPr>
          <w:p w14:paraId="3EE87D12"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BBFE322"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vào trang chủ của hệ thống</w:t>
            </w:r>
          </w:p>
          <w:p w14:paraId="16B15A2C"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tìm kiếm sản phẩm bằng tên sản phẩm, bằng bộ lọc trên giao diện Trang chủ hoặc lướt trên Trang chủ để tìm sản phẩm muốn xem</w:t>
            </w:r>
          </w:p>
          <w:p w14:paraId="7B336DD3"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1 sản phẩm mong muốn xem thông tin chi tiết </w:t>
            </w:r>
          </w:p>
          <w:p w14:paraId="2742B5A9" w14:textId="77777777" w:rsidR="007569A2" w:rsidRDefault="00CE686F" w:rsidP="00034C0F">
            <w:pPr>
              <w:widowControl w:val="0"/>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sản phẩm với các thông tin: Ảnh, Tên, Đánh giá, Giá, Số lượng, Mô tả</w:t>
            </w:r>
          </w:p>
        </w:tc>
      </w:tr>
      <w:tr w:rsidR="007569A2" w14:paraId="2E5BCF60" w14:textId="77777777">
        <w:trPr>
          <w:trHeight w:val="480"/>
        </w:trPr>
        <w:tc>
          <w:tcPr>
            <w:tcW w:w="8280" w:type="dxa"/>
            <w:gridSpan w:val="2"/>
            <w:shd w:val="clear" w:color="auto" w:fill="auto"/>
            <w:tcMar>
              <w:top w:w="100" w:type="dxa"/>
              <w:left w:w="100" w:type="dxa"/>
              <w:bottom w:w="100" w:type="dxa"/>
              <w:right w:w="100" w:type="dxa"/>
            </w:tcMar>
          </w:tcPr>
          <w:p w14:paraId="27BEFE7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85A9F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Sản phẩm không tồn tại </w:t>
            </w:r>
          </w:p>
          <w:p w14:paraId="4455F193" w14:textId="77777777" w:rsidR="007569A2" w:rsidRDefault="007569A2">
            <w:pPr>
              <w:widowControl w:val="0"/>
              <w:spacing w:line="240" w:lineRule="auto"/>
              <w:ind w:left="94"/>
              <w:rPr>
                <w:rFonts w:ascii="Times New Roman" w:eastAsia="Times New Roman" w:hAnsi="Times New Roman" w:cs="Times New Roman"/>
                <w:sz w:val="26"/>
                <w:szCs w:val="26"/>
              </w:rPr>
            </w:pPr>
          </w:p>
        </w:tc>
      </w:tr>
    </w:tbl>
    <w:p w14:paraId="1C2776EB" w14:textId="77777777" w:rsidR="007569A2" w:rsidRDefault="007569A2">
      <w:pPr>
        <w:spacing w:after="160" w:line="259" w:lineRule="auto"/>
        <w:rPr>
          <w:rFonts w:ascii="Times New Roman" w:eastAsia="Times New Roman" w:hAnsi="Times New Roman" w:cs="Times New Roman"/>
          <w:sz w:val="26"/>
          <w:szCs w:val="26"/>
        </w:rPr>
      </w:pPr>
    </w:p>
    <w:p w14:paraId="4F1B2064" w14:textId="083070CD" w:rsidR="007569A2" w:rsidRPr="00C60A20" w:rsidRDefault="00CE686F" w:rsidP="00C60A20">
      <w:pPr>
        <w:pStyle w:val="ListParagraph"/>
        <w:numPr>
          <w:ilvl w:val="0"/>
          <w:numId w:val="181"/>
        </w:numPr>
        <w:ind w:left="709"/>
        <w:rPr>
          <w:rFonts w:ascii="Times New Roman" w:hAnsi="Times New Roman" w:cs="Times New Roman"/>
          <w:b/>
          <w:sz w:val="26"/>
          <w:szCs w:val="26"/>
        </w:rPr>
      </w:pPr>
      <w:bookmarkStart w:id="1483" w:name="_syxvcov2i23s" w:colFirst="0" w:colLast="0"/>
      <w:bookmarkEnd w:id="1483"/>
      <w:r w:rsidRPr="00C60A20">
        <w:rPr>
          <w:rFonts w:ascii="Times New Roman" w:hAnsi="Times New Roman" w:cs="Times New Roman"/>
          <w:b/>
          <w:sz w:val="26"/>
          <w:szCs w:val="26"/>
        </w:rPr>
        <w:t xml:space="preserve">Chức năng quản lý giỏ hàng </w:t>
      </w:r>
    </w:p>
    <w:p w14:paraId="2025A5AF" w14:textId="77777777" w:rsidR="007569A2" w:rsidRDefault="00CE686F" w:rsidP="00034C0F">
      <w:pPr>
        <w:numPr>
          <w:ilvl w:val="0"/>
          <w:numId w:val="9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Thêm sản phẩm vào giỏ hàng</w:t>
      </w:r>
    </w:p>
    <w:p w14:paraId="15342E60" w14:textId="77777777" w:rsidR="007569A2" w:rsidRDefault="007569A2">
      <w:pPr>
        <w:spacing w:after="160" w:line="259" w:lineRule="auto"/>
        <w:ind w:left="1440"/>
      </w:pPr>
    </w:p>
    <w:tbl>
      <w:tblPr>
        <w:tblStyle w:val="a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CEBFEEE" w14:textId="77777777">
        <w:tc>
          <w:tcPr>
            <w:tcW w:w="2655" w:type="dxa"/>
            <w:shd w:val="clear" w:color="auto" w:fill="auto"/>
            <w:tcMar>
              <w:top w:w="100" w:type="dxa"/>
              <w:left w:w="100" w:type="dxa"/>
              <w:bottom w:w="100" w:type="dxa"/>
              <w:right w:w="100" w:type="dxa"/>
            </w:tcMar>
          </w:tcPr>
          <w:p w14:paraId="3DC212A4" w14:textId="02B732A0"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E40A38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7569A2" w14:paraId="5657A340" w14:textId="77777777">
        <w:tc>
          <w:tcPr>
            <w:tcW w:w="2655" w:type="dxa"/>
            <w:shd w:val="clear" w:color="auto" w:fill="auto"/>
            <w:tcMar>
              <w:top w:w="100" w:type="dxa"/>
              <w:left w:w="100" w:type="dxa"/>
              <w:bottom w:w="100" w:type="dxa"/>
              <w:right w:w="100" w:type="dxa"/>
            </w:tcMar>
          </w:tcPr>
          <w:p w14:paraId="5D1144B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AE0952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6C4F5C45" w14:textId="77777777">
        <w:tc>
          <w:tcPr>
            <w:tcW w:w="2655" w:type="dxa"/>
            <w:shd w:val="clear" w:color="auto" w:fill="auto"/>
            <w:tcMar>
              <w:top w:w="100" w:type="dxa"/>
              <w:left w:w="100" w:type="dxa"/>
              <w:bottom w:w="100" w:type="dxa"/>
              <w:right w:w="100" w:type="dxa"/>
            </w:tcMar>
          </w:tcPr>
          <w:p w14:paraId="2212FD9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1B79B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46575EF9" w14:textId="77777777">
        <w:tc>
          <w:tcPr>
            <w:tcW w:w="2655" w:type="dxa"/>
            <w:shd w:val="clear" w:color="auto" w:fill="auto"/>
            <w:tcMar>
              <w:top w:w="100" w:type="dxa"/>
              <w:left w:w="100" w:type="dxa"/>
              <w:bottom w:w="100" w:type="dxa"/>
              <w:right w:w="100" w:type="dxa"/>
            </w:tcMar>
          </w:tcPr>
          <w:p w14:paraId="4F42DA2E"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A8B2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thêm sản phẩm vào giỏ hàng thành công</w:t>
            </w:r>
          </w:p>
        </w:tc>
      </w:tr>
      <w:tr w:rsidR="007569A2" w14:paraId="4965CEAA" w14:textId="77777777">
        <w:trPr>
          <w:trHeight w:val="480"/>
        </w:trPr>
        <w:tc>
          <w:tcPr>
            <w:tcW w:w="8280" w:type="dxa"/>
            <w:gridSpan w:val="2"/>
            <w:shd w:val="clear" w:color="auto" w:fill="auto"/>
            <w:tcMar>
              <w:top w:w="100" w:type="dxa"/>
              <w:left w:w="100" w:type="dxa"/>
              <w:bottom w:w="100" w:type="dxa"/>
              <w:right w:w="100" w:type="dxa"/>
            </w:tcMar>
          </w:tcPr>
          <w:p w14:paraId="3E0EEE72"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51DBF07" w14:textId="07619A2D" w:rsidR="007569A2" w:rsidRPr="00DC2A08" w:rsidRDefault="00CE686F" w:rsidP="008A2850">
            <w:pPr>
              <w:widowControl w:val="0"/>
              <w:numPr>
                <w:ilvl w:val="0"/>
                <w:numId w:val="67"/>
              </w:numPr>
              <w:rPr>
                <w:ins w:id="1484" w:author="Kiên Lê Trung" w:date="2024-12-23T14:18:00Z" w16du:dateUtc="2024-12-23T07:18:00Z"/>
                <w:rFonts w:ascii="Times New Roman" w:eastAsia="Times New Roman" w:hAnsi="Times New Roman" w:cs="Times New Roman"/>
                <w:sz w:val="26"/>
                <w:szCs w:val="26"/>
              </w:rPr>
            </w:pPr>
            <w:commentRangeStart w:id="1485"/>
            <w:r>
              <w:rPr>
                <w:rFonts w:ascii="Times New Roman" w:eastAsia="Times New Roman" w:hAnsi="Times New Roman" w:cs="Times New Roman"/>
                <w:sz w:val="26"/>
                <w:szCs w:val="26"/>
              </w:rPr>
              <w:t xml:space="preserve">Khách hàng </w:t>
            </w:r>
            <w:ins w:id="1486" w:author="Kiên Lê Trung" w:date="2024-12-23T14:17:00Z" w16du:dateUtc="2024-12-23T07:17:00Z">
              <w:r w:rsidR="00C92180">
                <w:rPr>
                  <w:rFonts w:ascii="Times New Roman" w:eastAsia="Times New Roman" w:hAnsi="Times New Roman" w:cs="Times New Roman"/>
                  <w:sz w:val="26"/>
                  <w:szCs w:val="26"/>
                  <w:lang w:val="en-US"/>
                </w:rPr>
                <w:t>vào hệ thống để thêm sản phẩm vào giỏ</w:t>
              </w:r>
            </w:ins>
            <w:ins w:id="1487" w:author="Kiên Lê Trung" w:date="2024-12-23T14:18:00Z" w16du:dateUtc="2024-12-23T07:18:00Z">
              <w:r w:rsidR="00C92180">
                <w:rPr>
                  <w:rFonts w:ascii="Times New Roman" w:eastAsia="Times New Roman" w:hAnsi="Times New Roman" w:cs="Times New Roman"/>
                  <w:sz w:val="26"/>
                  <w:szCs w:val="26"/>
                  <w:lang w:val="en-US"/>
                </w:rPr>
                <w:t xml:space="preserve"> hàng</w:t>
              </w:r>
            </w:ins>
            <w:del w:id="1488" w:author="Kiên Lê Trung" w:date="2024-12-23T14:17:00Z" w16du:dateUtc="2024-12-23T07:17:00Z">
              <w:r w:rsidDel="00C92180">
                <w:rPr>
                  <w:rFonts w:ascii="Times New Roman" w:eastAsia="Times New Roman" w:hAnsi="Times New Roman" w:cs="Times New Roman"/>
                  <w:sz w:val="26"/>
                  <w:szCs w:val="26"/>
                </w:rPr>
                <w:delText xml:space="preserve">đăng nhập vào hệ thống </w:delText>
              </w:r>
              <w:commentRangeEnd w:id="1485"/>
              <w:r w:rsidR="00090574" w:rsidDel="00C92180">
                <w:rPr>
                  <w:rStyle w:val="CommentReference"/>
                </w:rPr>
                <w:commentReference w:id="1485"/>
              </w:r>
            </w:del>
          </w:p>
          <w:p w14:paraId="22838A7C" w14:textId="77777777" w:rsidR="008A2850" w:rsidRPr="00DC2A08" w:rsidRDefault="008A2850" w:rsidP="008A2850">
            <w:pPr>
              <w:widowControl w:val="0"/>
              <w:numPr>
                <w:ilvl w:val="0"/>
                <w:numId w:val="67"/>
              </w:numPr>
              <w:rPr>
                <w:ins w:id="1489" w:author="Kiên Lê Trung" w:date="2024-12-23T14:20:00Z" w16du:dateUtc="2024-12-23T07:20:00Z"/>
                <w:rFonts w:ascii="Times New Roman" w:eastAsia="Times New Roman" w:hAnsi="Times New Roman" w:cs="Times New Roman"/>
                <w:sz w:val="26"/>
                <w:szCs w:val="26"/>
              </w:rPr>
            </w:pPr>
            <w:commentRangeStart w:id="1490"/>
            <w:ins w:id="1491" w:author="Kiên Lê Trung" w:date="2024-12-23T14:18:00Z" w16du:dateUtc="2024-12-23T07:18:00Z">
              <w:r>
                <w:rPr>
                  <w:rFonts w:ascii="Times New Roman" w:eastAsia="Times New Roman" w:hAnsi="Times New Roman" w:cs="Times New Roman"/>
                  <w:sz w:val="26"/>
                  <w:szCs w:val="26"/>
                </w:rPr>
                <w:t>Hệ thống trả về giao diện cho người dùng đăng nhập</w:t>
              </w:r>
              <w:commentRangeEnd w:id="1490"/>
              <w:r>
                <w:rPr>
                  <w:rStyle w:val="CommentReference"/>
                </w:rPr>
                <w:commentReference w:id="1490"/>
              </w:r>
              <w:r>
                <w:rPr>
                  <w:rFonts w:ascii="Times New Roman" w:eastAsia="Times New Roman" w:hAnsi="Times New Roman" w:cs="Times New Roman"/>
                  <w:sz w:val="26"/>
                  <w:szCs w:val="26"/>
                  <w:lang w:val="en-US"/>
                </w:rPr>
                <w:t xml:space="preserve"> gồm các trường Email, Mật khẩu, các nút ghi nhớ mật khẩu, quên mật khẩu, kênh người bán, Đăng ký và Đăng nhập </w:t>
              </w:r>
            </w:ins>
          </w:p>
          <w:p w14:paraId="68B5FAE1" w14:textId="2EB9F8D1" w:rsidR="00EC4EDF" w:rsidRPr="00DC2A08" w:rsidRDefault="00EC4EDF" w:rsidP="008A2850">
            <w:pPr>
              <w:widowControl w:val="0"/>
              <w:numPr>
                <w:ilvl w:val="0"/>
                <w:numId w:val="67"/>
              </w:numPr>
              <w:rPr>
                <w:ins w:id="1492" w:author="Kiên Lê Trung" w:date="2024-12-23T14:20:00Z" w16du:dateUtc="2024-12-23T07:20:00Z"/>
                <w:rFonts w:ascii="Times New Roman" w:eastAsia="Times New Roman" w:hAnsi="Times New Roman" w:cs="Times New Roman"/>
                <w:sz w:val="26"/>
                <w:szCs w:val="26"/>
              </w:rPr>
            </w:pPr>
            <w:ins w:id="1493" w:author="Kiên Lê Trung" w:date="2024-12-23T14:20:00Z" w16du:dateUtc="2024-12-23T07:20:00Z">
              <w:r>
                <w:rPr>
                  <w:rFonts w:ascii="Times New Roman" w:eastAsia="Times New Roman" w:hAnsi="Times New Roman" w:cs="Times New Roman"/>
                  <w:sz w:val="26"/>
                  <w:szCs w:val="26"/>
                </w:rPr>
                <w:t xml:space="preserve">Người dùng điền </w:t>
              </w:r>
              <w:r>
                <w:rPr>
                  <w:rFonts w:ascii="Times New Roman" w:eastAsia="Times New Roman" w:hAnsi="Times New Roman" w:cs="Times New Roman"/>
                  <w:sz w:val="26"/>
                  <w:szCs w:val="26"/>
                  <w:lang w:val="en-US"/>
                </w:rPr>
                <w:t>Email = kinltrung72@gmail.com</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sz w:val="26"/>
                  <w:szCs w:val="26"/>
                  <w:lang w:val="en-US"/>
                </w:rPr>
                <w:t>= 12345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và bấm Đăng nhập</w:t>
              </w:r>
            </w:ins>
          </w:p>
          <w:p w14:paraId="50250687" w14:textId="5E73FB7B" w:rsidR="00057FDC" w:rsidDel="008A2850" w:rsidRDefault="00057FDC" w:rsidP="008A2850">
            <w:pPr>
              <w:widowControl w:val="0"/>
              <w:numPr>
                <w:ilvl w:val="0"/>
                <w:numId w:val="67"/>
              </w:numPr>
              <w:rPr>
                <w:del w:id="1494" w:author="Kiên Lê Trung" w:date="2024-12-23T14:18:00Z" w16du:dateUtc="2024-12-23T07:18:00Z"/>
                <w:rFonts w:ascii="Times New Roman" w:eastAsia="Times New Roman" w:hAnsi="Times New Roman" w:cs="Times New Roman"/>
                <w:sz w:val="26"/>
                <w:szCs w:val="26"/>
              </w:rPr>
            </w:pPr>
          </w:p>
          <w:p w14:paraId="14F8D0BC" w14:textId="32ED1CF2" w:rsidR="007569A2" w:rsidDel="00F03EFF" w:rsidRDefault="00CE686F" w:rsidP="008A2850">
            <w:pPr>
              <w:widowControl w:val="0"/>
              <w:numPr>
                <w:ilvl w:val="0"/>
                <w:numId w:val="67"/>
              </w:numPr>
              <w:rPr>
                <w:del w:id="1495" w:author="Kiên Lê Trung" w:date="2024-12-23T14:21:00Z" w16du:dateUtc="2024-12-23T07:21:00Z"/>
                <w:rFonts w:ascii="Times New Roman" w:eastAsia="Times New Roman" w:hAnsi="Times New Roman" w:cs="Times New Roman"/>
                <w:sz w:val="26"/>
                <w:szCs w:val="26"/>
              </w:rPr>
            </w:pPr>
            <w:del w:id="1496" w:author="Kiên Lê Trung" w:date="2024-12-23T14:21:00Z" w16du:dateUtc="2024-12-23T07:21:00Z">
              <w:r w:rsidDel="00F03EFF">
                <w:rPr>
                  <w:rFonts w:ascii="Times New Roman" w:eastAsia="Times New Roman" w:hAnsi="Times New Roman" w:cs="Times New Roman"/>
                  <w:sz w:val="26"/>
                  <w:szCs w:val="26"/>
                </w:rPr>
                <w:delText>Khách hàng vào trang chủ của hệ thống</w:delText>
              </w:r>
            </w:del>
          </w:p>
          <w:p w14:paraId="73486909" w14:textId="2B25519B"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sản phẩm, đồng thời hiển thị thanh tìm kiếm sản phẩm</w:t>
            </w:r>
            <w:ins w:id="1497" w:author="Kiên Lê Trung" w:date="2024-12-23T14:22:00Z" w16du:dateUtc="2024-12-23T07:22:00Z">
              <w:r w:rsidR="00B02F4E">
                <w:rPr>
                  <w:rFonts w:ascii="Times New Roman" w:eastAsia="Times New Roman" w:hAnsi="Times New Roman" w:cs="Times New Roman"/>
                  <w:sz w:val="26"/>
                  <w:szCs w:val="26"/>
                  <w:lang w:val="en-US"/>
                </w:rPr>
                <w:t xml:space="preserve"> </w:t>
              </w:r>
            </w:ins>
            <w:ins w:id="1498" w:author="Kiên Lê Trung" w:date="2024-12-23T14:23:00Z" w16du:dateUtc="2024-12-23T07:23:00Z">
              <w:r w:rsidR="00951029">
                <w:rPr>
                  <w:rFonts w:ascii="Times New Roman" w:eastAsia="Times New Roman" w:hAnsi="Times New Roman" w:cs="Times New Roman"/>
                  <w:sz w:val="26"/>
                  <w:szCs w:val="26"/>
                  <w:lang w:val="en-US"/>
                </w:rPr>
                <w:t>bằng cách nhập từ khóa hoặc bằng giọng nói</w:t>
              </w:r>
              <w:r w:rsidR="002D5B83">
                <w:rPr>
                  <w:rFonts w:ascii="Times New Roman" w:eastAsia="Times New Roman" w:hAnsi="Times New Roman" w:cs="Times New Roman"/>
                  <w:sz w:val="26"/>
                  <w:szCs w:val="26"/>
                  <w:lang w:val="en-US"/>
                </w:rPr>
                <w:t xml:space="preserve">, </w:t>
              </w:r>
              <w:r w:rsidR="0036048A">
                <w:rPr>
                  <w:rFonts w:ascii="Times New Roman" w:eastAsia="Times New Roman" w:hAnsi="Times New Roman" w:cs="Times New Roman"/>
                  <w:sz w:val="26"/>
                  <w:szCs w:val="26"/>
                  <w:lang w:val="en-US"/>
                </w:rPr>
                <w:t xml:space="preserve">các bộ lọc như là : </w:t>
              </w:r>
              <w:r w:rsidR="00FC1ABF">
                <w:rPr>
                  <w:rFonts w:ascii="Times New Roman" w:eastAsia="Times New Roman" w:hAnsi="Times New Roman" w:cs="Times New Roman"/>
                  <w:sz w:val="26"/>
                  <w:szCs w:val="26"/>
                  <w:lang w:val="en-US"/>
                </w:rPr>
                <w:t>Danh mục, Thương hiệu, Đánh giá, Khoảng giá</w:t>
              </w:r>
              <w:r w:rsidR="00E75856">
                <w:rPr>
                  <w:rFonts w:ascii="Times New Roman" w:eastAsia="Times New Roman" w:hAnsi="Times New Roman" w:cs="Times New Roman"/>
                  <w:sz w:val="26"/>
                  <w:szCs w:val="26"/>
                  <w:lang w:val="en-US"/>
                </w:rPr>
                <w:t xml:space="preserve">, </w:t>
              </w:r>
            </w:ins>
            <w:ins w:id="1499" w:author="Kiên Lê Trung" w:date="2024-12-23T14:24:00Z" w16du:dateUtc="2024-12-23T07:24:00Z">
              <w:r w:rsidR="00334F8E">
                <w:rPr>
                  <w:rFonts w:ascii="Times New Roman" w:eastAsia="Times New Roman" w:hAnsi="Times New Roman" w:cs="Times New Roman"/>
                  <w:sz w:val="26"/>
                  <w:szCs w:val="26"/>
                  <w:lang w:val="en-US"/>
                </w:rPr>
                <w:t>Sắp xếp theo</w:t>
              </w:r>
              <w:r w:rsidR="004B4D7E">
                <w:rPr>
                  <w:rFonts w:ascii="Times New Roman" w:eastAsia="Times New Roman" w:hAnsi="Times New Roman" w:cs="Times New Roman"/>
                  <w:sz w:val="26"/>
                  <w:szCs w:val="26"/>
                  <w:lang w:val="en-US"/>
                </w:rPr>
                <w:t>: Mặc định, Giá tăng dần, Giá giảm dần</w:t>
              </w:r>
            </w:ins>
            <w:del w:id="1500" w:author="Kiên Lê Trung" w:date="2024-12-23T14:23:00Z" w16du:dateUtc="2024-12-23T07:23:00Z">
              <w:r w:rsidDel="002D5B83">
                <w:rPr>
                  <w:rFonts w:ascii="Times New Roman" w:eastAsia="Times New Roman" w:hAnsi="Times New Roman" w:cs="Times New Roman"/>
                  <w:sz w:val="26"/>
                  <w:szCs w:val="26"/>
                </w:rPr>
                <w:delText xml:space="preserve"> và lọc sản phẩm</w:delText>
              </w:r>
            </w:del>
            <w:ins w:id="1501" w:author="Kiên Lê Trung" w:date="2024-12-23T14:35:00Z" w16du:dateUtc="2024-12-23T07:35:00Z">
              <w:r w:rsidR="00D92CC0">
                <w:rPr>
                  <w:rFonts w:ascii="Times New Roman" w:eastAsia="Times New Roman" w:hAnsi="Times New Roman" w:cs="Times New Roman"/>
                  <w:sz w:val="26"/>
                  <w:szCs w:val="26"/>
                  <w:lang w:val="en-US"/>
                </w:rPr>
                <w:t>, Giỏ hàng</w:t>
              </w:r>
              <w:r w:rsidR="00731D5B">
                <w:rPr>
                  <w:rFonts w:ascii="Times New Roman" w:eastAsia="Times New Roman" w:hAnsi="Times New Roman" w:cs="Times New Roman"/>
                  <w:sz w:val="26"/>
                  <w:szCs w:val="26"/>
                  <w:lang w:val="en-US"/>
                </w:rPr>
                <w:t xml:space="preserve"> và Theo dõi đơn hàng</w:t>
              </w:r>
            </w:ins>
            <w:del w:id="1502" w:author="Kiên Lê Trung" w:date="2024-12-23T14:35:00Z" w16du:dateUtc="2024-12-23T07:35:00Z">
              <w:r w:rsidDel="00D92CC0">
                <w:rPr>
                  <w:rFonts w:ascii="Times New Roman" w:eastAsia="Times New Roman" w:hAnsi="Times New Roman" w:cs="Times New Roman"/>
                  <w:sz w:val="26"/>
                  <w:szCs w:val="26"/>
                </w:rPr>
                <w:delText>.</w:delText>
              </w:r>
            </w:del>
          </w:p>
          <w:p w14:paraId="44FA352D" w14:textId="2B71F99D"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tìm kiếm sản phẩm</w:t>
            </w:r>
            <w:ins w:id="1503" w:author="Kiên Lê Trung" w:date="2024-12-23T14:26:00Z" w16du:dateUtc="2024-12-23T07:26:00Z">
              <w:r w:rsidR="00427789">
                <w:rPr>
                  <w:rFonts w:ascii="Times New Roman" w:eastAsia="Times New Roman" w:hAnsi="Times New Roman" w:cs="Times New Roman"/>
                  <w:sz w:val="26"/>
                  <w:szCs w:val="26"/>
                  <w:lang w:val="en-US"/>
                </w:rPr>
                <w:t xml:space="preserve"> </w:t>
              </w:r>
              <w:r w:rsidR="00A24EF0">
                <w:rPr>
                  <w:rFonts w:ascii="Times New Roman" w:eastAsia="Times New Roman" w:hAnsi="Times New Roman" w:cs="Times New Roman"/>
                  <w:sz w:val="26"/>
                  <w:szCs w:val="26"/>
                  <w:lang w:val="en-US"/>
                </w:rPr>
                <w:t>hoặc</w:t>
              </w:r>
            </w:ins>
            <w:del w:id="1504" w:author="Kiên Lê Trung" w:date="2024-12-23T14:26:00Z" w16du:dateUtc="2024-12-23T07:26:00Z">
              <w:r w:rsidDel="00A24EF0">
                <w:rPr>
                  <w:rFonts w:ascii="Times New Roman" w:eastAsia="Times New Roman" w:hAnsi="Times New Roman" w:cs="Times New Roman"/>
                  <w:sz w:val="26"/>
                  <w:szCs w:val="26"/>
                </w:rPr>
                <w:delText xml:space="preserve"> </w:delText>
              </w:r>
            </w:del>
            <w:del w:id="1505" w:author="Kiên Lê Trung" w:date="2024-12-23T14:25:00Z" w16du:dateUtc="2024-12-23T07:25:00Z">
              <w:r w:rsidDel="00C6196A">
                <w:rPr>
                  <w:rFonts w:ascii="Times New Roman" w:eastAsia="Times New Roman" w:hAnsi="Times New Roman" w:cs="Times New Roman"/>
                  <w:sz w:val="26"/>
                  <w:szCs w:val="26"/>
                </w:rPr>
                <w:delText>hoặc</w:delText>
              </w:r>
            </w:del>
            <w:r>
              <w:rPr>
                <w:rFonts w:ascii="Times New Roman" w:eastAsia="Times New Roman" w:hAnsi="Times New Roman" w:cs="Times New Roman"/>
                <w:sz w:val="26"/>
                <w:szCs w:val="26"/>
              </w:rPr>
              <w:t xml:space="preserve"> </w:t>
            </w:r>
            <w:ins w:id="1506" w:author="Kiên Lê Trung" w:date="2024-12-23T14:24:00Z" w16du:dateUtc="2024-12-23T07:24:00Z">
              <w:r w:rsidR="00E21977">
                <w:rPr>
                  <w:rFonts w:ascii="Times New Roman" w:eastAsia="Times New Roman" w:hAnsi="Times New Roman" w:cs="Times New Roman"/>
                  <w:sz w:val="26"/>
                  <w:szCs w:val="26"/>
                  <w:lang w:val="en-US"/>
                </w:rPr>
                <w:t xml:space="preserve">dùng bộ lọc để tìm kiếm </w:t>
              </w:r>
            </w:ins>
            <w:ins w:id="1507" w:author="Kiên Lê Trung" w:date="2024-12-23T14:26:00Z" w16du:dateUtc="2024-12-23T07:26:00Z">
              <w:r w:rsidR="004235B7">
                <w:rPr>
                  <w:rFonts w:ascii="Times New Roman" w:eastAsia="Times New Roman" w:hAnsi="Times New Roman" w:cs="Times New Roman"/>
                  <w:sz w:val="26"/>
                  <w:szCs w:val="26"/>
                  <w:lang w:val="en-US"/>
                </w:rPr>
                <w:t>cũng như</w:t>
              </w:r>
              <w:r w:rsidR="00A24EF0">
                <w:rPr>
                  <w:rFonts w:ascii="Times New Roman" w:eastAsia="Times New Roman" w:hAnsi="Times New Roman" w:cs="Times New Roman"/>
                  <w:sz w:val="26"/>
                  <w:szCs w:val="26"/>
                  <w:lang w:val="en-US"/>
                </w:rPr>
                <w:t xml:space="preserve"> </w:t>
              </w:r>
            </w:ins>
            <w:r>
              <w:rPr>
                <w:rFonts w:ascii="Times New Roman" w:eastAsia="Times New Roman" w:hAnsi="Times New Roman" w:cs="Times New Roman"/>
                <w:sz w:val="26"/>
                <w:szCs w:val="26"/>
              </w:rPr>
              <w:t>chọn vào luôn sản phẩm hiển thị trên hệ thống</w:t>
            </w:r>
          </w:p>
          <w:p w14:paraId="0C7A0145" w14:textId="77777777" w:rsidR="007569A2" w:rsidRPr="00DC2A08" w:rsidRDefault="00CE686F" w:rsidP="008A2850">
            <w:pPr>
              <w:widowControl w:val="0"/>
              <w:numPr>
                <w:ilvl w:val="0"/>
                <w:numId w:val="67"/>
              </w:numPr>
              <w:rPr>
                <w:ins w:id="1508" w:author="Kiên Lê Trung" w:date="2024-12-23T14:27:00Z" w16du:dateUtc="2024-12-23T07:27:00Z"/>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click vào sản phẩm mình muốn mua </w:t>
            </w:r>
          </w:p>
          <w:p w14:paraId="646BE1B5" w14:textId="0D3411A6" w:rsidR="00A26630" w:rsidRDefault="00A26630" w:rsidP="008A2850">
            <w:pPr>
              <w:widowControl w:val="0"/>
              <w:numPr>
                <w:ilvl w:val="0"/>
                <w:numId w:val="67"/>
              </w:numPr>
              <w:rPr>
                <w:rFonts w:ascii="Times New Roman" w:eastAsia="Times New Roman" w:hAnsi="Times New Roman" w:cs="Times New Roman"/>
                <w:sz w:val="26"/>
                <w:szCs w:val="26"/>
              </w:rPr>
            </w:pPr>
            <w:ins w:id="1509" w:author="Kiên Lê Trung" w:date="2024-12-23T14:27:00Z" w16du:dateUtc="2024-12-23T07:27:00Z">
              <w:r>
                <w:rPr>
                  <w:rFonts w:ascii="Times New Roman" w:eastAsia="Times New Roman" w:hAnsi="Times New Roman" w:cs="Times New Roman"/>
                  <w:sz w:val="26"/>
                  <w:szCs w:val="26"/>
                  <w:lang w:val="en-US"/>
                </w:rPr>
                <w:t xml:space="preserve">Hệ thống hiển thị các thông tin về sản </w:t>
              </w:r>
            </w:ins>
            <w:ins w:id="1510" w:author="Kiên Lê Trung" w:date="2024-12-23T16:06:00Z" w16du:dateUtc="2024-12-23T09:06:00Z">
              <w:r w:rsidR="00205917">
                <w:rPr>
                  <w:rFonts w:ascii="Times New Roman" w:eastAsia="Times New Roman" w:hAnsi="Times New Roman" w:cs="Times New Roman"/>
                  <w:sz w:val="26"/>
                  <w:szCs w:val="26"/>
                  <w:lang w:val="en-US"/>
                </w:rPr>
                <w:t>phẩm:</w:t>
              </w:r>
            </w:ins>
            <w:ins w:id="1511" w:author="Kiên Lê Trung" w:date="2024-12-23T14:27:00Z" w16du:dateUtc="2024-12-23T07:27:00Z">
              <w:r w:rsidR="00AA524B">
                <w:rPr>
                  <w:rFonts w:ascii="Times New Roman" w:eastAsia="Times New Roman" w:hAnsi="Times New Roman" w:cs="Times New Roman"/>
                  <w:sz w:val="26"/>
                  <w:szCs w:val="26"/>
                  <w:lang w:val="en-US"/>
                </w:rPr>
                <w:t xml:space="preserve"> Ảnh, </w:t>
              </w:r>
              <w:r w:rsidR="008B4F3F">
                <w:rPr>
                  <w:rFonts w:ascii="Times New Roman" w:eastAsia="Times New Roman" w:hAnsi="Times New Roman" w:cs="Times New Roman"/>
                  <w:sz w:val="26"/>
                  <w:szCs w:val="26"/>
                  <w:lang w:val="en-US"/>
                </w:rPr>
                <w:t>tên, mô tả, đánh giá</w:t>
              </w:r>
              <w:r w:rsidR="00D33151">
                <w:rPr>
                  <w:rFonts w:ascii="Times New Roman" w:eastAsia="Times New Roman" w:hAnsi="Times New Roman" w:cs="Times New Roman"/>
                  <w:sz w:val="26"/>
                  <w:szCs w:val="26"/>
                  <w:lang w:val="en-US"/>
                </w:rPr>
                <w:t>, Số lượng đã b</w:t>
              </w:r>
            </w:ins>
            <w:ins w:id="1512" w:author="Kiên Lê Trung" w:date="2024-12-23T14:28:00Z" w16du:dateUtc="2024-12-23T07:28:00Z">
              <w:r w:rsidR="00D33151">
                <w:rPr>
                  <w:rFonts w:ascii="Times New Roman" w:eastAsia="Times New Roman" w:hAnsi="Times New Roman" w:cs="Times New Roman"/>
                  <w:sz w:val="26"/>
                  <w:szCs w:val="26"/>
                  <w:lang w:val="en-US"/>
                </w:rPr>
                <w:t>án, Giá tiền</w:t>
              </w:r>
              <w:r w:rsidR="00404AE8">
                <w:rPr>
                  <w:rFonts w:ascii="Times New Roman" w:eastAsia="Times New Roman" w:hAnsi="Times New Roman" w:cs="Times New Roman"/>
                  <w:sz w:val="26"/>
                  <w:szCs w:val="26"/>
                  <w:lang w:val="en-US"/>
                </w:rPr>
                <w:t>, các thuộc tính của sản phẩm, số lượng hàng tồn kho</w:t>
              </w:r>
              <w:r w:rsidR="00883C59">
                <w:rPr>
                  <w:rFonts w:ascii="Times New Roman" w:eastAsia="Times New Roman" w:hAnsi="Times New Roman" w:cs="Times New Roman"/>
                  <w:sz w:val="26"/>
                  <w:szCs w:val="26"/>
                  <w:lang w:val="en-US"/>
                </w:rPr>
                <w:t xml:space="preserve">, </w:t>
              </w:r>
              <w:r w:rsidR="00666AD1">
                <w:rPr>
                  <w:rFonts w:ascii="Times New Roman" w:eastAsia="Times New Roman" w:hAnsi="Times New Roman" w:cs="Times New Roman"/>
                  <w:sz w:val="26"/>
                  <w:szCs w:val="26"/>
                  <w:lang w:val="en-US"/>
                </w:rPr>
                <w:t>các Nút bấm Thêm vào giỏ hàng</w:t>
              </w:r>
            </w:ins>
            <w:ins w:id="1513" w:author="Kiên Lê Trung" w:date="2024-12-23T14:29:00Z" w16du:dateUtc="2024-12-23T07:29:00Z">
              <w:r w:rsidR="007B6178">
                <w:rPr>
                  <w:rFonts w:ascii="Times New Roman" w:eastAsia="Times New Roman" w:hAnsi="Times New Roman" w:cs="Times New Roman"/>
                  <w:sz w:val="26"/>
                  <w:szCs w:val="26"/>
                  <w:lang w:val="en-US"/>
                </w:rPr>
                <w:t>,</w:t>
              </w:r>
            </w:ins>
            <w:ins w:id="1514" w:author="Kiên Lê Trung" w:date="2024-12-23T14:28:00Z" w16du:dateUtc="2024-12-23T07:28:00Z">
              <w:r w:rsidR="00666AD1">
                <w:rPr>
                  <w:rFonts w:ascii="Times New Roman" w:eastAsia="Times New Roman" w:hAnsi="Times New Roman" w:cs="Times New Roman"/>
                  <w:sz w:val="26"/>
                  <w:szCs w:val="26"/>
                  <w:lang w:val="en-US"/>
                </w:rPr>
                <w:t xml:space="preserve"> Mua ngay </w:t>
              </w:r>
            </w:ins>
            <w:ins w:id="1515" w:author="Kiên Lê Trung" w:date="2024-12-23T14:30:00Z" w16du:dateUtc="2024-12-23T07:30:00Z">
              <w:r w:rsidR="00190F62">
                <w:rPr>
                  <w:rFonts w:ascii="Times New Roman" w:eastAsia="Times New Roman" w:hAnsi="Times New Roman" w:cs="Times New Roman"/>
                  <w:sz w:val="26"/>
                  <w:szCs w:val="26"/>
                  <w:lang w:val="en-US"/>
                </w:rPr>
                <w:t xml:space="preserve">và nút bấm Chat ngay </w:t>
              </w:r>
            </w:ins>
          </w:p>
          <w:p w14:paraId="5F7CB2F8" w14:textId="6D7BC1FF"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ins w:id="1516" w:author="Kiên Lê Trung" w:date="2024-12-23T14:30:00Z" w16du:dateUtc="2024-12-23T07:30:00Z">
              <w:r w:rsidR="00190F62">
                <w:rPr>
                  <w:rFonts w:ascii="Times New Roman" w:eastAsia="Times New Roman" w:hAnsi="Times New Roman" w:cs="Times New Roman"/>
                  <w:sz w:val="26"/>
                  <w:szCs w:val="26"/>
                  <w:lang w:val="en-US"/>
                </w:rPr>
                <w:t xml:space="preserve"> chọn số lượng sản phẩm</w:t>
              </w:r>
            </w:ins>
            <w:ins w:id="1517" w:author="Kiên Lê Trung" w:date="2024-12-23T14:31:00Z" w16du:dateUtc="2024-12-23T07:31:00Z">
              <w:r w:rsidR="002547D0">
                <w:rPr>
                  <w:rFonts w:ascii="Times New Roman" w:eastAsia="Times New Roman" w:hAnsi="Times New Roman" w:cs="Times New Roman"/>
                  <w:sz w:val="26"/>
                  <w:szCs w:val="26"/>
                  <w:lang w:val="en-US"/>
                </w:rPr>
                <w:t xml:space="preserve">, các thuộc tính của sản phẩm đó </w:t>
              </w:r>
            </w:ins>
            <w:r>
              <w:rPr>
                <w:rFonts w:ascii="Times New Roman" w:eastAsia="Times New Roman" w:hAnsi="Times New Roman" w:cs="Times New Roman"/>
                <w:sz w:val="26"/>
                <w:szCs w:val="26"/>
              </w:rPr>
              <w:t xml:space="preserve"> ấn vào nút “ Thêm mới giỏ hàng “</w:t>
            </w:r>
          </w:p>
          <w:p w14:paraId="721C8A29" w14:textId="77777777"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yêu cầu thêm sản phẩm đã chọn vào giỏ hàng và hiển thị thông báo “ Sản phẩm đã được thêm vào giỏ hàng”</w:t>
            </w:r>
          </w:p>
          <w:p w14:paraId="1AE13BBD" w14:textId="77777777"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37A10156" w14:textId="77777777" w:rsidR="007569A2" w:rsidRDefault="00CE686F" w:rsidP="008A2850">
            <w:pPr>
              <w:widowControl w:val="0"/>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giỏ hàng của người dùng </w:t>
            </w:r>
          </w:p>
          <w:p w14:paraId="5EB89DE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F391814" w14:textId="77777777">
        <w:trPr>
          <w:trHeight w:val="480"/>
        </w:trPr>
        <w:tc>
          <w:tcPr>
            <w:tcW w:w="8280" w:type="dxa"/>
            <w:gridSpan w:val="2"/>
            <w:shd w:val="clear" w:color="auto" w:fill="auto"/>
            <w:tcMar>
              <w:top w:w="100" w:type="dxa"/>
              <w:left w:w="100" w:type="dxa"/>
              <w:bottom w:w="100" w:type="dxa"/>
              <w:right w:w="100" w:type="dxa"/>
            </w:tcMar>
          </w:tcPr>
          <w:p w14:paraId="70575406"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4093830"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Hệ thống không tìm thấy sản phẩm nào theo từ khóa mà người dùng </w:t>
            </w:r>
          </w:p>
          <w:p w14:paraId="50D97443"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tìm kiếm </w:t>
            </w:r>
          </w:p>
          <w:p w14:paraId="586A4180"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4.1.1 Hệ thống thông báo “ Không tìm thấy sản phẩm phù hợp “</w:t>
            </w:r>
          </w:p>
          <w:p w14:paraId="6D58052C"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4.1.2 Khách hàng trở lại tiếp tục tìm kiếm và mua sản phẩm</w:t>
            </w:r>
          </w:p>
          <w:p w14:paraId="6F5C1609" w14:textId="77777777" w:rsidR="007569A2" w:rsidRDefault="00CE686F" w:rsidP="00034C0F">
            <w:pPr>
              <w:widowControl w:val="0"/>
              <w:ind w:left="94"/>
              <w:rPr>
                <w:ins w:id="1518" w:author="Kiên Lê Trung" w:date="2024-12-23T14:32:00Z" w16du:dateUtc="2024-12-23T07:32:00Z"/>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ins w:id="1519" w:author="Kiên Lê Trung" w:date="2024-12-23T14:32:00Z" w16du:dateUtc="2024-12-23T07:32:00Z">
              <w:r w:rsidR="004A4132">
                <w:rPr>
                  <w:rFonts w:ascii="Times New Roman" w:eastAsia="Times New Roman" w:hAnsi="Times New Roman" w:cs="Times New Roman"/>
                  <w:sz w:val="26"/>
                  <w:szCs w:val="26"/>
                  <w:lang w:val="en-US"/>
                </w:rPr>
                <w:t xml:space="preserve">8.1 Người dùng </w:t>
              </w:r>
              <w:r w:rsidR="00C318E1">
                <w:rPr>
                  <w:rFonts w:ascii="Times New Roman" w:eastAsia="Times New Roman" w:hAnsi="Times New Roman" w:cs="Times New Roman"/>
                  <w:sz w:val="26"/>
                  <w:szCs w:val="26"/>
                  <w:lang w:val="en-US"/>
                </w:rPr>
                <w:t xml:space="preserve">chọn số sản phẩm vượt quá với </w:t>
              </w:r>
              <w:r w:rsidR="008A2686">
                <w:rPr>
                  <w:rFonts w:ascii="Times New Roman" w:eastAsia="Times New Roman" w:hAnsi="Times New Roman" w:cs="Times New Roman"/>
                  <w:sz w:val="26"/>
                  <w:szCs w:val="26"/>
                  <w:lang w:val="en-US"/>
                </w:rPr>
                <w:t>số lượng tồn kho</w:t>
              </w:r>
            </w:ins>
          </w:p>
          <w:p w14:paraId="39B6B1D1" w14:textId="2629DD61" w:rsidR="008A2686" w:rsidRPr="004A4132" w:rsidRDefault="008A2686">
            <w:pPr>
              <w:widowControl w:val="0"/>
              <w:ind w:left="309"/>
              <w:rPr>
                <w:rFonts w:ascii="Times New Roman" w:eastAsia="Times New Roman" w:hAnsi="Times New Roman" w:cs="Times New Roman"/>
                <w:sz w:val="26"/>
                <w:szCs w:val="26"/>
                <w:lang w:val="en-US"/>
                <w:rPrChange w:id="1520" w:author="Kiên Lê Trung" w:date="2024-12-23T14:32:00Z" w16du:dateUtc="2024-12-23T07:32:00Z">
                  <w:rPr>
                    <w:rFonts w:ascii="Times New Roman" w:eastAsia="Times New Roman" w:hAnsi="Times New Roman" w:cs="Times New Roman"/>
                    <w:sz w:val="26"/>
                    <w:szCs w:val="26"/>
                  </w:rPr>
                </w:rPrChange>
              </w:rPr>
              <w:pPrChange w:id="1521" w:author="Kiên Lê Trung" w:date="2024-12-23T14:39:00Z" w16du:dateUtc="2024-12-23T07:39:00Z">
                <w:pPr>
                  <w:widowControl w:val="0"/>
                  <w:ind w:left="94"/>
                </w:pPr>
              </w:pPrChange>
            </w:pPr>
            <w:ins w:id="1522" w:author="Kiên Lê Trung" w:date="2024-12-23T14:32:00Z" w16du:dateUtc="2024-12-23T07:32:00Z">
              <w:r>
                <w:rPr>
                  <w:rFonts w:ascii="Times New Roman" w:eastAsia="Times New Roman" w:hAnsi="Times New Roman" w:cs="Times New Roman"/>
                  <w:sz w:val="26"/>
                  <w:szCs w:val="26"/>
                  <w:lang w:val="en-US"/>
                </w:rPr>
                <w:t xml:space="preserve">    </w:t>
              </w:r>
            </w:ins>
            <w:ins w:id="1523" w:author="Kiên Lê Trung" w:date="2024-12-23T14:39:00Z" w16du:dateUtc="2024-12-23T07:39:00Z">
              <w:r w:rsidR="009939AA">
                <w:rPr>
                  <w:rFonts w:ascii="Times New Roman" w:eastAsia="Times New Roman" w:hAnsi="Times New Roman" w:cs="Times New Roman"/>
                  <w:sz w:val="26"/>
                  <w:szCs w:val="26"/>
                  <w:lang w:val="en-US"/>
                </w:rPr>
                <w:t xml:space="preserve"> </w:t>
              </w:r>
            </w:ins>
            <w:ins w:id="1524" w:author="Kiên Lê Trung" w:date="2024-12-23T14:32:00Z" w16du:dateUtc="2024-12-23T07:32:00Z">
              <w:r>
                <w:rPr>
                  <w:rFonts w:ascii="Times New Roman" w:eastAsia="Times New Roman" w:hAnsi="Times New Roman" w:cs="Times New Roman"/>
                  <w:sz w:val="26"/>
                  <w:szCs w:val="26"/>
                  <w:lang w:val="en-US"/>
                </w:rPr>
                <w:t xml:space="preserve"> </w:t>
              </w:r>
            </w:ins>
            <w:ins w:id="1525" w:author="Kiên Lê Trung" w:date="2024-12-23T14:33:00Z" w16du:dateUtc="2024-12-23T07:33:00Z">
              <w:r w:rsidR="00083538">
                <w:rPr>
                  <w:rFonts w:ascii="Times New Roman" w:eastAsia="Times New Roman" w:hAnsi="Times New Roman" w:cs="Times New Roman"/>
                  <w:sz w:val="26"/>
                  <w:szCs w:val="26"/>
                  <w:lang w:val="en-US"/>
                </w:rPr>
                <w:t xml:space="preserve">8.1.1 Hệ thống thông báo </w:t>
              </w:r>
            </w:ins>
            <w:ins w:id="1526" w:author="Kiên Lê Trung" w:date="2024-12-23T14:48:00Z" w16du:dateUtc="2024-12-23T07:48:00Z">
              <w:r w:rsidR="00BA1379">
                <w:rPr>
                  <w:rFonts w:ascii="Times New Roman" w:eastAsia="Times New Roman" w:hAnsi="Times New Roman" w:cs="Times New Roman"/>
                  <w:sz w:val="26"/>
                  <w:szCs w:val="26"/>
                  <w:lang w:val="en-US"/>
                </w:rPr>
                <w:t>“Số</w:t>
              </w:r>
            </w:ins>
            <w:ins w:id="1527" w:author="Kiên Lê Trung" w:date="2024-12-23T14:33:00Z" w16du:dateUtc="2024-12-23T07:33:00Z">
              <w:r w:rsidR="00083538">
                <w:rPr>
                  <w:rFonts w:ascii="Times New Roman" w:eastAsia="Times New Roman" w:hAnsi="Times New Roman" w:cs="Times New Roman"/>
                  <w:sz w:val="26"/>
                  <w:szCs w:val="26"/>
                  <w:lang w:val="en-US"/>
                </w:rPr>
                <w:t xml:space="preserve"> lượng sản phẩm vượt quá số lượng “</w:t>
              </w:r>
            </w:ins>
          </w:p>
        </w:tc>
      </w:tr>
    </w:tbl>
    <w:p w14:paraId="7D62D461" w14:textId="77777777" w:rsidR="007569A2" w:rsidRDefault="007569A2">
      <w:pPr>
        <w:spacing w:after="160" w:line="259" w:lineRule="auto"/>
        <w:ind w:left="720"/>
      </w:pPr>
    </w:p>
    <w:p w14:paraId="0C989E54" w14:textId="77777777" w:rsidR="007569A2" w:rsidRDefault="00CE686F" w:rsidP="00034C0F">
      <w:pPr>
        <w:numPr>
          <w:ilvl w:val="0"/>
          <w:numId w:val="9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số lượng sản phẩm </w:t>
      </w:r>
    </w:p>
    <w:p w14:paraId="492506DD" w14:textId="77777777" w:rsidR="007569A2" w:rsidRPr="00034C0F" w:rsidRDefault="007569A2" w:rsidP="00034C0F">
      <w:pPr>
        <w:spacing w:after="160" w:line="259" w:lineRule="auto"/>
        <w:rPr>
          <w:lang w:val="en-US"/>
        </w:rPr>
      </w:pPr>
    </w:p>
    <w:tbl>
      <w:tblPr>
        <w:tblStyle w:val="a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0964F31" w14:textId="77777777">
        <w:tc>
          <w:tcPr>
            <w:tcW w:w="2655" w:type="dxa"/>
            <w:shd w:val="clear" w:color="auto" w:fill="auto"/>
            <w:tcMar>
              <w:top w:w="100" w:type="dxa"/>
              <w:left w:w="100" w:type="dxa"/>
              <w:bottom w:w="100" w:type="dxa"/>
              <w:right w:w="100" w:type="dxa"/>
            </w:tcMar>
          </w:tcPr>
          <w:p w14:paraId="6A1E4720" w14:textId="491DE7A3"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FA6538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số lượng sản phẩm </w:t>
            </w:r>
          </w:p>
        </w:tc>
      </w:tr>
      <w:tr w:rsidR="007569A2" w14:paraId="1FA02A87" w14:textId="77777777">
        <w:tc>
          <w:tcPr>
            <w:tcW w:w="2655" w:type="dxa"/>
            <w:shd w:val="clear" w:color="auto" w:fill="auto"/>
            <w:tcMar>
              <w:top w:w="100" w:type="dxa"/>
              <w:left w:w="100" w:type="dxa"/>
              <w:bottom w:w="100" w:type="dxa"/>
              <w:right w:w="100" w:type="dxa"/>
            </w:tcMar>
          </w:tcPr>
          <w:p w14:paraId="722121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97038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546B9D5B" w14:textId="77777777">
        <w:tc>
          <w:tcPr>
            <w:tcW w:w="2655" w:type="dxa"/>
            <w:shd w:val="clear" w:color="auto" w:fill="auto"/>
            <w:tcMar>
              <w:top w:w="100" w:type="dxa"/>
              <w:left w:w="100" w:type="dxa"/>
              <w:bottom w:w="100" w:type="dxa"/>
              <w:right w:w="100" w:type="dxa"/>
            </w:tcMar>
          </w:tcPr>
          <w:p w14:paraId="4AA45B1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690AB1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0DB5E101" w14:textId="77777777">
        <w:tc>
          <w:tcPr>
            <w:tcW w:w="2655" w:type="dxa"/>
            <w:shd w:val="clear" w:color="auto" w:fill="auto"/>
            <w:tcMar>
              <w:top w:w="100" w:type="dxa"/>
              <w:left w:w="100" w:type="dxa"/>
              <w:bottom w:w="100" w:type="dxa"/>
              <w:right w:w="100" w:type="dxa"/>
            </w:tcMar>
          </w:tcPr>
          <w:p w14:paraId="491F85B2"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A7EC48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chỉnh sửa sản phẩm vào giỏ hàng thành công</w:t>
            </w:r>
          </w:p>
        </w:tc>
      </w:tr>
      <w:tr w:rsidR="007569A2" w14:paraId="4C8AC33A" w14:textId="77777777">
        <w:trPr>
          <w:trHeight w:val="480"/>
        </w:trPr>
        <w:tc>
          <w:tcPr>
            <w:tcW w:w="8280" w:type="dxa"/>
            <w:gridSpan w:val="2"/>
            <w:shd w:val="clear" w:color="auto" w:fill="auto"/>
            <w:tcMar>
              <w:top w:w="100" w:type="dxa"/>
              <w:left w:w="100" w:type="dxa"/>
              <w:bottom w:w="100" w:type="dxa"/>
              <w:right w:w="100" w:type="dxa"/>
            </w:tcMar>
          </w:tcPr>
          <w:p w14:paraId="28C68B49"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04413C3" w14:textId="75E5B774" w:rsidR="00731D5B" w:rsidRPr="002256E2" w:rsidRDefault="00731D5B" w:rsidP="00731D5B">
            <w:pPr>
              <w:widowControl w:val="0"/>
              <w:numPr>
                <w:ilvl w:val="0"/>
                <w:numId w:val="75"/>
              </w:numPr>
              <w:rPr>
                <w:ins w:id="1528" w:author="Kiên Lê Trung" w:date="2024-12-23T14:35:00Z" w16du:dateUtc="2024-12-23T07:35:00Z"/>
                <w:rFonts w:ascii="Times New Roman" w:eastAsia="Times New Roman" w:hAnsi="Times New Roman" w:cs="Times New Roman"/>
                <w:sz w:val="26"/>
                <w:szCs w:val="26"/>
              </w:rPr>
            </w:pPr>
            <w:ins w:id="1529" w:author="Kiên Lê Trung" w:date="2024-12-23T14:35:00Z" w16du:dateUtc="2024-12-23T07:35:00Z">
              <w:r>
                <w:rPr>
                  <w:rFonts w:ascii="Times New Roman" w:eastAsia="Times New Roman" w:hAnsi="Times New Roman" w:cs="Times New Roman"/>
                  <w:sz w:val="26"/>
                  <w:szCs w:val="26"/>
                </w:rPr>
                <w:t xml:space="preserve">Khách hàng </w:t>
              </w:r>
              <w:r>
                <w:rPr>
                  <w:rFonts w:ascii="Times New Roman" w:eastAsia="Times New Roman" w:hAnsi="Times New Roman" w:cs="Times New Roman"/>
                  <w:sz w:val="26"/>
                  <w:szCs w:val="26"/>
                  <w:lang w:val="en-US"/>
                </w:rPr>
                <w:t xml:space="preserve">vào hệ thống để </w:t>
              </w:r>
            </w:ins>
            <w:ins w:id="1530" w:author="Kiên Lê Trung" w:date="2024-12-23T15:40:00Z" w16du:dateUtc="2024-12-23T08:40:00Z">
              <w:r w:rsidR="004F1248">
                <w:rPr>
                  <w:rFonts w:ascii="Times New Roman" w:eastAsia="Times New Roman" w:hAnsi="Times New Roman" w:cs="Times New Roman"/>
                  <w:sz w:val="26"/>
                  <w:szCs w:val="26"/>
                  <w:lang w:val="en-US"/>
                </w:rPr>
                <w:t>chỉnh sửa số lượng</w:t>
              </w:r>
            </w:ins>
            <w:ins w:id="1531" w:author="Kiên Lê Trung" w:date="2024-12-23T14:35:00Z" w16du:dateUtc="2024-12-23T07:35:00Z">
              <w:r>
                <w:rPr>
                  <w:rFonts w:ascii="Times New Roman" w:eastAsia="Times New Roman" w:hAnsi="Times New Roman" w:cs="Times New Roman"/>
                  <w:sz w:val="26"/>
                  <w:szCs w:val="26"/>
                  <w:lang w:val="en-US"/>
                </w:rPr>
                <w:t xml:space="preserve"> sản phẩm </w:t>
              </w:r>
            </w:ins>
            <w:ins w:id="1532" w:author="Kiên Lê Trung" w:date="2024-12-23T15:40:00Z" w16du:dateUtc="2024-12-23T08:40:00Z">
              <w:r w:rsidR="009D2417">
                <w:rPr>
                  <w:rFonts w:ascii="Times New Roman" w:eastAsia="Times New Roman" w:hAnsi="Times New Roman" w:cs="Times New Roman"/>
                  <w:sz w:val="26"/>
                  <w:szCs w:val="26"/>
                  <w:lang w:val="en-US"/>
                </w:rPr>
                <w:t>trong</w:t>
              </w:r>
            </w:ins>
            <w:ins w:id="1533" w:author="Kiên Lê Trung" w:date="2024-12-23T14:35:00Z" w16du:dateUtc="2024-12-23T07:35:00Z">
              <w:r>
                <w:rPr>
                  <w:rFonts w:ascii="Times New Roman" w:eastAsia="Times New Roman" w:hAnsi="Times New Roman" w:cs="Times New Roman"/>
                  <w:sz w:val="26"/>
                  <w:szCs w:val="26"/>
                  <w:lang w:val="en-US"/>
                </w:rPr>
                <w:t xml:space="preserve"> giỏ hàng</w:t>
              </w:r>
            </w:ins>
          </w:p>
          <w:p w14:paraId="4EB6D8DC" w14:textId="77777777" w:rsidR="00731D5B" w:rsidRPr="002256E2" w:rsidRDefault="00731D5B" w:rsidP="00731D5B">
            <w:pPr>
              <w:widowControl w:val="0"/>
              <w:numPr>
                <w:ilvl w:val="0"/>
                <w:numId w:val="75"/>
              </w:numPr>
              <w:rPr>
                <w:ins w:id="1534" w:author="Kiên Lê Trung" w:date="2024-12-23T14:35:00Z" w16du:dateUtc="2024-12-23T07:35:00Z"/>
                <w:rFonts w:ascii="Times New Roman" w:eastAsia="Times New Roman" w:hAnsi="Times New Roman" w:cs="Times New Roman"/>
                <w:sz w:val="26"/>
                <w:szCs w:val="26"/>
              </w:rPr>
            </w:pPr>
            <w:commentRangeStart w:id="1535"/>
            <w:ins w:id="1536" w:author="Kiên Lê Trung" w:date="2024-12-23T14:35:00Z" w16du:dateUtc="2024-12-23T07:35:00Z">
              <w:r>
                <w:rPr>
                  <w:rFonts w:ascii="Times New Roman" w:eastAsia="Times New Roman" w:hAnsi="Times New Roman" w:cs="Times New Roman"/>
                  <w:sz w:val="26"/>
                  <w:szCs w:val="26"/>
                </w:rPr>
                <w:t>Hệ thống trả về giao diện cho người dùng đăng nhập</w:t>
              </w:r>
              <w:commentRangeEnd w:id="1535"/>
              <w:r>
                <w:rPr>
                  <w:rStyle w:val="CommentReference"/>
                </w:rPr>
                <w:commentReference w:id="1535"/>
              </w:r>
              <w:r>
                <w:rPr>
                  <w:rFonts w:ascii="Times New Roman" w:eastAsia="Times New Roman" w:hAnsi="Times New Roman" w:cs="Times New Roman"/>
                  <w:sz w:val="26"/>
                  <w:szCs w:val="26"/>
                  <w:lang w:val="en-US"/>
                </w:rPr>
                <w:t xml:space="preserve"> gồm các trường Email, Mật khẩu, các nút ghi nhớ mật khẩu, quên mật khẩu, kênh người bán, Đăng ký và Đăng nhập </w:t>
              </w:r>
            </w:ins>
          </w:p>
          <w:p w14:paraId="57AA5287" w14:textId="77777777" w:rsidR="00731D5B" w:rsidRPr="002256E2" w:rsidRDefault="00731D5B" w:rsidP="00731D5B">
            <w:pPr>
              <w:widowControl w:val="0"/>
              <w:numPr>
                <w:ilvl w:val="0"/>
                <w:numId w:val="75"/>
              </w:numPr>
              <w:rPr>
                <w:ins w:id="1537" w:author="Kiên Lê Trung" w:date="2024-12-23T14:35:00Z" w16du:dateUtc="2024-12-23T07:35:00Z"/>
                <w:rFonts w:ascii="Times New Roman" w:eastAsia="Times New Roman" w:hAnsi="Times New Roman" w:cs="Times New Roman"/>
                <w:sz w:val="26"/>
                <w:szCs w:val="26"/>
              </w:rPr>
            </w:pPr>
            <w:ins w:id="1538" w:author="Kiên Lê Trung" w:date="2024-12-23T14:35:00Z" w16du:dateUtc="2024-12-23T07:35:00Z">
              <w:r>
                <w:rPr>
                  <w:rFonts w:ascii="Times New Roman" w:eastAsia="Times New Roman" w:hAnsi="Times New Roman" w:cs="Times New Roman"/>
                  <w:sz w:val="26"/>
                  <w:szCs w:val="26"/>
                </w:rPr>
                <w:t xml:space="preserve">Người dùng điền </w:t>
              </w:r>
              <w:r>
                <w:rPr>
                  <w:rFonts w:ascii="Times New Roman" w:eastAsia="Times New Roman" w:hAnsi="Times New Roman" w:cs="Times New Roman"/>
                  <w:sz w:val="26"/>
                  <w:szCs w:val="26"/>
                  <w:lang w:val="en-US"/>
                </w:rPr>
                <w:t>Email = kinltrung72@gmail.com</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sz w:val="26"/>
                  <w:szCs w:val="26"/>
                  <w:lang w:val="en-US"/>
                </w:rPr>
                <w:t>= 12345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và bấm Đăng nhập</w:t>
              </w:r>
            </w:ins>
          </w:p>
          <w:p w14:paraId="3C2CEEC4" w14:textId="77777777" w:rsidR="00731D5B" w:rsidRDefault="00731D5B" w:rsidP="00731D5B">
            <w:pPr>
              <w:widowControl w:val="0"/>
              <w:numPr>
                <w:ilvl w:val="0"/>
                <w:numId w:val="75"/>
              </w:numPr>
              <w:rPr>
                <w:ins w:id="1539" w:author="Kiên Lê Trung" w:date="2024-12-23T14:35:00Z" w16du:dateUtc="2024-12-23T07:35:00Z"/>
                <w:rFonts w:ascii="Times New Roman" w:eastAsia="Times New Roman" w:hAnsi="Times New Roman" w:cs="Times New Roman"/>
                <w:sz w:val="26"/>
                <w:szCs w:val="26"/>
              </w:rPr>
            </w:pPr>
            <w:ins w:id="1540" w:author="Kiên Lê Trung" w:date="2024-12-23T14:35:00Z" w16du:dateUtc="2024-12-23T07:35:00Z">
              <w:r>
                <w:rPr>
                  <w:rFonts w:ascii="Times New Roman" w:eastAsia="Times New Roman" w:hAnsi="Times New Roman" w:cs="Times New Roman"/>
                  <w:sz w:val="26"/>
                  <w:szCs w:val="26"/>
                </w:rPr>
                <w:t>Hệ thống hiển thị danh sách các sản phẩm, đồng thời hiển thị thanh tìm kiếm sản phẩm</w:t>
              </w:r>
              <w:r>
                <w:rPr>
                  <w:rFonts w:ascii="Times New Roman" w:eastAsia="Times New Roman" w:hAnsi="Times New Roman" w:cs="Times New Roman"/>
                  <w:sz w:val="26"/>
                  <w:szCs w:val="26"/>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00CEE5D4" w14:textId="51FFDEDA" w:rsidR="007569A2" w:rsidDel="00731D5B" w:rsidRDefault="00CE686F" w:rsidP="00731D5B">
            <w:pPr>
              <w:widowControl w:val="0"/>
              <w:numPr>
                <w:ilvl w:val="0"/>
                <w:numId w:val="75"/>
              </w:numPr>
              <w:rPr>
                <w:del w:id="1541" w:author="Kiên Lê Trung" w:date="2024-12-23T14:35:00Z" w16du:dateUtc="2024-12-23T07:35:00Z"/>
                <w:rFonts w:ascii="Times New Roman" w:eastAsia="Times New Roman" w:hAnsi="Times New Roman" w:cs="Times New Roman"/>
                <w:sz w:val="26"/>
                <w:szCs w:val="26"/>
              </w:rPr>
            </w:pPr>
            <w:del w:id="1542" w:author="Kiên Lê Trung" w:date="2024-12-23T14:35:00Z" w16du:dateUtc="2024-12-23T07:35:00Z">
              <w:r w:rsidDel="00731D5B">
                <w:rPr>
                  <w:rFonts w:ascii="Times New Roman" w:eastAsia="Times New Roman" w:hAnsi="Times New Roman" w:cs="Times New Roman"/>
                  <w:sz w:val="26"/>
                  <w:szCs w:val="26"/>
                </w:rPr>
                <w:delText xml:space="preserve">Khách hàng đăng nhập vào hệ thống </w:delText>
              </w:r>
            </w:del>
          </w:p>
          <w:p w14:paraId="74DAAA32" w14:textId="2A260728" w:rsidR="007569A2" w:rsidDel="00731D5B" w:rsidRDefault="00CE686F" w:rsidP="00731D5B">
            <w:pPr>
              <w:widowControl w:val="0"/>
              <w:numPr>
                <w:ilvl w:val="0"/>
                <w:numId w:val="75"/>
              </w:numPr>
              <w:rPr>
                <w:del w:id="1543" w:author="Kiên Lê Trung" w:date="2024-12-23T14:35:00Z" w16du:dateUtc="2024-12-23T07:35:00Z"/>
                <w:rFonts w:ascii="Times New Roman" w:eastAsia="Times New Roman" w:hAnsi="Times New Roman" w:cs="Times New Roman"/>
                <w:sz w:val="26"/>
                <w:szCs w:val="26"/>
              </w:rPr>
            </w:pPr>
            <w:del w:id="1544" w:author="Kiên Lê Trung" w:date="2024-12-23T14:35:00Z" w16du:dateUtc="2024-12-23T07:35:00Z">
              <w:r w:rsidDel="00731D5B">
                <w:rPr>
                  <w:rFonts w:ascii="Times New Roman" w:eastAsia="Times New Roman" w:hAnsi="Times New Roman" w:cs="Times New Roman"/>
                  <w:sz w:val="26"/>
                  <w:szCs w:val="26"/>
                </w:rPr>
                <w:delText>Khách hàng vào trang chủ của hệ thống</w:delText>
              </w:r>
            </w:del>
          </w:p>
          <w:p w14:paraId="1518547A" w14:textId="1BD16153" w:rsidR="007569A2" w:rsidDel="00731D5B" w:rsidRDefault="00CE686F" w:rsidP="00731D5B">
            <w:pPr>
              <w:widowControl w:val="0"/>
              <w:numPr>
                <w:ilvl w:val="0"/>
                <w:numId w:val="75"/>
              </w:numPr>
              <w:rPr>
                <w:del w:id="1545" w:author="Kiên Lê Trung" w:date="2024-12-23T14:35:00Z" w16du:dateUtc="2024-12-23T07:35:00Z"/>
                <w:rFonts w:ascii="Times New Roman" w:eastAsia="Times New Roman" w:hAnsi="Times New Roman" w:cs="Times New Roman"/>
                <w:sz w:val="26"/>
                <w:szCs w:val="26"/>
              </w:rPr>
            </w:pPr>
            <w:del w:id="1546" w:author="Kiên Lê Trung" w:date="2024-12-23T14:35:00Z" w16du:dateUtc="2024-12-23T07:35:00Z">
              <w:r w:rsidDel="00731D5B">
                <w:rPr>
                  <w:rFonts w:ascii="Times New Roman" w:eastAsia="Times New Roman" w:hAnsi="Times New Roman" w:cs="Times New Roman"/>
                  <w:sz w:val="26"/>
                  <w:szCs w:val="26"/>
                </w:rPr>
                <w:delText>Hệ thống hiển thị danh sách các sản phẩm, đồng thời hiển thị thanh tìm kiếm sản phẩm và lọc sản phẩm.</w:delText>
              </w:r>
            </w:del>
          </w:p>
          <w:p w14:paraId="05944A27" w14:textId="7921B62B" w:rsidR="007569A2" w:rsidDel="00731D5B" w:rsidRDefault="00CE686F" w:rsidP="00731D5B">
            <w:pPr>
              <w:widowControl w:val="0"/>
              <w:numPr>
                <w:ilvl w:val="0"/>
                <w:numId w:val="75"/>
              </w:numPr>
              <w:rPr>
                <w:del w:id="1547" w:author="Kiên Lê Trung" w:date="2024-12-23T14:35:00Z" w16du:dateUtc="2024-12-23T07:35:00Z"/>
                <w:rFonts w:ascii="Times New Roman" w:eastAsia="Times New Roman" w:hAnsi="Times New Roman" w:cs="Times New Roman"/>
                <w:sz w:val="26"/>
                <w:szCs w:val="26"/>
              </w:rPr>
            </w:pPr>
            <w:del w:id="1548" w:author="Kiên Lê Trung" w:date="2024-12-23T14:35:00Z" w16du:dateUtc="2024-12-23T07:35:00Z">
              <w:r w:rsidDel="00731D5B">
                <w:rPr>
                  <w:rFonts w:ascii="Times New Roman" w:eastAsia="Times New Roman" w:hAnsi="Times New Roman" w:cs="Times New Roman"/>
                  <w:sz w:val="26"/>
                  <w:szCs w:val="26"/>
                </w:rPr>
                <w:delText>Khách hàng có thể tìm kiếm sản phẩm hoặc chọn vào luôn sản phẩm hiển thị trên hệ thống</w:delText>
              </w:r>
            </w:del>
          </w:p>
          <w:p w14:paraId="4F639468" w14:textId="18ED309D" w:rsidR="007569A2" w:rsidDel="00731D5B" w:rsidRDefault="00CE686F" w:rsidP="00731D5B">
            <w:pPr>
              <w:widowControl w:val="0"/>
              <w:numPr>
                <w:ilvl w:val="0"/>
                <w:numId w:val="75"/>
              </w:numPr>
              <w:rPr>
                <w:del w:id="1549" w:author="Kiên Lê Trung" w:date="2024-12-23T14:35:00Z" w16du:dateUtc="2024-12-23T07:35:00Z"/>
                <w:rFonts w:ascii="Times New Roman" w:eastAsia="Times New Roman" w:hAnsi="Times New Roman" w:cs="Times New Roman"/>
                <w:sz w:val="26"/>
                <w:szCs w:val="26"/>
              </w:rPr>
            </w:pPr>
            <w:del w:id="1550" w:author="Kiên Lê Trung" w:date="2024-12-23T14:35:00Z" w16du:dateUtc="2024-12-23T07:35:00Z">
              <w:r w:rsidDel="00731D5B">
                <w:rPr>
                  <w:rFonts w:ascii="Times New Roman" w:eastAsia="Times New Roman" w:hAnsi="Times New Roman" w:cs="Times New Roman"/>
                  <w:sz w:val="26"/>
                  <w:szCs w:val="26"/>
                </w:rPr>
                <w:delText xml:space="preserve">Khách hàng click vào sản phẩm mình muốn mua </w:delText>
              </w:r>
            </w:del>
          </w:p>
          <w:p w14:paraId="15C3F2BB" w14:textId="55A75FBC" w:rsidR="007569A2" w:rsidDel="00731D5B" w:rsidRDefault="00CE686F" w:rsidP="00731D5B">
            <w:pPr>
              <w:widowControl w:val="0"/>
              <w:numPr>
                <w:ilvl w:val="0"/>
                <w:numId w:val="75"/>
              </w:numPr>
              <w:rPr>
                <w:del w:id="1551" w:author="Kiên Lê Trung" w:date="2024-12-23T14:35:00Z" w16du:dateUtc="2024-12-23T07:35:00Z"/>
                <w:rFonts w:ascii="Times New Roman" w:eastAsia="Times New Roman" w:hAnsi="Times New Roman" w:cs="Times New Roman"/>
                <w:sz w:val="26"/>
                <w:szCs w:val="26"/>
              </w:rPr>
            </w:pPr>
            <w:del w:id="1552" w:author="Kiên Lê Trung" w:date="2024-12-23T14:35:00Z" w16du:dateUtc="2024-12-23T07:35:00Z">
              <w:r w:rsidDel="00731D5B">
                <w:rPr>
                  <w:rFonts w:ascii="Times New Roman" w:eastAsia="Times New Roman" w:hAnsi="Times New Roman" w:cs="Times New Roman"/>
                  <w:sz w:val="26"/>
                  <w:szCs w:val="26"/>
                </w:rPr>
                <w:delText>Khách hàng ấn vào nút “ Thêm mới giỏ hàng “</w:delText>
              </w:r>
            </w:del>
          </w:p>
          <w:p w14:paraId="5D5D4E6A" w14:textId="466087BC" w:rsidR="007569A2" w:rsidDel="00731D5B" w:rsidRDefault="00CE686F" w:rsidP="00731D5B">
            <w:pPr>
              <w:widowControl w:val="0"/>
              <w:numPr>
                <w:ilvl w:val="0"/>
                <w:numId w:val="75"/>
              </w:numPr>
              <w:rPr>
                <w:del w:id="1553" w:author="Kiên Lê Trung" w:date="2024-12-23T14:35:00Z" w16du:dateUtc="2024-12-23T07:35:00Z"/>
                <w:rFonts w:ascii="Times New Roman" w:eastAsia="Times New Roman" w:hAnsi="Times New Roman" w:cs="Times New Roman"/>
                <w:sz w:val="26"/>
                <w:szCs w:val="26"/>
              </w:rPr>
            </w:pPr>
            <w:del w:id="1554" w:author="Kiên Lê Trung" w:date="2024-12-23T14:35:00Z" w16du:dateUtc="2024-12-23T07:35:00Z">
              <w:r w:rsidDel="00731D5B">
                <w:rPr>
                  <w:rFonts w:ascii="Times New Roman" w:eastAsia="Times New Roman" w:hAnsi="Times New Roman" w:cs="Times New Roman"/>
                  <w:sz w:val="26"/>
                  <w:szCs w:val="26"/>
                </w:rPr>
                <w:delText>Hệ thống thực hiện yêu cầu thêm sản phẩm đã chọn vào giỏ hàng và hiển thị thông báo “ Sản phẩm đã được thêm vào giỏ hàng”</w:delText>
              </w:r>
            </w:del>
          </w:p>
          <w:p w14:paraId="0C5F00C7" w14:textId="77777777" w:rsidR="007569A2" w:rsidRDefault="00CE686F" w:rsidP="00731D5B">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có thể bấm vào biểu tượng giỏ hàng ở trên giao diện để xem giỏ hàng </w:t>
            </w:r>
          </w:p>
          <w:p w14:paraId="2AC776DB" w14:textId="047EDA04" w:rsidR="007569A2" w:rsidRDefault="00CE686F" w:rsidP="00731D5B">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w:t>
            </w:r>
            <w:ins w:id="1555" w:author="Kiên Lê Trung" w:date="2024-12-23T14:37:00Z" w16du:dateUtc="2024-12-23T07:37:00Z">
              <w:r w:rsidR="0043711B">
                <w:rPr>
                  <w:rFonts w:ascii="Times New Roman" w:eastAsia="Times New Roman" w:hAnsi="Times New Roman" w:cs="Times New Roman"/>
                  <w:sz w:val="26"/>
                  <w:szCs w:val="26"/>
                  <w:lang w:val="en-US"/>
                </w:rPr>
                <w:t xml:space="preserve"> danh sách</w:t>
              </w:r>
            </w:ins>
            <w:r>
              <w:rPr>
                <w:rFonts w:ascii="Times New Roman" w:eastAsia="Times New Roman" w:hAnsi="Times New Roman" w:cs="Times New Roman"/>
                <w:sz w:val="26"/>
                <w:szCs w:val="26"/>
              </w:rPr>
              <w:t xml:space="preserve"> giỏ hàng của người dùng </w:t>
            </w:r>
            <w:ins w:id="1556" w:author="Kiên Lê Trung" w:date="2024-12-23T14:37:00Z" w16du:dateUtc="2024-12-23T07:37:00Z">
              <w:r w:rsidR="00F51E59">
                <w:rPr>
                  <w:rFonts w:ascii="Times New Roman" w:eastAsia="Times New Roman" w:hAnsi="Times New Roman" w:cs="Times New Roman"/>
                  <w:sz w:val="26"/>
                  <w:szCs w:val="26"/>
                  <w:lang w:val="en-US"/>
                </w:rPr>
                <w:t xml:space="preserve">bao gồm tên </w:t>
              </w:r>
            </w:ins>
            <w:ins w:id="1557" w:author="Kiên Lê Trung" w:date="2024-12-23T14:38:00Z" w16du:dateUtc="2024-12-23T07:38:00Z">
              <w:r w:rsidR="00F51E59">
                <w:rPr>
                  <w:rFonts w:ascii="Times New Roman" w:eastAsia="Times New Roman" w:hAnsi="Times New Roman" w:cs="Times New Roman"/>
                  <w:sz w:val="26"/>
                  <w:szCs w:val="26"/>
                  <w:lang w:val="en-US"/>
                </w:rPr>
                <w:t>shop, tên sản phẩm, hình ảnh , các thuộc tính , số lượng , giá sản phẩm</w:t>
              </w:r>
            </w:ins>
            <w:ins w:id="1558" w:author="Kiên Lê Trung" w:date="2024-12-23T14:50:00Z" w16du:dateUtc="2024-12-23T07:50:00Z">
              <w:r w:rsidR="00E77577">
                <w:rPr>
                  <w:rFonts w:ascii="Times New Roman" w:eastAsia="Times New Roman" w:hAnsi="Times New Roman" w:cs="Times New Roman"/>
                  <w:sz w:val="26"/>
                  <w:szCs w:val="26"/>
                  <w:lang w:val="en-US"/>
                </w:rPr>
                <w:t>,</w:t>
              </w:r>
              <w:r w:rsidR="002D3580">
                <w:rPr>
                  <w:rFonts w:ascii="Times New Roman" w:eastAsia="Times New Roman" w:hAnsi="Times New Roman" w:cs="Times New Roman"/>
                  <w:sz w:val="26"/>
                  <w:szCs w:val="26"/>
                  <w:lang w:val="en-US"/>
                </w:rPr>
                <w:t xml:space="preserve"> </w:t>
              </w:r>
              <w:r w:rsidR="000943EE">
                <w:rPr>
                  <w:rFonts w:ascii="Times New Roman" w:eastAsia="Times New Roman" w:hAnsi="Times New Roman" w:cs="Times New Roman"/>
                  <w:sz w:val="26"/>
                  <w:szCs w:val="26"/>
                  <w:lang w:val="en-US"/>
                </w:rPr>
                <w:t>Nút</w:t>
              </w:r>
            </w:ins>
            <w:ins w:id="1559" w:author="Kiên Lê Trung" w:date="2024-12-23T14:52:00Z" w16du:dateUtc="2024-12-23T07:52:00Z">
              <w:r w:rsidR="00652EBC">
                <w:rPr>
                  <w:rFonts w:ascii="Times New Roman" w:eastAsia="Times New Roman" w:hAnsi="Times New Roman" w:cs="Times New Roman"/>
                  <w:sz w:val="26"/>
                  <w:szCs w:val="26"/>
                  <w:lang w:val="en-US"/>
                </w:rPr>
                <w:t xml:space="preserve"> xóa sản phẩm,</w:t>
              </w:r>
            </w:ins>
            <w:ins w:id="1560" w:author="Kiên Lê Trung" w:date="2024-12-23T14:50:00Z" w16du:dateUtc="2024-12-23T07:50:00Z">
              <w:r w:rsidR="000943EE">
                <w:rPr>
                  <w:rFonts w:ascii="Times New Roman" w:eastAsia="Times New Roman" w:hAnsi="Times New Roman" w:cs="Times New Roman"/>
                  <w:sz w:val="26"/>
                  <w:szCs w:val="26"/>
                  <w:lang w:val="en-US"/>
                </w:rPr>
                <w:t xml:space="preserve"> chọn địa chỉ giao hàng, Thanh toán Online và Thanh toán </w:t>
              </w:r>
              <w:r w:rsidR="00D66B96">
                <w:rPr>
                  <w:rFonts w:ascii="Times New Roman" w:eastAsia="Times New Roman" w:hAnsi="Times New Roman" w:cs="Times New Roman"/>
                  <w:sz w:val="26"/>
                  <w:szCs w:val="26"/>
                  <w:lang w:val="en-US"/>
                </w:rPr>
                <w:t>khi nhận</w:t>
              </w:r>
            </w:ins>
            <w:ins w:id="1561" w:author="Kiên Lê Trung" w:date="2024-12-23T14:38:00Z" w16du:dateUtc="2024-12-23T07:38:00Z">
              <w:r w:rsidR="00F51E59">
                <w:rPr>
                  <w:rFonts w:ascii="Times New Roman" w:eastAsia="Times New Roman" w:hAnsi="Times New Roman" w:cs="Times New Roman"/>
                  <w:sz w:val="26"/>
                  <w:szCs w:val="26"/>
                  <w:lang w:val="en-US"/>
                </w:rPr>
                <w:t xml:space="preserve"> </w:t>
              </w:r>
            </w:ins>
          </w:p>
          <w:p w14:paraId="7C97BB5B" w14:textId="77777777" w:rsidR="007569A2" w:rsidRDefault="00CE686F" w:rsidP="00731D5B">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tùy chỉnh số lượng bằng cách bấm dấu “+” hoặc “-” hoặc điền số vào chỗ số lượng</w:t>
            </w:r>
          </w:p>
          <w:p w14:paraId="29BFF476" w14:textId="77777777" w:rsidR="007569A2" w:rsidRDefault="00CE686F" w:rsidP="00731D5B">
            <w:pPr>
              <w:widowControl w:val="0"/>
              <w:numPr>
                <w:ilvl w:val="0"/>
                <w:numId w:val="7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cập nhập giá theo số lượng mà người dùng muốn mua</w:t>
            </w:r>
          </w:p>
          <w:p w14:paraId="31CD0C16"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7121E685" w14:textId="77777777">
        <w:trPr>
          <w:trHeight w:val="480"/>
        </w:trPr>
        <w:tc>
          <w:tcPr>
            <w:tcW w:w="8280" w:type="dxa"/>
            <w:gridSpan w:val="2"/>
            <w:shd w:val="clear" w:color="auto" w:fill="auto"/>
            <w:tcMar>
              <w:top w:w="100" w:type="dxa"/>
              <w:left w:w="100" w:type="dxa"/>
              <w:bottom w:w="100" w:type="dxa"/>
              <w:right w:w="100" w:type="dxa"/>
            </w:tcMar>
          </w:tcPr>
          <w:p w14:paraId="607D2844"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5AF73AA" w14:textId="01FDBBC1" w:rsidR="007569A2" w:rsidDel="000B67C7" w:rsidRDefault="00CE686F" w:rsidP="00034C0F">
            <w:pPr>
              <w:widowControl w:val="0"/>
              <w:ind w:left="94"/>
              <w:rPr>
                <w:del w:id="1562" w:author="Kiên Lê Trung" w:date="2024-12-23T14:47:00Z" w16du:dateUtc="2024-12-23T07:47:00Z"/>
                <w:rFonts w:ascii="Times New Roman" w:eastAsia="Times New Roman" w:hAnsi="Times New Roman" w:cs="Times New Roman"/>
                <w:sz w:val="26"/>
                <w:szCs w:val="26"/>
              </w:rPr>
            </w:pPr>
            <w:del w:id="1563" w:author="Kiên Lê Trung" w:date="2024-12-23T14:47:00Z" w16du:dateUtc="2024-12-23T07:47:00Z">
              <w:r w:rsidDel="000B67C7">
                <w:rPr>
                  <w:rFonts w:ascii="Times New Roman" w:eastAsia="Times New Roman" w:hAnsi="Times New Roman" w:cs="Times New Roman"/>
                  <w:sz w:val="26"/>
                  <w:szCs w:val="26"/>
                </w:rPr>
                <w:delText xml:space="preserve">    4.1 Hệ thống không tìm thấy sản phẩm nào theo từ khóa mà người dùng </w:delText>
              </w:r>
            </w:del>
          </w:p>
          <w:p w14:paraId="501FB9CE" w14:textId="0D657C94" w:rsidR="007569A2" w:rsidDel="000B67C7" w:rsidRDefault="00CE686F" w:rsidP="00034C0F">
            <w:pPr>
              <w:widowControl w:val="0"/>
              <w:ind w:left="94"/>
              <w:rPr>
                <w:del w:id="1564" w:author="Kiên Lê Trung" w:date="2024-12-23T14:47:00Z" w16du:dateUtc="2024-12-23T07:47:00Z"/>
                <w:rFonts w:ascii="Times New Roman" w:eastAsia="Times New Roman" w:hAnsi="Times New Roman" w:cs="Times New Roman"/>
                <w:sz w:val="26"/>
                <w:szCs w:val="26"/>
              </w:rPr>
            </w:pPr>
            <w:del w:id="1565" w:author="Kiên Lê Trung" w:date="2024-12-23T14:47:00Z" w16du:dateUtc="2024-12-23T07:47:00Z">
              <w:r w:rsidDel="000B67C7">
                <w:rPr>
                  <w:rFonts w:ascii="Times New Roman" w:eastAsia="Times New Roman" w:hAnsi="Times New Roman" w:cs="Times New Roman"/>
                  <w:sz w:val="26"/>
                  <w:szCs w:val="26"/>
                </w:rPr>
                <w:delText xml:space="preserve">          tìm kiếm </w:delText>
              </w:r>
            </w:del>
          </w:p>
          <w:p w14:paraId="27C64266" w14:textId="1AC0E56C" w:rsidR="007569A2" w:rsidDel="000B67C7" w:rsidRDefault="00CE686F" w:rsidP="00034C0F">
            <w:pPr>
              <w:widowControl w:val="0"/>
              <w:ind w:left="94"/>
              <w:rPr>
                <w:del w:id="1566" w:author="Kiên Lê Trung" w:date="2024-12-23T14:47:00Z" w16du:dateUtc="2024-12-23T07:47:00Z"/>
                <w:rFonts w:ascii="Times New Roman" w:eastAsia="Times New Roman" w:hAnsi="Times New Roman" w:cs="Times New Roman"/>
                <w:sz w:val="26"/>
                <w:szCs w:val="26"/>
              </w:rPr>
            </w:pPr>
            <w:del w:id="1567" w:author="Kiên Lê Trung" w:date="2024-12-23T14:47:00Z" w16du:dateUtc="2024-12-23T07:47:00Z">
              <w:r w:rsidDel="000B67C7">
                <w:rPr>
                  <w:rFonts w:ascii="Times New Roman" w:eastAsia="Times New Roman" w:hAnsi="Times New Roman" w:cs="Times New Roman"/>
                  <w:sz w:val="26"/>
                  <w:szCs w:val="26"/>
                </w:rPr>
                <w:delText xml:space="preserve">        4.1.1 Hệ thống thông báo “ Không tìm thấy sản phẩm phù hợp “</w:delText>
              </w:r>
            </w:del>
          </w:p>
          <w:p w14:paraId="19FBC7DA" w14:textId="030A868D" w:rsidR="007569A2" w:rsidDel="000B67C7" w:rsidRDefault="00CE686F" w:rsidP="00034C0F">
            <w:pPr>
              <w:widowControl w:val="0"/>
              <w:ind w:left="94"/>
              <w:rPr>
                <w:del w:id="1568" w:author="Kiên Lê Trung" w:date="2024-12-23T14:47:00Z" w16du:dateUtc="2024-12-23T07:47:00Z"/>
                <w:rFonts w:ascii="Times New Roman" w:eastAsia="Times New Roman" w:hAnsi="Times New Roman" w:cs="Times New Roman"/>
                <w:sz w:val="26"/>
                <w:szCs w:val="26"/>
              </w:rPr>
            </w:pPr>
            <w:del w:id="1569" w:author="Kiên Lê Trung" w:date="2024-12-23T14:47:00Z" w16du:dateUtc="2024-12-23T07:47:00Z">
              <w:r w:rsidDel="000B67C7">
                <w:rPr>
                  <w:rFonts w:ascii="Times New Roman" w:eastAsia="Times New Roman" w:hAnsi="Times New Roman" w:cs="Times New Roman"/>
                  <w:sz w:val="26"/>
                  <w:szCs w:val="26"/>
                </w:rPr>
                <w:delText xml:space="preserve">        4.1.2 Khách hàng trở lại tiếp tục tìm kiếm và mua sản phẩm</w:delText>
              </w:r>
            </w:del>
          </w:p>
          <w:p w14:paraId="3A1C9D4B" w14:textId="09D60230" w:rsidR="00BA1379" w:rsidRDefault="00CE686F" w:rsidP="00BA1379">
            <w:pPr>
              <w:widowControl w:val="0"/>
              <w:ind w:left="94"/>
              <w:rPr>
                <w:ins w:id="1570" w:author="Kiên Lê Trung" w:date="2024-12-23T14:48:00Z" w16du:dateUtc="2024-12-23T07:48:00Z"/>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del w:id="1571" w:author="Kiên Lê Trung" w:date="2024-12-23T14:48:00Z" w16du:dateUtc="2024-12-23T07:48:00Z">
              <w:r w:rsidDel="00BA1379">
                <w:rPr>
                  <w:rFonts w:ascii="Times New Roman" w:eastAsia="Times New Roman" w:hAnsi="Times New Roman" w:cs="Times New Roman"/>
                  <w:sz w:val="26"/>
                  <w:szCs w:val="26"/>
                </w:rPr>
                <w:delText xml:space="preserve"> </w:delText>
              </w:r>
            </w:del>
            <w:ins w:id="1572" w:author="Kiên Lê Trung" w:date="2024-12-23T14:48:00Z" w16du:dateUtc="2024-12-23T07:48:00Z">
              <w:r w:rsidR="00BA1379">
                <w:rPr>
                  <w:rFonts w:ascii="Times New Roman" w:eastAsia="Times New Roman" w:hAnsi="Times New Roman" w:cs="Times New Roman"/>
                  <w:sz w:val="26"/>
                  <w:szCs w:val="26"/>
                </w:rPr>
                <w:t xml:space="preserve"> </w:t>
              </w:r>
              <w:r w:rsidR="00BA1379">
                <w:rPr>
                  <w:rFonts w:ascii="Times New Roman" w:eastAsia="Times New Roman" w:hAnsi="Times New Roman" w:cs="Times New Roman"/>
                  <w:sz w:val="26"/>
                  <w:szCs w:val="26"/>
                  <w:lang w:val="en-US"/>
                </w:rPr>
                <w:t>7.1 Người dùng chọn số sản phẩm vượt quá với số lượng tồn kho</w:t>
              </w:r>
            </w:ins>
          </w:p>
          <w:p w14:paraId="73840AE5" w14:textId="0EDBD830" w:rsidR="007569A2" w:rsidRDefault="00BA1379" w:rsidP="00BA1379">
            <w:pPr>
              <w:widowControl w:val="0"/>
              <w:ind w:left="94"/>
              <w:rPr>
                <w:ins w:id="1573" w:author="Kiên Lê Trung" w:date="2024-12-23T14:48:00Z" w16du:dateUtc="2024-12-23T07:48:00Z"/>
                <w:rFonts w:ascii="Times New Roman" w:eastAsia="Times New Roman" w:hAnsi="Times New Roman" w:cs="Times New Roman"/>
                <w:sz w:val="26"/>
                <w:szCs w:val="26"/>
                <w:lang w:val="en-US"/>
              </w:rPr>
            </w:pPr>
            <w:ins w:id="1574" w:author="Kiên Lê Trung" w:date="2024-12-23T14:48:00Z" w16du:dateUtc="2024-12-23T07:48:00Z">
              <w:r>
                <w:rPr>
                  <w:rFonts w:ascii="Times New Roman" w:eastAsia="Times New Roman" w:hAnsi="Times New Roman" w:cs="Times New Roman"/>
                  <w:sz w:val="26"/>
                  <w:szCs w:val="26"/>
                  <w:lang w:val="en-US"/>
                </w:rPr>
                <w:t xml:space="preserve">      7.1.1 Hệ thống thông báo “Số lượng sản phẩm vượt quá số lượng “</w:t>
              </w:r>
            </w:ins>
            <w:del w:id="1575" w:author="Kiên Lê Trung" w:date="2024-12-23T14:48:00Z" w16du:dateUtc="2024-12-23T07:48:00Z">
              <w:r w:rsidR="00CE686F" w:rsidDel="00BA1379">
                <w:rPr>
                  <w:rFonts w:ascii="Times New Roman" w:eastAsia="Times New Roman" w:hAnsi="Times New Roman" w:cs="Times New Roman"/>
                  <w:sz w:val="26"/>
                  <w:szCs w:val="26"/>
                </w:rPr>
                <w:delText xml:space="preserve">10.1 Số lượng mà người dùng muốn mua lớn hơn số lượng trong kho hàng </w:delText>
              </w:r>
            </w:del>
          </w:p>
          <w:p w14:paraId="0715EBD6" w14:textId="76B92F52" w:rsidR="00BA1379" w:rsidRDefault="00BA1379" w:rsidP="00BA1379">
            <w:pPr>
              <w:widowControl w:val="0"/>
              <w:ind w:left="94"/>
              <w:rPr>
                <w:ins w:id="1576" w:author="Kiên Lê Trung" w:date="2024-12-23T14:48:00Z" w16du:dateUtc="2024-12-23T07:48:00Z"/>
                <w:rFonts w:ascii="Times New Roman" w:eastAsia="Times New Roman" w:hAnsi="Times New Roman" w:cs="Times New Roman"/>
                <w:sz w:val="26"/>
                <w:szCs w:val="26"/>
                <w:lang w:val="en-US"/>
              </w:rPr>
            </w:pPr>
            <w:ins w:id="1577" w:author="Kiên Lê Trung" w:date="2024-12-23T14:48:00Z" w16du:dateUtc="2024-12-23T07:48:00Z">
              <w:r>
                <w:rPr>
                  <w:rFonts w:ascii="Times New Roman" w:eastAsia="Times New Roman" w:hAnsi="Times New Roman" w:cs="Times New Roman"/>
                  <w:sz w:val="26"/>
                  <w:szCs w:val="26"/>
                  <w:lang w:val="en-US"/>
                </w:rPr>
                <w:t xml:space="preserve">  </w:t>
              </w:r>
              <w:r w:rsidR="00290601">
                <w:rPr>
                  <w:rFonts w:ascii="Times New Roman" w:eastAsia="Times New Roman" w:hAnsi="Times New Roman" w:cs="Times New Roman"/>
                  <w:sz w:val="26"/>
                  <w:szCs w:val="26"/>
                  <w:lang w:val="en-US"/>
                </w:rPr>
                <w:t xml:space="preserve">7.2 </w:t>
              </w:r>
              <w:r w:rsidR="003F3B76">
                <w:rPr>
                  <w:rFonts w:ascii="Times New Roman" w:eastAsia="Times New Roman" w:hAnsi="Times New Roman" w:cs="Times New Roman"/>
                  <w:sz w:val="26"/>
                  <w:szCs w:val="26"/>
                  <w:lang w:val="en-US"/>
                </w:rPr>
                <w:t xml:space="preserve">Sản phẩm đó hết hàng </w:t>
              </w:r>
            </w:ins>
          </w:p>
          <w:p w14:paraId="1B29B585" w14:textId="00AD39BF" w:rsidR="003F3B76" w:rsidRPr="00BA1379" w:rsidRDefault="003F3B76" w:rsidP="00BA1379">
            <w:pPr>
              <w:widowControl w:val="0"/>
              <w:ind w:left="94"/>
              <w:rPr>
                <w:rFonts w:ascii="Times New Roman" w:eastAsia="Times New Roman" w:hAnsi="Times New Roman" w:cs="Times New Roman"/>
                <w:sz w:val="26"/>
                <w:szCs w:val="26"/>
                <w:lang w:val="en-US"/>
                <w:rPrChange w:id="1578" w:author="Kiên Lê Trung" w:date="2024-12-23T14:48:00Z" w16du:dateUtc="2024-12-23T07:48:00Z">
                  <w:rPr>
                    <w:rFonts w:ascii="Times New Roman" w:eastAsia="Times New Roman" w:hAnsi="Times New Roman" w:cs="Times New Roman"/>
                    <w:sz w:val="26"/>
                    <w:szCs w:val="26"/>
                  </w:rPr>
                </w:rPrChange>
              </w:rPr>
            </w:pPr>
            <w:ins w:id="1579" w:author="Kiên Lê Trung" w:date="2024-12-23T14:48:00Z" w16du:dateUtc="2024-12-23T07:48:00Z">
              <w:r>
                <w:rPr>
                  <w:rFonts w:ascii="Times New Roman" w:eastAsia="Times New Roman" w:hAnsi="Times New Roman" w:cs="Times New Roman"/>
                  <w:sz w:val="26"/>
                  <w:szCs w:val="26"/>
                  <w:lang w:val="en-US"/>
                </w:rPr>
                <w:t xml:space="preserve">      7.2.1 Hệ thống thông báo “</w:t>
              </w:r>
            </w:ins>
            <w:ins w:id="1580" w:author="Kiên Lê Trung" w:date="2024-12-23T14:49:00Z" w16du:dateUtc="2024-12-23T07:49:00Z">
              <w:r>
                <w:rPr>
                  <w:rFonts w:ascii="Times New Roman" w:eastAsia="Times New Roman" w:hAnsi="Times New Roman" w:cs="Times New Roman"/>
                  <w:sz w:val="26"/>
                  <w:szCs w:val="26"/>
                  <w:lang w:val="en-US"/>
                </w:rPr>
                <w:t xml:space="preserve">Sản phẩm đã không còn hàng “ </w:t>
              </w:r>
            </w:ins>
          </w:p>
          <w:p w14:paraId="2062D821"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FD8715F" w14:textId="77777777" w:rsidR="007569A2" w:rsidRDefault="007569A2">
      <w:pPr>
        <w:spacing w:after="160" w:line="259" w:lineRule="auto"/>
        <w:ind w:left="720"/>
      </w:pPr>
    </w:p>
    <w:p w14:paraId="4E1E4ED3" w14:textId="77777777" w:rsidR="007569A2" w:rsidRPr="00034C0F" w:rsidRDefault="00CE686F" w:rsidP="00034C0F">
      <w:pPr>
        <w:numPr>
          <w:ilvl w:val="0"/>
          <w:numId w:val="93"/>
        </w:numPr>
        <w:spacing w:after="160" w:line="259" w:lineRule="auto"/>
        <w:rPr>
          <w:rFonts w:ascii="Times New Roman" w:hAnsi="Times New Roman" w:cs="Times New Roman"/>
          <w:sz w:val="26"/>
          <w:szCs w:val="26"/>
        </w:rPr>
      </w:pPr>
      <w:r w:rsidRPr="00034C0F">
        <w:rPr>
          <w:rFonts w:ascii="Times New Roman" w:hAnsi="Times New Roman" w:cs="Times New Roman"/>
          <w:sz w:val="26"/>
          <w:szCs w:val="26"/>
        </w:rPr>
        <w:t xml:space="preserve">Kịch bản chức năng Xóa sản phẩm khỏi giỏ hàng </w:t>
      </w:r>
    </w:p>
    <w:p w14:paraId="6BDFDFC2" w14:textId="77777777" w:rsidR="007569A2" w:rsidRDefault="007569A2">
      <w:pPr>
        <w:spacing w:after="160" w:line="259" w:lineRule="auto"/>
        <w:ind w:left="1440"/>
      </w:pPr>
    </w:p>
    <w:tbl>
      <w:tblPr>
        <w:tblStyle w:val="a9"/>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76F250" w14:textId="77777777">
        <w:tc>
          <w:tcPr>
            <w:tcW w:w="2655" w:type="dxa"/>
            <w:shd w:val="clear" w:color="auto" w:fill="auto"/>
            <w:tcMar>
              <w:top w:w="100" w:type="dxa"/>
              <w:left w:w="100" w:type="dxa"/>
              <w:bottom w:w="100" w:type="dxa"/>
              <w:right w:w="100" w:type="dxa"/>
            </w:tcMar>
          </w:tcPr>
          <w:p w14:paraId="220FEA93" w14:textId="1B4C3BF1"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0A3BBB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khỏi giỏ hàng </w:t>
            </w:r>
          </w:p>
        </w:tc>
      </w:tr>
      <w:tr w:rsidR="007569A2" w14:paraId="6AE79278" w14:textId="77777777">
        <w:tc>
          <w:tcPr>
            <w:tcW w:w="2655" w:type="dxa"/>
            <w:shd w:val="clear" w:color="auto" w:fill="auto"/>
            <w:tcMar>
              <w:top w:w="100" w:type="dxa"/>
              <w:left w:w="100" w:type="dxa"/>
              <w:bottom w:w="100" w:type="dxa"/>
              <w:right w:w="100" w:type="dxa"/>
            </w:tcMar>
          </w:tcPr>
          <w:p w14:paraId="729A676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9175761"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110B02AD" w14:textId="77777777">
        <w:tc>
          <w:tcPr>
            <w:tcW w:w="2655" w:type="dxa"/>
            <w:shd w:val="clear" w:color="auto" w:fill="auto"/>
            <w:tcMar>
              <w:top w:w="100" w:type="dxa"/>
              <w:left w:w="100" w:type="dxa"/>
              <w:bottom w:w="100" w:type="dxa"/>
              <w:right w:w="100" w:type="dxa"/>
            </w:tcMar>
          </w:tcPr>
          <w:p w14:paraId="141635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7C090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7FE602AA" w14:textId="77777777">
        <w:tc>
          <w:tcPr>
            <w:tcW w:w="2655" w:type="dxa"/>
            <w:shd w:val="clear" w:color="auto" w:fill="auto"/>
            <w:tcMar>
              <w:top w:w="100" w:type="dxa"/>
              <w:left w:w="100" w:type="dxa"/>
              <w:bottom w:w="100" w:type="dxa"/>
              <w:right w:w="100" w:type="dxa"/>
            </w:tcMar>
          </w:tcPr>
          <w:p w14:paraId="6F9BD718" w14:textId="457A01DD" w:rsidR="007569A2" w:rsidRDefault="00053AC8" w:rsidP="00034C0F">
            <w:pPr>
              <w:widowControl w:val="0"/>
              <w:spacing w:before="3" w:line="240" w:lineRule="auto"/>
              <w:ind w:left="14"/>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CE686F">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FB216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xóa sản phẩm khỏi giỏ hàng thành công</w:t>
            </w:r>
          </w:p>
        </w:tc>
      </w:tr>
      <w:tr w:rsidR="007569A2" w14:paraId="247F0A76" w14:textId="77777777">
        <w:trPr>
          <w:trHeight w:val="480"/>
        </w:trPr>
        <w:tc>
          <w:tcPr>
            <w:tcW w:w="8280" w:type="dxa"/>
            <w:gridSpan w:val="2"/>
            <w:shd w:val="clear" w:color="auto" w:fill="auto"/>
            <w:tcMar>
              <w:top w:w="100" w:type="dxa"/>
              <w:left w:w="100" w:type="dxa"/>
              <w:bottom w:w="100" w:type="dxa"/>
              <w:right w:w="100" w:type="dxa"/>
            </w:tcMar>
          </w:tcPr>
          <w:p w14:paraId="1F720774"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C1A1DD7" w14:textId="57A86773" w:rsidR="005D641E" w:rsidRPr="002256E2" w:rsidRDefault="005D641E" w:rsidP="005D641E">
            <w:pPr>
              <w:widowControl w:val="0"/>
              <w:numPr>
                <w:ilvl w:val="0"/>
                <w:numId w:val="48"/>
              </w:numPr>
              <w:rPr>
                <w:ins w:id="1581" w:author="Kiên Lê Trung" w:date="2024-12-23T14:51:00Z" w16du:dateUtc="2024-12-23T07:51:00Z"/>
                <w:rFonts w:ascii="Times New Roman" w:eastAsia="Times New Roman" w:hAnsi="Times New Roman" w:cs="Times New Roman"/>
                <w:sz w:val="26"/>
                <w:szCs w:val="26"/>
              </w:rPr>
            </w:pPr>
            <w:ins w:id="1582" w:author="Kiên Lê Trung" w:date="2024-12-23T14:51:00Z" w16du:dateUtc="2024-12-23T07:51:00Z">
              <w:r>
                <w:rPr>
                  <w:rFonts w:ascii="Times New Roman" w:eastAsia="Times New Roman" w:hAnsi="Times New Roman" w:cs="Times New Roman"/>
                  <w:sz w:val="26"/>
                  <w:szCs w:val="26"/>
                </w:rPr>
                <w:t xml:space="preserve">Khách hàng </w:t>
              </w:r>
              <w:r>
                <w:rPr>
                  <w:rFonts w:ascii="Times New Roman" w:eastAsia="Times New Roman" w:hAnsi="Times New Roman" w:cs="Times New Roman"/>
                  <w:sz w:val="26"/>
                  <w:szCs w:val="26"/>
                  <w:lang w:val="en-US"/>
                </w:rPr>
                <w:t xml:space="preserve">vào hệ thống để </w:t>
              </w:r>
            </w:ins>
            <w:ins w:id="1583" w:author="Kiên Lê Trung" w:date="2024-12-23T15:40:00Z" w16du:dateUtc="2024-12-23T08:40:00Z">
              <w:r w:rsidR="004F1248">
                <w:rPr>
                  <w:rFonts w:ascii="Times New Roman" w:eastAsia="Times New Roman" w:hAnsi="Times New Roman" w:cs="Times New Roman"/>
                  <w:sz w:val="26"/>
                  <w:szCs w:val="26"/>
                  <w:lang w:val="en-US"/>
                </w:rPr>
                <w:t xml:space="preserve">xóa </w:t>
              </w:r>
            </w:ins>
            <w:ins w:id="1584" w:author="Kiên Lê Trung" w:date="2024-12-23T14:51:00Z" w16du:dateUtc="2024-12-23T07:51:00Z">
              <w:r>
                <w:rPr>
                  <w:rFonts w:ascii="Times New Roman" w:eastAsia="Times New Roman" w:hAnsi="Times New Roman" w:cs="Times New Roman"/>
                  <w:sz w:val="26"/>
                  <w:szCs w:val="26"/>
                  <w:lang w:val="en-US"/>
                </w:rPr>
                <w:t>sản phẩm</w:t>
              </w:r>
            </w:ins>
            <w:ins w:id="1585" w:author="Kiên Lê Trung" w:date="2024-12-23T15:41:00Z" w16du:dateUtc="2024-12-23T08:41:00Z">
              <w:r w:rsidR="009D2417">
                <w:rPr>
                  <w:rFonts w:ascii="Times New Roman" w:eastAsia="Times New Roman" w:hAnsi="Times New Roman" w:cs="Times New Roman"/>
                  <w:sz w:val="26"/>
                  <w:szCs w:val="26"/>
                  <w:lang w:val="en-US"/>
                </w:rPr>
                <w:t xml:space="preserve"> khỏi</w:t>
              </w:r>
            </w:ins>
            <w:ins w:id="1586" w:author="Kiên Lê Trung" w:date="2024-12-23T14:51:00Z" w16du:dateUtc="2024-12-23T07:51:00Z">
              <w:r>
                <w:rPr>
                  <w:rFonts w:ascii="Times New Roman" w:eastAsia="Times New Roman" w:hAnsi="Times New Roman" w:cs="Times New Roman"/>
                  <w:sz w:val="26"/>
                  <w:szCs w:val="26"/>
                  <w:lang w:val="en-US"/>
                </w:rPr>
                <w:t xml:space="preserve"> giỏ hàng</w:t>
              </w:r>
            </w:ins>
          </w:p>
          <w:p w14:paraId="40F7BAF0" w14:textId="77777777" w:rsidR="005D641E" w:rsidRPr="002256E2" w:rsidRDefault="005D641E" w:rsidP="005D641E">
            <w:pPr>
              <w:widowControl w:val="0"/>
              <w:numPr>
                <w:ilvl w:val="0"/>
                <w:numId w:val="48"/>
              </w:numPr>
              <w:rPr>
                <w:ins w:id="1587" w:author="Kiên Lê Trung" w:date="2024-12-23T14:51:00Z" w16du:dateUtc="2024-12-23T07:51:00Z"/>
                <w:rFonts w:ascii="Times New Roman" w:eastAsia="Times New Roman" w:hAnsi="Times New Roman" w:cs="Times New Roman"/>
                <w:sz w:val="26"/>
                <w:szCs w:val="26"/>
              </w:rPr>
            </w:pPr>
            <w:commentRangeStart w:id="1588"/>
            <w:ins w:id="1589" w:author="Kiên Lê Trung" w:date="2024-12-23T14:51:00Z" w16du:dateUtc="2024-12-23T07:51:00Z">
              <w:r>
                <w:rPr>
                  <w:rFonts w:ascii="Times New Roman" w:eastAsia="Times New Roman" w:hAnsi="Times New Roman" w:cs="Times New Roman"/>
                  <w:sz w:val="26"/>
                  <w:szCs w:val="26"/>
                </w:rPr>
                <w:t>Hệ thống trả về giao diện cho người dùng đăng nhập</w:t>
              </w:r>
              <w:commentRangeEnd w:id="1588"/>
              <w:r>
                <w:rPr>
                  <w:rStyle w:val="CommentReference"/>
                </w:rPr>
                <w:commentReference w:id="1588"/>
              </w:r>
              <w:r>
                <w:rPr>
                  <w:rFonts w:ascii="Times New Roman" w:eastAsia="Times New Roman" w:hAnsi="Times New Roman" w:cs="Times New Roman"/>
                  <w:sz w:val="26"/>
                  <w:szCs w:val="26"/>
                  <w:lang w:val="en-US"/>
                </w:rPr>
                <w:t xml:space="preserve"> gồm các trường Email, Mật khẩu, các nút ghi nhớ mật khẩu, quên mật khẩu, kênh người bán, Đăng ký và Đăng nhập </w:t>
              </w:r>
            </w:ins>
          </w:p>
          <w:p w14:paraId="7ACB7083" w14:textId="77777777" w:rsidR="005D641E" w:rsidRPr="002256E2" w:rsidRDefault="005D641E" w:rsidP="005D641E">
            <w:pPr>
              <w:widowControl w:val="0"/>
              <w:numPr>
                <w:ilvl w:val="0"/>
                <w:numId w:val="48"/>
              </w:numPr>
              <w:rPr>
                <w:ins w:id="1590" w:author="Kiên Lê Trung" w:date="2024-12-23T14:51:00Z" w16du:dateUtc="2024-12-23T07:51:00Z"/>
                <w:rFonts w:ascii="Times New Roman" w:eastAsia="Times New Roman" w:hAnsi="Times New Roman" w:cs="Times New Roman"/>
                <w:sz w:val="26"/>
                <w:szCs w:val="26"/>
              </w:rPr>
            </w:pPr>
            <w:ins w:id="1591" w:author="Kiên Lê Trung" w:date="2024-12-23T14:51:00Z" w16du:dateUtc="2024-12-23T07:51:00Z">
              <w:r>
                <w:rPr>
                  <w:rFonts w:ascii="Times New Roman" w:eastAsia="Times New Roman" w:hAnsi="Times New Roman" w:cs="Times New Roman"/>
                  <w:sz w:val="26"/>
                  <w:szCs w:val="26"/>
                </w:rPr>
                <w:t xml:space="preserve">Người dùng điền </w:t>
              </w:r>
              <w:r>
                <w:rPr>
                  <w:rFonts w:ascii="Times New Roman" w:eastAsia="Times New Roman" w:hAnsi="Times New Roman" w:cs="Times New Roman"/>
                  <w:sz w:val="26"/>
                  <w:szCs w:val="26"/>
                  <w:lang w:val="en-US"/>
                </w:rPr>
                <w:t>Email = kinltrung72@gmail.com</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sz w:val="26"/>
                  <w:szCs w:val="26"/>
                  <w:lang w:val="en-US"/>
                </w:rPr>
                <w:t>= 12345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và bấm Đăng nhập</w:t>
              </w:r>
            </w:ins>
          </w:p>
          <w:p w14:paraId="69A83DEF" w14:textId="77777777" w:rsidR="005D641E" w:rsidRDefault="005D641E" w:rsidP="005D641E">
            <w:pPr>
              <w:widowControl w:val="0"/>
              <w:numPr>
                <w:ilvl w:val="0"/>
                <w:numId w:val="48"/>
              </w:numPr>
              <w:rPr>
                <w:ins w:id="1592" w:author="Kiên Lê Trung" w:date="2024-12-23T14:51:00Z" w16du:dateUtc="2024-12-23T07:51:00Z"/>
                <w:rFonts w:ascii="Times New Roman" w:eastAsia="Times New Roman" w:hAnsi="Times New Roman" w:cs="Times New Roman"/>
                <w:sz w:val="26"/>
                <w:szCs w:val="26"/>
              </w:rPr>
            </w:pPr>
            <w:ins w:id="1593" w:author="Kiên Lê Trung" w:date="2024-12-23T14:51:00Z" w16du:dateUtc="2024-12-23T07:51:00Z">
              <w:r>
                <w:rPr>
                  <w:rFonts w:ascii="Times New Roman" w:eastAsia="Times New Roman" w:hAnsi="Times New Roman" w:cs="Times New Roman"/>
                  <w:sz w:val="26"/>
                  <w:szCs w:val="26"/>
                </w:rPr>
                <w:t>Hệ thống hiển thị danh sách các sản phẩm, đồng thời hiển thị thanh tìm kiếm sản phẩm</w:t>
              </w:r>
              <w:r>
                <w:rPr>
                  <w:rFonts w:ascii="Times New Roman" w:eastAsia="Times New Roman" w:hAnsi="Times New Roman" w:cs="Times New Roman"/>
                  <w:sz w:val="26"/>
                  <w:szCs w:val="26"/>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765CECD6" w14:textId="77777777" w:rsidR="005D641E" w:rsidRDefault="005D641E" w:rsidP="005D641E">
            <w:pPr>
              <w:widowControl w:val="0"/>
              <w:numPr>
                <w:ilvl w:val="0"/>
                <w:numId w:val="48"/>
              </w:numPr>
              <w:rPr>
                <w:ins w:id="1594" w:author="Kiên Lê Trung" w:date="2024-12-23T14:51:00Z" w16du:dateUtc="2024-12-23T07:51:00Z"/>
                <w:rFonts w:ascii="Times New Roman" w:eastAsia="Times New Roman" w:hAnsi="Times New Roman" w:cs="Times New Roman"/>
                <w:sz w:val="26"/>
                <w:szCs w:val="26"/>
              </w:rPr>
            </w:pPr>
            <w:ins w:id="1595" w:author="Kiên Lê Trung" w:date="2024-12-23T14:51:00Z" w16du:dateUtc="2024-12-23T07:51:00Z">
              <w:r>
                <w:rPr>
                  <w:rFonts w:ascii="Times New Roman" w:eastAsia="Times New Roman" w:hAnsi="Times New Roman" w:cs="Times New Roman"/>
                  <w:sz w:val="26"/>
                  <w:szCs w:val="26"/>
                </w:rPr>
                <w:t xml:space="preserve">Khách hàng có thể bấm vào biểu tượng giỏ hàng ở trên giao diện để xem giỏ hàng </w:t>
              </w:r>
            </w:ins>
          </w:p>
          <w:p w14:paraId="65F6C6F9" w14:textId="0966853D" w:rsidR="005D641E" w:rsidRDefault="005D641E" w:rsidP="005D641E">
            <w:pPr>
              <w:widowControl w:val="0"/>
              <w:numPr>
                <w:ilvl w:val="0"/>
                <w:numId w:val="48"/>
              </w:numPr>
              <w:rPr>
                <w:ins w:id="1596" w:author="Kiên Lê Trung" w:date="2024-12-23T14:51:00Z" w16du:dateUtc="2024-12-23T07:51:00Z"/>
                <w:rFonts w:ascii="Times New Roman" w:eastAsia="Times New Roman" w:hAnsi="Times New Roman" w:cs="Times New Roman"/>
                <w:sz w:val="26"/>
                <w:szCs w:val="26"/>
              </w:rPr>
            </w:pPr>
            <w:ins w:id="1597" w:author="Kiên Lê Trung" w:date="2024-12-23T14:51:00Z" w16du:dateUtc="2024-12-23T07:51:00Z">
              <w:r>
                <w:rPr>
                  <w:rFonts w:ascii="Times New Roman" w:eastAsia="Times New Roman" w:hAnsi="Times New Roman" w:cs="Times New Roman"/>
                  <w:sz w:val="26"/>
                  <w:szCs w:val="26"/>
                </w:rPr>
                <w:t>Hệ thống hiển thị</w:t>
              </w:r>
              <w:r>
                <w:rPr>
                  <w:rFonts w:ascii="Times New Roman" w:eastAsia="Times New Roman" w:hAnsi="Times New Roman" w:cs="Times New Roman"/>
                  <w:sz w:val="26"/>
                  <w:szCs w:val="26"/>
                  <w:lang w:val="en-US"/>
                </w:rPr>
                <w:t xml:space="preserve"> danh sách</w:t>
              </w:r>
              <w:r>
                <w:rPr>
                  <w:rFonts w:ascii="Times New Roman" w:eastAsia="Times New Roman" w:hAnsi="Times New Roman" w:cs="Times New Roman"/>
                  <w:sz w:val="26"/>
                  <w:szCs w:val="26"/>
                </w:rPr>
                <w:t xml:space="preserve"> giỏ hàng của người dùng </w:t>
              </w:r>
              <w:r>
                <w:rPr>
                  <w:rFonts w:ascii="Times New Roman" w:eastAsia="Times New Roman" w:hAnsi="Times New Roman" w:cs="Times New Roman"/>
                  <w:sz w:val="26"/>
                  <w:szCs w:val="26"/>
                  <w:lang w:val="en-US"/>
                </w:rPr>
                <w:t>bao gồm tên shop, tên sản phẩm, hình ảnh , các thuộc tính , số lượng , giá sản phẩm, Nút</w:t>
              </w:r>
              <w:r w:rsidR="00652EBC">
                <w:rPr>
                  <w:rFonts w:ascii="Times New Roman" w:eastAsia="Times New Roman" w:hAnsi="Times New Roman" w:cs="Times New Roman"/>
                  <w:sz w:val="26"/>
                  <w:szCs w:val="26"/>
                  <w:lang w:val="en-US"/>
                </w:rPr>
                <w:t xml:space="preserve"> xóa </w:t>
              </w:r>
            </w:ins>
            <w:ins w:id="1598" w:author="Kiên Lê Trung" w:date="2024-12-23T14:52:00Z" w16du:dateUtc="2024-12-23T07:52:00Z">
              <w:r w:rsidR="00652EBC">
                <w:rPr>
                  <w:rFonts w:ascii="Times New Roman" w:eastAsia="Times New Roman" w:hAnsi="Times New Roman" w:cs="Times New Roman"/>
                  <w:sz w:val="26"/>
                  <w:szCs w:val="26"/>
                  <w:lang w:val="en-US"/>
                </w:rPr>
                <w:t>sản phẩm,</w:t>
              </w:r>
            </w:ins>
            <w:ins w:id="1599" w:author="Kiên Lê Trung" w:date="2024-12-23T14:51:00Z" w16du:dateUtc="2024-12-23T07:51:00Z">
              <w:r>
                <w:rPr>
                  <w:rFonts w:ascii="Times New Roman" w:eastAsia="Times New Roman" w:hAnsi="Times New Roman" w:cs="Times New Roman"/>
                  <w:sz w:val="26"/>
                  <w:szCs w:val="26"/>
                  <w:lang w:val="en-US"/>
                </w:rPr>
                <w:t xml:space="preserve"> chọn địa chỉ giao hàng, Thanh toán Online và Thanh toán khi nhận </w:t>
              </w:r>
            </w:ins>
          </w:p>
          <w:p w14:paraId="47595BF9" w14:textId="62E1D082" w:rsidR="007569A2" w:rsidDel="005D641E" w:rsidRDefault="00CE686F" w:rsidP="005D641E">
            <w:pPr>
              <w:widowControl w:val="0"/>
              <w:numPr>
                <w:ilvl w:val="0"/>
                <w:numId w:val="48"/>
              </w:numPr>
              <w:rPr>
                <w:del w:id="1600" w:author="Kiên Lê Trung" w:date="2024-12-23T14:51:00Z" w16du:dateUtc="2024-12-23T07:51:00Z"/>
                <w:rFonts w:ascii="Times New Roman" w:eastAsia="Times New Roman" w:hAnsi="Times New Roman" w:cs="Times New Roman"/>
                <w:sz w:val="26"/>
                <w:szCs w:val="26"/>
              </w:rPr>
            </w:pPr>
            <w:del w:id="1601" w:author="Kiên Lê Trung" w:date="2024-12-23T14:51:00Z" w16du:dateUtc="2024-12-23T07:51:00Z">
              <w:r w:rsidDel="005D641E">
                <w:rPr>
                  <w:rFonts w:ascii="Times New Roman" w:eastAsia="Times New Roman" w:hAnsi="Times New Roman" w:cs="Times New Roman"/>
                  <w:sz w:val="26"/>
                  <w:szCs w:val="26"/>
                </w:rPr>
                <w:delText>Khách hàng đăng nhập thành công vào hệ thống</w:delText>
              </w:r>
            </w:del>
          </w:p>
          <w:p w14:paraId="5209BE7A" w14:textId="5075DEBD" w:rsidR="007569A2" w:rsidDel="005D641E" w:rsidRDefault="00CE686F" w:rsidP="005D641E">
            <w:pPr>
              <w:widowControl w:val="0"/>
              <w:numPr>
                <w:ilvl w:val="0"/>
                <w:numId w:val="48"/>
              </w:numPr>
              <w:rPr>
                <w:del w:id="1602" w:author="Kiên Lê Trung" w:date="2024-12-23T14:51:00Z" w16du:dateUtc="2024-12-23T07:51:00Z"/>
                <w:rFonts w:ascii="Times New Roman" w:eastAsia="Times New Roman" w:hAnsi="Times New Roman" w:cs="Times New Roman"/>
                <w:sz w:val="26"/>
                <w:szCs w:val="26"/>
              </w:rPr>
            </w:pPr>
            <w:del w:id="1603" w:author="Kiên Lê Trung" w:date="2024-12-23T14:51:00Z" w16du:dateUtc="2024-12-23T07:51:00Z">
              <w:r w:rsidDel="005D641E">
                <w:rPr>
                  <w:rFonts w:ascii="Times New Roman" w:eastAsia="Times New Roman" w:hAnsi="Times New Roman" w:cs="Times New Roman"/>
                  <w:sz w:val="26"/>
                  <w:szCs w:val="26"/>
                </w:rPr>
                <w:delText xml:space="preserve">Khách hàng bấm vào biểu tượng giỏ hàng ở trên Trang chủ </w:delText>
              </w:r>
            </w:del>
          </w:p>
          <w:p w14:paraId="0850D1C5" w14:textId="6936885C" w:rsidR="007569A2" w:rsidDel="005D641E" w:rsidRDefault="00CE686F" w:rsidP="005D641E">
            <w:pPr>
              <w:widowControl w:val="0"/>
              <w:numPr>
                <w:ilvl w:val="0"/>
                <w:numId w:val="48"/>
              </w:numPr>
              <w:rPr>
                <w:del w:id="1604" w:author="Kiên Lê Trung" w:date="2024-12-23T14:51:00Z" w16du:dateUtc="2024-12-23T07:51:00Z"/>
                <w:rFonts w:ascii="Times New Roman" w:eastAsia="Times New Roman" w:hAnsi="Times New Roman" w:cs="Times New Roman"/>
                <w:sz w:val="26"/>
                <w:szCs w:val="26"/>
              </w:rPr>
            </w:pPr>
            <w:del w:id="1605" w:author="Kiên Lê Trung" w:date="2024-12-23T14:51:00Z" w16du:dateUtc="2024-12-23T07:51:00Z">
              <w:r w:rsidDel="005D641E">
                <w:rPr>
                  <w:rFonts w:ascii="Times New Roman" w:eastAsia="Times New Roman" w:hAnsi="Times New Roman" w:cs="Times New Roman"/>
                  <w:sz w:val="26"/>
                  <w:szCs w:val="26"/>
                </w:rPr>
                <w:delText>Hệ thống hiển thị giao diện giỏ hàng của người dùng</w:delText>
              </w:r>
            </w:del>
          </w:p>
          <w:p w14:paraId="1AC21E39" w14:textId="77777777" w:rsidR="007569A2" w:rsidRDefault="00CE686F" w:rsidP="005D641E">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biểu tượng thùng rác ở sản phẩm muốn xóa khỏi giỏ hàng </w:t>
            </w:r>
          </w:p>
          <w:p w14:paraId="7488789E" w14:textId="77777777" w:rsidR="007569A2" w:rsidRDefault="00CE686F" w:rsidP="005D641E">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thông báo “ Bạn có chắc muốn xóa sản phẩm này “ </w:t>
            </w:r>
          </w:p>
          <w:p w14:paraId="03464905" w14:textId="77777777" w:rsidR="007569A2" w:rsidRDefault="00CE686F" w:rsidP="005D641E">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bấm vào nút “ Xác nhận “ </w:t>
            </w:r>
          </w:p>
          <w:p w14:paraId="39B7F064" w14:textId="77777777" w:rsidR="007569A2" w:rsidRDefault="00CE686F" w:rsidP="005D641E">
            <w:pPr>
              <w:widowControl w:val="0"/>
              <w:numPr>
                <w:ilvl w:val="0"/>
                <w:numId w:val="4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 Xóa thành công “</w:t>
            </w:r>
          </w:p>
          <w:p w14:paraId="41F9AE5E"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28EEE995" w14:textId="77777777">
        <w:trPr>
          <w:trHeight w:val="480"/>
        </w:trPr>
        <w:tc>
          <w:tcPr>
            <w:tcW w:w="8280" w:type="dxa"/>
            <w:gridSpan w:val="2"/>
            <w:shd w:val="clear" w:color="auto" w:fill="auto"/>
            <w:tcMar>
              <w:top w:w="100" w:type="dxa"/>
              <w:left w:w="100" w:type="dxa"/>
              <w:bottom w:w="100" w:type="dxa"/>
              <w:right w:w="100" w:type="dxa"/>
            </w:tcMar>
          </w:tcPr>
          <w:p w14:paraId="76C82B3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25ED14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477E88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0F03A6D" w14:textId="77777777" w:rsidR="007569A2" w:rsidRDefault="007569A2">
      <w:pPr>
        <w:spacing w:after="160" w:line="259" w:lineRule="auto"/>
        <w:ind w:left="720"/>
      </w:pPr>
    </w:p>
    <w:p w14:paraId="6B562EE4" w14:textId="088AA800" w:rsidR="007569A2" w:rsidRPr="00C60A20" w:rsidRDefault="00CE686F" w:rsidP="00C60A20">
      <w:pPr>
        <w:pStyle w:val="ListParagraph"/>
        <w:numPr>
          <w:ilvl w:val="0"/>
          <w:numId w:val="182"/>
        </w:numPr>
        <w:ind w:left="709"/>
        <w:rPr>
          <w:rFonts w:ascii="Times New Roman" w:hAnsi="Times New Roman" w:cs="Times New Roman"/>
          <w:b/>
          <w:sz w:val="26"/>
          <w:szCs w:val="26"/>
        </w:rPr>
      </w:pPr>
      <w:bookmarkStart w:id="1606" w:name="_hldef3o1dpsv" w:colFirst="0" w:colLast="0"/>
      <w:bookmarkEnd w:id="1606"/>
      <w:r w:rsidRPr="00C60A20">
        <w:rPr>
          <w:rFonts w:ascii="Times New Roman" w:hAnsi="Times New Roman" w:cs="Times New Roman"/>
          <w:b/>
          <w:sz w:val="26"/>
          <w:szCs w:val="26"/>
        </w:rPr>
        <w:t>Chức năng đặt hàng</w:t>
      </w:r>
    </w:p>
    <w:p w14:paraId="6930E822" w14:textId="77777777" w:rsidR="007569A2" w:rsidRDefault="007569A2">
      <w:pPr>
        <w:spacing w:after="160" w:line="259" w:lineRule="auto"/>
        <w:ind w:left="1440"/>
      </w:pPr>
    </w:p>
    <w:tbl>
      <w:tblPr>
        <w:tblStyle w:val="aa"/>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6B5DAD8" w14:textId="77777777">
        <w:tc>
          <w:tcPr>
            <w:tcW w:w="2655" w:type="dxa"/>
            <w:shd w:val="clear" w:color="auto" w:fill="auto"/>
            <w:tcMar>
              <w:top w:w="100" w:type="dxa"/>
              <w:left w:w="100" w:type="dxa"/>
              <w:bottom w:w="100" w:type="dxa"/>
              <w:right w:w="100" w:type="dxa"/>
            </w:tcMar>
          </w:tcPr>
          <w:p w14:paraId="1C4EAE8F" w14:textId="56A455AE"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7B4F3D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hàng</w:t>
            </w:r>
          </w:p>
        </w:tc>
      </w:tr>
      <w:tr w:rsidR="007569A2" w14:paraId="09180322" w14:textId="77777777">
        <w:tc>
          <w:tcPr>
            <w:tcW w:w="2655" w:type="dxa"/>
            <w:shd w:val="clear" w:color="auto" w:fill="auto"/>
            <w:tcMar>
              <w:top w:w="100" w:type="dxa"/>
              <w:left w:w="100" w:type="dxa"/>
              <w:bottom w:w="100" w:type="dxa"/>
              <w:right w:w="100" w:type="dxa"/>
            </w:tcMar>
          </w:tcPr>
          <w:p w14:paraId="79AA20D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827930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2F5AE6CF" w14:textId="77777777">
        <w:tc>
          <w:tcPr>
            <w:tcW w:w="2655" w:type="dxa"/>
            <w:shd w:val="clear" w:color="auto" w:fill="auto"/>
            <w:tcMar>
              <w:top w:w="100" w:type="dxa"/>
              <w:left w:w="100" w:type="dxa"/>
              <w:bottom w:w="100" w:type="dxa"/>
              <w:right w:w="100" w:type="dxa"/>
            </w:tcMar>
          </w:tcPr>
          <w:p w14:paraId="1159C3DD"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EF74A6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53DA3B94" w14:textId="77777777">
        <w:tc>
          <w:tcPr>
            <w:tcW w:w="2655" w:type="dxa"/>
            <w:shd w:val="clear" w:color="auto" w:fill="auto"/>
            <w:tcMar>
              <w:top w:w="100" w:type="dxa"/>
              <w:left w:w="100" w:type="dxa"/>
              <w:bottom w:w="100" w:type="dxa"/>
              <w:right w:w="100" w:type="dxa"/>
            </w:tcMar>
          </w:tcPr>
          <w:p w14:paraId="6AA900B4" w14:textId="77777777" w:rsidR="007569A2" w:rsidRDefault="00CE686F">
            <w:pPr>
              <w:widowControl w:val="0"/>
              <w:spacing w:before="3"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CBDDC5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đặt hàng thành công</w:t>
            </w:r>
          </w:p>
        </w:tc>
      </w:tr>
      <w:tr w:rsidR="007569A2" w14:paraId="4094E693" w14:textId="77777777">
        <w:trPr>
          <w:trHeight w:val="480"/>
        </w:trPr>
        <w:tc>
          <w:tcPr>
            <w:tcW w:w="8280" w:type="dxa"/>
            <w:gridSpan w:val="2"/>
            <w:shd w:val="clear" w:color="auto" w:fill="auto"/>
            <w:tcMar>
              <w:top w:w="100" w:type="dxa"/>
              <w:left w:w="100" w:type="dxa"/>
              <w:bottom w:w="100" w:type="dxa"/>
              <w:right w:w="100" w:type="dxa"/>
            </w:tcMar>
          </w:tcPr>
          <w:p w14:paraId="5B187F99"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83D9A63" w14:textId="77777777" w:rsidR="00D225EA" w:rsidRPr="002256E2" w:rsidRDefault="00D225EA" w:rsidP="00D225EA">
            <w:pPr>
              <w:widowControl w:val="0"/>
              <w:numPr>
                <w:ilvl w:val="0"/>
                <w:numId w:val="46"/>
              </w:numPr>
              <w:rPr>
                <w:ins w:id="1607" w:author="Kiên Lê Trung" w:date="2024-12-23T14:53:00Z" w16du:dateUtc="2024-12-23T07:53:00Z"/>
                <w:rFonts w:ascii="Times New Roman" w:eastAsia="Times New Roman" w:hAnsi="Times New Roman" w:cs="Times New Roman"/>
                <w:sz w:val="26"/>
                <w:szCs w:val="26"/>
              </w:rPr>
            </w:pPr>
            <w:ins w:id="1608" w:author="Kiên Lê Trung" w:date="2024-12-23T14:53:00Z" w16du:dateUtc="2024-12-23T07:53:00Z">
              <w:r>
                <w:rPr>
                  <w:rFonts w:ascii="Times New Roman" w:eastAsia="Times New Roman" w:hAnsi="Times New Roman" w:cs="Times New Roman"/>
                  <w:sz w:val="26"/>
                  <w:szCs w:val="26"/>
                </w:rPr>
                <w:t xml:space="preserve">Khách hàng </w:t>
              </w:r>
              <w:r>
                <w:rPr>
                  <w:rFonts w:ascii="Times New Roman" w:eastAsia="Times New Roman" w:hAnsi="Times New Roman" w:cs="Times New Roman"/>
                  <w:sz w:val="26"/>
                  <w:szCs w:val="26"/>
                  <w:lang w:val="en-US"/>
                </w:rPr>
                <w:t>vào hệ thống để thêm sản phẩm vào giỏ hàng</w:t>
              </w:r>
            </w:ins>
          </w:p>
          <w:p w14:paraId="4E589F41" w14:textId="77777777" w:rsidR="00D225EA" w:rsidRPr="002256E2" w:rsidRDefault="00D225EA" w:rsidP="00D225EA">
            <w:pPr>
              <w:widowControl w:val="0"/>
              <w:numPr>
                <w:ilvl w:val="0"/>
                <w:numId w:val="46"/>
              </w:numPr>
              <w:rPr>
                <w:ins w:id="1609" w:author="Kiên Lê Trung" w:date="2024-12-23T14:53:00Z" w16du:dateUtc="2024-12-23T07:53:00Z"/>
                <w:rFonts w:ascii="Times New Roman" w:eastAsia="Times New Roman" w:hAnsi="Times New Roman" w:cs="Times New Roman"/>
                <w:sz w:val="26"/>
                <w:szCs w:val="26"/>
              </w:rPr>
            </w:pPr>
            <w:commentRangeStart w:id="1610"/>
            <w:ins w:id="1611" w:author="Kiên Lê Trung" w:date="2024-12-23T14:53:00Z" w16du:dateUtc="2024-12-23T07:53:00Z">
              <w:r>
                <w:rPr>
                  <w:rFonts w:ascii="Times New Roman" w:eastAsia="Times New Roman" w:hAnsi="Times New Roman" w:cs="Times New Roman"/>
                  <w:sz w:val="26"/>
                  <w:szCs w:val="26"/>
                </w:rPr>
                <w:t>Hệ thống trả về giao diện cho người dùng đăng nhập</w:t>
              </w:r>
              <w:commentRangeEnd w:id="1610"/>
              <w:r>
                <w:rPr>
                  <w:rStyle w:val="CommentReference"/>
                </w:rPr>
                <w:commentReference w:id="1610"/>
              </w:r>
              <w:r>
                <w:rPr>
                  <w:rFonts w:ascii="Times New Roman" w:eastAsia="Times New Roman" w:hAnsi="Times New Roman" w:cs="Times New Roman"/>
                  <w:sz w:val="26"/>
                  <w:szCs w:val="26"/>
                  <w:lang w:val="en-US"/>
                </w:rPr>
                <w:t xml:space="preserve"> gồm các trường Email, Mật khẩu, các nút ghi nhớ mật khẩu, quên mật khẩu, kênh người bán, Đăng ký và Đăng nhập </w:t>
              </w:r>
            </w:ins>
          </w:p>
          <w:p w14:paraId="38E271E8" w14:textId="77777777" w:rsidR="00D225EA" w:rsidRPr="002256E2" w:rsidRDefault="00D225EA" w:rsidP="00D225EA">
            <w:pPr>
              <w:widowControl w:val="0"/>
              <w:numPr>
                <w:ilvl w:val="0"/>
                <w:numId w:val="46"/>
              </w:numPr>
              <w:rPr>
                <w:ins w:id="1612" w:author="Kiên Lê Trung" w:date="2024-12-23T14:53:00Z" w16du:dateUtc="2024-12-23T07:53:00Z"/>
                <w:rFonts w:ascii="Times New Roman" w:eastAsia="Times New Roman" w:hAnsi="Times New Roman" w:cs="Times New Roman"/>
                <w:sz w:val="26"/>
                <w:szCs w:val="26"/>
              </w:rPr>
            </w:pPr>
            <w:ins w:id="1613" w:author="Kiên Lê Trung" w:date="2024-12-23T14:53:00Z" w16du:dateUtc="2024-12-23T07:53:00Z">
              <w:r>
                <w:rPr>
                  <w:rFonts w:ascii="Times New Roman" w:eastAsia="Times New Roman" w:hAnsi="Times New Roman" w:cs="Times New Roman"/>
                  <w:sz w:val="26"/>
                  <w:szCs w:val="26"/>
                </w:rPr>
                <w:t xml:space="preserve">Người dùng điền </w:t>
              </w:r>
              <w:r>
                <w:rPr>
                  <w:rFonts w:ascii="Times New Roman" w:eastAsia="Times New Roman" w:hAnsi="Times New Roman" w:cs="Times New Roman"/>
                  <w:sz w:val="26"/>
                  <w:szCs w:val="26"/>
                  <w:lang w:val="en-US"/>
                </w:rPr>
                <w:t>Email = kinltrung72@gmail.com</w:t>
              </w:r>
              <w:r>
                <w:rPr>
                  <w:rFonts w:ascii="Times New Roman" w:eastAsia="Times New Roman" w:hAnsi="Times New Roman" w:cs="Times New Roman"/>
                  <w:sz w:val="26"/>
                  <w:szCs w:val="26"/>
                </w:rPr>
                <w:t xml:space="preserve"> và mật khẩu </w:t>
              </w:r>
              <w:r>
                <w:rPr>
                  <w:rFonts w:ascii="Times New Roman" w:eastAsia="Times New Roman" w:hAnsi="Times New Roman" w:cs="Times New Roman"/>
                  <w:sz w:val="26"/>
                  <w:szCs w:val="26"/>
                  <w:lang w:val="en-US"/>
                </w:rPr>
                <w:t>= 12345</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và bấm Đăng nhập</w:t>
              </w:r>
            </w:ins>
          </w:p>
          <w:p w14:paraId="62389D55" w14:textId="77777777" w:rsidR="00D225EA" w:rsidRDefault="00D225EA" w:rsidP="00D225EA">
            <w:pPr>
              <w:widowControl w:val="0"/>
              <w:numPr>
                <w:ilvl w:val="0"/>
                <w:numId w:val="46"/>
              </w:numPr>
              <w:rPr>
                <w:ins w:id="1614" w:author="Kiên Lê Trung" w:date="2024-12-23T14:53:00Z" w16du:dateUtc="2024-12-23T07:53:00Z"/>
                <w:rFonts w:ascii="Times New Roman" w:eastAsia="Times New Roman" w:hAnsi="Times New Roman" w:cs="Times New Roman"/>
                <w:sz w:val="26"/>
                <w:szCs w:val="26"/>
              </w:rPr>
            </w:pPr>
            <w:ins w:id="1615" w:author="Kiên Lê Trung" w:date="2024-12-23T14:53:00Z" w16du:dateUtc="2024-12-23T07:53:00Z">
              <w:r>
                <w:rPr>
                  <w:rFonts w:ascii="Times New Roman" w:eastAsia="Times New Roman" w:hAnsi="Times New Roman" w:cs="Times New Roman"/>
                  <w:sz w:val="26"/>
                  <w:szCs w:val="26"/>
                </w:rPr>
                <w:t>Hệ thống hiển thị danh sách các sản phẩm, đồng thời hiển thị thanh tìm kiếm sản phẩm</w:t>
              </w:r>
              <w:r>
                <w:rPr>
                  <w:rFonts w:ascii="Times New Roman" w:eastAsia="Times New Roman" w:hAnsi="Times New Roman" w:cs="Times New Roman"/>
                  <w:sz w:val="26"/>
                  <w:szCs w:val="26"/>
                  <w:lang w:val="en-US"/>
                </w:rPr>
                <w:t xml:space="preserve"> bằng cách nhập từ khóa hoặc bằng giọng nói, các bộ lọc như là : Danh mục, Thương hiệu, Đánh giá, Khoảng giá, Sắp xếp theo: Mặc định, Giá tăng dần, Giá giảm dần, Giỏ hàng và Theo dõi đơn hàng</w:t>
              </w:r>
            </w:ins>
          </w:p>
          <w:p w14:paraId="30F8ADBB" w14:textId="77777777" w:rsidR="00D225EA" w:rsidRDefault="00D225EA" w:rsidP="00D225EA">
            <w:pPr>
              <w:widowControl w:val="0"/>
              <w:numPr>
                <w:ilvl w:val="0"/>
                <w:numId w:val="46"/>
              </w:numPr>
              <w:rPr>
                <w:ins w:id="1616" w:author="Kiên Lê Trung" w:date="2024-12-23T14:53:00Z" w16du:dateUtc="2024-12-23T07:53:00Z"/>
                <w:rFonts w:ascii="Times New Roman" w:eastAsia="Times New Roman" w:hAnsi="Times New Roman" w:cs="Times New Roman"/>
                <w:sz w:val="26"/>
                <w:szCs w:val="26"/>
              </w:rPr>
            </w:pPr>
            <w:ins w:id="1617" w:author="Kiên Lê Trung" w:date="2024-12-23T14:53:00Z" w16du:dateUtc="2024-12-23T07:53:00Z">
              <w:r>
                <w:rPr>
                  <w:rFonts w:ascii="Times New Roman" w:eastAsia="Times New Roman" w:hAnsi="Times New Roman" w:cs="Times New Roman"/>
                  <w:sz w:val="26"/>
                  <w:szCs w:val="26"/>
                </w:rPr>
                <w:t xml:space="preserve">Khách hàng có thể bấm vào biểu tượng giỏ hàng ở trên giao diện để xem giỏ hàng </w:t>
              </w:r>
            </w:ins>
          </w:p>
          <w:p w14:paraId="4F2DAF55" w14:textId="77777777" w:rsidR="00D225EA" w:rsidRDefault="00D225EA" w:rsidP="00D225EA">
            <w:pPr>
              <w:widowControl w:val="0"/>
              <w:numPr>
                <w:ilvl w:val="0"/>
                <w:numId w:val="46"/>
              </w:numPr>
              <w:rPr>
                <w:ins w:id="1618" w:author="Kiên Lê Trung" w:date="2024-12-23T14:53:00Z" w16du:dateUtc="2024-12-23T07:53:00Z"/>
                <w:rFonts w:ascii="Times New Roman" w:eastAsia="Times New Roman" w:hAnsi="Times New Roman" w:cs="Times New Roman"/>
                <w:sz w:val="26"/>
                <w:szCs w:val="26"/>
              </w:rPr>
            </w:pPr>
            <w:ins w:id="1619" w:author="Kiên Lê Trung" w:date="2024-12-23T14:53:00Z" w16du:dateUtc="2024-12-23T07:53:00Z">
              <w:r>
                <w:rPr>
                  <w:rFonts w:ascii="Times New Roman" w:eastAsia="Times New Roman" w:hAnsi="Times New Roman" w:cs="Times New Roman"/>
                  <w:sz w:val="26"/>
                  <w:szCs w:val="26"/>
                </w:rPr>
                <w:t>Hệ thống hiển thị</w:t>
              </w:r>
              <w:r>
                <w:rPr>
                  <w:rFonts w:ascii="Times New Roman" w:eastAsia="Times New Roman" w:hAnsi="Times New Roman" w:cs="Times New Roman"/>
                  <w:sz w:val="26"/>
                  <w:szCs w:val="26"/>
                  <w:lang w:val="en-US"/>
                </w:rPr>
                <w:t xml:space="preserve"> danh sách</w:t>
              </w:r>
              <w:r>
                <w:rPr>
                  <w:rFonts w:ascii="Times New Roman" w:eastAsia="Times New Roman" w:hAnsi="Times New Roman" w:cs="Times New Roman"/>
                  <w:sz w:val="26"/>
                  <w:szCs w:val="26"/>
                </w:rPr>
                <w:t xml:space="preserve"> giỏ hàng của người dùng </w:t>
              </w:r>
              <w:r>
                <w:rPr>
                  <w:rFonts w:ascii="Times New Roman" w:eastAsia="Times New Roman" w:hAnsi="Times New Roman" w:cs="Times New Roman"/>
                  <w:sz w:val="26"/>
                  <w:szCs w:val="26"/>
                  <w:lang w:val="en-US"/>
                </w:rPr>
                <w:t xml:space="preserve">bao gồm tên shop, tên sản phẩm, hình ảnh , các thuộc tính , số lượng , giá sản phẩm, Nút xóa sản phẩm, chọn địa chỉ giao hàng, Thanh toán Online và Thanh toán khi nhận </w:t>
              </w:r>
            </w:ins>
          </w:p>
          <w:p w14:paraId="0663D362" w14:textId="15B0D894" w:rsidR="007569A2" w:rsidDel="00D225EA" w:rsidRDefault="00CE686F" w:rsidP="00D225EA">
            <w:pPr>
              <w:widowControl w:val="0"/>
              <w:numPr>
                <w:ilvl w:val="0"/>
                <w:numId w:val="46"/>
              </w:numPr>
              <w:rPr>
                <w:del w:id="1620" w:author="Kiên Lê Trung" w:date="2024-12-23T14:53:00Z" w16du:dateUtc="2024-12-23T07:53:00Z"/>
                <w:rFonts w:ascii="Times New Roman" w:eastAsia="Times New Roman" w:hAnsi="Times New Roman" w:cs="Times New Roman"/>
                <w:sz w:val="26"/>
                <w:szCs w:val="26"/>
              </w:rPr>
            </w:pPr>
            <w:commentRangeStart w:id="1621"/>
            <w:del w:id="1622" w:author="Kiên Lê Trung" w:date="2024-12-23T14:53:00Z" w16du:dateUtc="2024-12-23T07:53:00Z">
              <w:r w:rsidDel="00D225EA">
                <w:rPr>
                  <w:rFonts w:ascii="Times New Roman" w:eastAsia="Times New Roman" w:hAnsi="Times New Roman" w:cs="Times New Roman"/>
                  <w:sz w:val="26"/>
                  <w:szCs w:val="26"/>
                </w:rPr>
                <w:delText>Khách hàng đăng nhập thành công vào hệ thống</w:delText>
              </w:r>
            </w:del>
          </w:p>
          <w:p w14:paraId="4D9BE3CE" w14:textId="77A2B148" w:rsidR="007569A2" w:rsidDel="00D225EA" w:rsidRDefault="00CE686F" w:rsidP="00D225EA">
            <w:pPr>
              <w:widowControl w:val="0"/>
              <w:numPr>
                <w:ilvl w:val="0"/>
                <w:numId w:val="46"/>
              </w:numPr>
              <w:rPr>
                <w:del w:id="1623" w:author="Kiên Lê Trung" w:date="2024-12-23T14:53:00Z" w16du:dateUtc="2024-12-23T07:53:00Z"/>
                <w:rFonts w:ascii="Times New Roman" w:eastAsia="Times New Roman" w:hAnsi="Times New Roman" w:cs="Times New Roman"/>
                <w:sz w:val="26"/>
                <w:szCs w:val="26"/>
              </w:rPr>
            </w:pPr>
            <w:del w:id="1624" w:author="Kiên Lê Trung" w:date="2024-12-23T14:53:00Z" w16du:dateUtc="2024-12-23T07:53:00Z">
              <w:r w:rsidDel="00D225EA">
                <w:rPr>
                  <w:rFonts w:ascii="Times New Roman" w:eastAsia="Times New Roman" w:hAnsi="Times New Roman" w:cs="Times New Roman"/>
                  <w:sz w:val="26"/>
                  <w:szCs w:val="26"/>
                </w:rPr>
                <w:delText xml:space="preserve">Khách hàng bấm vào biểu tượng giỏ hàng ở trên Trang chủ </w:delText>
              </w:r>
              <w:commentRangeEnd w:id="1621"/>
              <w:r w:rsidR="006F73D5" w:rsidDel="00D225EA">
                <w:rPr>
                  <w:rStyle w:val="CommentReference"/>
                </w:rPr>
                <w:commentReference w:id="1621"/>
              </w:r>
            </w:del>
          </w:p>
          <w:p w14:paraId="24E38FEC" w14:textId="1236B800" w:rsidR="007569A2" w:rsidDel="00D225EA" w:rsidRDefault="00CE686F" w:rsidP="00D225EA">
            <w:pPr>
              <w:widowControl w:val="0"/>
              <w:numPr>
                <w:ilvl w:val="0"/>
                <w:numId w:val="46"/>
              </w:numPr>
              <w:rPr>
                <w:del w:id="1625" w:author="Kiên Lê Trung" w:date="2024-12-23T14:53:00Z" w16du:dateUtc="2024-12-23T07:53:00Z"/>
                <w:rFonts w:ascii="Times New Roman" w:eastAsia="Times New Roman" w:hAnsi="Times New Roman" w:cs="Times New Roman"/>
                <w:sz w:val="26"/>
                <w:szCs w:val="26"/>
              </w:rPr>
            </w:pPr>
            <w:del w:id="1626" w:author="Kiên Lê Trung" w:date="2024-12-23T14:53:00Z" w16du:dateUtc="2024-12-23T07:53:00Z">
              <w:r w:rsidDel="00D225EA">
                <w:rPr>
                  <w:rFonts w:ascii="Times New Roman" w:eastAsia="Times New Roman" w:hAnsi="Times New Roman" w:cs="Times New Roman"/>
                  <w:sz w:val="26"/>
                  <w:szCs w:val="26"/>
                </w:rPr>
                <w:delText>Hệ thống hiển thị giao diện giỏ hàng của người dùng</w:delText>
              </w:r>
            </w:del>
          </w:p>
          <w:p w14:paraId="1229DFB4"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tích chọn các sản phẩm muốn mua, chọn mã giảm giá muốn áp dụng</w:t>
            </w:r>
          </w:p>
          <w:p w14:paraId="6CCE9E88"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hiển thị giá tiền cho tổng sản phẩm</w:t>
            </w:r>
          </w:p>
          <w:p w14:paraId="1EAC39A7"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bấm chọn địa chỉ nhận hàng</w:t>
            </w:r>
          </w:p>
          <w:p w14:paraId="633F1BD9"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địa chỉ đã lưu và thêm mới địa chỉ cho người dùng tạo mới địa chỉ nhận hàng</w:t>
            </w:r>
          </w:p>
          <w:p w14:paraId="670C63EA"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thanh toán online</w:t>
            </w:r>
          </w:p>
          <w:p w14:paraId="6DB25441"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trang thanh toán của VN Pay</w:t>
            </w:r>
          </w:p>
          <w:p w14:paraId="58B61457"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ngân hàng muốn thanh toán và điền các thông tin thẻ, mã otp(gửi qua email) và bấm thanh toán để hoàn tất quá trình thanh toán</w:t>
            </w:r>
          </w:p>
          <w:p w14:paraId="50B3AB4E" w14:textId="77777777" w:rsidR="007569A2" w:rsidRDefault="00CE686F" w:rsidP="00D225EA">
            <w:pPr>
              <w:widowControl w:val="0"/>
              <w:numPr>
                <w:ilvl w:val="0"/>
                <w:numId w:val="46"/>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thêm đơn hàng thành công, hiển thị giao diện theo dõi đơn hàng</w:t>
            </w:r>
          </w:p>
        </w:tc>
      </w:tr>
      <w:tr w:rsidR="007569A2" w14:paraId="6D5E2EFA" w14:textId="77777777">
        <w:trPr>
          <w:trHeight w:val="480"/>
        </w:trPr>
        <w:tc>
          <w:tcPr>
            <w:tcW w:w="8280" w:type="dxa"/>
            <w:gridSpan w:val="2"/>
            <w:shd w:val="clear" w:color="auto" w:fill="auto"/>
            <w:tcMar>
              <w:top w:w="100" w:type="dxa"/>
              <w:left w:w="100" w:type="dxa"/>
              <w:bottom w:w="100" w:type="dxa"/>
              <w:right w:w="100" w:type="dxa"/>
            </w:tcMar>
          </w:tcPr>
          <w:p w14:paraId="6B6112C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50A0EC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2F31E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100772B0" w14:textId="77777777" w:rsidR="002B5D2A" w:rsidRPr="00C60A20" w:rsidRDefault="002B5D2A" w:rsidP="00C60A20">
      <w:pPr>
        <w:rPr>
          <w:rFonts w:ascii="Times New Roman" w:hAnsi="Times New Roman" w:cs="Times New Roman"/>
          <w:b/>
          <w:sz w:val="26"/>
          <w:szCs w:val="26"/>
          <w:lang w:val="vi-VN"/>
        </w:rPr>
      </w:pPr>
      <w:bookmarkStart w:id="1627" w:name="_mx1tvenbo81e" w:colFirst="0" w:colLast="0"/>
      <w:bookmarkEnd w:id="1627"/>
    </w:p>
    <w:p w14:paraId="4841AFE0" w14:textId="014FF284" w:rsidR="007569A2" w:rsidRPr="00C60A20" w:rsidRDefault="00CE686F" w:rsidP="00C60A20">
      <w:pPr>
        <w:pStyle w:val="ListParagraph"/>
        <w:numPr>
          <w:ilvl w:val="0"/>
          <w:numId w:val="184"/>
        </w:numPr>
        <w:rPr>
          <w:rFonts w:ascii="Times New Roman" w:hAnsi="Times New Roman" w:cs="Times New Roman"/>
          <w:b/>
          <w:sz w:val="26"/>
          <w:szCs w:val="26"/>
          <w:lang w:val="en-US"/>
        </w:rPr>
      </w:pPr>
      <w:r w:rsidRPr="00C60A20">
        <w:rPr>
          <w:rFonts w:ascii="Times New Roman" w:hAnsi="Times New Roman" w:cs="Times New Roman"/>
          <w:b/>
          <w:sz w:val="26"/>
          <w:szCs w:val="26"/>
        </w:rPr>
        <w:t>Quản lý đơn hàng</w:t>
      </w:r>
    </w:p>
    <w:p w14:paraId="510219BB" w14:textId="77777777" w:rsidR="00EA4A86" w:rsidRPr="00C60A20" w:rsidRDefault="00EA4A86" w:rsidP="00C60A20">
      <w:pPr>
        <w:pStyle w:val="ListParagraph"/>
        <w:ind w:left="709"/>
        <w:rPr>
          <w:rFonts w:ascii="Times New Roman" w:hAnsi="Times New Roman" w:cs="Times New Roman"/>
          <w:b/>
          <w:sz w:val="26"/>
          <w:szCs w:val="26"/>
          <w:lang w:val="en-US"/>
        </w:rPr>
      </w:pPr>
    </w:p>
    <w:p w14:paraId="4B416500" w14:textId="0BB2F8AF" w:rsidR="00BE2151" w:rsidRPr="00034C0F" w:rsidRDefault="00BE2151" w:rsidP="00034C0F">
      <w:pPr>
        <w:pStyle w:val="ListParagraph"/>
        <w:numPr>
          <w:ilvl w:val="0"/>
          <w:numId w:val="96"/>
        </w:numPr>
        <w:rPr>
          <w:rFonts w:ascii="Times New Roman" w:hAnsi="Times New Roman" w:cs="Times New Roman"/>
          <w:sz w:val="26"/>
          <w:szCs w:val="26"/>
          <w:lang w:val="en-US"/>
        </w:rPr>
      </w:pPr>
      <w:r w:rsidRPr="00034C0F">
        <w:rPr>
          <w:rFonts w:ascii="Times New Roman" w:hAnsi="Times New Roman" w:cs="Times New Roman"/>
          <w:sz w:val="26"/>
          <w:szCs w:val="26"/>
          <w:lang w:val="en-US"/>
        </w:rPr>
        <w:t>Kịch bản quản lý đơn hàng với khách hàng</w:t>
      </w:r>
    </w:p>
    <w:tbl>
      <w:tblPr>
        <w:tblStyle w:val="ab"/>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75198BA1" w14:textId="77777777">
        <w:tc>
          <w:tcPr>
            <w:tcW w:w="2655" w:type="dxa"/>
            <w:shd w:val="clear" w:color="auto" w:fill="auto"/>
            <w:tcMar>
              <w:top w:w="100" w:type="dxa"/>
              <w:left w:w="100" w:type="dxa"/>
              <w:bottom w:w="100" w:type="dxa"/>
              <w:right w:w="100" w:type="dxa"/>
            </w:tcMar>
          </w:tcPr>
          <w:p w14:paraId="2197D3AB" w14:textId="2C537E7D"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6624AF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68F2E25F" w14:textId="77777777">
        <w:tc>
          <w:tcPr>
            <w:tcW w:w="2655" w:type="dxa"/>
            <w:shd w:val="clear" w:color="auto" w:fill="auto"/>
            <w:tcMar>
              <w:top w:w="100" w:type="dxa"/>
              <w:left w:w="100" w:type="dxa"/>
              <w:bottom w:w="100" w:type="dxa"/>
              <w:right w:w="100" w:type="dxa"/>
            </w:tcMar>
          </w:tcPr>
          <w:p w14:paraId="408DD2C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CBB6C9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7ADCA89A" w14:textId="77777777">
        <w:tc>
          <w:tcPr>
            <w:tcW w:w="2655" w:type="dxa"/>
            <w:shd w:val="clear" w:color="auto" w:fill="auto"/>
            <w:tcMar>
              <w:top w:w="100" w:type="dxa"/>
              <w:left w:w="100" w:type="dxa"/>
              <w:bottom w:w="100" w:type="dxa"/>
              <w:right w:w="100" w:type="dxa"/>
            </w:tcMar>
          </w:tcPr>
          <w:p w14:paraId="1270A9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B80752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7569A2" w14:paraId="3693CE41" w14:textId="77777777">
        <w:tc>
          <w:tcPr>
            <w:tcW w:w="2655" w:type="dxa"/>
            <w:shd w:val="clear" w:color="auto" w:fill="auto"/>
            <w:tcMar>
              <w:top w:w="100" w:type="dxa"/>
              <w:left w:w="100" w:type="dxa"/>
              <w:bottom w:w="100" w:type="dxa"/>
              <w:right w:w="100" w:type="dxa"/>
            </w:tcMar>
          </w:tcPr>
          <w:p w14:paraId="75A9040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14AC73D" w14:textId="77777777" w:rsidR="007569A2" w:rsidRPr="009D2417" w:rsidRDefault="00CE686F">
            <w:pPr>
              <w:spacing w:line="240" w:lineRule="auto"/>
              <w:rPr>
                <w:rFonts w:ascii="Times New Roman" w:hAnsi="Times New Roman" w:cs="Times New Roman"/>
                <w:sz w:val="26"/>
                <w:szCs w:val="26"/>
                <w:rPrChange w:id="1628" w:author="Kiên Lê Trung" w:date="2024-12-23T15:41:00Z" w16du:dateUtc="2024-12-23T08:41:00Z">
                  <w:rPr/>
                </w:rPrChange>
              </w:rPr>
            </w:pPr>
            <w:r w:rsidRPr="009D2417">
              <w:rPr>
                <w:rFonts w:ascii="Times New Roman" w:hAnsi="Times New Roman" w:cs="Times New Roman"/>
                <w:sz w:val="26"/>
                <w:szCs w:val="26"/>
                <w:rPrChange w:id="1629" w:author="Kiên Lê Trung" w:date="2024-12-23T15:41:00Z" w16du:dateUtc="2024-12-23T08:41:00Z">
                  <w:rPr/>
                </w:rPrChange>
              </w:rPr>
              <w:t>Đơn hàng được tạo thành công</w:t>
            </w:r>
          </w:p>
        </w:tc>
      </w:tr>
      <w:tr w:rsidR="007569A2" w14:paraId="20460EC4" w14:textId="77777777">
        <w:trPr>
          <w:trHeight w:val="480"/>
        </w:trPr>
        <w:tc>
          <w:tcPr>
            <w:tcW w:w="8280" w:type="dxa"/>
            <w:gridSpan w:val="2"/>
            <w:shd w:val="clear" w:color="auto" w:fill="auto"/>
            <w:tcMar>
              <w:top w:w="100" w:type="dxa"/>
              <w:left w:w="100" w:type="dxa"/>
              <w:bottom w:w="100" w:type="dxa"/>
              <w:right w:w="100" w:type="dxa"/>
            </w:tcMar>
          </w:tcPr>
          <w:p w14:paraId="21AFBD2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7C88B5F6"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vào hệ thống</w:t>
            </w:r>
          </w:p>
          <w:p w14:paraId="6D29F1F1"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giỏ hàng </w:t>
            </w:r>
          </w:p>
          <w:p w14:paraId="016CCD86"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giỏ hàng cho Khách hàng</w:t>
            </w:r>
          </w:p>
          <w:p w14:paraId="4467D3F0"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sản phẩm muốn đặt, tùy chọn số lượng </w:t>
            </w:r>
          </w:p>
          <w:p w14:paraId="4E629E71"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số tiền mà người dùng phải trả </w:t>
            </w:r>
          </w:p>
          <w:p w14:paraId="2402168D"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bấm vào nút Thanh toán </w:t>
            </w:r>
          </w:p>
          <w:p w14:paraId="6846AB5E"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Thanh toán </w:t>
            </w:r>
          </w:p>
          <w:p w14:paraId="6D20CD1A"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sẽ chọn cách Thanh toán cho bản thân </w:t>
            </w:r>
          </w:p>
          <w:p w14:paraId="550413F8"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hiển thị Thanh toán thành công</w:t>
            </w:r>
          </w:p>
          <w:p w14:paraId="75751C3E" w14:textId="77777777" w:rsidR="007569A2" w:rsidRDefault="00CE686F" w:rsidP="00034C0F">
            <w:pPr>
              <w:widowControl w:val="0"/>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vào phần Theo dõi đơn hàng để theo dõi đơn hàng của bản thân</w:t>
            </w:r>
          </w:p>
          <w:p w14:paraId="0CE19BC3" w14:textId="77777777" w:rsidR="007569A2" w:rsidRDefault="007569A2" w:rsidP="00034C0F">
            <w:pPr>
              <w:widowControl w:val="0"/>
              <w:ind w:left="94"/>
              <w:rPr>
                <w:rFonts w:ascii="Times New Roman" w:eastAsia="Times New Roman" w:hAnsi="Times New Roman" w:cs="Times New Roman"/>
                <w:sz w:val="26"/>
                <w:szCs w:val="26"/>
              </w:rPr>
            </w:pPr>
          </w:p>
          <w:p w14:paraId="63966B72" w14:textId="77777777" w:rsidR="007569A2" w:rsidRDefault="007569A2">
            <w:pPr>
              <w:widowControl w:val="0"/>
              <w:spacing w:line="240" w:lineRule="auto"/>
              <w:ind w:left="720"/>
              <w:rPr>
                <w:rFonts w:ascii="Times New Roman" w:eastAsia="Times New Roman" w:hAnsi="Times New Roman" w:cs="Times New Roman"/>
                <w:sz w:val="26"/>
                <w:szCs w:val="26"/>
              </w:rPr>
            </w:pPr>
          </w:p>
          <w:p w14:paraId="23536548"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11C892D" w14:textId="77777777">
        <w:trPr>
          <w:trHeight w:val="480"/>
        </w:trPr>
        <w:tc>
          <w:tcPr>
            <w:tcW w:w="8280" w:type="dxa"/>
            <w:gridSpan w:val="2"/>
            <w:shd w:val="clear" w:color="auto" w:fill="auto"/>
            <w:tcMar>
              <w:top w:w="100" w:type="dxa"/>
              <w:left w:w="100" w:type="dxa"/>
              <w:bottom w:w="100" w:type="dxa"/>
              <w:right w:w="100" w:type="dxa"/>
            </w:tcMar>
          </w:tcPr>
          <w:p w14:paraId="680590A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DFAE63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955E093" w14:textId="77777777" w:rsidR="007569A2" w:rsidRPr="00B702B1" w:rsidRDefault="007569A2" w:rsidP="00034C0F">
      <w:pPr>
        <w:rPr>
          <w:rFonts w:ascii="Times New Roman" w:hAnsi="Times New Roman" w:cs="Times New Roman"/>
          <w:sz w:val="26"/>
          <w:szCs w:val="26"/>
          <w:lang w:val="en-US"/>
          <w:rPrChange w:id="1630" w:author="Kiên Lê Trung" w:date="2024-12-23T15:51:00Z" w16du:dateUtc="2024-12-23T08:51:00Z">
            <w:rPr>
              <w:lang w:val="en-US"/>
            </w:rPr>
          </w:rPrChange>
        </w:rPr>
      </w:pPr>
    </w:p>
    <w:p w14:paraId="12C42424" w14:textId="451D4DA7" w:rsidR="007569A2" w:rsidRPr="00B702B1" w:rsidRDefault="00BE2151" w:rsidP="00C60A20">
      <w:pPr>
        <w:pStyle w:val="ListParagraph"/>
        <w:numPr>
          <w:ilvl w:val="0"/>
          <w:numId w:val="185"/>
        </w:numPr>
        <w:ind w:left="709"/>
        <w:rPr>
          <w:rFonts w:ascii="Times New Roman" w:hAnsi="Times New Roman" w:cs="Times New Roman"/>
          <w:sz w:val="26"/>
          <w:szCs w:val="26"/>
          <w:lang w:val="en-US"/>
          <w:rPrChange w:id="1631" w:author="Kiên Lê Trung" w:date="2024-12-23T15:51:00Z" w16du:dateUtc="2024-12-23T08:51:00Z">
            <w:rPr>
              <w:lang w:val="en-US"/>
            </w:rPr>
          </w:rPrChange>
        </w:rPr>
      </w:pPr>
      <w:bookmarkStart w:id="1632" w:name="_nq0oxbev51pc" w:colFirst="0" w:colLast="0"/>
      <w:bookmarkEnd w:id="1632"/>
      <w:r w:rsidRPr="00B702B1">
        <w:rPr>
          <w:rFonts w:ascii="Times New Roman" w:hAnsi="Times New Roman" w:cs="Times New Roman"/>
          <w:sz w:val="26"/>
          <w:szCs w:val="26"/>
          <w:lang w:val="en-US"/>
          <w:rPrChange w:id="1633" w:author="Kiên Lê Trung" w:date="2024-12-23T15:51:00Z" w16du:dateUtc="2024-12-23T08:51:00Z">
            <w:rPr>
              <w:lang w:val="en-US"/>
            </w:rPr>
          </w:rPrChange>
        </w:rPr>
        <w:t xml:space="preserve">Kịch bản quản lý </w:t>
      </w:r>
      <w:ins w:id="1634" w:author="Kiên Lê Trung" w:date="2024-12-23T16:07:00Z" w16du:dateUtc="2024-12-23T09:07:00Z">
        <w:r w:rsidR="009D1A8B">
          <w:rPr>
            <w:rFonts w:ascii="Times New Roman" w:hAnsi="Times New Roman" w:cs="Times New Roman"/>
            <w:sz w:val="26"/>
            <w:szCs w:val="26"/>
            <w:lang w:val="en-US"/>
          </w:rPr>
          <w:t>đơn hàng</w:t>
        </w:r>
      </w:ins>
      <w:del w:id="1635" w:author="Kiên Lê Trung" w:date="2024-12-23T16:07:00Z" w16du:dateUtc="2024-12-23T09:07:00Z">
        <w:r w:rsidRPr="00B702B1" w:rsidDel="009D1A8B">
          <w:rPr>
            <w:rFonts w:ascii="Times New Roman" w:hAnsi="Times New Roman" w:cs="Times New Roman"/>
            <w:sz w:val="26"/>
            <w:szCs w:val="26"/>
            <w:lang w:val="en-US"/>
            <w:rPrChange w:id="1636" w:author="Kiên Lê Trung" w:date="2024-12-23T15:51:00Z" w16du:dateUtc="2024-12-23T08:51:00Z">
              <w:rPr>
                <w:lang w:val="en-US"/>
              </w:rPr>
            </w:rPrChange>
          </w:rPr>
          <w:delText>khách hàng</w:delText>
        </w:r>
      </w:del>
      <w:r w:rsidRPr="00B702B1">
        <w:rPr>
          <w:rFonts w:ascii="Times New Roman" w:hAnsi="Times New Roman" w:cs="Times New Roman"/>
          <w:sz w:val="26"/>
          <w:szCs w:val="26"/>
          <w:lang w:val="en-US"/>
          <w:rPrChange w:id="1637" w:author="Kiên Lê Trung" w:date="2024-12-23T15:51:00Z" w16du:dateUtc="2024-12-23T08:51:00Z">
            <w:rPr>
              <w:lang w:val="en-US"/>
            </w:rPr>
          </w:rPrChange>
        </w:rPr>
        <w:t xml:space="preserve"> với Người bán </w:t>
      </w:r>
    </w:p>
    <w:tbl>
      <w:tblPr>
        <w:tblStyle w:val="ac"/>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3B88E0F" w14:textId="77777777">
        <w:tc>
          <w:tcPr>
            <w:tcW w:w="2655" w:type="dxa"/>
            <w:shd w:val="clear" w:color="auto" w:fill="auto"/>
            <w:tcMar>
              <w:top w:w="100" w:type="dxa"/>
              <w:left w:w="100" w:type="dxa"/>
              <w:bottom w:w="100" w:type="dxa"/>
              <w:right w:w="100" w:type="dxa"/>
            </w:tcMar>
          </w:tcPr>
          <w:p w14:paraId="635B2D80" w14:textId="1A2846CC"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4B9721F"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r>
      <w:tr w:rsidR="007569A2" w14:paraId="0340A8F9" w14:textId="77777777">
        <w:tc>
          <w:tcPr>
            <w:tcW w:w="2655" w:type="dxa"/>
            <w:shd w:val="clear" w:color="auto" w:fill="auto"/>
            <w:tcMar>
              <w:top w:w="100" w:type="dxa"/>
              <w:left w:w="100" w:type="dxa"/>
              <w:bottom w:w="100" w:type="dxa"/>
              <w:right w:w="100" w:type="dxa"/>
            </w:tcMar>
          </w:tcPr>
          <w:p w14:paraId="600ABDC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6898CA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8C8DC0F" w14:textId="77777777">
        <w:tc>
          <w:tcPr>
            <w:tcW w:w="2655" w:type="dxa"/>
            <w:shd w:val="clear" w:color="auto" w:fill="auto"/>
            <w:tcMar>
              <w:top w:w="100" w:type="dxa"/>
              <w:left w:w="100" w:type="dxa"/>
              <w:bottom w:w="100" w:type="dxa"/>
              <w:right w:w="100" w:type="dxa"/>
            </w:tcMar>
          </w:tcPr>
          <w:p w14:paraId="7DE4270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A066C9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vào hệ thống, đã có sản phẩm trên shop của người bán, số lượng sản phẩm &gt;= 1</w:t>
            </w:r>
          </w:p>
        </w:tc>
      </w:tr>
      <w:tr w:rsidR="007569A2" w14:paraId="067FD075" w14:textId="77777777">
        <w:tc>
          <w:tcPr>
            <w:tcW w:w="2655" w:type="dxa"/>
            <w:shd w:val="clear" w:color="auto" w:fill="auto"/>
            <w:tcMar>
              <w:top w:w="100" w:type="dxa"/>
              <w:left w:w="100" w:type="dxa"/>
              <w:bottom w:w="100" w:type="dxa"/>
              <w:right w:w="100" w:type="dxa"/>
            </w:tcMar>
          </w:tcPr>
          <w:p w14:paraId="31CCE85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DF4E805"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Trạng thái của đơn hàng thay đổi </w:t>
            </w:r>
          </w:p>
        </w:tc>
      </w:tr>
      <w:tr w:rsidR="007569A2" w14:paraId="10F0DE31" w14:textId="77777777">
        <w:trPr>
          <w:trHeight w:val="480"/>
        </w:trPr>
        <w:tc>
          <w:tcPr>
            <w:tcW w:w="8280" w:type="dxa"/>
            <w:gridSpan w:val="2"/>
            <w:shd w:val="clear" w:color="auto" w:fill="auto"/>
            <w:tcMar>
              <w:top w:w="100" w:type="dxa"/>
              <w:left w:w="100" w:type="dxa"/>
              <w:bottom w:w="100" w:type="dxa"/>
              <w:right w:w="100" w:type="dxa"/>
            </w:tcMar>
          </w:tcPr>
          <w:p w14:paraId="53DA08A1"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1DDB48D"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đăng nhập thành công vào hệ thống</w:t>
            </w:r>
          </w:p>
          <w:p w14:paraId="3BB1248D"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phần “ Quản lý đơn hàng “ </w:t>
            </w:r>
          </w:p>
          <w:p w14:paraId="1EBA641C" w14:textId="004736B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quản lý đơn hàng </w:t>
            </w:r>
            <w:ins w:id="1638" w:author="Kiên Lê Trung" w:date="2024-12-23T16:09:00Z" w16du:dateUtc="2024-12-23T09:09:00Z">
              <w:r w:rsidR="00766177">
                <w:rPr>
                  <w:rFonts w:ascii="Times New Roman" w:eastAsia="Times New Roman" w:hAnsi="Times New Roman" w:cs="Times New Roman"/>
                  <w:sz w:val="26"/>
                  <w:szCs w:val="26"/>
                  <w:lang w:val="en-US"/>
                </w:rPr>
                <w:t>gồm các nút tìm kiếm đơn hàng</w:t>
              </w:r>
            </w:ins>
            <w:ins w:id="1639" w:author="Kiên Lê Trung" w:date="2024-12-23T16:10:00Z" w16du:dateUtc="2024-12-23T09:10:00Z">
              <w:r w:rsidR="00BD06CA">
                <w:rPr>
                  <w:rFonts w:ascii="Times New Roman" w:eastAsia="Times New Roman" w:hAnsi="Times New Roman" w:cs="Times New Roman"/>
                  <w:sz w:val="26"/>
                  <w:szCs w:val="26"/>
                  <w:lang w:val="en-US"/>
                </w:rPr>
                <w:t xml:space="preserve">, danh sách các đơn hàng </w:t>
              </w:r>
              <w:r w:rsidR="00D504A4">
                <w:rPr>
                  <w:rFonts w:ascii="Times New Roman" w:eastAsia="Times New Roman" w:hAnsi="Times New Roman" w:cs="Times New Roman"/>
                  <w:sz w:val="26"/>
                  <w:szCs w:val="26"/>
                  <w:lang w:val="en-US"/>
                </w:rPr>
                <w:t>với các thông tin như Mã đơn hàng, Người nhận, Điện thoại, Trạng thái, Ngày tạo, Ngày sửa lần cuối và các hành động ng</w:t>
              </w:r>
            </w:ins>
            <w:ins w:id="1640" w:author="Kiên Lê Trung" w:date="2024-12-23T16:11:00Z" w16du:dateUtc="2024-12-23T09:11:00Z">
              <w:r w:rsidR="00D504A4">
                <w:rPr>
                  <w:rFonts w:ascii="Times New Roman" w:eastAsia="Times New Roman" w:hAnsi="Times New Roman" w:cs="Times New Roman"/>
                  <w:sz w:val="26"/>
                  <w:szCs w:val="26"/>
                  <w:lang w:val="en-US"/>
                </w:rPr>
                <w:t xml:space="preserve">ười dùng có thể làm </w:t>
              </w:r>
            </w:ins>
            <w:del w:id="1641" w:author="Kiên Lê Trung" w:date="2024-12-23T16:09:00Z" w16du:dateUtc="2024-12-23T09:09:00Z">
              <w:r w:rsidDel="00766177">
                <w:rPr>
                  <w:rFonts w:ascii="Times New Roman" w:eastAsia="Times New Roman" w:hAnsi="Times New Roman" w:cs="Times New Roman"/>
                  <w:sz w:val="26"/>
                  <w:szCs w:val="26"/>
                </w:rPr>
                <w:delText xml:space="preserve">cho người dùng </w:delText>
              </w:r>
            </w:del>
          </w:p>
          <w:p w14:paraId="7E1A5951"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có thể click biểu tượng con mắt để xem order đó gồm những sản phẩm nào hoặc click vào biểu tượng cái bút để chỉnh sửa trạng thái của order </w:t>
            </w:r>
          </w:p>
          <w:p w14:paraId="1C87BD18" w14:textId="77777777" w:rsidR="007569A2" w:rsidRDefault="00CE686F" w:rsidP="00034C0F">
            <w:pPr>
              <w:widowControl w:val="0"/>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trạng thái mới của đơn hàng </w:t>
            </w:r>
          </w:p>
        </w:tc>
      </w:tr>
      <w:tr w:rsidR="007569A2" w14:paraId="2F5968F7" w14:textId="77777777">
        <w:trPr>
          <w:trHeight w:val="480"/>
        </w:trPr>
        <w:tc>
          <w:tcPr>
            <w:tcW w:w="8280" w:type="dxa"/>
            <w:gridSpan w:val="2"/>
            <w:shd w:val="clear" w:color="auto" w:fill="auto"/>
            <w:tcMar>
              <w:top w:w="100" w:type="dxa"/>
              <w:left w:w="100" w:type="dxa"/>
              <w:bottom w:w="100" w:type="dxa"/>
              <w:right w:w="100" w:type="dxa"/>
            </w:tcMar>
          </w:tcPr>
          <w:p w14:paraId="3F19693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5ABF93C4" w14:textId="77777777" w:rsidR="007569A2" w:rsidRPr="00034C0F" w:rsidRDefault="007569A2">
      <w:pPr>
        <w:spacing w:after="160" w:line="259" w:lineRule="auto"/>
        <w:rPr>
          <w:sz w:val="28"/>
          <w:szCs w:val="28"/>
          <w:lang w:val="en-US"/>
        </w:rPr>
      </w:pPr>
    </w:p>
    <w:p w14:paraId="71DCB018" w14:textId="371D8DA7" w:rsidR="007569A2" w:rsidRPr="00034C0F" w:rsidRDefault="00BE2151" w:rsidP="00034C0F">
      <w:pPr>
        <w:pStyle w:val="ListParagraph"/>
        <w:numPr>
          <w:ilvl w:val="0"/>
          <w:numId w:val="102"/>
        </w:numPr>
        <w:spacing w:after="160" w:line="259" w:lineRule="auto"/>
        <w:rPr>
          <w:rFonts w:ascii="Times New Roman" w:hAnsi="Times New Roman" w:cs="Times New Roman"/>
          <w:sz w:val="26"/>
          <w:szCs w:val="26"/>
          <w:lang w:val="en-US"/>
        </w:rPr>
      </w:pPr>
      <w:r w:rsidRPr="00034C0F">
        <w:rPr>
          <w:rFonts w:ascii="Times New Roman" w:hAnsi="Times New Roman" w:cs="Times New Roman"/>
          <w:sz w:val="26"/>
          <w:szCs w:val="26"/>
          <w:lang w:val="en-US"/>
        </w:rPr>
        <w:t xml:space="preserve">Kịch bản quản lý khách hàng với Người quản trị </w:t>
      </w:r>
    </w:p>
    <w:p w14:paraId="4B644A8D" w14:textId="77777777" w:rsidR="007569A2" w:rsidRDefault="007569A2" w:rsidP="00C60A20">
      <w:pPr>
        <w:pStyle w:val="ListParagraph"/>
      </w:pPr>
      <w:bookmarkStart w:id="1642" w:name="_ddudof5ko7e0" w:colFirst="0" w:colLast="0"/>
      <w:bookmarkEnd w:id="1642"/>
    </w:p>
    <w:tbl>
      <w:tblPr>
        <w:tblStyle w:val="ad"/>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0B1A9661" w14:textId="77777777">
        <w:tc>
          <w:tcPr>
            <w:tcW w:w="2655" w:type="dxa"/>
            <w:shd w:val="clear" w:color="auto" w:fill="auto"/>
            <w:tcMar>
              <w:top w:w="100" w:type="dxa"/>
              <w:left w:w="100" w:type="dxa"/>
              <w:bottom w:w="100" w:type="dxa"/>
              <w:right w:w="100" w:type="dxa"/>
            </w:tcMar>
          </w:tcPr>
          <w:p w14:paraId="77FAAF17" w14:textId="1630BB3B"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746E5CE4" w14:textId="77777777" w:rsidR="007569A2" w:rsidRPr="00917A0B" w:rsidRDefault="00CE686F">
            <w:pPr>
              <w:widowControl w:val="0"/>
              <w:spacing w:line="240" w:lineRule="auto"/>
              <w:rPr>
                <w:rFonts w:ascii="Times New Roman" w:eastAsia="Times New Roman" w:hAnsi="Times New Roman" w:cs="Times New Roman"/>
                <w:sz w:val="26"/>
                <w:szCs w:val="26"/>
              </w:rPr>
            </w:pPr>
            <w:r w:rsidRPr="00917A0B">
              <w:rPr>
                <w:rFonts w:ascii="Times New Roman" w:eastAsia="Times New Roman" w:hAnsi="Times New Roman" w:cs="Times New Roman"/>
                <w:sz w:val="26"/>
                <w:szCs w:val="26"/>
              </w:rPr>
              <w:t>Manage order</w:t>
            </w:r>
          </w:p>
        </w:tc>
      </w:tr>
      <w:tr w:rsidR="007569A2" w14:paraId="53252AB5" w14:textId="77777777">
        <w:tc>
          <w:tcPr>
            <w:tcW w:w="2655" w:type="dxa"/>
            <w:shd w:val="clear" w:color="auto" w:fill="auto"/>
            <w:tcMar>
              <w:top w:w="100" w:type="dxa"/>
              <w:left w:w="100" w:type="dxa"/>
              <w:bottom w:w="100" w:type="dxa"/>
              <w:right w:w="100" w:type="dxa"/>
            </w:tcMar>
          </w:tcPr>
          <w:p w14:paraId="5B108B5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7B023C6" w14:textId="77777777" w:rsidR="007569A2" w:rsidRPr="00917A0B" w:rsidRDefault="00CE686F">
            <w:pPr>
              <w:widowControl w:val="0"/>
              <w:spacing w:line="240" w:lineRule="auto"/>
              <w:rPr>
                <w:rFonts w:ascii="Times New Roman" w:eastAsia="Times New Roman" w:hAnsi="Times New Roman" w:cs="Times New Roman"/>
                <w:sz w:val="26"/>
                <w:szCs w:val="26"/>
              </w:rPr>
            </w:pPr>
            <w:r w:rsidRPr="00917A0B">
              <w:rPr>
                <w:rFonts w:ascii="Times New Roman" w:eastAsia="Times New Roman" w:hAnsi="Times New Roman" w:cs="Times New Roman"/>
                <w:sz w:val="26"/>
                <w:szCs w:val="26"/>
              </w:rPr>
              <w:t xml:space="preserve">Người quản trị </w:t>
            </w:r>
          </w:p>
        </w:tc>
      </w:tr>
      <w:tr w:rsidR="007569A2" w14:paraId="18E8C2A8" w14:textId="77777777">
        <w:tc>
          <w:tcPr>
            <w:tcW w:w="2655" w:type="dxa"/>
            <w:shd w:val="clear" w:color="auto" w:fill="auto"/>
            <w:tcMar>
              <w:top w:w="100" w:type="dxa"/>
              <w:left w:w="100" w:type="dxa"/>
              <w:bottom w:w="100" w:type="dxa"/>
              <w:right w:w="100" w:type="dxa"/>
            </w:tcMar>
          </w:tcPr>
          <w:p w14:paraId="1E81539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53BC210" w14:textId="77777777" w:rsidR="007569A2" w:rsidRPr="00917A0B" w:rsidRDefault="00CE686F">
            <w:pPr>
              <w:widowControl w:val="0"/>
              <w:spacing w:line="240" w:lineRule="auto"/>
              <w:rPr>
                <w:rFonts w:ascii="Times New Roman" w:eastAsia="Times New Roman" w:hAnsi="Times New Roman" w:cs="Times New Roman"/>
                <w:sz w:val="26"/>
                <w:szCs w:val="26"/>
              </w:rPr>
            </w:pPr>
            <w:r w:rsidRPr="00917A0B">
              <w:rPr>
                <w:rFonts w:ascii="Times New Roman" w:eastAsia="Times New Roman" w:hAnsi="Times New Roman" w:cs="Times New Roman"/>
                <w:sz w:val="26"/>
                <w:szCs w:val="26"/>
              </w:rPr>
              <w:t>Người quản trị  đã đăng nhập vào hệ thống</w:t>
            </w:r>
          </w:p>
        </w:tc>
      </w:tr>
      <w:tr w:rsidR="007569A2" w14:paraId="2D80DBE8" w14:textId="77777777">
        <w:tc>
          <w:tcPr>
            <w:tcW w:w="2655" w:type="dxa"/>
            <w:shd w:val="clear" w:color="auto" w:fill="auto"/>
            <w:tcMar>
              <w:top w:w="100" w:type="dxa"/>
              <w:left w:w="100" w:type="dxa"/>
              <w:bottom w:w="100" w:type="dxa"/>
              <w:right w:w="100" w:type="dxa"/>
            </w:tcMar>
          </w:tcPr>
          <w:p w14:paraId="4164A9D9"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82C48EB" w14:textId="77777777" w:rsidR="007569A2" w:rsidRDefault="007569A2">
            <w:pPr>
              <w:spacing w:line="240" w:lineRule="auto"/>
            </w:pPr>
          </w:p>
        </w:tc>
      </w:tr>
      <w:tr w:rsidR="007569A2" w14:paraId="7851194D" w14:textId="77777777">
        <w:trPr>
          <w:trHeight w:val="480"/>
        </w:trPr>
        <w:tc>
          <w:tcPr>
            <w:tcW w:w="8280" w:type="dxa"/>
            <w:gridSpan w:val="2"/>
            <w:shd w:val="clear" w:color="auto" w:fill="auto"/>
            <w:tcMar>
              <w:top w:w="100" w:type="dxa"/>
              <w:left w:w="100" w:type="dxa"/>
              <w:bottom w:w="100" w:type="dxa"/>
              <w:right w:w="100" w:type="dxa"/>
            </w:tcMar>
          </w:tcPr>
          <w:p w14:paraId="0850627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677290C" w14:textId="77777777" w:rsidR="007569A2" w:rsidRDefault="007569A2">
            <w:pPr>
              <w:widowControl w:val="0"/>
              <w:spacing w:line="240" w:lineRule="auto"/>
              <w:ind w:left="94"/>
              <w:rPr>
                <w:rFonts w:ascii="Times New Roman" w:eastAsia="Times New Roman" w:hAnsi="Times New Roman" w:cs="Times New Roman"/>
                <w:sz w:val="26"/>
                <w:szCs w:val="26"/>
              </w:rPr>
            </w:pPr>
          </w:p>
          <w:p w14:paraId="249BF8C6" w14:textId="77777777" w:rsidR="007569A2" w:rsidRDefault="007569A2">
            <w:pPr>
              <w:widowControl w:val="0"/>
              <w:spacing w:line="240" w:lineRule="auto"/>
              <w:ind w:left="720"/>
              <w:rPr>
                <w:rFonts w:ascii="Times New Roman" w:eastAsia="Times New Roman" w:hAnsi="Times New Roman" w:cs="Times New Roman"/>
                <w:sz w:val="26"/>
                <w:szCs w:val="26"/>
              </w:rPr>
            </w:pPr>
          </w:p>
          <w:p w14:paraId="0EF46479"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5D83011D" w14:textId="77777777">
        <w:trPr>
          <w:trHeight w:val="480"/>
        </w:trPr>
        <w:tc>
          <w:tcPr>
            <w:tcW w:w="8280" w:type="dxa"/>
            <w:gridSpan w:val="2"/>
            <w:shd w:val="clear" w:color="auto" w:fill="auto"/>
            <w:tcMar>
              <w:top w:w="100" w:type="dxa"/>
              <w:left w:w="100" w:type="dxa"/>
              <w:bottom w:w="100" w:type="dxa"/>
              <w:right w:w="100" w:type="dxa"/>
            </w:tcMar>
          </w:tcPr>
          <w:p w14:paraId="11093D9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7B8F76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AB58C42" w14:textId="6079F1F7" w:rsidR="007569A2" w:rsidRPr="00034C0F" w:rsidRDefault="1CAEAE39" w:rsidP="008954BD">
      <w:pPr>
        <w:pStyle w:val="ListParagraph"/>
        <w:numPr>
          <w:ilvl w:val="0"/>
          <w:numId w:val="103"/>
        </w:numPr>
        <w:spacing w:after="160" w:line="259" w:lineRule="auto"/>
        <w:rPr>
          <w:rFonts w:ascii="Times New Roman" w:hAnsi="Times New Roman" w:cs="Times New Roman"/>
          <w:b/>
          <w:sz w:val="26"/>
          <w:szCs w:val="26"/>
        </w:rPr>
      </w:pPr>
      <w:r w:rsidRPr="00034C0F">
        <w:rPr>
          <w:rFonts w:ascii="Times New Roman" w:hAnsi="Times New Roman" w:cs="Times New Roman"/>
          <w:b/>
          <w:sz w:val="26"/>
          <w:szCs w:val="26"/>
        </w:rPr>
        <w:t>Chức năng đánh giá sản phẩm</w:t>
      </w:r>
    </w:p>
    <w:p w14:paraId="47E22916" w14:textId="77777777" w:rsidR="008954BD" w:rsidRPr="00034C0F" w:rsidRDefault="008954BD" w:rsidP="00034C0F">
      <w:pPr>
        <w:pStyle w:val="ListParagraph"/>
        <w:spacing w:after="160" w:line="259" w:lineRule="auto"/>
        <w:rPr>
          <w:rFonts w:ascii="Times New Roman" w:hAnsi="Times New Roman" w:cs="Times New Roman"/>
          <w:sz w:val="26"/>
          <w:szCs w:val="26"/>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73E25700" w14:textId="77777777" w:rsidTr="740FB05A">
        <w:trPr>
          <w:trHeight w:val="300"/>
        </w:trPr>
        <w:tc>
          <w:tcPr>
            <w:tcW w:w="2655" w:type="dxa"/>
            <w:shd w:val="clear" w:color="auto" w:fill="auto"/>
            <w:tcMar>
              <w:top w:w="100" w:type="dxa"/>
              <w:left w:w="100" w:type="dxa"/>
              <w:bottom w:w="100" w:type="dxa"/>
              <w:right w:w="100" w:type="dxa"/>
            </w:tcMar>
          </w:tcPr>
          <w:p w14:paraId="40F16657" w14:textId="668B85F9" w:rsidR="59001287" w:rsidRDefault="00983677" w:rsidP="5900128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24235A8D" w14:textId="11D6A129" w:rsidR="3220F319" w:rsidRDefault="3220F319"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Đánh giá sản phẩm </w:t>
            </w:r>
          </w:p>
        </w:tc>
      </w:tr>
      <w:tr w:rsidR="59001287" w14:paraId="5A5305DC" w14:textId="77777777" w:rsidTr="740FB05A">
        <w:trPr>
          <w:trHeight w:val="300"/>
        </w:trPr>
        <w:tc>
          <w:tcPr>
            <w:tcW w:w="2655" w:type="dxa"/>
            <w:shd w:val="clear" w:color="auto" w:fill="auto"/>
            <w:tcMar>
              <w:top w:w="100" w:type="dxa"/>
              <w:left w:w="100" w:type="dxa"/>
              <w:bottom w:w="100" w:type="dxa"/>
              <w:right w:w="100" w:type="dxa"/>
            </w:tcMar>
          </w:tcPr>
          <w:p w14:paraId="2C058F3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57E8E48" w14:textId="1712E1BB" w:rsidR="79A10037" w:rsidRDefault="79A1003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Khách hàng </w:t>
            </w:r>
            <w:r w:rsidR="59001287" w:rsidRPr="59001287">
              <w:rPr>
                <w:rFonts w:ascii="Times New Roman" w:eastAsia="Times New Roman" w:hAnsi="Times New Roman" w:cs="Times New Roman"/>
                <w:sz w:val="26"/>
                <w:szCs w:val="26"/>
              </w:rPr>
              <w:t xml:space="preserve"> </w:t>
            </w:r>
          </w:p>
        </w:tc>
      </w:tr>
      <w:tr w:rsidR="59001287" w14:paraId="3CDC23F6" w14:textId="77777777" w:rsidTr="740FB05A">
        <w:trPr>
          <w:trHeight w:val="300"/>
        </w:trPr>
        <w:tc>
          <w:tcPr>
            <w:tcW w:w="2655" w:type="dxa"/>
            <w:shd w:val="clear" w:color="auto" w:fill="auto"/>
            <w:tcMar>
              <w:top w:w="100" w:type="dxa"/>
              <w:left w:w="100" w:type="dxa"/>
              <w:bottom w:w="100" w:type="dxa"/>
              <w:right w:w="100" w:type="dxa"/>
            </w:tcMar>
          </w:tcPr>
          <w:p w14:paraId="6C088A9E"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59C539A0" w14:textId="77777777" w:rsidR="2C8C8D61" w:rsidRDefault="2C8C8D61" w:rsidP="59001287">
            <w:pPr>
              <w:widowControl w:val="0"/>
              <w:spacing w:line="240" w:lineRule="auto"/>
              <w:rPr>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Khách hàng</w:t>
            </w:r>
            <w:r w:rsidR="59001287" w:rsidRPr="59001287">
              <w:rPr>
                <w:rFonts w:ascii="Times New Roman" w:eastAsia="Times New Roman" w:hAnsi="Times New Roman" w:cs="Times New Roman"/>
                <w:sz w:val="26"/>
                <w:szCs w:val="26"/>
              </w:rPr>
              <w:t xml:space="preserve"> đã đăng nhập vào hệ thống</w:t>
            </w:r>
          </w:p>
          <w:p w14:paraId="6ACABB20" w14:textId="37439128" w:rsidR="2C8C8D61" w:rsidRPr="00034C0F" w:rsidRDefault="00322EE6" w:rsidP="59001287">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Khách hàng đã mua sản phẩm</w:t>
            </w:r>
          </w:p>
        </w:tc>
      </w:tr>
      <w:tr w:rsidR="59001287" w14:paraId="08FAED39" w14:textId="77777777" w:rsidTr="740FB05A">
        <w:trPr>
          <w:trHeight w:val="300"/>
        </w:trPr>
        <w:tc>
          <w:tcPr>
            <w:tcW w:w="2655" w:type="dxa"/>
            <w:shd w:val="clear" w:color="auto" w:fill="auto"/>
            <w:tcMar>
              <w:top w:w="100" w:type="dxa"/>
              <w:left w:w="100" w:type="dxa"/>
              <w:bottom w:w="100" w:type="dxa"/>
              <w:right w:w="100" w:type="dxa"/>
            </w:tcMar>
          </w:tcPr>
          <w:p w14:paraId="09E366AC"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E88A3FD" w14:textId="50142ACE" w:rsidR="765A7166" w:rsidRPr="00917A0B" w:rsidRDefault="00322EE6" w:rsidP="59001287">
            <w:pPr>
              <w:spacing w:line="240" w:lineRule="auto"/>
              <w:rPr>
                <w:rFonts w:ascii="Times New Roman" w:hAnsi="Times New Roman" w:cs="Times New Roman"/>
                <w:sz w:val="26"/>
                <w:szCs w:val="26"/>
                <w:lang w:val="en-US"/>
                <w:rPrChange w:id="1643" w:author="Kiên Lê Trung" w:date="2024-12-23T15:52:00Z" w16du:dateUtc="2024-12-23T08:52:00Z">
                  <w:rPr>
                    <w:lang w:val="en-US"/>
                  </w:rPr>
                </w:rPrChange>
              </w:rPr>
            </w:pPr>
            <w:r w:rsidRPr="00917A0B">
              <w:rPr>
                <w:rFonts w:ascii="Times New Roman" w:hAnsi="Times New Roman" w:cs="Times New Roman"/>
                <w:sz w:val="26"/>
                <w:szCs w:val="26"/>
                <w:rPrChange w:id="1644" w:author="Kiên Lê Trung" w:date="2024-12-23T15:52:00Z" w16du:dateUtc="2024-12-23T08:52:00Z">
                  <w:rPr/>
                </w:rPrChange>
              </w:rPr>
              <w:t>Đ</w:t>
            </w:r>
            <w:r w:rsidRPr="00917A0B">
              <w:rPr>
                <w:rFonts w:ascii="Times New Roman" w:hAnsi="Times New Roman" w:cs="Times New Roman"/>
                <w:sz w:val="26"/>
                <w:szCs w:val="26"/>
                <w:lang w:val="en-US"/>
                <w:rPrChange w:id="1645" w:author="Kiên Lê Trung" w:date="2024-12-23T15:52:00Z" w16du:dateUtc="2024-12-23T08:52:00Z">
                  <w:rPr>
                    <w:lang w:val="en-US"/>
                  </w:rPr>
                </w:rPrChange>
              </w:rPr>
              <w:t>ánh giá của khách hàng được hiển thị</w:t>
            </w:r>
          </w:p>
        </w:tc>
      </w:tr>
      <w:tr w:rsidR="59001287" w14:paraId="089B5D43" w14:textId="77777777" w:rsidTr="740FB05A">
        <w:trPr>
          <w:trHeight w:val="480"/>
        </w:trPr>
        <w:tc>
          <w:tcPr>
            <w:tcW w:w="8280" w:type="dxa"/>
            <w:gridSpan w:val="2"/>
            <w:shd w:val="clear" w:color="auto" w:fill="auto"/>
            <w:tcMar>
              <w:top w:w="100" w:type="dxa"/>
              <w:left w:w="100" w:type="dxa"/>
              <w:bottom w:w="100" w:type="dxa"/>
              <w:right w:w="100" w:type="dxa"/>
            </w:tcMar>
          </w:tcPr>
          <w:p w14:paraId="02730548" w14:textId="77777777" w:rsidR="59001287" w:rsidRDefault="59001287" w:rsidP="00034C0F">
            <w:pPr>
              <w:widowControl w:val="0"/>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Chuỗi sự kiện chính</w:t>
            </w:r>
          </w:p>
          <w:p w14:paraId="768FB029" w14:textId="5F9EED0D" w:rsidR="59001287" w:rsidRPr="000D3FC8" w:rsidRDefault="000E0FD7"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Khách hàng đăng nhập thành công</w:t>
            </w:r>
          </w:p>
          <w:p w14:paraId="2987AD28" w14:textId="5BA7DC4D" w:rsidR="000E0FD7" w:rsidRPr="000D3FC8" w:rsidRDefault="000E0FD7"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w:t>
            </w:r>
            <w:r>
              <w:rPr>
                <w:rFonts w:ascii="Times New Roman" w:eastAsia="Times New Roman" w:hAnsi="Times New Roman" w:cs="Times New Roman"/>
                <w:sz w:val="26"/>
                <w:szCs w:val="26"/>
                <w:lang w:val="en-US"/>
              </w:rPr>
              <w:t xml:space="preserve">ách hàng chọn </w:t>
            </w:r>
            <w:r w:rsidR="00D639AC">
              <w:rPr>
                <w:rFonts w:ascii="Times New Roman" w:eastAsia="Times New Roman" w:hAnsi="Times New Roman" w:cs="Times New Roman"/>
                <w:sz w:val="26"/>
                <w:szCs w:val="26"/>
                <w:lang w:val="en-US"/>
              </w:rPr>
              <w:t xml:space="preserve">xem chi tiết </w:t>
            </w:r>
            <w:r>
              <w:rPr>
                <w:rFonts w:ascii="Times New Roman" w:eastAsia="Times New Roman" w:hAnsi="Times New Roman" w:cs="Times New Roman"/>
                <w:sz w:val="26"/>
                <w:szCs w:val="26"/>
                <w:lang w:val="en-US"/>
              </w:rPr>
              <w:t xml:space="preserve">sản </w:t>
            </w:r>
            <w:r w:rsidR="00D639AC">
              <w:rPr>
                <w:rFonts w:ascii="Times New Roman" w:eastAsia="Times New Roman" w:hAnsi="Times New Roman" w:cs="Times New Roman"/>
                <w:sz w:val="26"/>
                <w:szCs w:val="26"/>
                <w:lang w:val="en-US"/>
              </w:rPr>
              <w:t>phẩm cần đánh giá</w:t>
            </w:r>
          </w:p>
          <w:p w14:paraId="31D9CCEB" w14:textId="00E7B0F9" w:rsidR="00D639AC" w:rsidRPr="000D3FC8" w:rsidRDefault="00A44519"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w:t>
            </w:r>
            <w:r>
              <w:rPr>
                <w:rFonts w:ascii="Times New Roman" w:eastAsia="Times New Roman" w:hAnsi="Times New Roman" w:cs="Times New Roman"/>
                <w:sz w:val="26"/>
                <w:szCs w:val="26"/>
                <w:lang w:val="en-US"/>
              </w:rPr>
              <w:t>ị chi tiết thông tin sản phẩm</w:t>
            </w:r>
          </w:p>
          <w:p w14:paraId="15C25EFB" w14:textId="7B01D3AA" w:rsidR="00A44519" w:rsidRPr="00034C0F" w:rsidRDefault="00A44519"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w:t>
            </w:r>
            <w:r>
              <w:rPr>
                <w:rFonts w:ascii="Times New Roman" w:eastAsia="Times New Roman" w:hAnsi="Times New Roman" w:cs="Times New Roman"/>
                <w:sz w:val="26"/>
                <w:szCs w:val="26"/>
                <w:lang w:val="en-US"/>
              </w:rPr>
              <w:t>ách hàng chọn “Đánh giá”</w:t>
            </w:r>
          </w:p>
          <w:p w14:paraId="525E5EFE" w14:textId="7D8DABE0" w:rsidR="00A44519" w:rsidRPr="00034C0F" w:rsidRDefault="00A44519"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w:t>
            </w:r>
            <w:r>
              <w:rPr>
                <w:rFonts w:ascii="Times New Roman" w:eastAsia="Times New Roman" w:hAnsi="Times New Roman" w:cs="Times New Roman"/>
                <w:sz w:val="26"/>
                <w:szCs w:val="26"/>
                <w:lang w:val="en-US"/>
              </w:rPr>
              <w:t>ả về form đánh giá</w:t>
            </w:r>
          </w:p>
          <w:p w14:paraId="0F8BA11E" w14:textId="76617151" w:rsidR="00A44519" w:rsidRPr="00830ADE" w:rsidRDefault="00754FE0"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Khách hàng nhập bình luận và chọn số sao rồi ấn gửi</w:t>
            </w:r>
          </w:p>
          <w:p w14:paraId="25B47EAF" w14:textId="682E40F7" w:rsidR="00754FE0" w:rsidRDefault="00754FE0" w:rsidP="00034C0F">
            <w:pPr>
              <w:pStyle w:val="ListParagraph"/>
              <w:widowControl w:val="0"/>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w:t>
            </w:r>
            <w:r>
              <w:rPr>
                <w:rFonts w:ascii="Times New Roman" w:eastAsia="Times New Roman" w:hAnsi="Times New Roman" w:cs="Times New Roman"/>
                <w:sz w:val="26"/>
                <w:szCs w:val="26"/>
                <w:lang w:val="en-US"/>
              </w:rPr>
              <w:t>ông báo cập nhật thành công</w:t>
            </w:r>
          </w:p>
          <w:p w14:paraId="4A3DAF71" w14:textId="77777777" w:rsidR="59001287" w:rsidRDefault="59001287" w:rsidP="00034C0F">
            <w:pPr>
              <w:widowControl w:val="0"/>
              <w:ind w:left="720"/>
              <w:rPr>
                <w:rFonts w:ascii="Times New Roman" w:eastAsia="Times New Roman" w:hAnsi="Times New Roman" w:cs="Times New Roman"/>
                <w:sz w:val="26"/>
                <w:szCs w:val="26"/>
              </w:rPr>
            </w:pPr>
          </w:p>
          <w:p w14:paraId="2832BAEA" w14:textId="77777777" w:rsidR="59001287" w:rsidRDefault="59001287" w:rsidP="59001287">
            <w:pPr>
              <w:widowControl w:val="0"/>
              <w:spacing w:line="240" w:lineRule="auto"/>
              <w:ind w:left="720"/>
              <w:rPr>
                <w:rFonts w:ascii="Times New Roman" w:eastAsia="Times New Roman" w:hAnsi="Times New Roman" w:cs="Times New Roman"/>
                <w:sz w:val="26"/>
                <w:szCs w:val="26"/>
              </w:rPr>
            </w:pPr>
          </w:p>
        </w:tc>
      </w:tr>
      <w:tr w:rsidR="59001287" w14:paraId="7C245103" w14:textId="77777777" w:rsidTr="740FB05A">
        <w:trPr>
          <w:trHeight w:val="480"/>
        </w:trPr>
        <w:tc>
          <w:tcPr>
            <w:tcW w:w="8280" w:type="dxa"/>
            <w:gridSpan w:val="2"/>
            <w:shd w:val="clear" w:color="auto" w:fill="auto"/>
            <w:tcMar>
              <w:top w:w="100" w:type="dxa"/>
              <w:left w:w="100" w:type="dxa"/>
              <w:bottom w:w="100" w:type="dxa"/>
              <w:right w:w="100" w:type="dxa"/>
            </w:tcMar>
          </w:tcPr>
          <w:p w14:paraId="61EAEC40" w14:textId="77777777" w:rsidR="59001287" w:rsidRDefault="59001287" w:rsidP="00034C0F">
            <w:pPr>
              <w:widowControl w:val="0"/>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5199F6D1" w14:textId="7034F33F" w:rsidR="59001287" w:rsidRPr="00034C0F" w:rsidRDefault="59001287" w:rsidP="00034C0F">
            <w:pPr>
              <w:widowControl w:val="0"/>
              <w:ind w:left="94"/>
              <w:rPr>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 xml:space="preserve">  </w:t>
            </w:r>
            <w:r w:rsidR="00754FE0">
              <w:rPr>
                <w:rFonts w:ascii="Times New Roman" w:eastAsia="Times New Roman" w:hAnsi="Times New Roman" w:cs="Times New Roman"/>
                <w:sz w:val="26"/>
                <w:szCs w:val="26"/>
                <w:lang w:val="en-US"/>
              </w:rPr>
              <w:t xml:space="preserve">5.1 </w:t>
            </w:r>
            <w:r w:rsidR="002B7AF4">
              <w:rPr>
                <w:rFonts w:ascii="Times New Roman" w:eastAsia="Times New Roman" w:hAnsi="Times New Roman" w:cs="Times New Roman"/>
                <w:sz w:val="26"/>
                <w:szCs w:val="26"/>
                <w:lang w:val="en-US"/>
              </w:rPr>
              <w:t>H</w:t>
            </w:r>
            <w:r w:rsidR="00754FE0">
              <w:rPr>
                <w:rFonts w:ascii="Times New Roman" w:eastAsia="Times New Roman" w:hAnsi="Times New Roman" w:cs="Times New Roman"/>
                <w:sz w:val="26"/>
                <w:szCs w:val="26"/>
                <w:lang w:val="en-US"/>
              </w:rPr>
              <w:t xml:space="preserve">ệ thống trả về thông báo lỗi </w:t>
            </w:r>
            <w:r w:rsidR="002B7AF4">
              <w:rPr>
                <w:rFonts w:ascii="Times New Roman" w:eastAsia="Times New Roman" w:hAnsi="Times New Roman" w:cs="Times New Roman"/>
                <w:sz w:val="26"/>
                <w:szCs w:val="26"/>
                <w:lang w:val="en-US"/>
              </w:rPr>
              <w:t>nếu người dùng chưa mua sản phẩm này</w:t>
            </w:r>
          </w:p>
        </w:tc>
      </w:tr>
    </w:tbl>
    <w:p w14:paraId="091CF48A" w14:textId="4B07B092" w:rsidR="59001287" w:rsidRDefault="59001287" w:rsidP="59001287">
      <w:pPr>
        <w:spacing w:after="160" w:line="259" w:lineRule="auto"/>
        <w:rPr>
          <w:sz w:val="28"/>
          <w:szCs w:val="28"/>
        </w:rPr>
      </w:pPr>
    </w:p>
    <w:p w14:paraId="6A82F353" w14:textId="30BAF009" w:rsidR="007569A2" w:rsidRPr="00C60A20" w:rsidRDefault="00CE686F" w:rsidP="00C60A20">
      <w:pPr>
        <w:pStyle w:val="ListParagraph"/>
        <w:numPr>
          <w:ilvl w:val="0"/>
          <w:numId w:val="186"/>
        </w:numPr>
        <w:ind w:left="709"/>
        <w:rPr>
          <w:rFonts w:ascii="Times New Roman" w:hAnsi="Times New Roman" w:cs="Times New Roman"/>
          <w:b/>
          <w:sz w:val="26"/>
          <w:szCs w:val="26"/>
        </w:rPr>
      </w:pPr>
      <w:r w:rsidRPr="00C60A20">
        <w:rPr>
          <w:rFonts w:ascii="Times New Roman" w:hAnsi="Times New Roman" w:cs="Times New Roman"/>
          <w:b/>
          <w:sz w:val="26"/>
          <w:szCs w:val="26"/>
        </w:rPr>
        <w:t xml:space="preserve">Chức năng quản lý người dùng </w:t>
      </w:r>
    </w:p>
    <w:p w14:paraId="7FABFAFF" w14:textId="77777777" w:rsidR="007569A2" w:rsidRDefault="00CE686F" w:rsidP="00034C0F">
      <w:pPr>
        <w:numPr>
          <w:ilvl w:val="0"/>
          <w:numId w:val="106"/>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người dùng </w:t>
      </w:r>
    </w:p>
    <w:tbl>
      <w:tblPr>
        <w:tblStyle w:val="ae"/>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C047AF7" w14:textId="77777777">
        <w:tc>
          <w:tcPr>
            <w:tcW w:w="2655" w:type="dxa"/>
            <w:shd w:val="clear" w:color="auto" w:fill="auto"/>
            <w:tcMar>
              <w:top w:w="100" w:type="dxa"/>
              <w:left w:w="100" w:type="dxa"/>
              <w:bottom w:w="100" w:type="dxa"/>
              <w:right w:w="100" w:type="dxa"/>
            </w:tcMar>
          </w:tcPr>
          <w:p w14:paraId="40385105" w14:textId="119F7C80"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06B450A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người dùng</w:t>
            </w:r>
          </w:p>
        </w:tc>
      </w:tr>
      <w:tr w:rsidR="007569A2" w14:paraId="56487E96" w14:textId="77777777">
        <w:tc>
          <w:tcPr>
            <w:tcW w:w="2655" w:type="dxa"/>
            <w:shd w:val="clear" w:color="auto" w:fill="auto"/>
            <w:tcMar>
              <w:top w:w="100" w:type="dxa"/>
              <w:left w:w="100" w:type="dxa"/>
              <w:bottom w:w="100" w:type="dxa"/>
              <w:right w:w="100" w:type="dxa"/>
            </w:tcMar>
          </w:tcPr>
          <w:p w14:paraId="2A35295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0CA651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14ADBCC4" w14:textId="77777777">
        <w:tc>
          <w:tcPr>
            <w:tcW w:w="2655" w:type="dxa"/>
            <w:shd w:val="clear" w:color="auto" w:fill="auto"/>
            <w:tcMar>
              <w:top w:w="100" w:type="dxa"/>
              <w:left w:w="100" w:type="dxa"/>
              <w:bottom w:w="100" w:type="dxa"/>
              <w:right w:w="100" w:type="dxa"/>
            </w:tcMar>
          </w:tcPr>
          <w:p w14:paraId="18C9C0F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BF8054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346E2DB8" w14:textId="77777777">
        <w:tc>
          <w:tcPr>
            <w:tcW w:w="2655" w:type="dxa"/>
            <w:shd w:val="clear" w:color="auto" w:fill="auto"/>
            <w:tcMar>
              <w:top w:w="100" w:type="dxa"/>
              <w:left w:w="100" w:type="dxa"/>
              <w:bottom w:w="100" w:type="dxa"/>
              <w:right w:w="100" w:type="dxa"/>
            </w:tcMar>
          </w:tcPr>
          <w:p w14:paraId="7E8828F8"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80B41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được chi tiết thông tin của người dùng</w:t>
            </w:r>
          </w:p>
        </w:tc>
      </w:tr>
      <w:tr w:rsidR="007569A2" w14:paraId="7DC64F18" w14:textId="77777777">
        <w:trPr>
          <w:trHeight w:val="480"/>
        </w:trPr>
        <w:tc>
          <w:tcPr>
            <w:tcW w:w="8280" w:type="dxa"/>
            <w:gridSpan w:val="2"/>
            <w:shd w:val="clear" w:color="auto" w:fill="auto"/>
            <w:tcMar>
              <w:top w:w="100" w:type="dxa"/>
              <w:left w:w="100" w:type="dxa"/>
              <w:bottom w:w="100" w:type="dxa"/>
              <w:right w:w="100" w:type="dxa"/>
            </w:tcMar>
          </w:tcPr>
          <w:p w14:paraId="193CDDE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20A5D37"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đăng nhập thành công vào hệ thống với tài khoản và mật khẩu cấp trước đó</w:t>
            </w:r>
          </w:p>
          <w:p w14:paraId="4EA0A8F1"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quản lý hiện ra với các chức năng quản lý danh mục, quản lý nhãn hiệu, quản lý người bán, quản lý người mua, quản lý đơn hàng</w:t>
            </w:r>
          </w:p>
          <w:p w14:paraId="45439BD2"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chọn quản lý người bán hoặc quản lý người mua </w:t>
            </w:r>
          </w:p>
          <w:p w14:paraId="614E567C"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diện hiện ra với 1 ô input tìm kiếm và 1 danh sách các người dùng </w:t>
            </w:r>
          </w:p>
          <w:p w14:paraId="243BBA04"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tìm kiếm Tên hoặc email của khách hàng </w:t>
            </w:r>
          </w:p>
          <w:p w14:paraId="756D6D30"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sẽ hiển thị các kết quả tương ứng</w:t>
            </w:r>
          </w:p>
          <w:p w14:paraId="52FFA61A" w14:textId="77777777" w:rsidR="007569A2" w:rsidRDefault="00CE686F" w:rsidP="00DE18BD">
            <w:pPr>
              <w:widowControl w:val="0"/>
              <w:numPr>
                <w:ilvl w:val="0"/>
                <w:numId w:val="4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có thể xem thông tin người dùng hoặc là chỉnh trạng thái của người dùng đó </w:t>
            </w:r>
          </w:p>
          <w:p w14:paraId="4EA9BA15"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0349AFDF" w14:textId="77777777">
        <w:trPr>
          <w:trHeight w:val="480"/>
        </w:trPr>
        <w:tc>
          <w:tcPr>
            <w:tcW w:w="8280" w:type="dxa"/>
            <w:gridSpan w:val="2"/>
            <w:shd w:val="clear" w:color="auto" w:fill="auto"/>
            <w:tcMar>
              <w:top w:w="100" w:type="dxa"/>
              <w:left w:w="100" w:type="dxa"/>
              <w:bottom w:w="100" w:type="dxa"/>
              <w:right w:w="100" w:type="dxa"/>
            </w:tcMar>
          </w:tcPr>
          <w:p w14:paraId="6A25E1C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r>
    </w:tbl>
    <w:p w14:paraId="60EDCC55" w14:textId="77777777" w:rsidR="007569A2" w:rsidRPr="00034C0F" w:rsidRDefault="007569A2" w:rsidP="00C60A20">
      <w:pPr>
        <w:pStyle w:val="ListParagraph"/>
        <w:rPr>
          <w:lang w:val="en-US"/>
        </w:rPr>
      </w:pPr>
    </w:p>
    <w:p w14:paraId="3BBB8815" w14:textId="2B070755" w:rsidR="007569A2" w:rsidRPr="00C60A20" w:rsidRDefault="00CE686F" w:rsidP="00C60A20">
      <w:pPr>
        <w:pStyle w:val="ListParagraph"/>
        <w:rPr>
          <w:lang w:val="vi-VN"/>
        </w:rPr>
      </w:pPr>
      <w:r w:rsidRPr="00034C0F">
        <w:rPr>
          <w:b/>
          <w:sz w:val="14"/>
          <w:szCs w:val="14"/>
        </w:rPr>
        <w:t xml:space="preserve"> </w:t>
      </w:r>
      <w:r w:rsidRPr="00034C0F">
        <w:rPr>
          <w:rFonts w:ascii="Times New Roman" w:eastAsia="Times New Roman" w:hAnsi="Times New Roman" w:cs="Times New Roman"/>
          <w:b/>
          <w:sz w:val="26"/>
          <w:szCs w:val="26"/>
        </w:rPr>
        <w:t xml:space="preserve">Chức năng </w:t>
      </w:r>
      <w:r w:rsidR="00A4162E">
        <w:rPr>
          <w:rFonts w:ascii="Times New Roman" w:eastAsia="Times New Roman" w:hAnsi="Times New Roman" w:cs="Times New Roman"/>
          <w:b/>
          <w:sz w:val="26"/>
          <w:szCs w:val="26"/>
          <w:lang w:val="en-US"/>
        </w:rPr>
        <w:t>Chỉnh sửa thông tin</w:t>
      </w:r>
    </w:p>
    <w:tbl>
      <w:tblPr>
        <w:tblStyle w:val="af0"/>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6EA72B8E" w14:textId="77777777">
        <w:tc>
          <w:tcPr>
            <w:tcW w:w="2655" w:type="dxa"/>
            <w:shd w:val="clear" w:color="auto" w:fill="auto"/>
            <w:tcMar>
              <w:top w:w="100" w:type="dxa"/>
              <w:left w:w="100" w:type="dxa"/>
              <w:bottom w:w="100" w:type="dxa"/>
              <w:right w:w="100" w:type="dxa"/>
            </w:tcMar>
          </w:tcPr>
          <w:p w14:paraId="39C81447" w14:textId="47B101A6"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263063EA" w14:textId="6CC4CBCD" w:rsidR="007569A2" w:rsidRPr="00034C0F" w:rsidRDefault="00A4162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Chỉnh sửa thông tin</w:t>
            </w:r>
          </w:p>
        </w:tc>
      </w:tr>
      <w:tr w:rsidR="007569A2" w14:paraId="38BDBF73" w14:textId="77777777">
        <w:tc>
          <w:tcPr>
            <w:tcW w:w="2655" w:type="dxa"/>
            <w:shd w:val="clear" w:color="auto" w:fill="auto"/>
            <w:tcMar>
              <w:top w:w="100" w:type="dxa"/>
              <w:left w:w="100" w:type="dxa"/>
              <w:bottom w:w="100" w:type="dxa"/>
              <w:right w:w="100" w:type="dxa"/>
            </w:tcMar>
          </w:tcPr>
          <w:p w14:paraId="2E742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63430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7569A2" w14:paraId="3060FE46" w14:textId="77777777">
        <w:tc>
          <w:tcPr>
            <w:tcW w:w="2655" w:type="dxa"/>
            <w:shd w:val="clear" w:color="auto" w:fill="auto"/>
            <w:tcMar>
              <w:top w:w="100" w:type="dxa"/>
              <w:left w:w="100" w:type="dxa"/>
              <w:bottom w:w="100" w:type="dxa"/>
              <w:right w:w="100" w:type="dxa"/>
            </w:tcMar>
          </w:tcPr>
          <w:p w14:paraId="74E73EF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0AB90D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thành công vào hệ thống</w:t>
            </w:r>
          </w:p>
        </w:tc>
      </w:tr>
      <w:tr w:rsidR="007569A2" w14:paraId="001C655E" w14:textId="77777777">
        <w:tc>
          <w:tcPr>
            <w:tcW w:w="2655" w:type="dxa"/>
            <w:shd w:val="clear" w:color="auto" w:fill="auto"/>
            <w:tcMar>
              <w:top w:w="100" w:type="dxa"/>
              <w:left w:w="100" w:type="dxa"/>
              <w:bottom w:w="100" w:type="dxa"/>
              <w:right w:w="100" w:type="dxa"/>
            </w:tcMar>
          </w:tcPr>
          <w:p w14:paraId="1B68F8F6"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DA82F1E"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thay đổi được thông tin thành công</w:t>
            </w:r>
          </w:p>
        </w:tc>
      </w:tr>
      <w:tr w:rsidR="007569A2" w14:paraId="2A6A15B9" w14:textId="77777777">
        <w:trPr>
          <w:trHeight w:val="480"/>
        </w:trPr>
        <w:tc>
          <w:tcPr>
            <w:tcW w:w="8280" w:type="dxa"/>
            <w:gridSpan w:val="2"/>
            <w:shd w:val="clear" w:color="auto" w:fill="auto"/>
            <w:tcMar>
              <w:top w:w="100" w:type="dxa"/>
              <w:left w:w="100" w:type="dxa"/>
              <w:bottom w:w="100" w:type="dxa"/>
              <w:right w:w="100" w:type="dxa"/>
            </w:tcMar>
          </w:tcPr>
          <w:p w14:paraId="394674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25D69478"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nhập thành công vào hệ thống</w:t>
            </w:r>
          </w:p>
          <w:p w14:paraId="215D2E2F"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click vào profile của mình ở góc phải màn hình</w:t>
            </w:r>
          </w:p>
          <w:p w14:paraId="27C9A1B2"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chọn chức năng thông tin tài khoản </w:t>
            </w:r>
          </w:p>
          <w:p w14:paraId="721E3305"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mẫu thông tin cá nhân của khách hàng hiển ra</w:t>
            </w:r>
          </w:p>
          <w:p w14:paraId="16AC95EC"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xem hoặc điền thông tin thay đổi của khách hàng vào biểu mẫu và click vào nút “ Cập nhật “</w:t>
            </w:r>
          </w:p>
          <w:p w14:paraId="2431875D" w14:textId="77777777" w:rsidR="007569A2" w:rsidRDefault="00CE686F" w:rsidP="00DE18BD">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 Cập nhập thông tin thành công “ </w:t>
            </w:r>
          </w:p>
        </w:tc>
      </w:tr>
      <w:tr w:rsidR="007569A2" w14:paraId="580EE776" w14:textId="77777777">
        <w:trPr>
          <w:trHeight w:val="480"/>
        </w:trPr>
        <w:tc>
          <w:tcPr>
            <w:tcW w:w="8280" w:type="dxa"/>
            <w:gridSpan w:val="2"/>
            <w:shd w:val="clear" w:color="auto" w:fill="auto"/>
            <w:tcMar>
              <w:top w:w="100" w:type="dxa"/>
              <w:left w:w="100" w:type="dxa"/>
              <w:bottom w:w="100" w:type="dxa"/>
              <w:right w:w="100" w:type="dxa"/>
            </w:tcMar>
          </w:tcPr>
          <w:p w14:paraId="2AE6367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1CD089B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Dữ liệu không đúng định dạng </w:t>
            </w:r>
          </w:p>
        </w:tc>
      </w:tr>
    </w:tbl>
    <w:p w14:paraId="79D1C179" w14:textId="77777777" w:rsidR="002B5D2A" w:rsidRDefault="002B5D2A" w:rsidP="002B5D2A">
      <w:pPr>
        <w:pStyle w:val="ListParagraph"/>
        <w:rPr>
          <w:lang w:val="vi-VN"/>
        </w:rPr>
      </w:pPr>
    </w:p>
    <w:p w14:paraId="5216110C" w14:textId="0758EEE7" w:rsidR="007569A2" w:rsidRPr="00C60A20" w:rsidRDefault="00CE686F" w:rsidP="00C60A20">
      <w:pPr>
        <w:pStyle w:val="ListParagraph"/>
        <w:numPr>
          <w:ilvl w:val="0"/>
          <w:numId w:val="187"/>
        </w:numPr>
        <w:ind w:left="709"/>
        <w:rPr>
          <w:rFonts w:ascii="Times New Roman" w:hAnsi="Times New Roman" w:cs="Times New Roman"/>
          <w:b/>
          <w:sz w:val="26"/>
          <w:szCs w:val="26"/>
        </w:rPr>
      </w:pPr>
      <w:r w:rsidRPr="00C60A20">
        <w:rPr>
          <w:rFonts w:ascii="Times New Roman" w:hAnsi="Times New Roman" w:cs="Times New Roman"/>
          <w:b/>
          <w:sz w:val="26"/>
          <w:szCs w:val="26"/>
        </w:rPr>
        <w:t xml:space="preserve">Chức năng quản lý sản phẩm </w:t>
      </w:r>
    </w:p>
    <w:p w14:paraId="711F3081" w14:textId="77777777" w:rsidR="007569A2" w:rsidRDefault="00CE686F" w:rsidP="00034C0F">
      <w:pPr>
        <w:numPr>
          <w:ilvl w:val="0"/>
          <w:numId w:val="108"/>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chức năng thêm sản phẩm</w:t>
      </w:r>
    </w:p>
    <w:p w14:paraId="55B91B0D" w14:textId="77777777" w:rsidR="007569A2" w:rsidRDefault="007569A2">
      <w:pPr>
        <w:spacing w:after="160" w:line="259" w:lineRule="auto"/>
        <w:rPr>
          <w:sz w:val="28"/>
          <w:szCs w:val="28"/>
        </w:rPr>
      </w:pPr>
    </w:p>
    <w:tbl>
      <w:tblPr>
        <w:tblStyle w:val="af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51F8312" w14:textId="77777777">
        <w:tc>
          <w:tcPr>
            <w:tcW w:w="2655" w:type="dxa"/>
            <w:shd w:val="clear" w:color="auto" w:fill="auto"/>
            <w:tcMar>
              <w:top w:w="100" w:type="dxa"/>
              <w:left w:w="100" w:type="dxa"/>
              <w:bottom w:w="100" w:type="dxa"/>
              <w:right w:w="100" w:type="dxa"/>
            </w:tcMar>
          </w:tcPr>
          <w:p w14:paraId="0D903BDA" w14:textId="6C9918DD"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3CE8F37A"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sản phẩm </w:t>
            </w:r>
          </w:p>
        </w:tc>
      </w:tr>
      <w:tr w:rsidR="007569A2" w14:paraId="2E83E010" w14:textId="77777777">
        <w:tc>
          <w:tcPr>
            <w:tcW w:w="2655" w:type="dxa"/>
            <w:shd w:val="clear" w:color="auto" w:fill="auto"/>
            <w:tcMar>
              <w:top w:w="100" w:type="dxa"/>
              <w:left w:w="100" w:type="dxa"/>
              <w:bottom w:w="100" w:type="dxa"/>
              <w:right w:w="100" w:type="dxa"/>
            </w:tcMar>
          </w:tcPr>
          <w:p w14:paraId="3BB6F5B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BDE8E2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4F23968C" w14:textId="77777777">
        <w:tc>
          <w:tcPr>
            <w:tcW w:w="2655" w:type="dxa"/>
            <w:shd w:val="clear" w:color="auto" w:fill="auto"/>
            <w:tcMar>
              <w:top w:w="100" w:type="dxa"/>
              <w:left w:w="100" w:type="dxa"/>
              <w:bottom w:w="100" w:type="dxa"/>
              <w:right w:w="100" w:type="dxa"/>
            </w:tcMar>
          </w:tcPr>
          <w:p w14:paraId="3E2D137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613C4E8"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9ACF9D0" w14:textId="77777777">
        <w:tc>
          <w:tcPr>
            <w:tcW w:w="2655" w:type="dxa"/>
            <w:shd w:val="clear" w:color="auto" w:fill="auto"/>
            <w:tcMar>
              <w:top w:w="100" w:type="dxa"/>
              <w:left w:w="100" w:type="dxa"/>
              <w:bottom w:w="100" w:type="dxa"/>
              <w:right w:w="100" w:type="dxa"/>
            </w:tcMar>
          </w:tcPr>
          <w:p w14:paraId="342A1312"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C7B4292"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sản phẩm thành công</w:t>
            </w:r>
          </w:p>
        </w:tc>
      </w:tr>
      <w:tr w:rsidR="007569A2" w14:paraId="4264B363" w14:textId="77777777">
        <w:trPr>
          <w:trHeight w:val="480"/>
        </w:trPr>
        <w:tc>
          <w:tcPr>
            <w:tcW w:w="8280" w:type="dxa"/>
            <w:gridSpan w:val="2"/>
            <w:shd w:val="clear" w:color="auto" w:fill="auto"/>
            <w:tcMar>
              <w:top w:w="100" w:type="dxa"/>
              <w:left w:w="100" w:type="dxa"/>
              <w:bottom w:w="100" w:type="dxa"/>
              <w:right w:w="100" w:type="dxa"/>
            </w:tcMar>
          </w:tcPr>
          <w:p w14:paraId="773F923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3DB03545"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vào hệ thống </w:t>
            </w:r>
          </w:p>
          <w:p w14:paraId="30501DC5"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phần Quản lý sản phẩm, sau đó bấm vào phần Thêm mới sản phẩm </w:t>
            </w:r>
          </w:p>
          <w:p w14:paraId="3BDA6A27"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giao diện Thêm mới sản phẩm </w:t>
            </w:r>
          </w:p>
          <w:p w14:paraId="29E91094"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điền các thông tin về sản phẩm đó: Tên sản phẩm, mô tả về sản phẩm, danh mục và nhãn hiệu . Sau khi hoàn thành thì Người bán bấm chữ Tạo mới </w:t>
            </w:r>
          </w:p>
          <w:p w14:paraId="101EA07E"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sản phẩm vừa được thêm mới vào danh sách các sản phẩm </w:t>
            </w:r>
          </w:p>
          <w:p w14:paraId="2275623C"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tên của sản phẩm đó để thêm các thuộc tính cho sản phẩm </w:t>
            </w:r>
          </w:p>
          <w:p w14:paraId="2D318F49"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để Người bán thêm thuộc tính cho sản phẩm </w:t>
            </w:r>
          </w:p>
          <w:p w14:paraId="3E1D9995"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bấm vào nút Thêm thuộc tính và viết các thuộc tính của sản phẩm đó. Sau khi thêm thuộc tính và nhập các giá trị của thuộc tính xong thì Người bán bấm vào nút Thêm mới. Người bán sẽ điền các thông tin như Mã sản phẩm, chọn các thuộc tính mà Người bán đã thêm vừa nãy và điền giá bán cũng như giá nhập. Sau khi hoàn thành thì bấm nút OK</w:t>
            </w:r>
          </w:p>
          <w:p w14:paraId="2A0D0650" w14:textId="77777777" w:rsidR="007569A2" w:rsidRDefault="00CE686F" w:rsidP="00034C0F">
            <w:pPr>
              <w:widowControl w:val="0"/>
              <w:numPr>
                <w:ilvl w:val="0"/>
                <w:numId w:val="52"/>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thông báo Thêm mã sản phẩm mới thành công và thêm mã sản phẩm đó vào danh sách của sản phẩm</w:t>
            </w:r>
          </w:p>
          <w:p w14:paraId="6810F0D1" w14:textId="77777777" w:rsidR="007569A2" w:rsidRDefault="007569A2" w:rsidP="00034C0F">
            <w:pPr>
              <w:widowControl w:val="0"/>
              <w:spacing w:line="240" w:lineRule="auto"/>
              <w:ind w:left="360"/>
              <w:rPr>
                <w:rFonts w:ascii="Times New Roman" w:eastAsia="Times New Roman" w:hAnsi="Times New Roman" w:cs="Times New Roman"/>
                <w:sz w:val="26"/>
                <w:szCs w:val="26"/>
              </w:rPr>
            </w:pPr>
          </w:p>
        </w:tc>
      </w:tr>
      <w:tr w:rsidR="007569A2" w14:paraId="3F07BF54" w14:textId="77777777">
        <w:trPr>
          <w:trHeight w:val="480"/>
        </w:trPr>
        <w:tc>
          <w:tcPr>
            <w:tcW w:w="8280" w:type="dxa"/>
            <w:gridSpan w:val="2"/>
            <w:shd w:val="clear" w:color="auto" w:fill="auto"/>
            <w:tcMar>
              <w:top w:w="100" w:type="dxa"/>
              <w:left w:w="100" w:type="dxa"/>
              <w:bottom w:w="100" w:type="dxa"/>
              <w:right w:w="100" w:type="dxa"/>
            </w:tcMar>
          </w:tcPr>
          <w:p w14:paraId="2EE74006"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B215E3"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180C972" w14:textId="77777777" w:rsidR="007569A2" w:rsidRDefault="00CE686F" w:rsidP="00C60A20">
      <w:pPr>
        <w:numPr>
          <w:ilvl w:val="0"/>
          <w:numId w:val="110"/>
        </w:numPr>
        <w:spacing w:before="240"/>
        <w:rPr>
          <w:rFonts w:ascii="Times New Roman" w:eastAsia="Times New Roman" w:hAnsi="Times New Roman" w:cs="Times New Roman"/>
          <w:sz w:val="26"/>
          <w:szCs w:val="26"/>
        </w:rPr>
      </w:pPr>
      <w:bookmarkStart w:id="1646" w:name="_wh6z8jz8va6a" w:colFirst="0" w:colLast="0"/>
      <w:bookmarkEnd w:id="1646"/>
      <w:r>
        <w:rPr>
          <w:rFonts w:ascii="Times New Roman" w:eastAsia="Times New Roman" w:hAnsi="Times New Roman" w:cs="Times New Roman"/>
          <w:sz w:val="26"/>
          <w:szCs w:val="26"/>
        </w:rPr>
        <w:t xml:space="preserve">Kịch bản chức năng xóa sản phẩm </w:t>
      </w:r>
    </w:p>
    <w:p w14:paraId="4B1D477B" w14:textId="77777777" w:rsidR="007569A2" w:rsidRDefault="007569A2">
      <w:pPr>
        <w:spacing w:after="160" w:line="259" w:lineRule="auto"/>
        <w:rPr>
          <w:sz w:val="28"/>
          <w:szCs w:val="28"/>
        </w:rPr>
      </w:pPr>
    </w:p>
    <w:tbl>
      <w:tblPr>
        <w:tblStyle w:val="af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6E8138A" w14:textId="77777777">
        <w:tc>
          <w:tcPr>
            <w:tcW w:w="2655" w:type="dxa"/>
            <w:shd w:val="clear" w:color="auto" w:fill="auto"/>
            <w:tcMar>
              <w:top w:w="100" w:type="dxa"/>
              <w:left w:w="100" w:type="dxa"/>
              <w:bottom w:w="100" w:type="dxa"/>
              <w:right w:w="100" w:type="dxa"/>
            </w:tcMar>
          </w:tcPr>
          <w:p w14:paraId="1FEBC4F3" w14:textId="7D6DB595"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EBF941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sản phẩm </w:t>
            </w:r>
          </w:p>
        </w:tc>
      </w:tr>
      <w:tr w:rsidR="007569A2" w14:paraId="5BDA4380" w14:textId="77777777">
        <w:tc>
          <w:tcPr>
            <w:tcW w:w="2655" w:type="dxa"/>
            <w:shd w:val="clear" w:color="auto" w:fill="auto"/>
            <w:tcMar>
              <w:top w:w="100" w:type="dxa"/>
              <w:left w:w="100" w:type="dxa"/>
              <w:bottom w:w="100" w:type="dxa"/>
              <w:right w:w="100" w:type="dxa"/>
            </w:tcMar>
          </w:tcPr>
          <w:p w14:paraId="3A266CA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3577C57"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67D4ABAF" w14:textId="77777777">
        <w:tc>
          <w:tcPr>
            <w:tcW w:w="2655" w:type="dxa"/>
            <w:shd w:val="clear" w:color="auto" w:fill="auto"/>
            <w:tcMar>
              <w:top w:w="100" w:type="dxa"/>
              <w:left w:w="100" w:type="dxa"/>
              <w:bottom w:w="100" w:type="dxa"/>
              <w:right w:w="100" w:type="dxa"/>
            </w:tcMar>
          </w:tcPr>
          <w:p w14:paraId="256CE03D"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0D4D96F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75D82B39" w14:textId="77777777">
        <w:tc>
          <w:tcPr>
            <w:tcW w:w="2655" w:type="dxa"/>
            <w:shd w:val="clear" w:color="auto" w:fill="auto"/>
            <w:tcMar>
              <w:top w:w="100" w:type="dxa"/>
              <w:left w:w="100" w:type="dxa"/>
              <w:bottom w:w="100" w:type="dxa"/>
              <w:right w:w="100" w:type="dxa"/>
            </w:tcMar>
          </w:tcPr>
          <w:p w14:paraId="53FEFDDB"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3C6959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sản phẩm thành công</w:t>
            </w:r>
          </w:p>
        </w:tc>
      </w:tr>
      <w:tr w:rsidR="007569A2" w14:paraId="707BC9A6" w14:textId="77777777">
        <w:trPr>
          <w:trHeight w:val="480"/>
        </w:trPr>
        <w:tc>
          <w:tcPr>
            <w:tcW w:w="8280" w:type="dxa"/>
            <w:gridSpan w:val="2"/>
            <w:shd w:val="clear" w:color="auto" w:fill="auto"/>
            <w:tcMar>
              <w:top w:w="100" w:type="dxa"/>
              <w:left w:w="100" w:type="dxa"/>
              <w:bottom w:w="100" w:type="dxa"/>
              <w:right w:w="100" w:type="dxa"/>
            </w:tcMar>
          </w:tcPr>
          <w:p w14:paraId="3CC6C8CD"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0149EE8F"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vào hệ thống </w:t>
            </w:r>
          </w:p>
          <w:p w14:paraId="063E3F9F"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bấm vào phần Quản lý sản phẩm, chọn phần Danh sách sản phẩm </w:t>
            </w:r>
          </w:p>
          <w:p w14:paraId="4FAA96E0"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hiển thị danh sách các sản phẩm </w:t>
            </w:r>
          </w:p>
          <w:p w14:paraId="77E572C1"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chọn biểu tượng thùng rác để xóa sản phẩm</w:t>
            </w:r>
          </w:p>
          <w:p w14:paraId="77939F34"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Bạn chắc chắn muốn xóa sản phẩm này?</w:t>
            </w:r>
          </w:p>
          <w:p w14:paraId="3097F013"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nút Xác nhận  </w:t>
            </w:r>
          </w:p>
          <w:p w14:paraId="55DF960F" w14:textId="77777777" w:rsidR="007569A2" w:rsidRDefault="00CE686F" w:rsidP="00034C0F">
            <w:pPr>
              <w:widowControl w:val="0"/>
              <w:numPr>
                <w:ilvl w:val="0"/>
                <w:numId w:val="7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Sản phẩm đã xóa thành công</w:t>
            </w:r>
          </w:p>
        </w:tc>
      </w:tr>
      <w:tr w:rsidR="007569A2" w14:paraId="300B49D7" w14:textId="77777777">
        <w:trPr>
          <w:trHeight w:val="480"/>
        </w:trPr>
        <w:tc>
          <w:tcPr>
            <w:tcW w:w="8280" w:type="dxa"/>
            <w:gridSpan w:val="2"/>
            <w:shd w:val="clear" w:color="auto" w:fill="auto"/>
            <w:tcMar>
              <w:top w:w="100" w:type="dxa"/>
              <w:left w:w="100" w:type="dxa"/>
              <w:bottom w:w="100" w:type="dxa"/>
              <w:right w:w="100" w:type="dxa"/>
            </w:tcMar>
          </w:tcPr>
          <w:p w14:paraId="184567E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F21C621"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2954A04" w14:textId="77777777" w:rsidR="007569A2" w:rsidRDefault="00CE686F" w:rsidP="00C60A20">
      <w:pPr>
        <w:pStyle w:val="ListParagraph"/>
        <w:numPr>
          <w:ilvl w:val="0"/>
          <w:numId w:val="188"/>
        </w:numPr>
        <w:ind w:left="993"/>
      </w:pPr>
      <w:bookmarkStart w:id="1647" w:name="_w2ssxnmhao1s" w:colFirst="0" w:colLast="0"/>
      <w:bookmarkEnd w:id="1647"/>
      <w:r w:rsidRPr="00C60A20">
        <w:rPr>
          <w:rFonts w:ascii="Times New Roman" w:hAnsi="Times New Roman" w:cs="Times New Roman"/>
          <w:b/>
          <w:sz w:val="26"/>
          <w:szCs w:val="26"/>
        </w:rPr>
        <w:t>Chức năng quản lý mã giảm giá</w:t>
      </w:r>
      <w:r w:rsidRPr="00034C0F">
        <w:t xml:space="preserve"> </w:t>
      </w:r>
      <w:r>
        <w:br/>
      </w:r>
    </w:p>
    <w:p w14:paraId="5684CC1C" w14:textId="77777777" w:rsidR="007569A2" w:rsidRDefault="00CE686F" w:rsidP="00034C0F">
      <w:pPr>
        <w:numPr>
          <w:ilvl w:val="0"/>
          <w:numId w:val="112"/>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Thêm mã giảm giá </w:t>
      </w:r>
    </w:p>
    <w:tbl>
      <w:tblPr>
        <w:tblStyle w:val="af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70C8529" w14:textId="77777777">
        <w:tc>
          <w:tcPr>
            <w:tcW w:w="2655" w:type="dxa"/>
            <w:shd w:val="clear" w:color="auto" w:fill="auto"/>
            <w:tcMar>
              <w:top w:w="100" w:type="dxa"/>
              <w:left w:w="100" w:type="dxa"/>
              <w:bottom w:w="100" w:type="dxa"/>
              <w:right w:w="100" w:type="dxa"/>
            </w:tcMar>
          </w:tcPr>
          <w:p w14:paraId="3EBAAD46" w14:textId="653BB2B7"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44D5E10"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mã giảm giá </w:t>
            </w:r>
          </w:p>
        </w:tc>
      </w:tr>
      <w:tr w:rsidR="007569A2" w14:paraId="1DB36D42" w14:textId="77777777">
        <w:tc>
          <w:tcPr>
            <w:tcW w:w="2655" w:type="dxa"/>
            <w:shd w:val="clear" w:color="auto" w:fill="auto"/>
            <w:tcMar>
              <w:top w:w="100" w:type="dxa"/>
              <w:left w:w="100" w:type="dxa"/>
              <w:bottom w:w="100" w:type="dxa"/>
              <w:right w:w="100" w:type="dxa"/>
            </w:tcMar>
          </w:tcPr>
          <w:p w14:paraId="125C1159"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37649E9"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16B4298F" w14:textId="77777777">
        <w:tc>
          <w:tcPr>
            <w:tcW w:w="2655" w:type="dxa"/>
            <w:shd w:val="clear" w:color="auto" w:fill="auto"/>
            <w:tcMar>
              <w:top w:w="100" w:type="dxa"/>
              <w:left w:w="100" w:type="dxa"/>
              <w:bottom w:w="100" w:type="dxa"/>
              <w:right w:w="100" w:type="dxa"/>
            </w:tcMar>
          </w:tcPr>
          <w:p w14:paraId="74A2A2E0"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9DB184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69B6D08" w14:textId="77777777">
        <w:tc>
          <w:tcPr>
            <w:tcW w:w="2655" w:type="dxa"/>
            <w:shd w:val="clear" w:color="auto" w:fill="auto"/>
            <w:tcMar>
              <w:top w:w="100" w:type="dxa"/>
              <w:left w:w="100" w:type="dxa"/>
              <w:bottom w:w="100" w:type="dxa"/>
              <w:right w:w="100" w:type="dxa"/>
            </w:tcMar>
          </w:tcPr>
          <w:p w14:paraId="46CDBD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FD084D3"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thêm mã giảm giá thành công</w:t>
            </w:r>
          </w:p>
        </w:tc>
      </w:tr>
      <w:tr w:rsidR="007569A2" w14:paraId="41D69646" w14:textId="77777777">
        <w:trPr>
          <w:trHeight w:val="480"/>
        </w:trPr>
        <w:tc>
          <w:tcPr>
            <w:tcW w:w="8280" w:type="dxa"/>
            <w:gridSpan w:val="2"/>
            <w:shd w:val="clear" w:color="auto" w:fill="auto"/>
            <w:tcMar>
              <w:top w:w="100" w:type="dxa"/>
              <w:left w:w="100" w:type="dxa"/>
              <w:bottom w:w="100" w:type="dxa"/>
              <w:right w:w="100" w:type="dxa"/>
            </w:tcMar>
          </w:tcPr>
          <w:p w14:paraId="4E713B15"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3943B4C7"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4C318DE5"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chọn chức năng Quản lý khuyến mãi . Sau đó chọn Thêm mới khuyến mãi</w:t>
            </w:r>
          </w:p>
          <w:p w14:paraId="31FEF69F"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Thêm mới khuyến mãi </w:t>
            </w:r>
          </w:p>
          <w:p w14:paraId="0F688A09"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điền các thông tin cần thiết để thêm mới khuyến mãi và sau đó ấn nút “ Tạo mới “</w:t>
            </w:r>
          </w:p>
          <w:p w14:paraId="64ADA15B" w14:textId="77777777" w:rsidR="007569A2" w:rsidRDefault="00CE686F" w:rsidP="00034C0F">
            <w:pPr>
              <w:widowControl w:val="0"/>
              <w:numPr>
                <w:ilvl w:val="0"/>
                <w:numId w:val="7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Thêm mới thành công </w:t>
            </w:r>
          </w:p>
        </w:tc>
      </w:tr>
      <w:tr w:rsidR="007569A2" w14:paraId="0F967CB2" w14:textId="77777777">
        <w:trPr>
          <w:trHeight w:val="480"/>
        </w:trPr>
        <w:tc>
          <w:tcPr>
            <w:tcW w:w="8280" w:type="dxa"/>
            <w:gridSpan w:val="2"/>
            <w:shd w:val="clear" w:color="auto" w:fill="auto"/>
            <w:tcMar>
              <w:top w:w="100" w:type="dxa"/>
              <w:left w:w="100" w:type="dxa"/>
              <w:bottom w:w="100" w:type="dxa"/>
              <w:right w:w="100" w:type="dxa"/>
            </w:tcMar>
          </w:tcPr>
          <w:p w14:paraId="3B2D74C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0196B8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4378595" w14:textId="77777777" w:rsidR="000114D8" w:rsidRDefault="000114D8" w:rsidP="00C60A20">
      <w:pPr>
        <w:pStyle w:val="ListParagraph"/>
      </w:pPr>
      <w:bookmarkStart w:id="1648" w:name="_cswnm129bhpo" w:colFirst="0" w:colLast="0"/>
      <w:bookmarkEnd w:id="1648"/>
    </w:p>
    <w:p w14:paraId="3829EA51" w14:textId="77777777" w:rsidR="007569A2" w:rsidRPr="00C60A20" w:rsidRDefault="00CE686F" w:rsidP="00C60A20">
      <w:pPr>
        <w:pStyle w:val="ListParagraph"/>
        <w:numPr>
          <w:ilvl w:val="0"/>
          <w:numId w:val="189"/>
        </w:numPr>
        <w:spacing w:after="160" w:line="259" w:lineRule="auto"/>
        <w:rPr>
          <w:rFonts w:ascii="Times New Roman" w:eastAsia="Times New Roman" w:hAnsi="Times New Roman" w:cs="Times New Roman"/>
          <w:sz w:val="26"/>
          <w:szCs w:val="26"/>
        </w:rPr>
      </w:pPr>
      <w:r w:rsidRPr="00C60A20">
        <w:rPr>
          <w:rFonts w:ascii="Times New Roman" w:eastAsia="Times New Roman" w:hAnsi="Times New Roman" w:cs="Times New Roman"/>
          <w:sz w:val="26"/>
          <w:szCs w:val="26"/>
        </w:rPr>
        <w:t xml:space="preserve">Kịch bản chức năng Chỉnh sửa mã giảm giá </w:t>
      </w:r>
    </w:p>
    <w:p w14:paraId="042C5D41"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5"/>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243E55F0" w14:textId="77777777">
        <w:tc>
          <w:tcPr>
            <w:tcW w:w="2655" w:type="dxa"/>
            <w:shd w:val="clear" w:color="auto" w:fill="auto"/>
            <w:tcMar>
              <w:top w:w="100" w:type="dxa"/>
              <w:left w:w="100" w:type="dxa"/>
              <w:bottom w:w="100" w:type="dxa"/>
              <w:right w:w="100" w:type="dxa"/>
            </w:tcMar>
          </w:tcPr>
          <w:p w14:paraId="3B190D44" w14:textId="15047491"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4C74183"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mã giảm giá </w:t>
            </w:r>
          </w:p>
        </w:tc>
      </w:tr>
      <w:tr w:rsidR="007569A2" w14:paraId="54C5715A" w14:textId="77777777">
        <w:tc>
          <w:tcPr>
            <w:tcW w:w="2655" w:type="dxa"/>
            <w:shd w:val="clear" w:color="auto" w:fill="auto"/>
            <w:tcMar>
              <w:top w:w="100" w:type="dxa"/>
              <w:left w:w="100" w:type="dxa"/>
              <w:bottom w:w="100" w:type="dxa"/>
              <w:right w:w="100" w:type="dxa"/>
            </w:tcMar>
          </w:tcPr>
          <w:p w14:paraId="45A37C1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679DF2AE"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5B976232" w14:textId="77777777">
        <w:tc>
          <w:tcPr>
            <w:tcW w:w="2655" w:type="dxa"/>
            <w:shd w:val="clear" w:color="auto" w:fill="auto"/>
            <w:tcMar>
              <w:top w:w="100" w:type="dxa"/>
              <w:left w:w="100" w:type="dxa"/>
              <w:bottom w:w="100" w:type="dxa"/>
              <w:right w:w="100" w:type="dxa"/>
            </w:tcMar>
          </w:tcPr>
          <w:p w14:paraId="21B627D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DCBF99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49939F63" w14:textId="77777777">
        <w:tc>
          <w:tcPr>
            <w:tcW w:w="2655" w:type="dxa"/>
            <w:shd w:val="clear" w:color="auto" w:fill="auto"/>
            <w:tcMar>
              <w:top w:w="100" w:type="dxa"/>
              <w:left w:w="100" w:type="dxa"/>
              <w:bottom w:w="100" w:type="dxa"/>
              <w:right w:w="100" w:type="dxa"/>
            </w:tcMar>
          </w:tcPr>
          <w:p w14:paraId="217BF41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4A3542D"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chỉnh sửa mã giảm giá thành công</w:t>
            </w:r>
          </w:p>
        </w:tc>
      </w:tr>
      <w:tr w:rsidR="007569A2" w14:paraId="5BE47E61" w14:textId="77777777">
        <w:trPr>
          <w:trHeight w:val="480"/>
        </w:trPr>
        <w:tc>
          <w:tcPr>
            <w:tcW w:w="8280" w:type="dxa"/>
            <w:gridSpan w:val="2"/>
            <w:shd w:val="clear" w:color="auto" w:fill="auto"/>
            <w:tcMar>
              <w:top w:w="100" w:type="dxa"/>
              <w:left w:w="100" w:type="dxa"/>
              <w:bottom w:w="100" w:type="dxa"/>
              <w:right w:w="100" w:type="dxa"/>
            </w:tcMar>
          </w:tcPr>
          <w:p w14:paraId="0D25F4E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9C45F46"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36C0F7EE"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Quản lý khuyến mãi. Sau đó chọn Danh sách khuyến mãi </w:t>
            </w:r>
          </w:p>
          <w:p w14:paraId="033D7760"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danh sách các khuyến mãi </w:t>
            </w:r>
          </w:p>
          <w:p w14:paraId="2F3969C0"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vào hình cái bút trên mã giảm giá muốn chỉnh sửa </w:t>
            </w:r>
          </w:p>
          <w:p w14:paraId="5D47FA1F"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chi tiết thông tin của mã giảm giá đó </w:t>
            </w:r>
          </w:p>
          <w:p w14:paraId="0EB74899"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chỉnh sửa thông tin của mã giảm giá và bấm nút Cập nhật </w:t>
            </w:r>
          </w:p>
          <w:p w14:paraId="643F0D36" w14:textId="77777777" w:rsidR="007569A2" w:rsidRDefault="00CE686F" w:rsidP="00034C0F">
            <w:pPr>
              <w:widowControl w:val="0"/>
              <w:numPr>
                <w:ilvl w:val="0"/>
                <w:numId w:val="6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Cập nhập thành công “ </w:t>
            </w:r>
          </w:p>
        </w:tc>
      </w:tr>
      <w:tr w:rsidR="007569A2" w14:paraId="6547F145" w14:textId="77777777">
        <w:trPr>
          <w:trHeight w:val="480"/>
        </w:trPr>
        <w:tc>
          <w:tcPr>
            <w:tcW w:w="8280" w:type="dxa"/>
            <w:gridSpan w:val="2"/>
            <w:shd w:val="clear" w:color="auto" w:fill="auto"/>
            <w:tcMar>
              <w:top w:w="100" w:type="dxa"/>
              <w:left w:w="100" w:type="dxa"/>
              <w:bottom w:w="100" w:type="dxa"/>
              <w:right w:w="100" w:type="dxa"/>
            </w:tcMar>
          </w:tcPr>
          <w:p w14:paraId="320CD0A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26B34E2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D7D259C" w14:textId="77777777" w:rsidR="007569A2" w:rsidRDefault="00CE686F" w:rsidP="00034C0F">
      <w:pPr>
        <w:numPr>
          <w:ilvl w:val="0"/>
          <w:numId w:val="116"/>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Xóa mã giảm giá </w:t>
      </w:r>
    </w:p>
    <w:p w14:paraId="4D2E12B8"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6"/>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33ACC15D" w14:textId="77777777">
        <w:tc>
          <w:tcPr>
            <w:tcW w:w="2655" w:type="dxa"/>
            <w:shd w:val="clear" w:color="auto" w:fill="auto"/>
            <w:tcMar>
              <w:top w:w="100" w:type="dxa"/>
              <w:left w:w="100" w:type="dxa"/>
              <w:bottom w:w="100" w:type="dxa"/>
              <w:right w:w="100" w:type="dxa"/>
            </w:tcMar>
          </w:tcPr>
          <w:p w14:paraId="1AFA964E" w14:textId="66F8A9D4"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A43F97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Xóa mã giảm giá </w:t>
            </w:r>
          </w:p>
        </w:tc>
      </w:tr>
      <w:tr w:rsidR="007569A2" w14:paraId="7F912A8B" w14:textId="77777777">
        <w:tc>
          <w:tcPr>
            <w:tcW w:w="2655" w:type="dxa"/>
            <w:shd w:val="clear" w:color="auto" w:fill="auto"/>
            <w:tcMar>
              <w:top w:w="100" w:type="dxa"/>
              <w:left w:w="100" w:type="dxa"/>
              <w:bottom w:w="100" w:type="dxa"/>
              <w:right w:w="100" w:type="dxa"/>
            </w:tcMar>
          </w:tcPr>
          <w:p w14:paraId="33526C1A"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1DC6FBF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7569A2" w14:paraId="2D27CC06" w14:textId="77777777">
        <w:tc>
          <w:tcPr>
            <w:tcW w:w="2655" w:type="dxa"/>
            <w:shd w:val="clear" w:color="auto" w:fill="auto"/>
            <w:tcMar>
              <w:top w:w="100" w:type="dxa"/>
              <w:left w:w="100" w:type="dxa"/>
              <w:bottom w:w="100" w:type="dxa"/>
              <w:right w:w="100" w:type="dxa"/>
            </w:tcMar>
          </w:tcPr>
          <w:p w14:paraId="476E3EFB"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C54244B"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7569A2" w14:paraId="5081E77B" w14:textId="77777777">
        <w:tc>
          <w:tcPr>
            <w:tcW w:w="2655" w:type="dxa"/>
            <w:shd w:val="clear" w:color="auto" w:fill="auto"/>
            <w:tcMar>
              <w:top w:w="100" w:type="dxa"/>
              <w:left w:w="100" w:type="dxa"/>
              <w:bottom w:w="100" w:type="dxa"/>
              <w:right w:w="100" w:type="dxa"/>
            </w:tcMar>
          </w:tcPr>
          <w:p w14:paraId="509F7094"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3BA4904F"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xóa mã giảm giá thành công</w:t>
            </w:r>
          </w:p>
        </w:tc>
      </w:tr>
      <w:tr w:rsidR="007569A2" w14:paraId="7A6558F8" w14:textId="77777777">
        <w:trPr>
          <w:trHeight w:val="480"/>
        </w:trPr>
        <w:tc>
          <w:tcPr>
            <w:tcW w:w="8280" w:type="dxa"/>
            <w:gridSpan w:val="2"/>
            <w:shd w:val="clear" w:color="auto" w:fill="auto"/>
            <w:tcMar>
              <w:top w:w="100" w:type="dxa"/>
              <w:left w:w="100" w:type="dxa"/>
              <w:bottom w:w="100" w:type="dxa"/>
              <w:right w:w="100" w:type="dxa"/>
            </w:tcMar>
          </w:tcPr>
          <w:p w14:paraId="6A416E1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18FDB88"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7FD76F0E"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Quản lý khuyến mãi. Sau đó chọn Danh sách khuyến mãi </w:t>
            </w:r>
          </w:p>
          <w:p w14:paraId="15AE6205"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giao diện danh sách các khuyến mãi </w:t>
            </w:r>
          </w:p>
          <w:p w14:paraId="0470BFFE"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vào hình cái bút trên mã giảm giá muốn xóa </w:t>
            </w:r>
          </w:p>
          <w:p w14:paraId="30DF8BAA"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hiển thị thông báo “Bạn có chắc chắn muốn xóa mã này “</w:t>
            </w:r>
          </w:p>
          <w:p w14:paraId="6DD47104"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chọn Xác nhận </w:t>
            </w:r>
          </w:p>
          <w:p w14:paraId="0921AD0B" w14:textId="77777777" w:rsidR="007569A2" w:rsidRDefault="00CE686F" w:rsidP="00034C0F">
            <w:pPr>
              <w:widowControl w:val="0"/>
              <w:numPr>
                <w:ilvl w:val="0"/>
                <w:numId w:val="7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thông báo” Mã giảm giá đã được xóa thành công“ </w:t>
            </w:r>
          </w:p>
        </w:tc>
      </w:tr>
      <w:tr w:rsidR="007569A2" w14:paraId="626E5721" w14:textId="77777777">
        <w:trPr>
          <w:trHeight w:val="480"/>
        </w:trPr>
        <w:tc>
          <w:tcPr>
            <w:tcW w:w="8280" w:type="dxa"/>
            <w:gridSpan w:val="2"/>
            <w:shd w:val="clear" w:color="auto" w:fill="auto"/>
            <w:tcMar>
              <w:top w:w="100" w:type="dxa"/>
              <w:left w:w="100" w:type="dxa"/>
              <w:bottom w:w="100" w:type="dxa"/>
              <w:right w:w="100" w:type="dxa"/>
            </w:tcMar>
          </w:tcPr>
          <w:p w14:paraId="26D8E77C"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4402E2D7"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0F50A3" w14:textId="77777777" w:rsidR="007569A2" w:rsidRPr="00C60A20" w:rsidRDefault="00CE686F" w:rsidP="00C60A20">
      <w:pPr>
        <w:pStyle w:val="ListParagraph"/>
        <w:numPr>
          <w:ilvl w:val="0"/>
          <w:numId w:val="190"/>
        </w:numPr>
        <w:ind w:left="709"/>
        <w:rPr>
          <w:rFonts w:ascii="Times New Roman" w:hAnsi="Times New Roman" w:cs="Times New Roman"/>
          <w:b/>
          <w:sz w:val="26"/>
          <w:szCs w:val="26"/>
        </w:rPr>
      </w:pPr>
      <w:bookmarkStart w:id="1649" w:name="_f084vj9jydw1" w:colFirst="0" w:colLast="0"/>
      <w:bookmarkEnd w:id="1649"/>
      <w:r w:rsidRPr="00C60A20">
        <w:rPr>
          <w:rFonts w:ascii="Times New Roman" w:hAnsi="Times New Roman" w:cs="Times New Roman"/>
          <w:b/>
          <w:sz w:val="26"/>
          <w:szCs w:val="26"/>
        </w:rPr>
        <w:t xml:space="preserve">Chức năng quản lý danh mục </w:t>
      </w:r>
    </w:p>
    <w:p w14:paraId="44F1107D" w14:textId="77777777" w:rsidR="007569A2" w:rsidRDefault="00CE686F" w:rsidP="00034C0F">
      <w:pPr>
        <w:numPr>
          <w:ilvl w:val="0"/>
          <w:numId w:val="1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thêm danh mục </w:t>
      </w:r>
    </w:p>
    <w:p w14:paraId="308F224F"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7"/>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196E92E4" w14:textId="77777777">
        <w:tc>
          <w:tcPr>
            <w:tcW w:w="2655" w:type="dxa"/>
            <w:shd w:val="clear" w:color="auto" w:fill="auto"/>
            <w:tcMar>
              <w:top w:w="100" w:type="dxa"/>
              <w:left w:w="100" w:type="dxa"/>
              <w:bottom w:w="100" w:type="dxa"/>
              <w:right w:w="100" w:type="dxa"/>
            </w:tcMar>
          </w:tcPr>
          <w:p w14:paraId="1B7FC980" w14:textId="6C980AF8"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5E05F4C4"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danh mục </w:t>
            </w:r>
          </w:p>
        </w:tc>
      </w:tr>
      <w:tr w:rsidR="007569A2" w14:paraId="51AF8254" w14:textId="77777777">
        <w:tc>
          <w:tcPr>
            <w:tcW w:w="2655" w:type="dxa"/>
            <w:shd w:val="clear" w:color="auto" w:fill="auto"/>
            <w:tcMar>
              <w:top w:w="100" w:type="dxa"/>
              <w:left w:w="100" w:type="dxa"/>
              <w:bottom w:w="100" w:type="dxa"/>
              <w:right w:w="100" w:type="dxa"/>
            </w:tcMar>
          </w:tcPr>
          <w:p w14:paraId="7E7A8795"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3036B9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4509D5A0" w14:textId="77777777">
        <w:tc>
          <w:tcPr>
            <w:tcW w:w="2655" w:type="dxa"/>
            <w:shd w:val="clear" w:color="auto" w:fill="auto"/>
            <w:tcMar>
              <w:top w:w="100" w:type="dxa"/>
              <w:left w:w="100" w:type="dxa"/>
              <w:bottom w:w="100" w:type="dxa"/>
              <w:right w:w="100" w:type="dxa"/>
            </w:tcMar>
          </w:tcPr>
          <w:p w14:paraId="667A8F0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196C7B25"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2927BE40" w14:textId="77777777">
        <w:tc>
          <w:tcPr>
            <w:tcW w:w="2655" w:type="dxa"/>
            <w:shd w:val="clear" w:color="auto" w:fill="auto"/>
            <w:tcMar>
              <w:top w:w="100" w:type="dxa"/>
              <w:left w:w="100" w:type="dxa"/>
              <w:bottom w:w="100" w:type="dxa"/>
              <w:right w:w="100" w:type="dxa"/>
            </w:tcMar>
          </w:tcPr>
          <w:p w14:paraId="6DC278A7"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464B8464"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thêm danh mục thành công</w:t>
            </w:r>
          </w:p>
        </w:tc>
      </w:tr>
      <w:tr w:rsidR="007569A2" w14:paraId="3292D4BA" w14:textId="77777777">
        <w:trPr>
          <w:trHeight w:val="480"/>
        </w:trPr>
        <w:tc>
          <w:tcPr>
            <w:tcW w:w="8280" w:type="dxa"/>
            <w:gridSpan w:val="2"/>
            <w:shd w:val="clear" w:color="auto" w:fill="auto"/>
            <w:tcMar>
              <w:top w:w="100" w:type="dxa"/>
              <w:left w:w="100" w:type="dxa"/>
              <w:bottom w:w="100" w:type="dxa"/>
              <w:right w:w="100" w:type="dxa"/>
            </w:tcMar>
          </w:tcPr>
          <w:p w14:paraId="3F6A4608"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4CDD7B2D"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đăng nhập thành công và đang ở Trang chủ </w:t>
            </w:r>
          </w:p>
          <w:p w14:paraId="25CE6B57"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chọn Quản lý danh mục.</w:t>
            </w:r>
          </w:p>
          <w:p w14:paraId="4361F241"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danh mục đã có </w:t>
            </w:r>
          </w:p>
          <w:p w14:paraId="5835D35E"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bấm vào Thêm mới </w:t>
            </w:r>
          </w:p>
          <w:p w14:paraId="17DBD566"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1 cái form cho người quản trị điền tên danh mục mới vào </w:t>
            </w:r>
          </w:p>
          <w:p w14:paraId="7C5F7A3E"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điền tên danh mục mới vào và bấm chứ OK</w:t>
            </w:r>
          </w:p>
          <w:p w14:paraId="3A09D28C" w14:textId="77777777" w:rsidR="007569A2" w:rsidRDefault="00CE686F" w:rsidP="00034C0F">
            <w:pPr>
              <w:widowControl w:val="0"/>
              <w:numPr>
                <w:ilvl w:val="0"/>
                <w:numId w:val="5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Danh mục của bạn đã được thêm</w:t>
            </w:r>
          </w:p>
        </w:tc>
      </w:tr>
      <w:tr w:rsidR="007569A2" w14:paraId="23F6B4D4" w14:textId="77777777">
        <w:trPr>
          <w:trHeight w:val="480"/>
        </w:trPr>
        <w:tc>
          <w:tcPr>
            <w:tcW w:w="8280" w:type="dxa"/>
            <w:gridSpan w:val="2"/>
            <w:shd w:val="clear" w:color="auto" w:fill="auto"/>
            <w:tcMar>
              <w:top w:w="100" w:type="dxa"/>
              <w:left w:w="100" w:type="dxa"/>
              <w:bottom w:w="100" w:type="dxa"/>
              <w:right w:w="100" w:type="dxa"/>
            </w:tcMar>
          </w:tcPr>
          <w:p w14:paraId="3EAFAE74"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7451E5B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5E6D6F63" w14:textId="77777777" w:rsidR="007569A2" w:rsidRDefault="007569A2" w:rsidP="00C60A20">
      <w:pPr>
        <w:pStyle w:val="ListParagraph"/>
      </w:pPr>
      <w:bookmarkStart w:id="1650" w:name="_p8f7ejkoprs" w:colFirst="0" w:colLast="0"/>
      <w:bookmarkEnd w:id="1650"/>
    </w:p>
    <w:p w14:paraId="015F7C62" w14:textId="77777777" w:rsidR="007569A2" w:rsidRDefault="00CE686F" w:rsidP="00034C0F">
      <w:pPr>
        <w:numPr>
          <w:ilvl w:val="0"/>
          <w:numId w:val="1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Kịch bản chức năng chỉnh sửa danh mục </w:t>
      </w:r>
    </w:p>
    <w:p w14:paraId="7B969857" w14:textId="77777777" w:rsidR="007569A2" w:rsidRDefault="007569A2">
      <w:pPr>
        <w:spacing w:after="160" w:line="259" w:lineRule="auto"/>
        <w:ind w:left="720"/>
        <w:rPr>
          <w:rFonts w:ascii="Times New Roman" w:eastAsia="Times New Roman" w:hAnsi="Times New Roman" w:cs="Times New Roman"/>
          <w:sz w:val="26"/>
          <w:szCs w:val="26"/>
        </w:rPr>
      </w:pPr>
    </w:p>
    <w:tbl>
      <w:tblPr>
        <w:tblStyle w:val="af8"/>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7569A2" w14:paraId="4A77E805" w14:textId="77777777" w:rsidTr="11F45B28">
        <w:tc>
          <w:tcPr>
            <w:tcW w:w="2655" w:type="dxa"/>
            <w:shd w:val="clear" w:color="auto" w:fill="auto"/>
            <w:tcMar>
              <w:top w:w="100" w:type="dxa"/>
              <w:left w:w="100" w:type="dxa"/>
              <w:bottom w:w="100" w:type="dxa"/>
              <w:right w:w="100" w:type="dxa"/>
            </w:tcMar>
          </w:tcPr>
          <w:p w14:paraId="310EAAA8" w14:textId="1FE9CDF2" w:rsidR="007569A2" w:rsidRDefault="0098367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4F9E59F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Chỉnh sửa danh mục </w:t>
            </w:r>
          </w:p>
        </w:tc>
      </w:tr>
      <w:tr w:rsidR="007569A2" w14:paraId="030DA0E2" w14:textId="77777777" w:rsidTr="11F45B28">
        <w:tc>
          <w:tcPr>
            <w:tcW w:w="2655" w:type="dxa"/>
            <w:shd w:val="clear" w:color="auto" w:fill="auto"/>
            <w:tcMar>
              <w:top w:w="100" w:type="dxa"/>
              <w:left w:w="100" w:type="dxa"/>
              <w:bottom w:w="100" w:type="dxa"/>
              <w:right w:w="100" w:type="dxa"/>
            </w:tcMar>
          </w:tcPr>
          <w:p w14:paraId="62DFD538"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318060B6"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w:t>
            </w:r>
          </w:p>
        </w:tc>
      </w:tr>
      <w:tr w:rsidR="007569A2" w14:paraId="6BA751FA" w14:textId="77777777" w:rsidTr="11F45B28">
        <w:tc>
          <w:tcPr>
            <w:tcW w:w="2655" w:type="dxa"/>
            <w:shd w:val="clear" w:color="auto" w:fill="auto"/>
            <w:tcMar>
              <w:top w:w="100" w:type="dxa"/>
              <w:left w:w="100" w:type="dxa"/>
              <w:bottom w:w="100" w:type="dxa"/>
              <w:right w:w="100" w:type="dxa"/>
            </w:tcMar>
          </w:tcPr>
          <w:p w14:paraId="06EEBFAE"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2005D82C" w14:textId="77777777" w:rsidR="007569A2" w:rsidRDefault="00CE686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đã đăng nhập thành công vào hệ thống</w:t>
            </w:r>
          </w:p>
        </w:tc>
      </w:tr>
      <w:tr w:rsidR="007569A2" w14:paraId="656865A4" w14:textId="77777777" w:rsidTr="11F45B28">
        <w:tc>
          <w:tcPr>
            <w:tcW w:w="2655" w:type="dxa"/>
            <w:shd w:val="clear" w:color="auto" w:fill="auto"/>
            <w:tcMar>
              <w:top w:w="100" w:type="dxa"/>
              <w:left w:w="100" w:type="dxa"/>
              <w:bottom w:w="100" w:type="dxa"/>
              <w:right w:w="100" w:type="dxa"/>
            </w:tcMar>
          </w:tcPr>
          <w:p w14:paraId="1FB4F305" w14:textId="77777777" w:rsidR="007569A2" w:rsidRDefault="00CE686F">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750CBA99" w14:textId="77777777" w:rsidR="007569A2" w:rsidRDefault="00CE686F">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chỉnh sửa danh mục thành công</w:t>
            </w:r>
          </w:p>
        </w:tc>
      </w:tr>
      <w:tr w:rsidR="007569A2" w14:paraId="607CFC48" w14:textId="77777777" w:rsidTr="11F45B28">
        <w:trPr>
          <w:trHeight w:val="480"/>
        </w:trPr>
        <w:tc>
          <w:tcPr>
            <w:tcW w:w="8280" w:type="dxa"/>
            <w:gridSpan w:val="2"/>
            <w:shd w:val="clear" w:color="auto" w:fill="auto"/>
            <w:tcMar>
              <w:top w:w="100" w:type="dxa"/>
              <w:left w:w="100" w:type="dxa"/>
              <w:bottom w:w="100" w:type="dxa"/>
              <w:right w:w="100" w:type="dxa"/>
            </w:tcMar>
          </w:tcPr>
          <w:p w14:paraId="779811CA" w14:textId="77777777" w:rsidR="007569A2" w:rsidRDefault="00CE686F" w:rsidP="00034C0F">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536F25A0"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quản trị đăng nhập thành công và đang ở Trang chủ </w:t>
            </w:r>
          </w:p>
          <w:p w14:paraId="3A87CA28"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chọn Quản lý danh mục.</w:t>
            </w:r>
          </w:p>
          <w:p w14:paraId="4D61A271"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hiển thị danh sách các danh mục đã có </w:t>
            </w:r>
          </w:p>
          <w:p w14:paraId="186F31D7" w14:textId="0D0209BD" w:rsidR="007569A2" w:rsidRDefault="00CE686F" w:rsidP="00034C0F">
            <w:pPr>
              <w:widowControl w:val="0"/>
              <w:numPr>
                <w:ilvl w:val="0"/>
                <w:numId w:val="34"/>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w:t>
            </w:r>
            <w:r w:rsidR="34F887F0" w:rsidRPr="11F45B28">
              <w:rPr>
                <w:rFonts w:ascii="Times New Roman" w:eastAsia="Times New Roman" w:hAnsi="Times New Roman" w:cs="Times New Roman"/>
                <w:sz w:val="26"/>
                <w:szCs w:val="26"/>
              </w:rPr>
              <w:t xml:space="preserve"> có thể tìm kiếm danh mục và</w:t>
            </w:r>
            <w:r w:rsidRPr="11F45B28">
              <w:rPr>
                <w:rFonts w:ascii="Times New Roman" w:eastAsia="Times New Roman" w:hAnsi="Times New Roman" w:cs="Times New Roman"/>
                <w:sz w:val="26"/>
                <w:szCs w:val="26"/>
              </w:rPr>
              <w:t xml:space="preserve"> bấm vào biểu tượng cái bút của danh mục cần chỉnh sửa</w:t>
            </w:r>
          </w:p>
          <w:p w14:paraId="448EB58B" w14:textId="77777777" w:rsidR="007569A2" w:rsidRDefault="00CE686F" w:rsidP="00034C0F">
            <w:pPr>
              <w:widowControl w:val="0"/>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1 cái form về danh mục đó cho người dùng chỉnh sửa</w:t>
            </w:r>
          </w:p>
          <w:p w14:paraId="45F75EDB" w14:textId="31754B6B" w:rsidR="007569A2" w:rsidRDefault="00CE686F" w:rsidP="00034C0F">
            <w:pPr>
              <w:widowControl w:val="0"/>
              <w:numPr>
                <w:ilvl w:val="0"/>
                <w:numId w:val="34"/>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w:t>
            </w:r>
            <w:r w:rsidR="16FE4BC4" w:rsidRPr="11F45B28">
              <w:rPr>
                <w:rFonts w:ascii="Times New Roman" w:eastAsia="Times New Roman" w:hAnsi="Times New Roman" w:cs="Times New Roman"/>
                <w:sz w:val="26"/>
                <w:szCs w:val="26"/>
              </w:rPr>
              <w:t>quản trị</w:t>
            </w:r>
            <w:r w:rsidRPr="11F45B28">
              <w:rPr>
                <w:rFonts w:ascii="Times New Roman" w:eastAsia="Times New Roman" w:hAnsi="Times New Roman" w:cs="Times New Roman"/>
                <w:sz w:val="26"/>
                <w:szCs w:val="26"/>
              </w:rPr>
              <w:t xml:space="preserve"> có thể chỉnh sửa tên danh mục hoặc </w:t>
            </w:r>
            <w:r w:rsidR="0AE9E296" w:rsidRPr="11F45B28">
              <w:rPr>
                <w:rFonts w:ascii="Times New Roman" w:eastAsia="Times New Roman" w:hAnsi="Times New Roman" w:cs="Times New Roman"/>
                <w:sz w:val="26"/>
                <w:szCs w:val="26"/>
              </w:rPr>
              <w:t>điều chỉnh</w:t>
            </w:r>
            <w:r w:rsidRPr="11F45B28">
              <w:rPr>
                <w:rFonts w:ascii="Times New Roman" w:eastAsia="Times New Roman" w:hAnsi="Times New Roman" w:cs="Times New Roman"/>
                <w:sz w:val="26"/>
                <w:szCs w:val="26"/>
              </w:rPr>
              <w:t xml:space="preserve"> danh mục đó</w:t>
            </w:r>
            <w:r w:rsidR="247E7D1D" w:rsidRPr="11F45B28">
              <w:rPr>
                <w:rFonts w:ascii="Times New Roman" w:eastAsia="Times New Roman" w:hAnsi="Times New Roman" w:cs="Times New Roman"/>
                <w:sz w:val="26"/>
                <w:szCs w:val="26"/>
              </w:rPr>
              <w:t xml:space="preserve"> không</w:t>
            </w:r>
            <w:r w:rsidRPr="11F45B28">
              <w:rPr>
                <w:rFonts w:ascii="Times New Roman" w:eastAsia="Times New Roman" w:hAnsi="Times New Roman" w:cs="Times New Roman"/>
                <w:sz w:val="26"/>
                <w:szCs w:val="26"/>
              </w:rPr>
              <w:t xml:space="preserve"> hoạt động nữa</w:t>
            </w:r>
            <w:r w:rsidR="56E7A30D" w:rsidRPr="11F45B28">
              <w:rPr>
                <w:rFonts w:ascii="Times New Roman" w:eastAsia="Times New Roman" w:hAnsi="Times New Roman" w:cs="Times New Roman"/>
                <w:sz w:val="26"/>
                <w:szCs w:val="26"/>
              </w:rPr>
              <w:t xml:space="preserve">. Người dùng </w:t>
            </w:r>
            <w:r w:rsidR="4BA6191B" w:rsidRPr="11F45B28">
              <w:rPr>
                <w:rFonts w:ascii="Times New Roman" w:eastAsia="Times New Roman" w:hAnsi="Times New Roman" w:cs="Times New Roman"/>
                <w:sz w:val="26"/>
                <w:szCs w:val="26"/>
              </w:rPr>
              <w:t xml:space="preserve">bấm Xác nhận </w:t>
            </w:r>
          </w:p>
          <w:p w14:paraId="003B1052" w14:textId="226E3862" w:rsidR="556F0C18" w:rsidRDefault="2B4DB791" w:rsidP="00034C0F">
            <w:pPr>
              <w:widowControl w:val="0"/>
              <w:numPr>
                <w:ilvl w:val="0"/>
                <w:numId w:val="34"/>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hiển thị thông báo Chỉnh sửa thành công </w:t>
            </w:r>
          </w:p>
          <w:p w14:paraId="0FE634FD" w14:textId="77777777" w:rsidR="007569A2" w:rsidRDefault="007569A2">
            <w:pPr>
              <w:widowControl w:val="0"/>
              <w:spacing w:line="240" w:lineRule="auto"/>
              <w:ind w:left="720"/>
              <w:rPr>
                <w:rFonts w:ascii="Times New Roman" w:eastAsia="Times New Roman" w:hAnsi="Times New Roman" w:cs="Times New Roman"/>
                <w:sz w:val="26"/>
                <w:szCs w:val="26"/>
              </w:rPr>
            </w:pPr>
          </w:p>
        </w:tc>
      </w:tr>
      <w:tr w:rsidR="007569A2" w14:paraId="1D03C498" w14:textId="77777777" w:rsidTr="11F45B28">
        <w:trPr>
          <w:trHeight w:val="480"/>
        </w:trPr>
        <w:tc>
          <w:tcPr>
            <w:tcW w:w="8280" w:type="dxa"/>
            <w:gridSpan w:val="2"/>
            <w:shd w:val="clear" w:color="auto" w:fill="auto"/>
            <w:tcMar>
              <w:top w:w="100" w:type="dxa"/>
              <w:left w:w="100" w:type="dxa"/>
              <w:bottom w:w="100" w:type="dxa"/>
              <w:right w:w="100" w:type="dxa"/>
            </w:tcMar>
          </w:tcPr>
          <w:p w14:paraId="62A94A42"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p w14:paraId="5681D03F" w14:textId="77777777" w:rsidR="007569A2" w:rsidRDefault="00CE686F">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2A1F980" w14:textId="77777777" w:rsidR="007569A2" w:rsidRDefault="007569A2" w:rsidP="00C60A20">
      <w:pPr>
        <w:pStyle w:val="ListParagraph"/>
      </w:pPr>
      <w:bookmarkStart w:id="1651" w:name="_270ms2xw580" w:colFirst="0" w:colLast="0"/>
      <w:bookmarkEnd w:id="1651"/>
    </w:p>
    <w:p w14:paraId="65F17554" w14:textId="77777777" w:rsidR="007569A2" w:rsidRDefault="00CE686F" w:rsidP="00034C0F">
      <w:pPr>
        <w:numPr>
          <w:ilvl w:val="0"/>
          <w:numId w:val="119"/>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Kịch bản chức năng xóa danh mục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12AA2254" w14:textId="77777777" w:rsidTr="11F45B28">
        <w:trPr>
          <w:trHeight w:val="300"/>
        </w:trPr>
        <w:tc>
          <w:tcPr>
            <w:tcW w:w="2655" w:type="dxa"/>
            <w:shd w:val="clear" w:color="auto" w:fill="auto"/>
            <w:tcMar>
              <w:top w:w="100" w:type="dxa"/>
              <w:left w:w="100" w:type="dxa"/>
              <w:bottom w:w="100" w:type="dxa"/>
              <w:right w:w="100" w:type="dxa"/>
            </w:tcMar>
          </w:tcPr>
          <w:p w14:paraId="4DE30898" w14:textId="678E8E82" w:rsidR="11F45B28" w:rsidRDefault="00983677" w:rsidP="11F45B28">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92C873D" w14:textId="22618F85" w:rsidR="5F3A6060" w:rsidRDefault="5F3A6060"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Xóa</w:t>
            </w:r>
            <w:r w:rsidR="11F45B28" w:rsidRPr="11F45B28">
              <w:rPr>
                <w:rFonts w:ascii="Times New Roman" w:eastAsia="Times New Roman" w:hAnsi="Times New Roman" w:cs="Times New Roman"/>
                <w:sz w:val="26"/>
                <w:szCs w:val="26"/>
              </w:rPr>
              <w:t xml:space="preserve"> danh mục </w:t>
            </w:r>
          </w:p>
        </w:tc>
      </w:tr>
      <w:tr w:rsidR="11F45B28" w14:paraId="4D6CA71E" w14:textId="77777777" w:rsidTr="11F45B28">
        <w:trPr>
          <w:trHeight w:val="300"/>
        </w:trPr>
        <w:tc>
          <w:tcPr>
            <w:tcW w:w="2655" w:type="dxa"/>
            <w:shd w:val="clear" w:color="auto" w:fill="auto"/>
            <w:tcMar>
              <w:top w:w="100" w:type="dxa"/>
              <w:left w:w="100" w:type="dxa"/>
              <w:bottom w:w="100" w:type="dxa"/>
              <w:right w:w="100" w:type="dxa"/>
            </w:tcMar>
          </w:tcPr>
          <w:p w14:paraId="2934B0FE"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7ECB1FB3"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782DB63B" w14:textId="77777777" w:rsidTr="11F45B28">
        <w:trPr>
          <w:trHeight w:val="300"/>
        </w:trPr>
        <w:tc>
          <w:tcPr>
            <w:tcW w:w="2655" w:type="dxa"/>
            <w:shd w:val="clear" w:color="auto" w:fill="auto"/>
            <w:tcMar>
              <w:top w:w="100" w:type="dxa"/>
              <w:left w:w="100" w:type="dxa"/>
              <w:bottom w:w="100" w:type="dxa"/>
              <w:right w:w="100" w:type="dxa"/>
            </w:tcMar>
          </w:tcPr>
          <w:p w14:paraId="18F3E07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D9C62D4"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378B208A" w14:textId="77777777" w:rsidTr="11F45B28">
        <w:trPr>
          <w:trHeight w:val="300"/>
        </w:trPr>
        <w:tc>
          <w:tcPr>
            <w:tcW w:w="2655" w:type="dxa"/>
            <w:shd w:val="clear" w:color="auto" w:fill="auto"/>
            <w:tcMar>
              <w:top w:w="100" w:type="dxa"/>
              <w:left w:w="100" w:type="dxa"/>
              <w:bottom w:w="100" w:type="dxa"/>
              <w:right w:w="100" w:type="dxa"/>
            </w:tcMar>
          </w:tcPr>
          <w:p w14:paraId="32C44386"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601DF9B" w14:textId="59088599"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r w:rsidR="109AD4CF" w:rsidRPr="11F45B28">
              <w:rPr>
                <w:rFonts w:ascii="Times New Roman" w:eastAsia="Times New Roman" w:hAnsi="Times New Roman" w:cs="Times New Roman"/>
                <w:sz w:val="26"/>
                <w:szCs w:val="26"/>
              </w:rPr>
              <w:t>xóa</w:t>
            </w:r>
            <w:r w:rsidRPr="11F45B28">
              <w:rPr>
                <w:rFonts w:ascii="Times New Roman" w:eastAsia="Times New Roman" w:hAnsi="Times New Roman" w:cs="Times New Roman"/>
                <w:sz w:val="26"/>
                <w:szCs w:val="26"/>
              </w:rPr>
              <w:t xml:space="preserve"> danh mục thành công</w:t>
            </w:r>
          </w:p>
        </w:tc>
      </w:tr>
      <w:tr w:rsidR="11F45B28" w14:paraId="3EF2D4C3" w14:textId="77777777" w:rsidTr="11F45B28">
        <w:trPr>
          <w:trHeight w:val="480"/>
        </w:trPr>
        <w:tc>
          <w:tcPr>
            <w:tcW w:w="8280" w:type="dxa"/>
            <w:gridSpan w:val="2"/>
            <w:shd w:val="clear" w:color="auto" w:fill="auto"/>
            <w:tcMar>
              <w:top w:w="100" w:type="dxa"/>
              <w:left w:w="100" w:type="dxa"/>
              <w:bottom w:w="100" w:type="dxa"/>
              <w:right w:w="100" w:type="dxa"/>
            </w:tcMar>
          </w:tcPr>
          <w:p w14:paraId="47C117B2" w14:textId="77777777" w:rsidR="11F45B28" w:rsidRDefault="11F45B28" w:rsidP="00034C0F">
            <w:pPr>
              <w:widowControl w:val="0"/>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Chuỗi sự kiện chính</w:t>
            </w:r>
          </w:p>
          <w:p w14:paraId="1C062B5F" w14:textId="00896853"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đăng nhập thành công và đang ở Trang chủ </w:t>
            </w:r>
          </w:p>
          <w:p w14:paraId="178349B6" w14:textId="1819103A"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chọn Quản lý danh mục.</w:t>
            </w:r>
          </w:p>
          <w:p w14:paraId="58F03563" w14:textId="77DA284C"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sẽ hiển thị danh sách các danh mục đã có </w:t>
            </w:r>
          </w:p>
          <w:p w14:paraId="04629487" w14:textId="5F150001"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vào biểu tượng </w:t>
            </w:r>
            <w:r w:rsidR="02E46C7B" w:rsidRPr="11F45B28">
              <w:rPr>
                <w:rFonts w:ascii="Times New Roman" w:eastAsia="Times New Roman" w:hAnsi="Times New Roman" w:cs="Times New Roman"/>
                <w:sz w:val="26"/>
                <w:szCs w:val="26"/>
              </w:rPr>
              <w:t>thùng rác</w:t>
            </w:r>
            <w:r w:rsidRPr="11F45B28">
              <w:rPr>
                <w:rFonts w:ascii="Times New Roman" w:eastAsia="Times New Roman" w:hAnsi="Times New Roman" w:cs="Times New Roman"/>
                <w:sz w:val="26"/>
                <w:szCs w:val="26"/>
              </w:rPr>
              <w:t xml:space="preserve"> của danh mục cần </w:t>
            </w:r>
            <w:r w:rsidR="5E980D48" w:rsidRPr="11F45B28">
              <w:rPr>
                <w:rFonts w:ascii="Times New Roman" w:eastAsia="Times New Roman" w:hAnsi="Times New Roman" w:cs="Times New Roman"/>
                <w:sz w:val="26"/>
                <w:szCs w:val="26"/>
              </w:rPr>
              <w:t>xóa</w:t>
            </w:r>
          </w:p>
          <w:p w14:paraId="0A7AA728" w14:textId="6FFE14A9" w:rsidR="11F45B28" w:rsidRDefault="11F45B2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hiển thị </w:t>
            </w:r>
            <w:r w:rsidR="33B8F318" w:rsidRPr="11F45B28">
              <w:rPr>
                <w:rFonts w:ascii="Times New Roman" w:eastAsia="Times New Roman" w:hAnsi="Times New Roman" w:cs="Times New Roman"/>
                <w:sz w:val="26"/>
                <w:szCs w:val="26"/>
              </w:rPr>
              <w:t xml:space="preserve">thông báo Bạn có chắc muốn xóa danh mục này </w:t>
            </w:r>
          </w:p>
          <w:p w14:paraId="128FB449" w14:textId="525DA6FA" w:rsidR="33B8F318" w:rsidRDefault="33B8F31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nút Xác nhận </w:t>
            </w:r>
          </w:p>
          <w:p w14:paraId="5279EC5F" w14:textId="0CD8C138" w:rsidR="33B8F318" w:rsidRDefault="33B8F318" w:rsidP="00034C0F">
            <w:pPr>
              <w:pStyle w:val="ListParagraph"/>
              <w:widowControl w:val="0"/>
              <w:numPr>
                <w:ilvl w:val="0"/>
                <w:numId w:val="27"/>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Hệ thống hiển thị thông báo Xóa danh mục thành công</w:t>
            </w:r>
          </w:p>
        </w:tc>
      </w:tr>
      <w:tr w:rsidR="11F45B28" w14:paraId="50016E15" w14:textId="77777777" w:rsidTr="11F45B28">
        <w:trPr>
          <w:trHeight w:val="480"/>
        </w:trPr>
        <w:tc>
          <w:tcPr>
            <w:tcW w:w="8280" w:type="dxa"/>
            <w:gridSpan w:val="2"/>
            <w:shd w:val="clear" w:color="auto" w:fill="auto"/>
            <w:tcMar>
              <w:top w:w="100" w:type="dxa"/>
              <w:left w:w="100" w:type="dxa"/>
              <w:bottom w:w="100" w:type="dxa"/>
              <w:right w:w="100" w:type="dxa"/>
            </w:tcMar>
          </w:tcPr>
          <w:p w14:paraId="2D00631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5D8FCB6C"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0F948CA9" w14:textId="77777777" w:rsidR="00987FAD" w:rsidRPr="00034C0F" w:rsidRDefault="00987FAD" w:rsidP="00034C0F">
      <w:pPr>
        <w:pStyle w:val="ListParagraph"/>
        <w:rPr>
          <w:rFonts w:ascii="Times New Roman" w:eastAsia="Times New Roman" w:hAnsi="Times New Roman" w:cs="Times New Roman"/>
          <w:b/>
          <w:sz w:val="26"/>
          <w:szCs w:val="26"/>
        </w:rPr>
      </w:pPr>
    </w:p>
    <w:p w14:paraId="3F9B5A61" w14:textId="1BB87CB3" w:rsidR="00987FAD" w:rsidRPr="00034C0F" w:rsidRDefault="0D409C1B" w:rsidP="00034C0F">
      <w:pPr>
        <w:pStyle w:val="ListParagraph"/>
        <w:numPr>
          <w:ilvl w:val="0"/>
          <w:numId w:val="120"/>
        </w:numPr>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 xml:space="preserve">Chức năng quản lý nhãn hiệu </w:t>
      </w:r>
    </w:p>
    <w:p w14:paraId="5D283170" w14:textId="54CB71AE" w:rsidR="00987FAD" w:rsidRPr="00034C0F" w:rsidRDefault="0D409C1B" w:rsidP="00EE7201">
      <w:pPr>
        <w:pStyle w:val="ListParagraph"/>
        <w:numPr>
          <w:ilvl w:val="0"/>
          <w:numId w:val="121"/>
        </w:numPr>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Kịch bản chức năng thêm nhãn hiệu</w:t>
      </w:r>
    </w:p>
    <w:p w14:paraId="19F48828" w14:textId="5829F851" w:rsidR="0D409C1B" w:rsidRPr="00FB021A" w:rsidRDefault="0D409C1B" w:rsidP="00034C0F">
      <w:pPr>
        <w:pStyle w:val="ListParagraph"/>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11F45B28" w14:paraId="0246F5C9" w14:textId="77777777" w:rsidTr="59001287">
        <w:trPr>
          <w:trHeight w:val="300"/>
        </w:trPr>
        <w:tc>
          <w:tcPr>
            <w:tcW w:w="2655" w:type="dxa"/>
            <w:shd w:val="clear" w:color="auto" w:fill="auto"/>
            <w:tcMar>
              <w:top w:w="100" w:type="dxa"/>
              <w:left w:w="100" w:type="dxa"/>
              <w:bottom w:w="100" w:type="dxa"/>
              <w:right w:w="100" w:type="dxa"/>
            </w:tcMar>
          </w:tcPr>
          <w:p w14:paraId="5671C041" w14:textId="62FE0A02" w:rsidR="11F45B28" w:rsidRDefault="00983677" w:rsidP="11F45B28">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FD1DAA5" w14:textId="3C9A311A"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Thêm </w:t>
            </w:r>
            <w:r w:rsidR="32090FCA"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 xml:space="preserve"> </w:t>
            </w:r>
          </w:p>
        </w:tc>
      </w:tr>
      <w:tr w:rsidR="11F45B28" w14:paraId="211D16FC" w14:textId="77777777" w:rsidTr="59001287">
        <w:trPr>
          <w:trHeight w:val="300"/>
        </w:trPr>
        <w:tc>
          <w:tcPr>
            <w:tcW w:w="2655" w:type="dxa"/>
            <w:shd w:val="clear" w:color="auto" w:fill="auto"/>
            <w:tcMar>
              <w:top w:w="100" w:type="dxa"/>
              <w:left w:w="100" w:type="dxa"/>
              <w:bottom w:w="100" w:type="dxa"/>
              <w:right w:w="100" w:type="dxa"/>
            </w:tcMar>
          </w:tcPr>
          <w:p w14:paraId="5518D936"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2BEB20F"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w:t>
            </w:r>
          </w:p>
        </w:tc>
      </w:tr>
      <w:tr w:rsidR="11F45B28" w14:paraId="0DC923DE" w14:textId="77777777" w:rsidTr="59001287">
        <w:trPr>
          <w:trHeight w:val="300"/>
        </w:trPr>
        <w:tc>
          <w:tcPr>
            <w:tcW w:w="2655" w:type="dxa"/>
            <w:shd w:val="clear" w:color="auto" w:fill="auto"/>
            <w:tcMar>
              <w:top w:w="100" w:type="dxa"/>
              <w:left w:w="100" w:type="dxa"/>
              <w:bottom w:w="100" w:type="dxa"/>
              <w:right w:w="100" w:type="dxa"/>
            </w:tcMar>
          </w:tcPr>
          <w:p w14:paraId="472511A3"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3B82B259" w14:textId="77777777" w:rsidR="11F45B28" w:rsidRDefault="11F45B28" w:rsidP="11F45B28">
            <w:pPr>
              <w:widowControl w:val="0"/>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Người quản trị đã đăng nhập thành công vào hệ thống</w:t>
            </w:r>
          </w:p>
        </w:tc>
      </w:tr>
      <w:tr w:rsidR="11F45B28" w14:paraId="1F7CB52B" w14:textId="77777777" w:rsidTr="59001287">
        <w:trPr>
          <w:trHeight w:val="300"/>
        </w:trPr>
        <w:tc>
          <w:tcPr>
            <w:tcW w:w="2655" w:type="dxa"/>
            <w:shd w:val="clear" w:color="auto" w:fill="auto"/>
            <w:tcMar>
              <w:top w:w="100" w:type="dxa"/>
              <w:left w:w="100" w:type="dxa"/>
              <w:bottom w:w="100" w:type="dxa"/>
              <w:right w:w="100" w:type="dxa"/>
            </w:tcMar>
          </w:tcPr>
          <w:p w14:paraId="37C643C2" w14:textId="77777777" w:rsidR="11F45B28" w:rsidRDefault="11F45B28" w:rsidP="11F45B28">
            <w:pPr>
              <w:widowControl w:val="0"/>
              <w:spacing w:before="3" w:line="240" w:lineRule="auto"/>
              <w:ind w:left="141"/>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A981723" w14:textId="5A2FAFB7" w:rsidR="11F45B28" w:rsidRDefault="11F45B28" w:rsidP="11F45B28">
            <w:pPr>
              <w:spacing w:line="240" w:lineRule="auto"/>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thêm </w:t>
            </w:r>
            <w:r w:rsidR="7B2E2675"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thành công</w:t>
            </w:r>
          </w:p>
        </w:tc>
      </w:tr>
      <w:tr w:rsidR="11F45B28" w14:paraId="27ECC8CB" w14:textId="77777777" w:rsidTr="59001287">
        <w:trPr>
          <w:trHeight w:val="480"/>
        </w:trPr>
        <w:tc>
          <w:tcPr>
            <w:tcW w:w="8280" w:type="dxa"/>
            <w:gridSpan w:val="2"/>
            <w:shd w:val="clear" w:color="auto" w:fill="auto"/>
            <w:tcMar>
              <w:top w:w="100" w:type="dxa"/>
              <w:left w:w="100" w:type="dxa"/>
              <w:bottom w:w="100" w:type="dxa"/>
              <w:right w:w="100" w:type="dxa"/>
            </w:tcMar>
          </w:tcPr>
          <w:p w14:paraId="033DDABC" w14:textId="77777777" w:rsidR="11F45B28" w:rsidRDefault="11F45B28" w:rsidP="00034C0F">
            <w:pPr>
              <w:widowControl w:val="0"/>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Chuỗi sự kiện chính</w:t>
            </w:r>
          </w:p>
          <w:p w14:paraId="5549EDB4" w14:textId="0204A709"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đăng nhập thành công và đang ở Trang chủ </w:t>
            </w:r>
          </w:p>
          <w:p w14:paraId="7128EE4B" w14:textId="2DF31B70"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chọn Quản lý </w:t>
            </w:r>
            <w:r w:rsidR="290AD8D9" w:rsidRPr="11F45B28">
              <w:rPr>
                <w:rFonts w:ascii="Times New Roman" w:eastAsia="Times New Roman" w:hAnsi="Times New Roman" w:cs="Times New Roman"/>
                <w:sz w:val="26"/>
                <w:szCs w:val="26"/>
              </w:rPr>
              <w:t xml:space="preserve">nhãn hiệu </w:t>
            </w:r>
            <w:r w:rsidRPr="11F45B28">
              <w:rPr>
                <w:rFonts w:ascii="Times New Roman" w:eastAsia="Times New Roman" w:hAnsi="Times New Roman" w:cs="Times New Roman"/>
                <w:sz w:val="26"/>
                <w:szCs w:val="26"/>
              </w:rPr>
              <w:t>.</w:t>
            </w:r>
          </w:p>
          <w:p w14:paraId="61915B1A" w14:textId="625C10BF"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Hệ thống sẽ hiển thị danh sách các </w:t>
            </w:r>
            <w:r w:rsidR="64D5EBBE" w:rsidRPr="11F45B28">
              <w:rPr>
                <w:rFonts w:ascii="Times New Roman" w:eastAsia="Times New Roman" w:hAnsi="Times New Roman" w:cs="Times New Roman"/>
                <w:sz w:val="26"/>
                <w:szCs w:val="26"/>
              </w:rPr>
              <w:t>nhãn hiệu</w:t>
            </w:r>
            <w:r w:rsidRPr="11F45B28">
              <w:rPr>
                <w:rFonts w:ascii="Times New Roman" w:eastAsia="Times New Roman" w:hAnsi="Times New Roman" w:cs="Times New Roman"/>
                <w:sz w:val="26"/>
                <w:szCs w:val="26"/>
              </w:rPr>
              <w:t xml:space="preserve"> đã có </w:t>
            </w:r>
          </w:p>
          <w:p w14:paraId="50D72090" w14:textId="156F52F0" w:rsidR="11F45B28" w:rsidRDefault="11F45B28" w:rsidP="00034C0F">
            <w:pPr>
              <w:pStyle w:val="ListParagraph"/>
              <w:widowControl w:val="0"/>
              <w:numPr>
                <w:ilvl w:val="0"/>
                <w:numId w:val="25"/>
              </w:numPr>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Người quản trị bấm vào Thêm mới </w:t>
            </w:r>
          </w:p>
          <w:p w14:paraId="06978CB5" w14:textId="76BB4615" w:rsidR="11F45B28" w:rsidRDefault="7BBFD768" w:rsidP="00034C0F">
            <w:pPr>
              <w:pStyle w:val="ListParagraph"/>
              <w:widowControl w:val="0"/>
              <w:numPr>
                <w:ilvl w:val="0"/>
                <w:numId w:val="25"/>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Hệ thống sẽ hiển thị 1 cái form cho người quản trị điền t</w:t>
            </w:r>
            <w:r w:rsidR="274672F4" w:rsidRPr="59001287">
              <w:rPr>
                <w:rFonts w:ascii="Times New Roman" w:eastAsia="Times New Roman" w:hAnsi="Times New Roman" w:cs="Times New Roman"/>
                <w:sz w:val="26"/>
                <w:szCs w:val="26"/>
              </w:rPr>
              <w:t xml:space="preserve">ên nhãn hiệu </w:t>
            </w:r>
            <w:r w:rsidR="3DBF8655"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 xml:space="preserve"> mới vào </w:t>
            </w:r>
          </w:p>
          <w:p w14:paraId="70183C9B" w14:textId="4387D82E" w:rsidR="11F45B28" w:rsidRDefault="7BBFD768" w:rsidP="00034C0F">
            <w:pPr>
              <w:pStyle w:val="ListParagraph"/>
              <w:widowControl w:val="0"/>
              <w:numPr>
                <w:ilvl w:val="0"/>
                <w:numId w:val="25"/>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điền tên </w:t>
            </w:r>
            <w:r w:rsidR="1A84BC0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mới vào và bấm chứ OK</w:t>
            </w:r>
          </w:p>
          <w:p w14:paraId="0740E8EC" w14:textId="3E2C0556" w:rsidR="11F45B28" w:rsidRDefault="7BBFD768" w:rsidP="00034C0F">
            <w:pPr>
              <w:pStyle w:val="ListParagraph"/>
              <w:widowControl w:val="0"/>
              <w:numPr>
                <w:ilvl w:val="0"/>
                <w:numId w:val="25"/>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w:t>
            </w:r>
            <w:r w:rsidR="4C2B5ABC" w:rsidRPr="59001287">
              <w:rPr>
                <w:rFonts w:ascii="Times New Roman" w:eastAsia="Times New Roman" w:hAnsi="Times New Roman" w:cs="Times New Roman"/>
                <w:sz w:val="26"/>
                <w:szCs w:val="26"/>
              </w:rPr>
              <w:t>Nhãn</w:t>
            </w:r>
            <w:r w:rsidR="2DC40CA9" w:rsidRPr="59001287">
              <w:rPr>
                <w:rFonts w:ascii="Times New Roman" w:eastAsia="Times New Roman" w:hAnsi="Times New Roman" w:cs="Times New Roman"/>
                <w:sz w:val="26"/>
                <w:szCs w:val="26"/>
              </w:rPr>
              <w:t xml:space="preserve"> hiệu</w:t>
            </w:r>
            <w:r w:rsidR="4C2B5ABC" w:rsidRPr="59001287">
              <w:rPr>
                <w:rFonts w:ascii="Times New Roman" w:eastAsia="Times New Roman" w:hAnsi="Times New Roman" w:cs="Times New Roman"/>
                <w:sz w:val="26"/>
                <w:szCs w:val="26"/>
              </w:rPr>
              <w:t xml:space="preserve"> </w:t>
            </w:r>
            <w:r w:rsidRPr="59001287">
              <w:rPr>
                <w:rFonts w:ascii="Times New Roman" w:eastAsia="Times New Roman" w:hAnsi="Times New Roman" w:cs="Times New Roman"/>
                <w:sz w:val="26"/>
                <w:szCs w:val="26"/>
              </w:rPr>
              <w:t>của bạn đã được thêm</w:t>
            </w:r>
          </w:p>
        </w:tc>
      </w:tr>
      <w:tr w:rsidR="11F45B28" w14:paraId="0C532951" w14:textId="77777777" w:rsidTr="59001287">
        <w:trPr>
          <w:trHeight w:val="480"/>
        </w:trPr>
        <w:tc>
          <w:tcPr>
            <w:tcW w:w="8280" w:type="dxa"/>
            <w:gridSpan w:val="2"/>
            <w:shd w:val="clear" w:color="auto" w:fill="auto"/>
            <w:tcMar>
              <w:top w:w="100" w:type="dxa"/>
              <w:left w:w="100" w:type="dxa"/>
              <w:bottom w:w="100" w:type="dxa"/>
              <w:right w:w="100" w:type="dxa"/>
            </w:tcMar>
          </w:tcPr>
          <w:p w14:paraId="60D12780"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Ngoại lệ:</w:t>
            </w:r>
          </w:p>
          <w:p w14:paraId="6D2F226B" w14:textId="77777777" w:rsidR="11F45B28" w:rsidRDefault="11F45B28" w:rsidP="11F45B28">
            <w:pPr>
              <w:widowControl w:val="0"/>
              <w:spacing w:line="240" w:lineRule="auto"/>
              <w:ind w:left="94"/>
              <w:rPr>
                <w:rFonts w:ascii="Times New Roman" w:eastAsia="Times New Roman" w:hAnsi="Times New Roman" w:cs="Times New Roman"/>
                <w:sz w:val="26"/>
                <w:szCs w:val="26"/>
              </w:rPr>
            </w:pPr>
            <w:r w:rsidRPr="11F45B28">
              <w:rPr>
                <w:rFonts w:ascii="Times New Roman" w:eastAsia="Times New Roman" w:hAnsi="Times New Roman" w:cs="Times New Roman"/>
                <w:sz w:val="26"/>
                <w:szCs w:val="26"/>
              </w:rPr>
              <w:t xml:space="preserve">    </w:t>
            </w:r>
          </w:p>
        </w:tc>
      </w:tr>
    </w:tbl>
    <w:p w14:paraId="1A425068" w14:textId="30D25FA8" w:rsidR="11F45B28" w:rsidRDefault="11F45B28" w:rsidP="11F45B28">
      <w:pPr>
        <w:rPr>
          <w:rFonts w:ascii="Times New Roman" w:eastAsia="Times New Roman" w:hAnsi="Times New Roman" w:cs="Times New Roman"/>
          <w:sz w:val="26"/>
          <w:szCs w:val="26"/>
        </w:rPr>
      </w:pPr>
    </w:p>
    <w:p w14:paraId="25F87938" w14:textId="1BD503F1" w:rsidR="0D409C1B" w:rsidRPr="00FB021A" w:rsidRDefault="48DA2023" w:rsidP="00034C0F">
      <w:pPr>
        <w:pStyle w:val="ListParagraph"/>
        <w:numPr>
          <w:ilvl w:val="0"/>
          <w:numId w:val="122"/>
        </w:numPr>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 Kịch bản chức năng chỉnh sửa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42FCD1AA" w14:textId="77777777" w:rsidTr="59001287">
        <w:trPr>
          <w:trHeight w:val="300"/>
        </w:trPr>
        <w:tc>
          <w:tcPr>
            <w:tcW w:w="2655" w:type="dxa"/>
            <w:shd w:val="clear" w:color="auto" w:fill="auto"/>
            <w:tcMar>
              <w:top w:w="100" w:type="dxa"/>
              <w:left w:w="100" w:type="dxa"/>
              <w:bottom w:w="100" w:type="dxa"/>
              <w:right w:w="100" w:type="dxa"/>
            </w:tcMar>
          </w:tcPr>
          <w:p w14:paraId="122E2041" w14:textId="46D2E770" w:rsidR="59001287" w:rsidRDefault="00983677" w:rsidP="5900128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47AB3D16" w14:textId="1D16F7FF"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Chỉnh sửa </w:t>
            </w:r>
            <w:r w:rsidR="721F0CD6"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1CF695D0" w14:textId="77777777" w:rsidTr="59001287">
        <w:trPr>
          <w:trHeight w:val="300"/>
        </w:trPr>
        <w:tc>
          <w:tcPr>
            <w:tcW w:w="2655" w:type="dxa"/>
            <w:shd w:val="clear" w:color="auto" w:fill="auto"/>
            <w:tcMar>
              <w:top w:w="100" w:type="dxa"/>
              <w:left w:w="100" w:type="dxa"/>
              <w:bottom w:w="100" w:type="dxa"/>
              <w:right w:w="100" w:type="dxa"/>
            </w:tcMar>
          </w:tcPr>
          <w:p w14:paraId="14655896"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2CE52B03"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424FF25B" w14:textId="77777777" w:rsidTr="59001287">
        <w:trPr>
          <w:trHeight w:val="300"/>
        </w:trPr>
        <w:tc>
          <w:tcPr>
            <w:tcW w:w="2655" w:type="dxa"/>
            <w:shd w:val="clear" w:color="auto" w:fill="auto"/>
            <w:tcMar>
              <w:top w:w="100" w:type="dxa"/>
              <w:left w:w="100" w:type="dxa"/>
              <w:bottom w:w="100" w:type="dxa"/>
              <w:right w:w="100" w:type="dxa"/>
            </w:tcMar>
          </w:tcPr>
          <w:p w14:paraId="1B8875C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CD27DD1"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2B4EAAE4" w14:textId="77777777" w:rsidTr="59001287">
        <w:trPr>
          <w:trHeight w:val="300"/>
        </w:trPr>
        <w:tc>
          <w:tcPr>
            <w:tcW w:w="2655" w:type="dxa"/>
            <w:shd w:val="clear" w:color="auto" w:fill="auto"/>
            <w:tcMar>
              <w:top w:w="100" w:type="dxa"/>
              <w:left w:w="100" w:type="dxa"/>
              <w:bottom w:w="100" w:type="dxa"/>
              <w:right w:w="100" w:type="dxa"/>
            </w:tcMar>
          </w:tcPr>
          <w:p w14:paraId="2ABA9047"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B19AA29" w14:textId="3C0300C4"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chỉnh sửa </w:t>
            </w:r>
            <w:r w:rsidR="1A5F3838"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618664E2" w14:textId="77777777" w:rsidTr="29E370C8">
        <w:trPr>
          <w:trHeight w:val="300"/>
        </w:trPr>
        <w:tc>
          <w:tcPr>
            <w:tcW w:w="8280" w:type="dxa"/>
            <w:gridSpan w:val="2"/>
            <w:shd w:val="clear" w:color="auto" w:fill="auto"/>
            <w:tcMar>
              <w:top w:w="100" w:type="dxa"/>
              <w:left w:w="100" w:type="dxa"/>
              <w:bottom w:w="100" w:type="dxa"/>
              <w:right w:w="100" w:type="dxa"/>
            </w:tcMar>
          </w:tcPr>
          <w:p w14:paraId="3FD46D41" w14:textId="2CC0A09F" w:rsidR="59001287" w:rsidRPr="00034C0F" w:rsidRDefault="59001287" w:rsidP="00034C0F">
            <w:pPr>
              <w:widowControl w:val="0"/>
              <w:ind w:left="94"/>
              <w:rPr>
                <w:rFonts w:ascii="Times New Roman" w:eastAsia="Times New Roman" w:hAnsi="Times New Roman" w:cs="Times New Roman"/>
                <w:sz w:val="26"/>
                <w:szCs w:val="26"/>
                <w:lang w:val="en-US"/>
              </w:rPr>
            </w:pPr>
            <w:r w:rsidRPr="59001287">
              <w:rPr>
                <w:rFonts w:ascii="Times New Roman" w:eastAsia="Times New Roman" w:hAnsi="Times New Roman" w:cs="Times New Roman"/>
                <w:sz w:val="26"/>
                <w:szCs w:val="26"/>
              </w:rPr>
              <w:t>Chuỗi sự kiện chính</w:t>
            </w:r>
          </w:p>
          <w:p w14:paraId="26624EF5" w14:textId="5D71D02A"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đăng nhập thành công và đang ở Trang chủ </w:t>
            </w:r>
          </w:p>
          <w:p w14:paraId="46431AA5" w14:textId="65742C87"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chọn Quản lý </w:t>
            </w:r>
            <w:r w:rsidR="2B760121"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42E307D4" w14:textId="77EEC9DF"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sẽ hiển thị danh sách các </w:t>
            </w:r>
            <w:r w:rsidR="2003D21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40B5A0EC" w14:textId="77283504"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có thể tìm kiếm </w:t>
            </w:r>
            <w:r w:rsidR="201464B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và bấm vào biểu tượng cái bút của </w:t>
            </w:r>
            <w:r w:rsidR="613645C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chỉnh sửa</w:t>
            </w:r>
          </w:p>
          <w:p w14:paraId="5253A1ED" w14:textId="47317BD6"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1 cái form </w:t>
            </w:r>
            <w:r w:rsidR="44C72277"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đó cho người </w:t>
            </w:r>
            <w:r w:rsidR="4FFC2003" w:rsidRPr="59001287">
              <w:rPr>
                <w:rFonts w:ascii="Times New Roman" w:eastAsia="Times New Roman" w:hAnsi="Times New Roman" w:cs="Times New Roman"/>
                <w:sz w:val="26"/>
                <w:szCs w:val="26"/>
              </w:rPr>
              <w:t>quản trị</w:t>
            </w:r>
            <w:r w:rsidRPr="59001287">
              <w:rPr>
                <w:rFonts w:ascii="Times New Roman" w:eastAsia="Times New Roman" w:hAnsi="Times New Roman" w:cs="Times New Roman"/>
                <w:sz w:val="26"/>
                <w:szCs w:val="26"/>
              </w:rPr>
              <w:t xml:space="preserve"> chỉnh sửa</w:t>
            </w:r>
          </w:p>
          <w:p w14:paraId="30A3DF38" w14:textId="59E7F366"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có thể chỉnh sửa tên </w:t>
            </w:r>
            <w:r w:rsidR="5C342755"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hoặc điều chỉnh </w:t>
            </w:r>
            <w:r w:rsidR="2CB27400" w:rsidRPr="59001287">
              <w:rPr>
                <w:rFonts w:ascii="Times New Roman" w:eastAsia="Times New Roman" w:hAnsi="Times New Roman" w:cs="Times New Roman"/>
                <w:sz w:val="26"/>
                <w:szCs w:val="26"/>
              </w:rPr>
              <w:t>trạng thái</w:t>
            </w:r>
            <w:r w:rsidRPr="59001287">
              <w:rPr>
                <w:rFonts w:ascii="Times New Roman" w:eastAsia="Times New Roman" w:hAnsi="Times New Roman" w:cs="Times New Roman"/>
                <w:sz w:val="26"/>
                <w:szCs w:val="26"/>
              </w:rPr>
              <w:t xml:space="preserve"> </w:t>
            </w:r>
            <w:r w:rsidR="22869ADA" w:rsidRPr="59001287">
              <w:rPr>
                <w:rFonts w:ascii="Times New Roman" w:eastAsia="Times New Roman" w:hAnsi="Times New Roman" w:cs="Times New Roman"/>
                <w:sz w:val="26"/>
                <w:szCs w:val="26"/>
              </w:rPr>
              <w:t>của nhãn hiệu đó</w:t>
            </w:r>
            <w:r w:rsidRPr="59001287">
              <w:rPr>
                <w:rFonts w:ascii="Times New Roman" w:eastAsia="Times New Roman" w:hAnsi="Times New Roman" w:cs="Times New Roman"/>
                <w:sz w:val="26"/>
                <w:szCs w:val="26"/>
              </w:rPr>
              <w:t xml:space="preserve">. Người dùng bấm Xác nhận </w:t>
            </w:r>
          </w:p>
          <w:p w14:paraId="12532148" w14:textId="1C337CB1" w:rsidR="0A3D0F32" w:rsidRDefault="0A3D0F32" w:rsidP="00034C0F">
            <w:pPr>
              <w:pStyle w:val="ListParagraph"/>
              <w:widowControl w:val="0"/>
              <w:numPr>
                <w:ilvl w:val="0"/>
                <w:numId w:val="24"/>
              </w:numPr>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Hệ thống hiển thị thông báo Chỉnh sửa thành công</w:t>
            </w:r>
          </w:p>
          <w:p w14:paraId="22AAA5D3" w14:textId="63B1211F" w:rsidR="59001287" w:rsidRDefault="59001287" w:rsidP="59001287">
            <w:pPr>
              <w:widowControl w:val="0"/>
              <w:spacing w:line="240" w:lineRule="auto"/>
              <w:rPr>
                <w:rFonts w:ascii="Times New Roman" w:eastAsia="Times New Roman" w:hAnsi="Times New Roman" w:cs="Times New Roman"/>
                <w:sz w:val="26"/>
                <w:szCs w:val="26"/>
              </w:rPr>
            </w:pPr>
          </w:p>
        </w:tc>
      </w:tr>
      <w:tr w:rsidR="59001287" w14:paraId="0BC52D47" w14:textId="77777777" w:rsidTr="29E370C8">
        <w:trPr>
          <w:trHeight w:val="300"/>
        </w:trPr>
        <w:tc>
          <w:tcPr>
            <w:tcW w:w="8280" w:type="dxa"/>
            <w:gridSpan w:val="2"/>
            <w:shd w:val="clear" w:color="auto" w:fill="auto"/>
            <w:tcMar>
              <w:top w:w="100" w:type="dxa"/>
              <w:left w:w="100" w:type="dxa"/>
              <w:bottom w:w="100" w:type="dxa"/>
              <w:right w:w="100" w:type="dxa"/>
            </w:tcMar>
          </w:tcPr>
          <w:p w14:paraId="312B318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30520B02"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22841F09" w14:textId="14E9909E" w:rsidR="59001287" w:rsidRDefault="59001287" w:rsidP="59001287">
      <w:pPr>
        <w:rPr>
          <w:rFonts w:ascii="Times New Roman" w:eastAsia="Times New Roman" w:hAnsi="Times New Roman" w:cs="Times New Roman"/>
          <w:sz w:val="26"/>
          <w:szCs w:val="26"/>
        </w:rPr>
      </w:pPr>
    </w:p>
    <w:p w14:paraId="74050362" w14:textId="74DEBB04" w:rsidR="0D409C1B" w:rsidRPr="00FB021A" w:rsidRDefault="48DA2023" w:rsidP="00034C0F">
      <w:pPr>
        <w:pStyle w:val="ListParagraph"/>
        <w:numPr>
          <w:ilvl w:val="0"/>
          <w:numId w:val="123"/>
        </w:numPr>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Kịch bản chức năng xóa nhãn hiệu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9001287" w14:paraId="20D8C0B8" w14:textId="77777777" w:rsidTr="59001287">
        <w:trPr>
          <w:trHeight w:val="300"/>
        </w:trPr>
        <w:tc>
          <w:tcPr>
            <w:tcW w:w="2655" w:type="dxa"/>
            <w:shd w:val="clear" w:color="auto" w:fill="auto"/>
            <w:tcMar>
              <w:top w:w="100" w:type="dxa"/>
              <w:left w:w="100" w:type="dxa"/>
              <w:bottom w:w="100" w:type="dxa"/>
              <w:right w:w="100" w:type="dxa"/>
            </w:tcMar>
          </w:tcPr>
          <w:p w14:paraId="2402F3CD" w14:textId="24057F11" w:rsidR="59001287" w:rsidRDefault="00983677" w:rsidP="59001287">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628292BF" w14:textId="4B842C22"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Xóa </w:t>
            </w:r>
            <w:r w:rsidR="76EC0CDC"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w:t>
            </w:r>
          </w:p>
        </w:tc>
      </w:tr>
      <w:tr w:rsidR="59001287" w14:paraId="067C6FB4" w14:textId="77777777" w:rsidTr="59001287">
        <w:trPr>
          <w:trHeight w:val="300"/>
        </w:trPr>
        <w:tc>
          <w:tcPr>
            <w:tcW w:w="2655" w:type="dxa"/>
            <w:shd w:val="clear" w:color="auto" w:fill="auto"/>
            <w:tcMar>
              <w:top w:w="100" w:type="dxa"/>
              <w:left w:w="100" w:type="dxa"/>
              <w:bottom w:w="100" w:type="dxa"/>
              <w:right w:w="100" w:type="dxa"/>
            </w:tcMar>
          </w:tcPr>
          <w:p w14:paraId="46979F38"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0729227F"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w:t>
            </w:r>
          </w:p>
        </w:tc>
      </w:tr>
      <w:tr w:rsidR="59001287" w14:paraId="649E3AE3" w14:textId="77777777" w:rsidTr="59001287">
        <w:trPr>
          <w:trHeight w:val="300"/>
        </w:trPr>
        <w:tc>
          <w:tcPr>
            <w:tcW w:w="2655" w:type="dxa"/>
            <w:shd w:val="clear" w:color="auto" w:fill="auto"/>
            <w:tcMar>
              <w:top w:w="100" w:type="dxa"/>
              <w:left w:w="100" w:type="dxa"/>
              <w:bottom w:w="100" w:type="dxa"/>
              <w:right w:w="100" w:type="dxa"/>
            </w:tcMar>
          </w:tcPr>
          <w:p w14:paraId="6E039DA1"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74DF3D74" w14:textId="77777777" w:rsidR="59001287" w:rsidRDefault="59001287" w:rsidP="59001287">
            <w:pPr>
              <w:widowControl w:val="0"/>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Người quản trị đã đăng nhập thành công vào hệ thống</w:t>
            </w:r>
          </w:p>
        </w:tc>
      </w:tr>
      <w:tr w:rsidR="59001287" w14:paraId="53394489" w14:textId="77777777" w:rsidTr="59001287">
        <w:trPr>
          <w:trHeight w:val="300"/>
        </w:trPr>
        <w:tc>
          <w:tcPr>
            <w:tcW w:w="2655" w:type="dxa"/>
            <w:shd w:val="clear" w:color="auto" w:fill="auto"/>
            <w:tcMar>
              <w:top w:w="100" w:type="dxa"/>
              <w:left w:w="100" w:type="dxa"/>
              <w:bottom w:w="100" w:type="dxa"/>
              <w:right w:w="100" w:type="dxa"/>
            </w:tcMar>
          </w:tcPr>
          <w:p w14:paraId="40A3CAC5" w14:textId="77777777" w:rsidR="59001287" w:rsidRDefault="59001287" w:rsidP="59001287">
            <w:pPr>
              <w:widowControl w:val="0"/>
              <w:spacing w:before="3" w:line="240" w:lineRule="auto"/>
              <w:ind w:left="141"/>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1DB9C9C" w14:textId="0F2DED98" w:rsidR="59001287" w:rsidRDefault="59001287" w:rsidP="59001287">
            <w:pPr>
              <w:spacing w:line="240" w:lineRule="auto"/>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xóa </w:t>
            </w:r>
            <w:r w:rsidR="77D8F4C0"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ED834FC" w14:textId="77777777" w:rsidTr="29E370C8">
        <w:trPr>
          <w:trHeight w:val="300"/>
        </w:trPr>
        <w:tc>
          <w:tcPr>
            <w:tcW w:w="8280" w:type="dxa"/>
            <w:gridSpan w:val="2"/>
            <w:shd w:val="clear" w:color="auto" w:fill="auto"/>
            <w:tcMar>
              <w:top w:w="100" w:type="dxa"/>
              <w:left w:w="100" w:type="dxa"/>
              <w:bottom w:w="100" w:type="dxa"/>
              <w:right w:w="100" w:type="dxa"/>
            </w:tcMar>
          </w:tcPr>
          <w:p w14:paraId="0E98BD00" w14:textId="77777777" w:rsidR="59001287" w:rsidRDefault="59001287" w:rsidP="00034C0F">
            <w:pPr>
              <w:widowControl w:val="0"/>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Chuỗi sự kiện chính</w:t>
            </w:r>
          </w:p>
          <w:p w14:paraId="027F4D62" w14:textId="00896853"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đăng nhập thành công và đang ở Trang chủ </w:t>
            </w:r>
          </w:p>
          <w:p w14:paraId="13365FD9" w14:textId="4AFBF523"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chọn Quản lý </w:t>
            </w:r>
            <w:r w:rsidR="34E790B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w:t>
            </w:r>
          </w:p>
          <w:p w14:paraId="1F21D257" w14:textId="3DD21792"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sẽ hiển thị danh sách các </w:t>
            </w:r>
            <w:r w:rsidR="2C80F6C9"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đã có </w:t>
            </w:r>
          </w:p>
          <w:p w14:paraId="2D8D2EA0" w14:textId="68456987"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bấm vào biểu tượng thùng rác của </w:t>
            </w:r>
            <w:r w:rsidR="5C30BE7B"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cần xóa</w:t>
            </w:r>
          </w:p>
          <w:p w14:paraId="3560AAD0" w14:textId="5210324D"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Bạn có chắc muốn xóa </w:t>
            </w:r>
            <w:r w:rsidR="7811C743"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này </w:t>
            </w:r>
          </w:p>
          <w:p w14:paraId="4CC23FA0" w14:textId="525DA6FA"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Người quản trị bấm nút Xác nhận </w:t>
            </w:r>
          </w:p>
          <w:p w14:paraId="79E82FA2" w14:textId="314B6127" w:rsidR="59001287" w:rsidRDefault="59001287" w:rsidP="00034C0F">
            <w:pPr>
              <w:pStyle w:val="ListParagraph"/>
              <w:widowControl w:val="0"/>
              <w:numPr>
                <w:ilvl w:val="0"/>
                <w:numId w:val="23"/>
              </w:numPr>
              <w:ind w:left="630"/>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Hệ thống hiển thị thông báo Xóa </w:t>
            </w:r>
            <w:r w:rsidR="004DA512" w:rsidRPr="59001287">
              <w:rPr>
                <w:rFonts w:ascii="Times New Roman" w:eastAsia="Times New Roman" w:hAnsi="Times New Roman" w:cs="Times New Roman"/>
                <w:sz w:val="26"/>
                <w:szCs w:val="26"/>
              </w:rPr>
              <w:t>nhãn hiệu</w:t>
            </w:r>
            <w:r w:rsidRPr="59001287">
              <w:rPr>
                <w:rFonts w:ascii="Times New Roman" w:eastAsia="Times New Roman" w:hAnsi="Times New Roman" w:cs="Times New Roman"/>
                <w:sz w:val="26"/>
                <w:szCs w:val="26"/>
              </w:rPr>
              <w:t xml:space="preserve"> thành công</w:t>
            </w:r>
          </w:p>
        </w:tc>
      </w:tr>
      <w:tr w:rsidR="59001287" w14:paraId="26A902FA" w14:textId="77777777" w:rsidTr="29E370C8">
        <w:trPr>
          <w:trHeight w:val="300"/>
        </w:trPr>
        <w:tc>
          <w:tcPr>
            <w:tcW w:w="8280" w:type="dxa"/>
            <w:gridSpan w:val="2"/>
            <w:shd w:val="clear" w:color="auto" w:fill="auto"/>
            <w:tcMar>
              <w:top w:w="100" w:type="dxa"/>
              <w:left w:w="100" w:type="dxa"/>
              <w:bottom w:w="100" w:type="dxa"/>
              <w:right w:w="100" w:type="dxa"/>
            </w:tcMar>
          </w:tcPr>
          <w:p w14:paraId="488A423F"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Ngoại lệ:</w:t>
            </w:r>
          </w:p>
          <w:p w14:paraId="0150D13C" w14:textId="77777777" w:rsidR="59001287" w:rsidRDefault="59001287" w:rsidP="59001287">
            <w:pPr>
              <w:widowControl w:val="0"/>
              <w:spacing w:line="240" w:lineRule="auto"/>
              <w:ind w:left="94"/>
              <w:rPr>
                <w:rFonts w:ascii="Times New Roman" w:eastAsia="Times New Roman" w:hAnsi="Times New Roman" w:cs="Times New Roman"/>
                <w:sz w:val="26"/>
                <w:szCs w:val="26"/>
              </w:rPr>
            </w:pPr>
            <w:r w:rsidRPr="59001287">
              <w:rPr>
                <w:rFonts w:ascii="Times New Roman" w:eastAsia="Times New Roman" w:hAnsi="Times New Roman" w:cs="Times New Roman"/>
                <w:sz w:val="26"/>
                <w:szCs w:val="26"/>
              </w:rPr>
              <w:t xml:space="preserve">    </w:t>
            </w:r>
          </w:p>
        </w:tc>
      </w:tr>
    </w:tbl>
    <w:p w14:paraId="44D5F224" w14:textId="213BC7B6" w:rsidR="59001287" w:rsidRDefault="59001287" w:rsidP="59001287">
      <w:pPr>
        <w:rPr>
          <w:rFonts w:ascii="Times New Roman" w:eastAsia="Times New Roman" w:hAnsi="Times New Roman" w:cs="Times New Roman"/>
          <w:sz w:val="26"/>
          <w:szCs w:val="26"/>
        </w:rPr>
      </w:pPr>
    </w:p>
    <w:p w14:paraId="332322C4" w14:textId="02BFCD1B" w:rsidR="007569A2" w:rsidRPr="00034C0F" w:rsidRDefault="00CE686F" w:rsidP="00034C0F">
      <w:pPr>
        <w:numPr>
          <w:ilvl w:val="0"/>
          <w:numId w:val="124"/>
        </w:numPr>
        <w:spacing w:after="40" w:line="290" w:lineRule="auto"/>
        <w:rPr>
          <w:rFonts w:ascii="Times New Roman" w:eastAsia="Times New Roman" w:hAnsi="Times New Roman" w:cs="Times New Roman"/>
          <w:b/>
          <w:sz w:val="26"/>
          <w:szCs w:val="26"/>
        </w:rPr>
      </w:pPr>
      <w:r w:rsidRPr="00034C0F">
        <w:rPr>
          <w:rFonts w:ascii="Times New Roman" w:eastAsia="Times New Roman" w:hAnsi="Times New Roman" w:cs="Times New Roman"/>
          <w:b/>
          <w:sz w:val="26"/>
          <w:szCs w:val="26"/>
        </w:rPr>
        <w:t>Chức năng</w:t>
      </w:r>
      <w:r w:rsidR="57F2E88F" w:rsidRPr="00034C0F">
        <w:rPr>
          <w:rFonts w:ascii="Times New Roman" w:eastAsia="Times New Roman" w:hAnsi="Times New Roman" w:cs="Times New Roman"/>
          <w:b/>
          <w:sz w:val="26"/>
          <w:szCs w:val="26"/>
        </w:rPr>
        <w:t xml:space="preserve"> Quản lý</w:t>
      </w:r>
      <w:r w:rsidRPr="00034C0F">
        <w:rPr>
          <w:rFonts w:ascii="Times New Roman" w:eastAsia="Times New Roman" w:hAnsi="Times New Roman" w:cs="Times New Roman"/>
          <w:b/>
          <w:sz w:val="26"/>
          <w:szCs w:val="26"/>
        </w:rPr>
        <w:t xml:space="preserve"> </w:t>
      </w:r>
      <w:r w:rsidR="5D8196F7" w:rsidRPr="00034C0F">
        <w:rPr>
          <w:rFonts w:ascii="Times New Roman" w:eastAsia="Times New Roman" w:hAnsi="Times New Roman" w:cs="Times New Roman"/>
          <w:b/>
          <w:sz w:val="26"/>
          <w:szCs w:val="26"/>
        </w:rPr>
        <w:t>t</w:t>
      </w:r>
      <w:r w:rsidRPr="00034C0F">
        <w:rPr>
          <w:rFonts w:ascii="Times New Roman" w:eastAsia="Times New Roman" w:hAnsi="Times New Roman" w:cs="Times New Roman"/>
          <w:b/>
          <w:sz w:val="26"/>
          <w:szCs w:val="26"/>
        </w:rPr>
        <w:t xml:space="preserve">hống kê </w:t>
      </w:r>
    </w:p>
    <w:p w14:paraId="7C5BF4B4" w14:textId="1FB97EB1" w:rsidR="007569A2" w:rsidRPr="00FB021A" w:rsidRDefault="06950996" w:rsidP="00034C0F">
      <w:pPr>
        <w:pStyle w:val="ListParagraph"/>
        <w:numPr>
          <w:ilvl w:val="0"/>
          <w:numId w:val="125"/>
        </w:numPr>
        <w:spacing w:after="40" w:line="290" w:lineRule="auto"/>
        <w:rPr>
          <w:rFonts w:ascii="Times New Roman" w:eastAsia="Times New Roman" w:hAnsi="Times New Roman" w:cs="Times New Roman"/>
          <w:sz w:val="26"/>
          <w:szCs w:val="26"/>
        </w:rPr>
      </w:pPr>
      <w:r w:rsidRPr="00FB021A">
        <w:rPr>
          <w:rFonts w:ascii="Times New Roman" w:eastAsia="Times New Roman" w:hAnsi="Times New Roman" w:cs="Times New Roman"/>
          <w:sz w:val="26"/>
          <w:szCs w:val="26"/>
        </w:rPr>
        <w:t xml:space="preserve">Kịch bản </w:t>
      </w:r>
      <w:r w:rsidR="72D86DEE" w:rsidRPr="00FB021A">
        <w:rPr>
          <w:rFonts w:ascii="Times New Roman" w:eastAsia="Times New Roman" w:hAnsi="Times New Roman" w:cs="Times New Roman"/>
          <w:sz w:val="26"/>
          <w:szCs w:val="26"/>
        </w:rPr>
        <w:t xml:space="preserve">thống kê cho người quản trị </w:t>
      </w: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3844969A" w14:textId="77777777" w:rsidTr="5A64F9FC">
        <w:trPr>
          <w:trHeight w:val="300"/>
        </w:trPr>
        <w:tc>
          <w:tcPr>
            <w:tcW w:w="2655" w:type="dxa"/>
            <w:shd w:val="clear" w:color="auto" w:fill="auto"/>
            <w:tcMar>
              <w:top w:w="100" w:type="dxa"/>
              <w:left w:w="100" w:type="dxa"/>
              <w:bottom w:w="100" w:type="dxa"/>
              <w:right w:w="100" w:type="dxa"/>
            </w:tcMar>
          </w:tcPr>
          <w:p w14:paraId="658DAA63" w14:textId="01E87EAE" w:rsidR="5A64F9FC" w:rsidRDefault="00983677" w:rsidP="5A64F9FC">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B57D5F0" w14:textId="7E244A70" w:rsidR="69C8FBAD" w:rsidRDefault="69C8FBAD"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cho người quản trị </w:t>
            </w:r>
          </w:p>
        </w:tc>
      </w:tr>
      <w:tr w:rsidR="5A64F9FC" w14:paraId="3BA324F2" w14:textId="77777777" w:rsidTr="5A64F9FC">
        <w:trPr>
          <w:trHeight w:val="300"/>
        </w:trPr>
        <w:tc>
          <w:tcPr>
            <w:tcW w:w="2655" w:type="dxa"/>
            <w:shd w:val="clear" w:color="auto" w:fill="auto"/>
            <w:tcMar>
              <w:top w:w="100" w:type="dxa"/>
              <w:left w:w="100" w:type="dxa"/>
              <w:bottom w:w="100" w:type="dxa"/>
              <w:right w:w="100" w:type="dxa"/>
            </w:tcMar>
          </w:tcPr>
          <w:p w14:paraId="27B5FD7D"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2B71CD4" w14:textId="77777777"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quản trị </w:t>
            </w:r>
          </w:p>
        </w:tc>
      </w:tr>
      <w:tr w:rsidR="5A64F9FC" w14:paraId="3EB4D00B" w14:textId="77777777" w:rsidTr="5A64F9FC">
        <w:trPr>
          <w:trHeight w:val="300"/>
        </w:trPr>
        <w:tc>
          <w:tcPr>
            <w:tcW w:w="2655" w:type="dxa"/>
            <w:shd w:val="clear" w:color="auto" w:fill="auto"/>
            <w:tcMar>
              <w:top w:w="100" w:type="dxa"/>
              <w:left w:w="100" w:type="dxa"/>
              <w:bottom w:w="100" w:type="dxa"/>
              <w:right w:w="100" w:type="dxa"/>
            </w:tcMar>
          </w:tcPr>
          <w:p w14:paraId="3D9A396A"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2130473F" w14:textId="77777777"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quản trị đã đăng nhập thành công vào hệ thống</w:t>
            </w:r>
          </w:p>
        </w:tc>
      </w:tr>
      <w:tr w:rsidR="5A64F9FC" w14:paraId="28B715A3" w14:textId="77777777" w:rsidTr="5A64F9FC">
        <w:trPr>
          <w:trHeight w:val="300"/>
        </w:trPr>
        <w:tc>
          <w:tcPr>
            <w:tcW w:w="2655" w:type="dxa"/>
            <w:shd w:val="clear" w:color="auto" w:fill="auto"/>
            <w:tcMar>
              <w:top w:w="100" w:type="dxa"/>
              <w:left w:w="100" w:type="dxa"/>
              <w:bottom w:w="100" w:type="dxa"/>
              <w:right w:w="100" w:type="dxa"/>
            </w:tcMar>
          </w:tcPr>
          <w:p w14:paraId="4366C4A5"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5D62FD6E" w14:textId="24B70055" w:rsidR="5A64F9FC" w:rsidRDefault="5A64F9FC" w:rsidP="5A64F9FC">
            <w:pPr>
              <w:spacing w:line="240" w:lineRule="auto"/>
              <w:rPr>
                <w:rFonts w:ascii="Times New Roman" w:eastAsia="Times New Roman" w:hAnsi="Times New Roman" w:cs="Times New Roman"/>
                <w:sz w:val="26"/>
                <w:szCs w:val="26"/>
              </w:rPr>
            </w:pPr>
          </w:p>
        </w:tc>
      </w:tr>
      <w:tr w:rsidR="5A64F9FC" w14:paraId="3C5A181D" w14:textId="77777777" w:rsidTr="5A64F9FC">
        <w:trPr>
          <w:trHeight w:val="300"/>
        </w:trPr>
        <w:tc>
          <w:tcPr>
            <w:tcW w:w="8280" w:type="dxa"/>
            <w:gridSpan w:val="2"/>
            <w:shd w:val="clear" w:color="auto" w:fill="auto"/>
            <w:tcMar>
              <w:top w:w="100" w:type="dxa"/>
              <w:left w:w="100" w:type="dxa"/>
              <w:bottom w:w="100" w:type="dxa"/>
              <w:right w:w="100" w:type="dxa"/>
            </w:tcMar>
          </w:tcPr>
          <w:p w14:paraId="0161A347" w14:textId="77777777" w:rsidR="5A64F9FC" w:rsidRDefault="5A64F9FC"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053E69DD" w14:textId="22844B28" w:rsidR="61CAA92A" w:rsidRDefault="61CAA92A"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quản trị đăng nhập vào hệ thống </w:t>
            </w:r>
          </w:p>
          <w:p w14:paraId="69031650" w14:textId="45C329E9" w:rsidR="61CAA92A" w:rsidRDefault="61CAA92A"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Hệ thống hiển thị </w:t>
            </w:r>
            <w:r w:rsidR="38C58B13" w:rsidRPr="5A64F9FC">
              <w:rPr>
                <w:rFonts w:ascii="Times New Roman" w:eastAsia="Times New Roman" w:hAnsi="Times New Roman" w:cs="Times New Roman"/>
                <w:sz w:val="26"/>
                <w:szCs w:val="26"/>
              </w:rPr>
              <w:t xml:space="preserve">giao diện </w:t>
            </w:r>
            <w:r w:rsidR="5D69A0E8" w:rsidRPr="5A64F9FC">
              <w:rPr>
                <w:rFonts w:ascii="Times New Roman" w:eastAsia="Times New Roman" w:hAnsi="Times New Roman" w:cs="Times New Roman"/>
                <w:sz w:val="26"/>
                <w:szCs w:val="26"/>
              </w:rPr>
              <w:t xml:space="preserve">Trang chủ người quản lý </w:t>
            </w:r>
          </w:p>
          <w:p w14:paraId="3FCCD25E" w14:textId="5E50A74A" w:rsidR="53187531" w:rsidRDefault="53187531"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các</w:t>
            </w:r>
            <w:r w:rsidR="0744330A" w:rsidRPr="5A64F9FC">
              <w:rPr>
                <w:rFonts w:ascii="Times New Roman" w:eastAsia="Times New Roman" w:hAnsi="Times New Roman" w:cs="Times New Roman"/>
                <w:sz w:val="26"/>
                <w:szCs w:val="26"/>
              </w:rPr>
              <w:t xml:space="preserve"> </w:t>
            </w:r>
            <w:r w:rsidR="6984ADEB" w:rsidRPr="5A64F9FC">
              <w:rPr>
                <w:rFonts w:ascii="Times New Roman" w:eastAsia="Times New Roman" w:hAnsi="Times New Roman" w:cs="Times New Roman"/>
                <w:sz w:val="26"/>
                <w:szCs w:val="26"/>
              </w:rPr>
              <w:t>bảng</w:t>
            </w:r>
            <w:r w:rsidR="1F96562D" w:rsidRPr="5A64F9FC">
              <w:rPr>
                <w:rFonts w:ascii="Times New Roman" w:eastAsia="Times New Roman" w:hAnsi="Times New Roman" w:cs="Times New Roman"/>
                <w:sz w:val="26"/>
                <w:szCs w:val="26"/>
              </w:rPr>
              <w:t xml:space="preserve"> </w:t>
            </w:r>
            <w:r w:rsidRPr="5A64F9FC">
              <w:rPr>
                <w:rFonts w:ascii="Times New Roman" w:eastAsia="Times New Roman" w:hAnsi="Times New Roman" w:cs="Times New Roman"/>
                <w:sz w:val="26"/>
                <w:szCs w:val="26"/>
              </w:rPr>
              <w:t xml:space="preserve">thống kê </w:t>
            </w:r>
          </w:p>
          <w:p w14:paraId="7AC0D503" w14:textId="28BFFC7A" w:rsidR="53187531" w:rsidRDefault="53187531"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theo doanh thu theo tháng</w:t>
            </w:r>
          </w:p>
          <w:p w14:paraId="335DD441" w14:textId="1143390D"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doanh thu theo khoảng thời gian</w:t>
            </w:r>
          </w:p>
          <w:p w14:paraId="27415557" w14:textId="3CAAEE85" w:rsidR="4F6D9BB3" w:rsidRDefault="4F6D9BB3"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doanh thu theo ngày</w:t>
            </w:r>
          </w:p>
          <w:p w14:paraId="31B6F4B4" w14:textId="31FC35E8"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theo thương hiệu sản phẩm</w:t>
            </w:r>
          </w:p>
          <w:p w14:paraId="17EAB8E2" w14:textId="4F7DA9B6"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danh sách mục hàng</w:t>
            </w:r>
          </w:p>
          <w:p w14:paraId="7E40FD73" w14:textId="1A6B066F" w:rsidR="7D0C1E9D" w:rsidRDefault="7D0C1E9D" w:rsidP="00034C0F">
            <w:pPr>
              <w:pStyle w:val="ListParagraph"/>
              <w:widowControl w:val="0"/>
              <w:numPr>
                <w:ilvl w:val="0"/>
                <w:numId w:val="1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đơn hàng</w:t>
            </w:r>
          </w:p>
          <w:p w14:paraId="6D5C386E" w14:textId="4C172ED3"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form điền ngày bắt đầu thống kê, và ngày kết thúc thống kê</w:t>
            </w:r>
          </w:p>
          <w:p w14:paraId="1394F5DD" w14:textId="572EB964"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bán điền ngày bắt đầu và ngày kết thúc</w:t>
            </w:r>
          </w:p>
          <w:p w14:paraId="1C1D7C41" w14:textId="41C9652D"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kiểm tra hợp lệ của ngày tháng đã nhập</w:t>
            </w:r>
          </w:p>
          <w:p w14:paraId="24CB70E0" w14:textId="135732D5"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Hệ thống tính toán số liệu dựa vào </w:t>
            </w:r>
            <w:r w:rsidR="2D298115" w:rsidRPr="5A64F9FC">
              <w:rPr>
                <w:rFonts w:ascii="Times New Roman" w:eastAsia="Times New Roman" w:hAnsi="Times New Roman" w:cs="Times New Roman"/>
                <w:sz w:val="26"/>
                <w:szCs w:val="26"/>
              </w:rPr>
              <w:t>số liệu</w:t>
            </w:r>
            <w:r w:rsidRPr="5A64F9FC">
              <w:rPr>
                <w:rFonts w:ascii="Times New Roman" w:eastAsia="Times New Roman" w:hAnsi="Times New Roman" w:cs="Times New Roman"/>
                <w:sz w:val="26"/>
                <w:szCs w:val="26"/>
              </w:rPr>
              <w:t xml:space="preserve"> Người bán đã </w:t>
            </w:r>
            <w:r w:rsidR="6C970047" w:rsidRPr="5A64F9FC">
              <w:rPr>
                <w:rFonts w:ascii="Times New Roman" w:eastAsia="Times New Roman" w:hAnsi="Times New Roman" w:cs="Times New Roman"/>
                <w:sz w:val="26"/>
                <w:szCs w:val="26"/>
              </w:rPr>
              <w:t>nhập</w:t>
            </w:r>
          </w:p>
          <w:p w14:paraId="391A6766" w14:textId="781D0C77" w:rsidR="7D0C1E9D" w:rsidRDefault="7D0C1E9D" w:rsidP="00034C0F">
            <w:pPr>
              <w:pStyle w:val="ListParagraph"/>
              <w:widowControl w:val="0"/>
              <w:numPr>
                <w:ilvl w:val="0"/>
                <w:numId w:val="20"/>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số liệu dưới dạng bảng hoặc đồ thị</w:t>
            </w:r>
          </w:p>
        </w:tc>
      </w:tr>
      <w:tr w:rsidR="5A64F9FC" w14:paraId="02169D0D" w14:textId="77777777" w:rsidTr="5A64F9FC">
        <w:trPr>
          <w:trHeight w:val="300"/>
        </w:trPr>
        <w:tc>
          <w:tcPr>
            <w:tcW w:w="8280" w:type="dxa"/>
            <w:gridSpan w:val="2"/>
            <w:shd w:val="clear" w:color="auto" w:fill="auto"/>
            <w:tcMar>
              <w:top w:w="100" w:type="dxa"/>
              <w:left w:w="100" w:type="dxa"/>
              <w:bottom w:w="100" w:type="dxa"/>
              <w:right w:w="100" w:type="dxa"/>
            </w:tcMar>
          </w:tcPr>
          <w:p w14:paraId="7C0ADC3E"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Ngoại lệ:</w:t>
            </w:r>
          </w:p>
          <w:p w14:paraId="234A350B"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04CE9DE5" w14:textId="2A3E180E" w:rsidR="007569A2" w:rsidRPr="00FB021A" w:rsidRDefault="622570CF" w:rsidP="00034C0F">
      <w:pPr>
        <w:pStyle w:val="ListParagraph"/>
        <w:numPr>
          <w:ilvl w:val="0"/>
          <w:numId w:val="126"/>
        </w:numPr>
        <w:spacing w:after="40" w:line="290" w:lineRule="auto"/>
        <w:rPr>
          <w:rFonts w:ascii="Times New Roman" w:eastAsia="Times New Roman" w:hAnsi="Times New Roman" w:cs="Times New Roman"/>
          <w:color w:val="000000" w:themeColor="text1"/>
          <w:sz w:val="25"/>
          <w:szCs w:val="25"/>
        </w:rPr>
      </w:pPr>
      <w:r w:rsidRPr="00FB021A">
        <w:rPr>
          <w:rFonts w:ascii="Times New Roman" w:eastAsia="Times New Roman" w:hAnsi="Times New Roman" w:cs="Times New Roman"/>
          <w:sz w:val="26"/>
          <w:szCs w:val="26"/>
        </w:rPr>
        <w:t>Kịch bản chức năng thống kê cho n</w:t>
      </w:r>
      <w:r w:rsidRPr="00FB021A">
        <w:rPr>
          <w:rFonts w:ascii="Times New Roman" w:eastAsia="Times New Roman" w:hAnsi="Times New Roman" w:cs="Times New Roman"/>
          <w:color w:val="000000" w:themeColor="text1"/>
          <w:sz w:val="25"/>
          <w:szCs w:val="25"/>
        </w:rPr>
        <w:t xml:space="preserve">gười bán </w:t>
      </w:r>
    </w:p>
    <w:p w14:paraId="61E51824" w14:textId="1345DE83" w:rsidR="007569A2" w:rsidRDefault="007569A2" w:rsidP="005C5FA5">
      <w:pPr>
        <w:spacing w:after="40" w:line="290" w:lineRule="auto"/>
        <w:ind w:left="720"/>
        <w:rPr>
          <w:rFonts w:ascii="Times New Roman" w:eastAsia="Times New Roman" w:hAnsi="Times New Roman" w:cs="Times New Roman"/>
          <w:sz w:val="26"/>
          <w:szCs w:val="26"/>
        </w:rPr>
      </w:pPr>
    </w:p>
    <w:tbl>
      <w:tblPr>
        <w:tblW w:w="0" w:type="auto"/>
        <w:tblInd w:w="72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655"/>
        <w:gridCol w:w="5625"/>
      </w:tblGrid>
      <w:tr w:rsidR="5A64F9FC" w14:paraId="21F54279" w14:textId="77777777" w:rsidTr="5A64F9FC">
        <w:trPr>
          <w:trHeight w:val="300"/>
        </w:trPr>
        <w:tc>
          <w:tcPr>
            <w:tcW w:w="2655" w:type="dxa"/>
            <w:shd w:val="clear" w:color="auto" w:fill="auto"/>
            <w:tcMar>
              <w:top w:w="100" w:type="dxa"/>
              <w:left w:w="100" w:type="dxa"/>
              <w:bottom w:w="100" w:type="dxa"/>
              <w:right w:w="100" w:type="dxa"/>
            </w:tcMar>
          </w:tcPr>
          <w:p w14:paraId="13DA3B95" w14:textId="4F5081F9" w:rsidR="5A64F9FC" w:rsidRDefault="00983677" w:rsidP="5A64F9FC">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47123AA0" w14:textId="6DEA362F"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cho người </w:t>
            </w:r>
            <w:r w:rsidR="35ABAD9F" w:rsidRPr="5A64F9FC">
              <w:rPr>
                <w:rFonts w:ascii="Times New Roman" w:eastAsia="Times New Roman" w:hAnsi="Times New Roman" w:cs="Times New Roman"/>
                <w:sz w:val="26"/>
                <w:szCs w:val="26"/>
              </w:rPr>
              <w:t>bán</w:t>
            </w:r>
          </w:p>
        </w:tc>
      </w:tr>
      <w:tr w:rsidR="5A64F9FC" w14:paraId="525C0F45" w14:textId="77777777" w:rsidTr="5A64F9FC">
        <w:trPr>
          <w:trHeight w:val="300"/>
        </w:trPr>
        <w:tc>
          <w:tcPr>
            <w:tcW w:w="2655" w:type="dxa"/>
            <w:shd w:val="clear" w:color="auto" w:fill="auto"/>
            <w:tcMar>
              <w:top w:w="100" w:type="dxa"/>
              <w:left w:w="100" w:type="dxa"/>
              <w:bottom w:w="100" w:type="dxa"/>
              <w:right w:w="100" w:type="dxa"/>
            </w:tcMar>
          </w:tcPr>
          <w:p w14:paraId="6A542BCA"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67185AA3" w14:textId="43FF8DBA"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71989356" w:rsidRPr="5A64F9FC">
              <w:rPr>
                <w:rFonts w:ascii="Times New Roman" w:eastAsia="Times New Roman" w:hAnsi="Times New Roman" w:cs="Times New Roman"/>
                <w:sz w:val="26"/>
                <w:szCs w:val="26"/>
              </w:rPr>
              <w:t>bán</w:t>
            </w:r>
          </w:p>
        </w:tc>
      </w:tr>
      <w:tr w:rsidR="5A64F9FC" w14:paraId="69D03D4F" w14:textId="77777777" w:rsidTr="5A64F9FC">
        <w:trPr>
          <w:trHeight w:val="300"/>
        </w:trPr>
        <w:tc>
          <w:tcPr>
            <w:tcW w:w="2655" w:type="dxa"/>
            <w:shd w:val="clear" w:color="auto" w:fill="auto"/>
            <w:tcMar>
              <w:top w:w="100" w:type="dxa"/>
              <w:left w:w="100" w:type="dxa"/>
              <w:bottom w:w="100" w:type="dxa"/>
              <w:right w:w="100" w:type="dxa"/>
            </w:tcMar>
          </w:tcPr>
          <w:p w14:paraId="497B4B60"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4ABF4C99" w14:textId="2E665736" w:rsidR="5A64F9FC" w:rsidRDefault="5A64F9FC" w:rsidP="5A64F9FC">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54F66BB7"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đã đăng nhập thành công vào hệ thống</w:t>
            </w:r>
          </w:p>
        </w:tc>
      </w:tr>
      <w:tr w:rsidR="5A64F9FC" w14:paraId="533D65D8" w14:textId="77777777" w:rsidTr="5A64F9FC">
        <w:trPr>
          <w:trHeight w:val="300"/>
        </w:trPr>
        <w:tc>
          <w:tcPr>
            <w:tcW w:w="2655" w:type="dxa"/>
            <w:shd w:val="clear" w:color="auto" w:fill="auto"/>
            <w:tcMar>
              <w:top w:w="100" w:type="dxa"/>
              <w:left w:w="100" w:type="dxa"/>
              <w:bottom w:w="100" w:type="dxa"/>
              <w:right w:w="100" w:type="dxa"/>
            </w:tcMar>
          </w:tcPr>
          <w:p w14:paraId="38A6DEA4" w14:textId="77777777" w:rsidR="5A64F9FC" w:rsidRDefault="5A64F9FC" w:rsidP="5A64F9FC">
            <w:pPr>
              <w:widowControl w:val="0"/>
              <w:spacing w:before="3" w:line="240" w:lineRule="auto"/>
              <w:ind w:left="141"/>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2D67A227" w14:textId="611ED91D" w:rsidR="5A64F9FC" w:rsidRDefault="5A64F9FC" w:rsidP="5A64F9FC">
            <w:pPr>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1EA217DB"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xem được thống kê </w:t>
            </w:r>
          </w:p>
        </w:tc>
      </w:tr>
      <w:tr w:rsidR="5A64F9FC" w14:paraId="3CD6755C" w14:textId="77777777" w:rsidTr="5A64F9FC">
        <w:trPr>
          <w:trHeight w:val="300"/>
        </w:trPr>
        <w:tc>
          <w:tcPr>
            <w:tcW w:w="8280" w:type="dxa"/>
            <w:gridSpan w:val="2"/>
            <w:shd w:val="clear" w:color="auto" w:fill="auto"/>
            <w:tcMar>
              <w:top w:w="100" w:type="dxa"/>
              <w:left w:w="100" w:type="dxa"/>
              <w:bottom w:w="100" w:type="dxa"/>
              <w:right w:w="100" w:type="dxa"/>
            </w:tcMar>
          </w:tcPr>
          <w:p w14:paraId="110D5E32" w14:textId="77777777" w:rsidR="5A64F9FC" w:rsidRDefault="5A64F9FC"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Chuỗi sự kiện chính</w:t>
            </w:r>
          </w:p>
          <w:p w14:paraId="1CE27F08" w14:textId="0149B5F0" w:rsidR="5A64F9FC" w:rsidRDefault="5A64F9FC"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Người </w:t>
            </w:r>
            <w:r w:rsidR="0562100E" w:rsidRPr="5A64F9FC">
              <w:rPr>
                <w:rFonts w:ascii="Times New Roman" w:eastAsia="Times New Roman" w:hAnsi="Times New Roman" w:cs="Times New Roman"/>
                <w:sz w:val="26"/>
                <w:szCs w:val="26"/>
              </w:rPr>
              <w:t>bán</w:t>
            </w:r>
            <w:r w:rsidRPr="5A64F9FC">
              <w:rPr>
                <w:rFonts w:ascii="Times New Roman" w:eastAsia="Times New Roman" w:hAnsi="Times New Roman" w:cs="Times New Roman"/>
                <w:sz w:val="26"/>
                <w:szCs w:val="26"/>
              </w:rPr>
              <w:t xml:space="preserve"> đăng nhập vào hệ thống </w:t>
            </w:r>
          </w:p>
          <w:p w14:paraId="4EBBF20A" w14:textId="7A7605DA" w:rsidR="5A64F9FC" w:rsidRDefault="5A64F9FC"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giao diện Trang chủ người</w:t>
            </w:r>
            <w:r w:rsidR="3561FB89" w:rsidRPr="5A64F9FC">
              <w:rPr>
                <w:rFonts w:ascii="Times New Roman" w:eastAsia="Times New Roman" w:hAnsi="Times New Roman" w:cs="Times New Roman"/>
                <w:sz w:val="26"/>
                <w:szCs w:val="26"/>
              </w:rPr>
              <w:t xml:space="preserve"> bán</w:t>
            </w:r>
          </w:p>
          <w:p w14:paraId="5109D9F7" w14:textId="477C396E" w:rsidR="5A64F9FC" w:rsidRDefault="0ECC7594"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Hệ </w:t>
            </w:r>
            <w:r w:rsidR="5A64F9FC" w:rsidRPr="5A64F9FC">
              <w:rPr>
                <w:rFonts w:ascii="Times New Roman" w:eastAsia="Times New Roman" w:hAnsi="Times New Roman" w:cs="Times New Roman"/>
                <w:sz w:val="26"/>
                <w:szCs w:val="26"/>
              </w:rPr>
              <w:t xml:space="preserve">thống hiển thị các </w:t>
            </w:r>
            <w:r w:rsidR="0BA83E30" w:rsidRPr="5A64F9FC">
              <w:rPr>
                <w:rFonts w:ascii="Times New Roman" w:eastAsia="Times New Roman" w:hAnsi="Times New Roman" w:cs="Times New Roman"/>
                <w:sz w:val="26"/>
                <w:szCs w:val="26"/>
              </w:rPr>
              <w:t>bảng</w:t>
            </w:r>
            <w:r w:rsidR="5A64F9FC" w:rsidRPr="5A64F9FC">
              <w:rPr>
                <w:rFonts w:ascii="Times New Roman" w:eastAsia="Times New Roman" w:hAnsi="Times New Roman" w:cs="Times New Roman"/>
                <w:sz w:val="26"/>
                <w:szCs w:val="26"/>
              </w:rPr>
              <w:t xml:space="preserve"> thống kê </w:t>
            </w:r>
          </w:p>
          <w:p w14:paraId="2D1BBC86" w14:textId="4B8C0E45" w:rsidR="5A64F9FC" w:rsidRDefault="5A64F9FC" w:rsidP="00034C0F">
            <w:pPr>
              <w:pStyle w:val="ListParagraph"/>
              <w:widowControl w:val="0"/>
              <w:numPr>
                <w:ilvl w:val="0"/>
                <w:numId w:val="9"/>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theo doanh thu theo tháng</w:t>
            </w:r>
          </w:p>
          <w:p w14:paraId="2AF38506" w14:textId="70E23FA5" w:rsidR="5A64F9FC" w:rsidRDefault="5A64F9FC" w:rsidP="00034C0F">
            <w:pPr>
              <w:pStyle w:val="ListParagraph"/>
              <w:widowControl w:val="0"/>
              <w:numPr>
                <w:ilvl w:val="0"/>
                <w:numId w:val="8"/>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doanh thu theo khoảng thời gian</w:t>
            </w:r>
          </w:p>
          <w:p w14:paraId="0A2222E8" w14:textId="03B41585" w:rsidR="5A64F9FC" w:rsidRDefault="5A64F9FC" w:rsidP="00034C0F">
            <w:pPr>
              <w:pStyle w:val="ListParagraph"/>
              <w:widowControl w:val="0"/>
              <w:numPr>
                <w:ilvl w:val="0"/>
                <w:numId w:val="7"/>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theo </w:t>
            </w:r>
            <w:r w:rsidR="57D3DA1E" w:rsidRPr="5A64F9FC">
              <w:rPr>
                <w:rFonts w:ascii="Times New Roman" w:eastAsia="Times New Roman" w:hAnsi="Times New Roman" w:cs="Times New Roman"/>
                <w:sz w:val="26"/>
                <w:szCs w:val="26"/>
              </w:rPr>
              <w:t>lợi nhuận theo khoảng thời gian</w:t>
            </w:r>
          </w:p>
          <w:p w14:paraId="6BF7525C" w14:textId="2EAA39A7" w:rsidR="5A64F9FC" w:rsidRDefault="5A64F9FC" w:rsidP="00034C0F">
            <w:pPr>
              <w:pStyle w:val="ListParagraph"/>
              <w:widowControl w:val="0"/>
              <w:numPr>
                <w:ilvl w:val="0"/>
                <w:numId w:val="6"/>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Thống kê </w:t>
            </w:r>
            <w:r w:rsidR="0ED0E302" w:rsidRPr="5A64F9FC">
              <w:rPr>
                <w:rFonts w:ascii="Times New Roman" w:eastAsia="Times New Roman" w:hAnsi="Times New Roman" w:cs="Times New Roman"/>
                <w:sz w:val="26"/>
                <w:szCs w:val="26"/>
              </w:rPr>
              <w:t>vị trí mua hàng</w:t>
            </w:r>
          </w:p>
          <w:p w14:paraId="49166D8C" w14:textId="0D6CDB17" w:rsidR="5A64F9FC" w:rsidRDefault="5A64F9FC" w:rsidP="00034C0F">
            <w:pPr>
              <w:pStyle w:val="ListParagraph"/>
              <w:widowControl w:val="0"/>
              <w:numPr>
                <w:ilvl w:val="0"/>
                <w:numId w:val="5"/>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Thống kê đơn hàng</w:t>
            </w:r>
          </w:p>
          <w:p w14:paraId="3ACD069B" w14:textId="53728732" w:rsidR="5A64F9FC"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form điền ngày bắt đầu thống kê, và ngày kết thúc thống kê</w:t>
            </w:r>
          </w:p>
          <w:p w14:paraId="6E551AE7" w14:textId="5E9EAEE6"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Người bán điền ngày bắt đầu và ngày kết thúc</w:t>
            </w:r>
          </w:p>
          <w:p w14:paraId="330705F7" w14:textId="41C9652D"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kiểm tra hợp lệ của ngày tháng đã nhập</w:t>
            </w:r>
          </w:p>
          <w:p w14:paraId="3842DF3A" w14:textId="65F65BB4"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tính toán số liệu dựa vào số liệu Người bán đã nhập</w:t>
            </w:r>
          </w:p>
          <w:p w14:paraId="6F8FD395" w14:textId="781D0C77" w:rsidR="6B39BFC2" w:rsidRDefault="6B39BFC2" w:rsidP="00034C0F">
            <w:pPr>
              <w:pStyle w:val="ListParagraph"/>
              <w:widowControl w:val="0"/>
              <w:numPr>
                <w:ilvl w:val="0"/>
                <w:numId w:val="11"/>
              </w:numPr>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Hệ thống hiển thị số liệu dưới dạng bảng hoặc đồ thị</w:t>
            </w:r>
          </w:p>
          <w:p w14:paraId="5ACEDBA9" w14:textId="507E182C" w:rsidR="5A64F9FC" w:rsidRDefault="5A64F9FC" w:rsidP="00034C0F">
            <w:pPr>
              <w:widowControl w:val="0"/>
              <w:rPr>
                <w:rFonts w:ascii="Times New Roman" w:eastAsia="Times New Roman" w:hAnsi="Times New Roman" w:cs="Times New Roman"/>
                <w:sz w:val="26"/>
                <w:szCs w:val="26"/>
              </w:rPr>
            </w:pPr>
          </w:p>
          <w:p w14:paraId="24428368" w14:textId="0EDB41A8" w:rsidR="5A8F1AFB" w:rsidRDefault="5A8F1AFB" w:rsidP="005C5FA5">
            <w:pPr>
              <w:widowControl w:val="0"/>
              <w:spacing w:line="240" w:lineRule="auto"/>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p w14:paraId="3AF7A2AE" w14:textId="6BB96699" w:rsidR="5A64F9FC" w:rsidRDefault="5A64F9FC" w:rsidP="005C5FA5">
            <w:pPr>
              <w:widowControl w:val="0"/>
              <w:spacing w:line="240" w:lineRule="auto"/>
              <w:rPr>
                <w:rFonts w:ascii="Times New Roman" w:eastAsia="Times New Roman" w:hAnsi="Times New Roman" w:cs="Times New Roman"/>
                <w:sz w:val="26"/>
                <w:szCs w:val="26"/>
              </w:rPr>
            </w:pPr>
          </w:p>
        </w:tc>
      </w:tr>
      <w:tr w:rsidR="5A64F9FC" w14:paraId="45F971D6" w14:textId="77777777" w:rsidTr="5A64F9FC">
        <w:trPr>
          <w:trHeight w:val="300"/>
        </w:trPr>
        <w:tc>
          <w:tcPr>
            <w:tcW w:w="8280" w:type="dxa"/>
            <w:gridSpan w:val="2"/>
            <w:shd w:val="clear" w:color="auto" w:fill="auto"/>
            <w:tcMar>
              <w:top w:w="100" w:type="dxa"/>
              <w:left w:w="100" w:type="dxa"/>
              <w:bottom w:w="100" w:type="dxa"/>
              <w:right w:w="100" w:type="dxa"/>
            </w:tcMar>
          </w:tcPr>
          <w:p w14:paraId="6EF7512F" w14:textId="52B53A03" w:rsidR="5A64F9FC" w:rsidRDefault="5A64F9FC"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Ngoại lệ:</w:t>
            </w:r>
          </w:p>
          <w:p w14:paraId="7CD755CA" w14:textId="1A84DC94" w:rsidR="5A98EBA5" w:rsidRDefault="5A98EBA5" w:rsidP="00034C0F">
            <w:pPr>
              <w:widowControl w:val="0"/>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6.1 Hệ thống không trả về kết quả nếu ngày bắt đầu lớn hơn ngày kết thúc</w:t>
            </w:r>
          </w:p>
          <w:p w14:paraId="252CF94F" w14:textId="77777777" w:rsidR="5A64F9FC" w:rsidRDefault="5A64F9FC" w:rsidP="5A64F9FC">
            <w:pPr>
              <w:widowControl w:val="0"/>
              <w:spacing w:line="240" w:lineRule="auto"/>
              <w:ind w:left="94"/>
              <w:rPr>
                <w:rFonts w:ascii="Times New Roman" w:eastAsia="Times New Roman" w:hAnsi="Times New Roman" w:cs="Times New Roman"/>
                <w:sz w:val="26"/>
                <w:szCs w:val="26"/>
              </w:rPr>
            </w:pPr>
            <w:r w:rsidRPr="5A64F9FC">
              <w:rPr>
                <w:rFonts w:ascii="Times New Roman" w:eastAsia="Times New Roman" w:hAnsi="Times New Roman" w:cs="Times New Roman"/>
                <w:sz w:val="26"/>
                <w:szCs w:val="26"/>
              </w:rPr>
              <w:t xml:space="preserve">    </w:t>
            </w:r>
          </w:p>
        </w:tc>
      </w:tr>
    </w:tbl>
    <w:p w14:paraId="6F5CD9ED" w14:textId="77777777" w:rsidR="007569A2" w:rsidRPr="00C60A20" w:rsidRDefault="007569A2" w:rsidP="00034C0F">
      <w:pPr>
        <w:spacing w:line="290" w:lineRule="auto"/>
        <w:ind w:right="300"/>
        <w:rPr>
          <w:rFonts w:ascii="Times New Roman" w:eastAsia="Times New Roman" w:hAnsi="Times New Roman" w:cs="Times New Roman"/>
          <w:sz w:val="26"/>
          <w:szCs w:val="26"/>
          <w:lang w:val="vi-VN"/>
        </w:rPr>
      </w:pPr>
    </w:p>
    <w:p w14:paraId="48628C9C" w14:textId="77777777" w:rsidR="00FE003F" w:rsidRPr="00C60A20" w:rsidRDefault="00FE003F" w:rsidP="00C60A20">
      <w:pPr>
        <w:pStyle w:val="ListParagraph"/>
        <w:rPr>
          <w:lang w:val="vi-VN"/>
        </w:rPr>
      </w:pPr>
    </w:p>
    <w:p w14:paraId="21A7A64D" w14:textId="5749B76A" w:rsidR="00FE003F" w:rsidRPr="00C60A20" w:rsidRDefault="00FE003F" w:rsidP="00C60A20">
      <w:pPr>
        <w:pStyle w:val="ListParagraph"/>
        <w:numPr>
          <w:ilvl w:val="0"/>
          <w:numId w:val="133"/>
        </w:numPr>
        <w:rPr>
          <w:lang w:val="vi-VN"/>
        </w:rPr>
      </w:pPr>
      <w:r w:rsidRPr="00034C0F">
        <w:rPr>
          <w:rFonts w:ascii="Times New Roman" w:eastAsia="Times New Roman" w:hAnsi="Times New Roman" w:cs="Times New Roman"/>
          <w:b/>
          <w:sz w:val="26"/>
          <w:szCs w:val="26"/>
          <w:lang w:val="en-US"/>
        </w:rPr>
        <w:t>Chức năng Nhập hàng</w:t>
      </w:r>
    </w:p>
    <w:p w14:paraId="3DD49EAB" w14:textId="77777777" w:rsidR="00FE003F" w:rsidRPr="00034C0F" w:rsidRDefault="00FE003F" w:rsidP="00034C0F">
      <w:pPr>
        <w:pStyle w:val="ListParagraph"/>
        <w:rPr>
          <w:rFonts w:ascii="Times New Roman" w:eastAsia="Times New Roman" w:hAnsi="Times New Roman" w:cs="Times New Roman"/>
          <w:sz w:val="26"/>
          <w:szCs w:val="26"/>
        </w:rPr>
      </w:pP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FE003F" w14:paraId="738E6924" w14:textId="77777777" w:rsidTr="0020797E">
        <w:tc>
          <w:tcPr>
            <w:tcW w:w="2655" w:type="dxa"/>
            <w:shd w:val="clear" w:color="auto" w:fill="auto"/>
            <w:tcMar>
              <w:top w:w="100" w:type="dxa"/>
              <w:left w:w="100" w:type="dxa"/>
              <w:bottom w:w="100" w:type="dxa"/>
              <w:right w:w="100" w:type="dxa"/>
            </w:tcMar>
          </w:tcPr>
          <w:p w14:paraId="10F8CC3F" w14:textId="420E3E8A" w:rsidR="00FE003F" w:rsidRDefault="00983677"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33C04E73" w14:textId="5DC67495" w:rsidR="00FE003F" w:rsidRPr="00034C0F" w:rsidRDefault="00AA1E56" w:rsidP="002079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Nhập hàng </w:t>
            </w:r>
          </w:p>
        </w:tc>
      </w:tr>
      <w:tr w:rsidR="00FE003F" w14:paraId="0A6F4EDE" w14:textId="77777777" w:rsidTr="0020797E">
        <w:tc>
          <w:tcPr>
            <w:tcW w:w="2655" w:type="dxa"/>
            <w:shd w:val="clear" w:color="auto" w:fill="auto"/>
            <w:tcMar>
              <w:top w:w="100" w:type="dxa"/>
              <w:left w:w="100" w:type="dxa"/>
              <w:bottom w:w="100" w:type="dxa"/>
              <w:right w:w="100" w:type="dxa"/>
            </w:tcMar>
          </w:tcPr>
          <w:p w14:paraId="39648257" w14:textId="77777777" w:rsidR="00FE003F" w:rsidRDefault="00FE003F"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5FE90B9C" w14:textId="77777777" w:rsidR="00FE003F" w:rsidRDefault="00FE003F"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FE003F" w14:paraId="2635FD19" w14:textId="77777777" w:rsidTr="0020797E">
        <w:tc>
          <w:tcPr>
            <w:tcW w:w="2655" w:type="dxa"/>
            <w:shd w:val="clear" w:color="auto" w:fill="auto"/>
            <w:tcMar>
              <w:top w:w="100" w:type="dxa"/>
              <w:left w:w="100" w:type="dxa"/>
              <w:bottom w:w="100" w:type="dxa"/>
              <w:right w:w="100" w:type="dxa"/>
            </w:tcMar>
          </w:tcPr>
          <w:p w14:paraId="6B316367" w14:textId="77777777" w:rsidR="00FE003F" w:rsidRDefault="00FE003F"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0BF4E91" w14:textId="77777777" w:rsidR="00FE003F" w:rsidRDefault="00FE003F"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FE003F" w14:paraId="612BA277" w14:textId="77777777" w:rsidTr="0020797E">
        <w:tc>
          <w:tcPr>
            <w:tcW w:w="2655" w:type="dxa"/>
            <w:shd w:val="clear" w:color="auto" w:fill="auto"/>
            <w:tcMar>
              <w:top w:w="100" w:type="dxa"/>
              <w:left w:w="100" w:type="dxa"/>
              <w:bottom w:w="100" w:type="dxa"/>
              <w:right w:w="100" w:type="dxa"/>
            </w:tcMar>
          </w:tcPr>
          <w:p w14:paraId="003B7B8E" w14:textId="77777777" w:rsidR="00FE003F" w:rsidRDefault="00FE003F" w:rsidP="0020797E">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04FFB767" w14:textId="52417076" w:rsidR="00FE003F" w:rsidRDefault="00FE003F" w:rsidP="0020797E">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w:t>
            </w:r>
            <w:r w:rsidR="00AA1E56">
              <w:rPr>
                <w:rFonts w:ascii="Times New Roman" w:eastAsia="Times New Roman" w:hAnsi="Times New Roman" w:cs="Times New Roman"/>
                <w:sz w:val="26"/>
                <w:szCs w:val="26"/>
                <w:lang w:val="en-US"/>
              </w:rPr>
              <w:t>nhập hàng</w:t>
            </w:r>
            <w:r>
              <w:rPr>
                <w:rFonts w:ascii="Times New Roman" w:eastAsia="Times New Roman" w:hAnsi="Times New Roman" w:cs="Times New Roman"/>
                <w:sz w:val="26"/>
                <w:szCs w:val="26"/>
              </w:rPr>
              <w:t xml:space="preserve"> thành công</w:t>
            </w:r>
          </w:p>
        </w:tc>
      </w:tr>
      <w:tr w:rsidR="00FE003F" w14:paraId="3D12E851" w14:textId="77777777" w:rsidTr="0020797E">
        <w:trPr>
          <w:trHeight w:val="480"/>
        </w:trPr>
        <w:tc>
          <w:tcPr>
            <w:tcW w:w="8280" w:type="dxa"/>
            <w:gridSpan w:val="2"/>
            <w:shd w:val="clear" w:color="auto" w:fill="auto"/>
            <w:tcMar>
              <w:top w:w="100" w:type="dxa"/>
              <w:left w:w="100" w:type="dxa"/>
              <w:bottom w:w="100" w:type="dxa"/>
              <w:right w:w="100" w:type="dxa"/>
            </w:tcMar>
          </w:tcPr>
          <w:p w14:paraId="62049258" w14:textId="77777777" w:rsidR="00FE003F" w:rsidRDefault="00FE003F" w:rsidP="0020797E">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646F2F3B" w14:textId="77777777" w:rsidR="00FE003F" w:rsidRDefault="00FE003F"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1873CE8A" w14:textId="083B552C" w:rsidR="00FE003F" w:rsidRPr="00034C0F" w:rsidRDefault="00FE003F"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w:t>
            </w:r>
            <w:r w:rsidR="00985A20">
              <w:rPr>
                <w:rFonts w:ascii="Times New Roman" w:eastAsia="Times New Roman" w:hAnsi="Times New Roman" w:cs="Times New Roman"/>
                <w:sz w:val="26"/>
                <w:szCs w:val="26"/>
                <w:lang w:val="en-US"/>
              </w:rPr>
              <w:t xml:space="preserve">Quản lý thống kê </w:t>
            </w:r>
          </w:p>
          <w:p w14:paraId="6F9CD3C8" w14:textId="21AF54AD" w:rsidR="00985A20" w:rsidRPr="00034C0F" w:rsidRDefault="00985A20"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Hệ thống hiện th</w:t>
            </w:r>
            <w:r w:rsidR="00D15650">
              <w:rPr>
                <w:rFonts w:ascii="Times New Roman" w:eastAsia="Times New Roman" w:hAnsi="Times New Roman" w:cs="Times New Roman"/>
                <w:sz w:val="26"/>
                <w:szCs w:val="26"/>
                <w:lang w:val="en-US"/>
              </w:rPr>
              <w:t xml:space="preserve">ị ra giao diện </w:t>
            </w:r>
            <w:r w:rsidR="006E4ECC">
              <w:rPr>
                <w:rFonts w:ascii="Times New Roman" w:eastAsia="Times New Roman" w:hAnsi="Times New Roman" w:cs="Times New Roman"/>
                <w:sz w:val="26"/>
                <w:szCs w:val="26"/>
                <w:lang w:val="en-US"/>
              </w:rPr>
              <w:t xml:space="preserve">danh sách những sản phẩm đã được nhập </w:t>
            </w:r>
          </w:p>
          <w:p w14:paraId="0F51E869" w14:textId="27204627" w:rsidR="006E4ECC" w:rsidRDefault="006E4ECC"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bán bấm vào Thêm mới</w:t>
            </w:r>
          </w:p>
          <w:p w14:paraId="21BE7B98" w14:textId="77777777" w:rsidR="00FE003F" w:rsidRPr="00034C0F" w:rsidRDefault="00FE003F"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87C32">
              <w:rPr>
                <w:rFonts w:ascii="Times New Roman" w:eastAsia="Times New Roman" w:hAnsi="Times New Roman" w:cs="Times New Roman"/>
                <w:sz w:val="26"/>
                <w:szCs w:val="26"/>
                <w:lang w:val="en-US"/>
              </w:rPr>
              <w:t xml:space="preserve">Hệ thống hiển thị giao diện Nhập hàng </w:t>
            </w:r>
          </w:p>
          <w:p w14:paraId="1165477D" w14:textId="77777777" w:rsidR="00887C32" w:rsidRPr="00034C0F" w:rsidRDefault="00887C32"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Người bán </w:t>
            </w:r>
            <w:r w:rsidR="00031B5F">
              <w:rPr>
                <w:rFonts w:ascii="Times New Roman" w:eastAsia="Times New Roman" w:hAnsi="Times New Roman" w:cs="Times New Roman"/>
                <w:sz w:val="26"/>
                <w:szCs w:val="26"/>
                <w:lang w:val="en-US"/>
              </w:rPr>
              <w:t xml:space="preserve">điền </w:t>
            </w:r>
            <w:r w:rsidR="00026304">
              <w:rPr>
                <w:rFonts w:ascii="Times New Roman" w:eastAsia="Times New Roman" w:hAnsi="Times New Roman" w:cs="Times New Roman"/>
                <w:sz w:val="26"/>
                <w:szCs w:val="26"/>
                <w:lang w:val="en-US"/>
              </w:rPr>
              <w:t xml:space="preserve">đầy đủ thông tin vào </w:t>
            </w:r>
            <w:r w:rsidR="002E3A5B">
              <w:rPr>
                <w:rFonts w:ascii="Times New Roman" w:eastAsia="Times New Roman" w:hAnsi="Times New Roman" w:cs="Times New Roman"/>
                <w:sz w:val="26"/>
                <w:szCs w:val="26"/>
                <w:lang w:val="en-US"/>
              </w:rPr>
              <w:t>và bấm OK</w:t>
            </w:r>
          </w:p>
          <w:p w14:paraId="70F9DFFD" w14:textId="496CB5DC" w:rsidR="002E3A5B" w:rsidRDefault="002E3A5B" w:rsidP="00FE003F">
            <w:pPr>
              <w:widowControl w:val="0"/>
              <w:numPr>
                <w:ilvl w:val="0"/>
                <w:numId w:val="128"/>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Hệ thống hiển thị giao diện thông báo Nhập hàng thành công</w:t>
            </w:r>
          </w:p>
        </w:tc>
      </w:tr>
      <w:tr w:rsidR="00FE003F" w14:paraId="36E3E215" w14:textId="77777777" w:rsidTr="0020797E">
        <w:trPr>
          <w:trHeight w:val="480"/>
        </w:trPr>
        <w:tc>
          <w:tcPr>
            <w:tcW w:w="8280" w:type="dxa"/>
            <w:gridSpan w:val="2"/>
            <w:shd w:val="clear" w:color="auto" w:fill="auto"/>
            <w:tcMar>
              <w:top w:w="100" w:type="dxa"/>
              <w:left w:w="100" w:type="dxa"/>
              <w:bottom w:w="100" w:type="dxa"/>
              <w:right w:w="100" w:type="dxa"/>
            </w:tcMar>
          </w:tcPr>
          <w:p w14:paraId="19674B90" w14:textId="77777777" w:rsidR="00FE003F" w:rsidRDefault="00FE003F"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Ngoại lệ:</w:t>
            </w:r>
          </w:p>
          <w:p w14:paraId="4F1AB6C9" w14:textId="6E7112A7" w:rsidR="003D3ADC" w:rsidRDefault="003D3ADC"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6.1 Người bán nhập mã sản phẩm đã tồn tại trong hệ thống </w:t>
            </w:r>
          </w:p>
          <w:p w14:paraId="2046F033" w14:textId="1BE60772" w:rsidR="003D3ADC" w:rsidRDefault="003D3ADC"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6.1.1 Hệ thống hiển thị thông báo sản phẩm đã </w:t>
            </w:r>
            <w:r w:rsidR="00212611">
              <w:rPr>
                <w:rFonts w:ascii="Times New Roman" w:eastAsia="Times New Roman" w:hAnsi="Times New Roman" w:cs="Times New Roman"/>
                <w:sz w:val="26"/>
                <w:szCs w:val="26"/>
                <w:lang w:val="en-US"/>
              </w:rPr>
              <w:t xml:space="preserve">tồn tại </w:t>
            </w:r>
          </w:p>
          <w:p w14:paraId="1F6C00C8" w14:textId="6256BD34" w:rsidR="00212611" w:rsidRPr="00034C0F" w:rsidRDefault="00212611"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6.1.2 Người dùng nhập lại mã sản phẩm mới và </w:t>
            </w:r>
            <w:r w:rsidR="00D93CEA">
              <w:rPr>
                <w:rFonts w:ascii="Times New Roman" w:eastAsia="Times New Roman" w:hAnsi="Times New Roman" w:cs="Times New Roman"/>
                <w:sz w:val="26"/>
                <w:szCs w:val="26"/>
                <w:lang w:val="en-US"/>
              </w:rPr>
              <w:t>làm các bước tiếp theo</w:t>
            </w:r>
          </w:p>
          <w:p w14:paraId="79B08736" w14:textId="77777777" w:rsidR="00FE003F" w:rsidRDefault="00FE003F"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r w:rsidR="0048787A">
              <w:rPr>
                <w:rFonts w:ascii="Times New Roman" w:eastAsia="Times New Roman" w:hAnsi="Times New Roman" w:cs="Times New Roman"/>
                <w:sz w:val="26"/>
                <w:szCs w:val="26"/>
                <w:lang w:val="en-US"/>
              </w:rPr>
              <w:t xml:space="preserve">6.2 Người bán nhập thiếu thông tin </w:t>
            </w:r>
            <w:r w:rsidR="00DC6007">
              <w:rPr>
                <w:rFonts w:ascii="Times New Roman" w:eastAsia="Times New Roman" w:hAnsi="Times New Roman" w:cs="Times New Roman"/>
                <w:sz w:val="26"/>
                <w:szCs w:val="26"/>
                <w:lang w:val="en-US"/>
              </w:rPr>
              <w:t xml:space="preserve">sản phẩm </w:t>
            </w:r>
          </w:p>
          <w:p w14:paraId="7F23EC42" w14:textId="77777777" w:rsidR="00DC6007" w:rsidRDefault="00DC6007"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6.2.1 Hệ thống hiển thị thông báo chưa nhập đủ thông tin sản phẩm </w:t>
            </w:r>
          </w:p>
          <w:p w14:paraId="650F129D" w14:textId="77777777" w:rsidR="00DC6007" w:rsidRDefault="00DC6007"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6.2.2 Người bán </w:t>
            </w:r>
            <w:r w:rsidR="0034303E">
              <w:rPr>
                <w:rFonts w:ascii="Times New Roman" w:eastAsia="Times New Roman" w:hAnsi="Times New Roman" w:cs="Times New Roman"/>
                <w:sz w:val="26"/>
                <w:szCs w:val="26"/>
                <w:lang w:val="en-US"/>
              </w:rPr>
              <w:t xml:space="preserve">nhập những thông tin còn thiếu và làm các bước tiếp </w:t>
            </w:r>
          </w:p>
          <w:p w14:paraId="775A862D" w14:textId="2486160C" w:rsidR="00F260F8" w:rsidRDefault="00F260F8"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theo</w:t>
            </w:r>
          </w:p>
          <w:p w14:paraId="7F1B335F" w14:textId="77777777" w:rsidR="00F260F8" w:rsidRDefault="00F260F8"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7366C1">
              <w:rPr>
                <w:rFonts w:ascii="Times New Roman" w:eastAsia="Times New Roman" w:hAnsi="Times New Roman" w:cs="Times New Roman"/>
                <w:sz w:val="26"/>
                <w:szCs w:val="26"/>
                <w:lang w:val="en-US"/>
              </w:rPr>
              <w:t xml:space="preserve"> </w:t>
            </w:r>
            <w:r w:rsidR="00F63115">
              <w:rPr>
                <w:rFonts w:ascii="Times New Roman" w:eastAsia="Times New Roman" w:hAnsi="Times New Roman" w:cs="Times New Roman"/>
                <w:sz w:val="26"/>
                <w:szCs w:val="26"/>
                <w:lang w:val="en-US"/>
              </w:rPr>
              <w:t>6</w:t>
            </w:r>
            <w:r w:rsidR="00AC5327">
              <w:rPr>
                <w:rFonts w:ascii="Times New Roman" w:eastAsia="Times New Roman" w:hAnsi="Times New Roman" w:cs="Times New Roman"/>
                <w:sz w:val="26"/>
                <w:szCs w:val="26"/>
                <w:lang w:val="en-US"/>
              </w:rPr>
              <w:t>.3 Người bán</w:t>
            </w:r>
            <w:r w:rsidR="001D0595">
              <w:rPr>
                <w:rFonts w:ascii="Times New Roman" w:eastAsia="Times New Roman" w:hAnsi="Times New Roman" w:cs="Times New Roman"/>
                <w:sz w:val="26"/>
                <w:szCs w:val="26"/>
                <w:lang w:val="en-US"/>
              </w:rPr>
              <w:t xml:space="preserve"> nhập thông tin sản phẩm không hợp lệ </w:t>
            </w:r>
          </w:p>
          <w:p w14:paraId="5C064582" w14:textId="77777777" w:rsidR="001D0595" w:rsidRDefault="001D0595"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6.3.1 Hệ thống hiển thị thông tin sản phẩm không hợp lệ </w:t>
            </w:r>
          </w:p>
          <w:p w14:paraId="2ACA8883" w14:textId="008E6130" w:rsidR="001D0595" w:rsidRPr="00034C0F" w:rsidRDefault="001D0595" w:rsidP="00034C0F">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D2149E">
              <w:rPr>
                <w:rFonts w:ascii="Times New Roman" w:eastAsia="Times New Roman" w:hAnsi="Times New Roman" w:cs="Times New Roman"/>
                <w:sz w:val="26"/>
                <w:szCs w:val="26"/>
                <w:lang w:val="en-US"/>
              </w:rPr>
              <w:t xml:space="preserve">6.3.2 Người bán chỉnh lại thông tín sản phẩm và </w:t>
            </w:r>
            <w:r w:rsidR="00C73D4D">
              <w:rPr>
                <w:rFonts w:ascii="Times New Roman" w:eastAsia="Times New Roman" w:hAnsi="Times New Roman" w:cs="Times New Roman"/>
                <w:sz w:val="26"/>
                <w:szCs w:val="26"/>
                <w:lang w:val="en-US"/>
              </w:rPr>
              <w:t>bấm OK</w:t>
            </w:r>
          </w:p>
        </w:tc>
      </w:tr>
    </w:tbl>
    <w:p w14:paraId="571BE80B" w14:textId="045F8646" w:rsidR="00AC54A5" w:rsidRPr="00CC7109" w:rsidRDefault="00AC54A5" w:rsidP="00034C0F">
      <w:pPr>
        <w:pStyle w:val="ListParagraph"/>
        <w:rPr>
          <w:rFonts w:ascii="Times New Roman" w:eastAsia="Times New Roman" w:hAnsi="Times New Roman" w:cs="Times New Roman"/>
          <w:sz w:val="26"/>
          <w:szCs w:val="26"/>
        </w:rPr>
      </w:pPr>
    </w:p>
    <w:p w14:paraId="527D639D" w14:textId="1A4431AC" w:rsidR="007569A2" w:rsidRPr="00034C0F" w:rsidRDefault="00AC54A5" w:rsidP="00C60A20">
      <w:pPr>
        <w:pStyle w:val="ListParagraph"/>
        <w:numPr>
          <w:ilvl w:val="0"/>
          <w:numId w:val="127"/>
        </w:numPr>
        <w:spacing w:line="360" w:lineRule="auto"/>
        <w:rPr>
          <w:rFonts w:ascii="Times New Roman" w:hAnsi="Times New Roman" w:cs="Times New Roman"/>
          <w:b/>
          <w:sz w:val="26"/>
          <w:szCs w:val="26"/>
          <w:lang w:val="en-US"/>
        </w:rPr>
      </w:pPr>
      <w:r w:rsidRPr="00034C0F">
        <w:rPr>
          <w:rFonts w:ascii="Times New Roman" w:hAnsi="Times New Roman" w:cs="Times New Roman"/>
          <w:b/>
          <w:sz w:val="26"/>
          <w:szCs w:val="26"/>
          <w:lang w:val="en-US"/>
        </w:rPr>
        <w:t xml:space="preserve">Chức năng Quản lý </w:t>
      </w:r>
      <w:r w:rsidR="00980C1E">
        <w:rPr>
          <w:rFonts w:ascii="Times New Roman" w:hAnsi="Times New Roman" w:cs="Times New Roman"/>
          <w:b/>
          <w:bCs/>
          <w:sz w:val="26"/>
          <w:szCs w:val="26"/>
          <w:lang w:val="en-US"/>
        </w:rPr>
        <w:t xml:space="preserve">nhà cung cấp </w:t>
      </w:r>
    </w:p>
    <w:tbl>
      <w:tblPr>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5625"/>
      </w:tblGrid>
      <w:tr w:rsidR="00980C1E" w:rsidRPr="000E70CB" w14:paraId="465DFB5B" w14:textId="77777777" w:rsidTr="0020797E">
        <w:tc>
          <w:tcPr>
            <w:tcW w:w="2655" w:type="dxa"/>
            <w:shd w:val="clear" w:color="auto" w:fill="auto"/>
            <w:tcMar>
              <w:top w:w="100" w:type="dxa"/>
              <w:left w:w="100" w:type="dxa"/>
              <w:bottom w:w="100" w:type="dxa"/>
              <w:right w:w="100" w:type="dxa"/>
            </w:tcMar>
          </w:tcPr>
          <w:p w14:paraId="62B044F8" w14:textId="37821697" w:rsidR="00980C1E" w:rsidRDefault="00983677"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Usecase</w:t>
            </w:r>
          </w:p>
        </w:tc>
        <w:tc>
          <w:tcPr>
            <w:tcW w:w="5625" w:type="dxa"/>
            <w:shd w:val="clear" w:color="auto" w:fill="auto"/>
            <w:tcMar>
              <w:top w:w="100" w:type="dxa"/>
              <w:left w:w="100" w:type="dxa"/>
              <w:bottom w:w="100" w:type="dxa"/>
              <w:right w:w="100" w:type="dxa"/>
            </w:tcMar>
          </w:tcPr>
          <w:p w14:paraId="1F52CBB7" w14:textId="0D133FF9" w:rsidR="00980C1E" w:rsidRPr="000E70CB" w:rsidRDefault="00980C1E" w:rsidP="0020797E">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nhà cung cấp</w:t>
            </w:r>
          </w:p>
        </w:tc>
      </w:tr>
      <w:tr w:rsidR="00980C1E" w14:paraId="2E1BBB3C" w14:textId="77777777" w:rsidTr="0020797E">
        <w:tc>
          <w:tcPr>
            <w:tcW w:w="2655" w:type="dxa"/>
            <w:shd w:val="clear" w:color="auto" w:fill="auto"/>
            <w:tcMar>
              <w:top w:w="100" w:type="dxa"/>
              <w:left w:w="100" w:type="dxa"/>
              <w:bottom w:w="100" w:type="dxa"/>
              <w:right w:w="100" w:type="dxa"/>
            </w:tcMar>
          </w:tcPr>
          <w:p w14:paraId="1E809DAA" w14:textId="77777777" w:rsidR="00980C1E" w:rsidRDefault="00980C1E"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5625" w:type="dxa"/>
            <w:shd w:val="clear" w:color="auto" w:fill="auto"/>
            <w:tcMar>
              <w:top w:w="100" w:type="dxa"/>
              <w:left w:w="100" w:type="dxa"/>
              <w:bottom w:w="100" w:type="dxa"/>
              <w:right w:w="100" w:type="dxa"/>
            </w:tcMar>
          </w:tcPr>
          <w:p w14:paraId="472D40CC" w14:textId="77777777" w:rsidR="00980C1E" w:rsidRDefault="00980C1E"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w:t>
            </w:r>
          </w:p>
        </w:tc>
      </w:tr>
      <w:tr w:rsidR="00980C1E" w14:paraId="192658CA" w14:textId="77777777" w:rsidTr="0020797E">
        <w:tc>
          <w:tcPr>
            <w:tcW w:w="2655" w:type="dxa"/>
            <w:shd w:val="clear" w:color="auto" w:fill="auto"/>
            <w:tcMar>
              <w:top w:w="100" w:type="dxa"/>
              <w:left w:w="100" w:type="dxa"/>
              <w:bottom w:w="100" w:type="dxa"/>
              <w:right w:w="100" w:type="dxa"/>
            </w:tcMar>
          </w:tcPr>
          <w:p w14:paraId="78EAC090" w14:textId="77777777" w:rsidR="00980C1E" w:rsidRDefault="00980C1E" w:rsidP="0020797E">
            <w:pPr>
              <w:widowControl w:val="0"/>
              <w:spacing w:line="240" w:lineRule="auto"/>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5625" w:type="dxa"/>
            <w:shd w:val="clear" w:color="auto" w:fill="auto"/>
            <w:tcMar>
              <w:top w:w="100" w:type="dxa"/>
              <w:left w:w="100" w:type="dxa"/>
              <w:bottom w:w="100" w:type="dxa"/>
              <w:right w:w="100" w:type="dxa"/>
            </w:tcMar>
          </w:tcPr>
          <w:p w14:paraId="60EA575C" w14:textId="77777777" w:rsidR="00980C1E" w:rsidRDefault="00980C1E" w:rsidP="0020797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bán đã đăng nhập thành công vào hệ thống</w:t>
            </w:r>
          </w:p>
        </w:tc>
      </w:tr>
      <w:tr w:rsidR="00980C1E" w14:paraId="3950B2C4" w14:textId="77777777" w:rsidTr="0020797E">
        <w:tc>
          <w:tcPr>
            <w:tcW w:w="2655" w:type="dxa"/>
            <w:shd w:val="clear" w:color="auto" w:fill="auto"/>
            <w:tcMar>
              <w:top w:w="100" w:type="dxa"/>
              <w:left w:w="100" w:type="dxa"/>
              <w:bottom w:w="100" w:type="dxa"/>
              <w:right w:w="100" w:type="dxa"/>
            </w:tcMar>
          </w:tcPr>
          <w:p w14:paraId="6F28F43A" w14:textId="77777777" w:rsidR="00980C1E" w:rsidRDefault="00980C1E" w:rsidP="0020797E">
            <w:pPr>
              <w:widowControl w:val="0"/>
              <w:spacing w:before="3" w:line="240" w:lineRule="auto"/>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5625" w:type="dxa"/>
            <w:shd w:val="clear" w:color="auto" w:fill="auto"/>
            <w:tcMar>
              <w:top w:w="100" w:type="dxa"/>
              <w:left w:w="100" w:type="dxa"/>
              <w:bottom w:w="100" w:type="dxa"/>
              <w:right w:w="100" w:type="dxa"/>
            </w:tcMar>
          </w:tcPr>
          <w:p w14:paraId="112E53C7" w14:textId="15AF0D44" w:rsidR="00980C1E" w:rsidRPr="00034C0F" w:rsidRDefault="00980C1E" w:rsidP="0020797E">
            <w:pPr>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Người bán </w:t>
            </w:r>
            <w:r w:rsidR="00570DB9">
              <w:rPr>
                <w:rFonts w:ascii="Times New Roman" w:eastAsia="Times New Roman" w:hAnsi="Times New Roman" w:cs="Times New Roman"/>
                <w:sz w:val="26"/>
                <w:szCs w:val="26"/>
                <w:lang w:val="en-US"/>
              </w:rPr>
              <w:t xml:space="preserve">thêm nhà cung cấp </w:t>
            </w:r>
            <w:r w:rsidR="00D37A33">
              <w:rPr>
                <w:rFonts w:ascii="Times New Roman" w:eastAsia="Times New Roman" w:hAnsi="Times New Roman" w:cs="Times New Roman"/>
                <w:sz w:val="26"/>
                <w:szCs w:val="26"/>
                <w:lang w:val="en-US"/>
              </w:rPr>
              <w:t>thành công</w:t>
            </w:r>
          </w:p>
        </w:tc>
      </w:tr>
      <w:tr w:rsidR="00980C1E" w14:paraId="22FE8EE7" w14:textId="77777777" w:rsidTr="0020797E">
        <w:trPr>
          <w:trHeight w:val="480"/>
        </w:trPr>
        <w:tc>
          <w:tcPr>
            <w:tcW w:w="8280" w:type="dxa"/>
            <w:gridSpan w:val="2"/>
            <w:shd w:val="clear" w:color="auto" w:fill="auto"/>
            <w:tcMar>
              <w:top w:w="100" w:type="dxa"/>
              <w:left w:w="100" w:type="dxa"/>
              <w:bottom w:w="100" w:type="dxa"/>
              <w:right w:w="100" w:type="dxa"/>
            </w:tcMar>
          </w:tcPr>
          <w:p w14:paraId="67E6C8E4" w14:textId="77777777" w:rsidR="00980C1E" w:rsidRDefault="00980C1E" w:rsidP="0020797E">
            <w:pPr>
              <w:widowControl w:val="0"/>
              <w:ind w:left="94"/>
              <w:rPr>
                <w:rFonts w:ascii="Times New Roman" w:eastAsia="Times New Roman" w:hAnsi="Times New Roman" w:cs="Times New Roman"/>
                <w:sz w:val="26"/>
                <w:szCs w:val="26"/>
              </w:rPr>
            </w:pPr>
            <w:r>
              <w:rPr>
                <w:rFonts w:ascii="Times New Roman" w:eastAsia="Times New Roman" w:hAnsi="Times New Roman" w:cs="Times New Roman"/>
                <w:sz w:val="26"/>
                <w:szCs w:val="26"/>
              </w:rPr>
              <w:t>Chuỗi sự kiện chính</w:t>
            </w:r>
          </w:p>
          <w:p w14:paraId="1BB5BBCE" w14:textId="77777777" w:rsidR="00980C1E"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đăng nhập thành công và đang ở Trang chủ </w:t>
            </w:r>
          </w:p>
          <w:p w14:paraId="25F293AC" w14:textId="17A7C8BF"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bán chọn chức năng </w:t>
            </w:r>
            <w:r>
              <w:rPr>
                <w:rFonts w:ascii="Times New Roman" w:eastAsia="Times New Roman" w:hAnsi="Times New Roman" w:cs="Times New Roman"/>
                <w:sz w:val="26"/>
                <w:szCs w:val="26"/>
                <w:lang w:val="en-US"/>
              </w:rPr>
              <w:t xml:space="preserve">Quản lý </w:t>
            </w:r>
            <w:r w:rsidR="004D72FF">
              <w:rPr>
                <w:rFonts w:ascii="Times New Roman" w:eastAsia="Times New Roman" w:hAnsi="Times New Roman" w:cs="Times New Roman"/>
                <w:sz w:val="26"/>
                <w:szCs w:val="26"/>
                <w:lang w:val="en-US"/>
              </w:rPr>
              <w:t>nhà cung cấp</w:t>
            </w:r>
          </w:p>
          <w:p w14:paraId="6617EC0C" w14:textId="6982D586"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Hệ thống hiện thị ra giao diện danh sách nhữ</w:t>
            </w:r>
            <w:r w:rsidR="007D3A12">
              <w:rPr>
                <w:rFonts w:ascii="Times New Roman" w:eastAsia="Times New Roman" w:hAnsi="Times New Roman" w:cs="Times New Roman"/>
                <w:sz w:val="26"/>
                <w:szCs w:val="26"/>
                <w:lang w:val="en-US"/>
              </w:rPr>
              <w:t xml:space="preserve">ng nhà cung cấp </w:t>
            </w:r>
          </w:p>
          <w:p w14:paraId="3EC77BE6" w14:textId="03893D0B" w:rsidR="00980C1E"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bán bấm vào Thêm</w:t>
            </w:r>
            <w:r w:rsidR="007D3A12">
              <w:rPr>
                <w:rFonts w:ascii="Times New Roman" w:eastAsia="Times New Roman" w:hAnsi="Times New Roman" w:cs="Times New Roman"/>
                <w:sz w:val="26"/>
                <w:szCs w:val="26"/>
                <w:lang w:val="en-US"/>
              </w:rPr>
              <w:t xml:space="preserve"> mới</w:t>
            </w:r>
          </w:p>
          <w:p w14:paraId="05E903D8" w14:textId="15F8EC2C"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Hệ thống hiển thị giao diện </w:t>
            </w:r>
            <w:r w:rsidR="007D3A12">
              <w:rPr>
                <w:rFonts w:ascii="Times New Roman" w:eastAsia="Times New Roman" w:hAnsi="Times New Roman" w:cs="Times New Roman"/>
                <w:sz w:val="26"/>
                <w:szCs w:val="26"/>
                <w:lang w:val="en-US"/>
              </w:rPr>
              <w:t>thêm mới nhà cung cấp</w:t>
            </w:r>
            <w:r>
              <w:rPr>
                <w:rFonts w:ascii="Times New Roman" w:eastAsia="Times New Roman" w:hAnsi="Times New Roman" w:cs="Times New Roman"/>
                <w:sz w:val="26"/>
                <w:szCs w:val="26"/>
                <w:lang w:val="en-US"/>
              </w:rPr>
              <w:t xml:space="preserve"> </w:t>
            </w:r>
          </w:p>
          <w:p w14:paraId="57452E6A" w14:textId="77777777" w:rsidR="00980C1E" w:rsidRPr="000E70CB"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Người bán điền đầy đủ thông tin vào và bấm OK</w:t>
            </w:r>
          </w:p>
          <w:p w14:paraId="14127426" w14:textId="7909A09D" w:rsidR="00980C1E" w:rsidRDefault="00980C1E" w:rsidP="00980C1E">
            <w:pPr>
              <w:widowControl w:val="0"/>
              <w:numPr>
                <w:ilvl w:val="0"/>
                <w:numId w:val="134"/>
              </w:num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Hệ thống hiển thị giao diện thông báo </w:t>
            </w:r>
            <w:r w:rsidR="009241C3">
              <w:rPr>
                <w:rFonts w:ascii="Times New Roman" w:eastAsia="Times New Roman" w:hAnsi="Times New Roman" w:cs="Times New Roman"/>
                <w:sz w:val="26"/>
                <w:szCs w:val="26"/>
                <w:lang w:val="en-US"/>
              </w:rPr>
              <w:t>Thêm mới nhà cung cấp thành công</w:t>
            </w:r>
          </w:p>
        </w:tc>
      </w:tr>
      <w:tr w:rsidR="00980C1E" w:rsidRPr="000E70CB" w14:paraId="6A1248FA" w14:textId="77777777" w:rsidTr="0020797E">
        <w:trPr>
          <w:trHeight w:val="480"/>
        </w:trPr>
        <w:tc>
          <w:tcPr>
            <w:tcW w:w="8280" w:type="dxa"/>
            <w:gridSpan w:val="2"/>
            <w:shd w:val="clear" w:color="auto" w:fill="auto"/>
            <w:tcMar>
              <w:top w:w="100" w:type="dxa"/>
              <w:left w:w="100" w:type="dxa"/>
              <w:bottom w:w="100" w:type="dxa"/>
              <w:right w:w="100" w:type="dxa"/>
            </w:tcMar>
          </w:tcPr>
          <w:p w14:paraId="1ABCF722" w14:textId="77777777" w:rsidR="00980C1E" w:rsidRDefault="00980C1E" w:rsidP="0020797E">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Ngoại lệ:</w:t>
            </w:r>
          </w:p>
          <w:p w14:paraId="3F66E955" w14:textId="7F45AE1A" w:rsidR="00980C1E" w:rsidRPr="000E70CB" w:rsidRDefault="00980C1E" w:rsidP="009241C3">
            <w:pPr>
              <w:widowControl w:val="0"/>
              <w:ind w:left="9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p>
        </w:tc>
      </w:tr>
    </w:tbl>
    <w:p w14:paraId="5101B52C" w14:textId="77777777" w:rsidR="007569A2" w:rsidRDefault="007569A2">
      <w:pPr>
        <w:spacing w:after="240" w:line="290" w:lineRule="auto"/>
        <w:rPr>
          <w:rFonts w:ascii="Times New Roman" w:eastAsia="Times New Roman" w:hAnsi="Times New Roman" w:cs="Times New Roman"/>
          <w:b/>
          <w:sz w:val="18"/>
          <w:szCs w:val="18"/>
        </w:rPr>
      </w:pPr>
    </w:p>
    <w:p w14:paraId="3C8EC45C" w14:textId="77777777" w:rsidR="007569A2" w:rsidRDefault="007569A2" w:rsidP="00C60A20">
      <w:pPr>
        <w:pStyle w:val="ListParagraph"/>
      </w:pPr>
    </w:p>
    <w:p w14:paraId="326DC100" w14:textId="77777777" w:rsidR="007569A2" w:rsidRDefault="007569A2">
      <w:pPr>
        <w:spacing w:after="240" w:line="290" w:lineRule="auto"/>
        <w:rPr>
          <w:rFonts w:ascii="Times New Roman" w:eastAsia="Times New Roman" w:hAnsi="Times New Roman" w:cs="Times New Roman"/>
          <w:sz w:val="26"/>
          <w:szCs w:val="26"/>
        </w:rPr>
      </w:pPr>
    </w:p>
    <w:p w14:paraId="7FF8D82A" w14:textId="77777777" w:rsidR="007569A2" w:rsidRDefault="00CE686F">
      <w:pPr>
        <w:pStyle w:val="Heading3"/>
        <w:spacing w:line="290" w:lineRule="auto"/>
        <w:ind w:right="80"/>
      </w:pPr>
      <w:bookmarkStart w:id="1652" w:name="_Toc185954683"/>
      <w:bookmarkStart w:id="1653" w:name="_Toc185955157"/>
      <w:r>
        <w:t>2.1.5 Xây dựng biểu đồ lớp phân tích</w:t>
      </w:r>
      <w:bookmarkEnd w:id="1652"/>
      <w:bookmarkEnd w:id="1653"/>
      <w:r>
        <w:t xml:space="preserve"> </w:t>
      </w:r>
    </w:p>
    <w:p w14:paraId="0A821549" w14:textId="77777777" w:rsidR="007569A2" w:rsidRDefault="007569A2" w:rsidP="00C60A20">
      <w:pPr>
        <w:pStyle w:val="ListParagraph"/>
      </w:pPr>
      <w:bookmarkStart w:id="1654" w:name="_qpioi3qn2yo2" w:colFirst="0" w:colLast="0"/>
      <w:bookmarkEnd w:id="1654"/>
    </w:p>
    <w:p w14:paraId="66FDCF4E" w14:textId="77777777" w:rsidR="007569A2" w:rsidRDefault="007569A2">
      <w:pPr>
        <w:rPr>
          <w:sz w:val="28"/>
          <w:szCs w:val="28"/>
        </w:rPr>
      </w:pPr>
    </w:p>
    <w:p w14:paraId="3BEE236D" w14:textId="77777777" w:rsidR="007569A2" w:rsidRDefault="00CE686F">
      <w:pPr>
        <w:rPr>
          <w:sz w:val="28"/>
          <w:szCs w:val="28"/>
        </w:rPr>
      </w:pPr>
      <w:r>
        <w:rPr>
          <w:noProof/>
          <w:sz w:val="28"/>
          <w:szCs w:val="28"/>
        </w:rPr>
        <w:drawing>
          <wp:inline distT="114300" distB="114300" distL="114300" distR="114300" wp14:anchorId="1C4CAF3E" wp14:editId="07777777">
            <wp:extent cx="5731200" cy="35306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200" cy="3530600"/>
                    </a:xfrm>
                    <a:prstGeom prst="rect">
                      <a:avLst/>
                    </a:prstGeom>
                    <a:ln/>
                  </pic:spPr>
                </pic:pic>
              </a:graphicData>
            </a:graphic>
          </wp:inline>
        </w:drawing>
      </w:r>
    </w:p>
    <w:p w14:paraId="0CCC0888" w14:textId="77777777" w:rsidR="007569A2" w:rsidRDefault="007569A2">
      <w:pPr>
        <w:rPr>
          <w:sz w:val="28"/>
          <w:szCs w:val="28"/>
        </w:rPr>
      </w:pPr>
    </w:p>
    <w:p w14:paraId="4A990D24" w14:textId="77777777" w:rsidR="007569A2" w:rsidRDefault="007569A2">
      <w:pPr>
        <w:rPr>
          <w:sz w:val="28"/>
          <w:szCs w:val="28"/>
        </w:rPr>
      </w:pPr>
    </w:p>
    <w:p w14:paraId="603CC4DB" w14:textId="77777777" w:rsidR="007569A2" w:rsidRDefault="007569A2">
      <w:pPr>
        <w:rPr>
          <w:sz w:val="28"/>
          <w:szCs w:val="28"/>
        </w:rPr>
      </w:pPr>
    </w:p>
    <w:p w14:paraId="0AB72B97" w14:textId="77777777" w:rsidR="007569A2" w:rsidRDefault="00CE686F">
      <w:pPr>
        <w:pStyle w:val="Heading2"/>
      </w:pPr>
      <w:bookmarkStart w:id="1655" w:name="_Toc185954684"/>
      <w:bookmarkStart w:id="1656" w:name="_Toc185955158"/>
      <w:r>
        <w:t>2.2 Thiết kế hệ thống</w:t>
      </w:r>
      <w:bookmarkEnd w:id="1655"/>
      <w:bookmarkEnd w:id="1656"/>
      <w:r>
        <w:t xml:space="preserve"> </w:t>
      </w:r>
    </w:p>
    <w:p w14:paraId="30BED4EF" w14:textId="77777777" w:rsidR="007569A2" w:rsidRDefault="00CE686F">
      <w:pPr>
        <w:pStyle w:val="Heading3"/>
      </w:pPr>
      <w:bookmarkStart w:id="1657" w:name="_Toc185954685"/>
      <w:bookmarkStart w:id="1658" w:name="_Toc185955159"/>
      <w:r>
        <w:t>2.2.1 Thiết kế các mô hình thông tin tuần tự của hệ thống</w:t>
      </w:r>
      <w:bookmarkEnd w:id="1657"/>
      <w:bookmarkEnd w:id="1658"/>
      <w:r>
        <w:t xml:space="preserve"> </w:t>
      </w:r>
    </w:p>
    <w:p w14:paraId="4354E696" w14:textId="14A96C42" w:rsidR="007569A2" w:rsidRPr="00C60A20" w:rsidRDefault="00C17A35" w:rsidP="00C60A20">
      <w:pPr>
        <w:pStyle w:val="ListParagraph"/>
        <w:numPr>
          <w:ilvl w:val="0"/>
          <w:numId w:val="191"/>
        </w:numPr>
        <w:ind w:left="426"/>
        <w:rPr>
          <w:rFonts w:cs="Times New Roman"/>
          <w:sz w:val="26"/>
          <w:szCs w:val="26"/>
        </w:rPr>
      </w:pPr>
      <w:r w:rsidRPr="00C60A20">
        <w:rPr>
          <w:rFonts w:ascii="Times New Roman" w:hAnsi="Times New Roman" w:cs="Times New Roman"/>
          <w:sz w:val="26"/>
          <w:szCs w:val="26"/>
        </w:rPr>
        <w:t>Biểu</w:t>
      </w:r>
      <w:r w:rsidRPr="00C60A20">
        <w:rPr>
          <w:rFonts w:ascii="Times New Roman" w:hAnsi="Times New Roman" w:cs="Times New Roman"/>
          <w:sz w:val="26"/>
          <w:szCs w:val="26"/>
          <w:lang w:val="vi-VN"/>
        </w:rPr>
        <w:t xml:space="preserve"> đồ tuần tự chức năng” </w:t>
      </w:r>
      <w:r w:rsidRPr="00C60A20">
        <w:rPr>
          <w:rFonts w:ascii="Times New Roman" w:hAnsi="Times New Roman" w:cs="Times New Roman"/>
          <w:b/>
          <w:sz w:val="26"/>
          <w:szCs w:val="26"/>
        </w:rPr>
        <w:t>Tìm kiếm sản phẩm</w:t>
      </w:r>
      <w:r w:rsidRPr="00C60A20">
        <w:rPr>
          <w:rFonts w:ascii="Times New Roman" w:hAnsi="Times New Roman" w:cs="Times New Roman"/>
          <w:sz w:val="26"/>
          <w:szCs w:val="26"/>
          <w:lang w:val="vi-VN"/>
        </w:rPr>
        <w:t xml:space="preserve"> “</w:t>
      </w:r>
    </w:p>
    <w:p w14:paraId="5BAD3425" w14:textId="77777777" w:rsidR="007569A2" w:rsidRDefault="00CE686F">
      <w:pPr>
        <w:rPr>
          <w:b/>
          <w:sz w:val="28"/>
          <w:szCs w:val="28"/>
        </w:rPr>
      </w:pPr>
      <w:r>
        <w:rPr>
          <w:b/>
          <w:noProof/>
          <w:sz w:val="28"/>
          <w:szCs w:val="28"/>
        </w:rPr>
        <w:drawing>
          <wp:inline distT="114300" distB="114300" distL="114300" distR="114300" wp14:anchorId="28DA07B1" wp14:editId="07777777">
            <wp:extent cx="5731200" cy="229870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731200" cy="2298700"/>
                    </a:xfrm>
                    <a:prstGeom prst="rect">
                      <a:avLst/>
                    </a:prstGeom>
                    <a:ln/>
                  </pic:spPr>
                </pic:pic>
              </a:graphicData>
            </a:graphic>
          </wp:inline>
        </w:drawing>
      </w:r>
    </w:p>
    <w:p w14:paraId="0AD13EA4" w14:textId="42AAEBCE" w:rsidR="007569A2" w:rsidRPr="00C60A20" w:rsidRDefault="00C17A35" w:rsidP="00C60A20">
      <w:pPr>
        <w:pStyle w:val="ListParagraph"/>
        <w:numPr>
          <w:ilvl w:val="0"/>
          <w:numId w:val="192"/>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hAnsi="Times New Roman" w:cs="Times New Roman"/>
          <w:b/>
          <w:bCs/>
          <w:sz w:val="26"/>
          <w:szCs w:val="26"/>
          <w:lang w:val="vi-VN"/>
        </w:rPr>
        <w:t xml:space="preserve"> </w:t>
      </w:r>
      <w:r w:rsidR="00CE686F" w:rsidRPr="00C60A20">
        <w:rPr>
          <w:rFonts w:ascii="Times New Roman" w:hAnsi="Times New Roman" w:cs="Times New Roman"/>
          <w:b/>
          <w:sz w:val="26"/>
          <w:szCs w:val="26"/>
        </w:rPr>
        <w:t>Đăng nhập</w:t>
      </w:r>
      <w:r>
        <w:rPr>
          <w:rFonts w:ascii="Times New Roman" w:hAnsi="Times New Roman" w:cs="Times New Roman"/>
          <w:b/>
          <w:bCs/>
          <w:sz w:val="26"/>
          <w:szCs w:val="26"/>
          <w:lang w:val="vi-VN"/>
        </w:rPr>
        <w:t xml:space="preserve"> “</w:t>
      </w:r>
    </w:p>
    <w:p w14:paraId="0C7D08AC" w14:textId="77777777" w:rsidR="007569A2" w:rsidRDefault="00CE686F">
      <w:pPr>
        <w:rPr>
          <w:sz w:val="28"/>
          <w:szCs w:val="28"/>
        </w:rPr>
      </w:pPr>
      <w:r>
        <w:rPr>
          <w:noProof/>
          <w:sz w:val="28"/>
          <w:szCs w:val="28"/>
        </w:rPr>
        <w:drawing>
          <wp:inline distT="114300" distB="114300" distL="114300" distR="114300" wp14:anchorId="25E3590F" wp14:editId="07777777">
            <wp:extent cx="5731200" cy="37719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731200" cy="3771900"/>
                    </a:xfrm>
                    <a:prstGeom prst="rect">
                      <a:avLst/>
                    </a:prstGeom>
                    <a:ln/>
                  </pic:spPr>
                </pic:pic>
              </a:graphicData>
            </a:graphic>
          </wp:inline>
        </w:drawing>
      </w:r>
    </w:p>
    <w:p w14:paraId="37A31054" w14:textId="77777777" w:rsidR="007569A2" w:rsidRDefault="007569A2">
      <w:pPr>
        <w:rPr>
          <w:sz w:val="28"/>
          <w:szCs w:val="28"/>
        </w:rPr>
      </w:pPr>
    </w:p>
    <w:p w14:paraId="3A9EF079" w14:textId="77777777" w:rsidR="009F122F" w:rsidRDefault="009F122F" w:rsidP="009F122F">
      <w:pPr>
        <w:rPr>
          <w:lang w:val="vi-VN"/>
        </w:rPr>
      </w:pPr>
    </w:p>
    <w:p w14:paraId="5F51E5FC" w14:textId="52C1A71E" w:rsidR="009F122F" w:rsidRPr="00C60A20" w:rsidRDefault="00C17A35" w:rsidP="00C60A20">
      <w:pPr>
        <w:pStyle w:val="ListParagraph"/>
        <w:numPr>
          <w:ilvl w:val="0"/>
          <w:numId w:val="193"/>
        </w:numPr>
        <w:ind w:left="426"/>
        <w:rPr>
          <w:rFonts w:ascii="Times New Roman" w:hAnsi="Times New Roman" w:cs="Times New Roman"/>
          <w:b/>
          <w:sz w:val="26"/>
          <w:szCs w:val="26"/>
          <w:lang w:val="vi-VN"/>
        </w:rPr>
      </w:pPr>
      <w:commentRangeStart w:id="1659"/>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sidR="00CE686F" w:rsidRPr="00C60A20">
        <w:rPr>
          <w:rFonts w:ascii="Times New Roman" w:hAnsi="Times New Roman" w:cs="Times New Roman"/>
          <w:b/>
          <w:sz w:val="26"/>
          <w:szCs w:val="26"/>
        </w:rPr>
        <w:t>Đăng ký</w:t>
      </w:r>
      <w:r>
        <w:rPr>
          <w:rFonts w:ascii="Times New Roman" w:hAnsi="Times New Roman" w:cs="Times New Roman"/>
          <w:b/>
          <w:bCs/>
          <w:sz w:val="26"/>
          <w:szCs w:val="26"/>
          <w:lang w:val="vi-VN"/>
        </w:rPr>
        <w:t xml:space="preserve"> “</w:t>
      </w:r>
      <w:commentRangeEnd w:id="1659"/>
      <w:r w:rsidR="00783D59">
        <w:rPr>
          <w:rStyle w:val="CommentReference"/>
        </w:rPr>
        <w:commentReference w:id="1659"/>
      </w:r>
    </w:p>
    <w:p w14:paraId="0DCE0A5E" w14:textId="77777777" w:rsidR="009F122F" w:rsidRDefault="009F122F" w:rsidP="009F122F">
      <w:pPr>
        <w:rPr>
          <w:lang w:val="vi-VN"/>
        </w:rPr>
      </w:pPr>
    </w:p>
    <w:p w14:paraId="574FCADA" w14:textId="386B7757" w:rsidR="007569A2" w:rsidRDefault="00CE686F" w:rsidP="00C60A20">
      <w:r>
        <w:br/>
      </w:r>
      <w:r w:rsidR="3D0E50D5">
        <w:rPr>
          <w:noProof/>
        </w:rPr>
        <w:drawing>
          <wp:inline distT="0" distB="0" distL="0" distR="0" wp14:anchorId="69B4D065" wp14:editId="5C0A68E4">
            <wp:extent cx="5810248" cy="2466975"/>
            <wp:effectExtent l="0" t="0" r="0" b="0"/>
            <wp:docPr id="854435564" name="Picture 854435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10248" cy="2466975"/>
                    </a:xfrm>
                    <a:prstGeom prst="rect">
                      <a:avLst/>
                    </a:prstGeom>
                  </pic:spPr>
                </pic:pic>
              </a:graphicData>
            </a:graphic>
          </wp:inline>
        </w:drawing>
      </w:r>
    </w:p>
    <w:p w14:paraId="2F3E2713" w14:textId="6071424E" w:rsidR="001D19BE" w:rsidRPr="00C60A20" w:rsidRDefault="001D19BE" w:rsidP="00C60A20">
      <w:pPr>
        <w:pStyle w:val="ListParagraph"/>
        <w:numPr>
          <w:ilvl w:val="0"/>
          <w:numId w:val="194"/>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ins w:id="1660" w:author="Kiên Lê Trung" w:date="2024-12-23T22:29:00Z" w16du:dateUtc="2024-12-23T15:29:00Z">
        <w:r w:rsidR="00653003">
          <w:rPr>
            <w:rFonts w:ascii="Times New Roman" w:hAnsi="Times New Roman" w:cs="Times New Roman"/>
            <w:b/>
            <w:sz w:val="26"/>
            <w:szCs w:val="26"/>
            <w:lang w:val="en-US"/>
          </w:rPr>
          <w:t>Chỉnh sửa thông tin</w:t>
        </w:r>
      </w:ins>
      <w:del w:id="1661" w:author="Kiên Lê Trung" w:date="2024-12-23T22:29:00Z" w16du:dateUtc="2024-12-23T15:29:00Z">
        <w:r w:rsidRPr="00C60A20">
          <w:rPr>
            <w:rFonts w:ascii="Times New Roman" w:hAnsi="Times New Roman" w:cs="Times New Roman"/>
            <w:b/>
            <w:sz w:val="26"/>
            <w:szCs w:val="26"/>
          </w:rPr>
          <w:delText>Quản lý hồ</w:delText>
        </w:r>
        <w:r w:rsidRPr="00C60A20">
          <w:rPr>
            <w:rFonts w:ascii="Times New Roman" w:hAnsi="Times New Roman" w:cs="Times New Roman"/>
            <w:b/>
            <w:sz w:val="26"/>
            <w:szCs w:val="26"/>
            <w:lang w:val="vi-VN"/>
          </w:rPr>
          <w:delText xml:space="preserve"> sơ</w:delText>
        </w:r>
      </w:del>
      <w:r w:rsidRPr="00C60A20">
        <w:rPr>
          <w:rFonts w:ascii="Times New Roman" w:hAnsi="Times New Roman" w:cs="Times New Roman"/>
          <w:sz w:val="26"/>
          <w:szCs w:val="26"/>
        </w:rPr>
        <w:t xml:space="preserve"> </w:t>
      </w:r>
      <w:r>
        <w:rPr>
          <w:rFonts w:ascii="Times New Roman" w:hAnsi="Times New Roman" w:cs="Times New Roman"/>
          <w:sz w:val="26"/>
          <w:szCs w:val="26"/>
          <w:lang w:val="vi-VN"/>
        </w:rPr>
        <w:t>“</w:t>
      </w:r>
    </w:p>
    <w:p w14:paraId="7DC8C081" w14:textId="5934169B" w:rsidR="007569A2" w:rsidRDefault="00CE686F">
      <w:pPr>
        <w:rPr>
          <w:sz w:val="28"/>
          <w:szCs w:val="28"/>
        </w:rPr>
      </w:pPr>
      <w:del w:id="1662" w:author="Kiên Lê Trung" w:date="2024-12-23T22:30:00Z" w16du:dateUtc="2024-12-23T15:30:00Z">
        <w:r>
          <w:rPr>
            <w:noProof/>
          </w:rPr>
          <w:drawing>
            <wp:inline distT="114300" distB="114300" distL="114300" distR="114300" wp14:anchorId="552105C0" wp14:editId="07777777">
              <wp:extent cx="5731200" cy="57404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5740400"/>
                      </a:xfrm>
                      <a:prstGeom prst="rect">
                        <a:avLst/>
                      </a:prstGeom>
                      <a:ln/>
                    </pic:spPr>
                  </pic:pic>
                </a:graphicData>
              </a:graphic>
            </wp:inline>
          </w:drawing>
        </w:r>
      </w:del>
      <w:ins w:id="1663" w:author="Kiên Lê Trung" w:date="2024-12-23T22:30:00Z" w16du:dateUtc="2024-12-23T15:30:00Z">
        <w:r w:rsidR="00F86912" w:rsidRPr="00F86912">
          <w:rPr>
            <w:noProof/>
          </w:rPr>
          <w:t xml:space="preserve"> </w:t>
        </w:r>
        <w:r w:rsidR="00F86912" w:rsidRPr="00F86912">
          <w:rPr>
            <w:noProof/>
            <w:sz w:val="28"/>
            <w:szCs w:val="28"/>
          </w:rPr>
          <w:drawing>
            <wp:inline distT="0" distB="0" distL="0" distR="0" wp14:anchorId="7B2D1F68" wp14:editId="0BEBD783">
              <wp:extent cx="5733415" cy="2976880"/>
              <wp:effectExtent l="0" t="0" r="635" b="0"/>
              <wp:docPr id="394330306"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0306" name="Picture 1" descr="A diagram of a diagram of a diagram&#10;&#10;Description automatically generated with medium confidence"/>
                      <pic:cNvPicPr/>
                    </pic:nvPicPr>
                    <pic:blipFill>
                      <a:blip r:embed="rId43"/>
                      <a:stretch>
                        <a:fillRect/>
                      </a:stretch>
                    </pic:blipFill>
                    <pic:spPr>
                      <a:xfrm>
                        <a:off x="0" y="0"/>
                        <a:ext cx="5733415" cy="2976880"/>
                      </a:xfrm>
                      <a:prstGeom prst="rect">
                        <a:avLst/>
                      </a:prstGeom>
                    </pic:spPr>
                  </pic:pic>
                </a:graphicData>
              </a:graphic>
            </wp:inline>
          </w:drawing>
        </w:r>
      </w:ins>
    </w:p>
    <w:p w14:paraId="18C3FED3" w14:textId="1F75D7FE" w:rsidR="001D19BE" w:rsidRPr="00C60A20" w:rsidRDefault="001D19BE" w:rsidP="00C87E44">
      <w:pPr>
        <w:pStyle w:val="ListParagraph"/>
        <w:numPr>
          <w:ilvl w:val="0"/>
          <w:numId w:val="195"/>
        </w:numPr>
        <w:ind w:left="567"/>
        <w:rPr>
          <w:rFonts w:ascii="Times New Roman" w:hAnsi="Times New Roman"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Quản lý tài </w:t>
      </w:r>
      <w:r w:rsidRPr="00C60A20" w:rsidDel="001D19BE">
        <w:rPr>
          <w:rFonts w:ascii="Times New Roman" w:hAnsi="Times New Roman" w:cs="Times New Roman"/>
          <w:b/>
          <w:sz w:val="26"/>
          <w:szCs w:val="26"/>
        </w:rPr>
        <w:t>khoản</w:t>
      </w:r>
      <w:r w:rsidR="00C87E44">
        <w:rPr>
          <w:rFonts w:ascii="Times New Roman" w:hAnsi="Times New Roman" w:cs="Times New Roman"/>
          <w:sz w:val="26"/>
          <w:szCs w:val="26"/>
          <w:lang w:val="vi-VN"/>
        </w:rPr>
        <w:t xml:space="preserve"> “</w:t>
      </w:r>
    </w:p>
    <w:p w14:paraId="3B102BB9" w14:textId="584CB9D2" w:rsidR="005E12D3" w:rsidRPr="00C60A20" w:rsidRDefault="005E12D3">
      <w:pPr>
        <w:pStyle w:val="ListParagraph"/>
        <w:ind w:left="567"/>
        <w:rPr>
          <w:rFonts w:cs="Times New Roman"/>
          <w:sz w:val="26"/>
          <w:szCs w:val="26"/>
        </w:rPr>
        <w:pPrChange w:id="1664" w:author="Kiên Lê Trung" w:date="2024-12-24T09:43:00Z" w16du:dateUtc="2024-12-24T02:43:00Z">
          <w:pPr>
            <w:pStyle w:val="ListParagraph"/>
            <w:numPr>
              <w:numId w:val="126"/>
            </w:numPr>
            <w:ind w:left="567" w:hanging="360"/>
          </w:pPr>
        </w:pPrChange>
      </w:pPr>
      <w:del w:id="1665" w:author="Kiên Lê Trung" w:date="2024-12-23T22:30:00Z" w16du:dateUtc="2024-12-23T15:30:00Z">
        <w:r>
          <w:rPr>
            <w:rFonts w:ascii="Times New Roman" w:hAnsi="Times New Roman" w:cs="Times New Roman"/>
            <w:sz w:val="26"/>
            <w:szCs w:val="26"/>
          </w:rPr>
          <w:delText>Chỉnh</w:delText>
        </w:r>
        <w:r>
          <w:rPr>
            <w:rFonts w:ascii="Times New Roman" w:hAnsi="Times New Roman" w:cs="Times New Roman"/>
            <w:sz w:val="26"/>
            <w:szCs w:val="26"/>
            <w:lang w:val="vi-VN"/>
          </w:rPr>
          <w:delText xml:space="preserve"> sửa</w:delText>
        </w:r>
      </w:del>
    </w:p>
    <w:p w14:paraId="0477E574" w14:textId="06615DCF" w:rsidR="007569A2" w:rsidRDefault="00CE686F">
      <w:pPr>
        <w:rPr>
          <w:sz w:val="28"/>
          <w:szCs w:val="28"/>
        </w:rPr>
      </w:pPr>
      <w:del w:id="1666" w:author="Kiên Lê Trung" w:date="2024-12-23T22:30:00Z" w16du:dateUtc="2024-12-23T15:30:00Z">
        <w:r>
          <w:rPr>
            <w:noProof/>
            <w:sz w:val="28"/>
            <w:szCs w:val="28"/>
          </w:rPr>
          <w:drawing>
            <wp:inline distT="114300" distB="114300" distL="114300" distR="114300" wp14:anchorId="4F981BD2" wp14:editId="07777777">
              <wp:extent cx="5731200" cy="44577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731200" cy="4457700"/>
                      </a:xfrm>
                      <a:prstGeom prst="rect">
                        <a:avLst/>
                      </a:prstGeom>
                      <a:ln/>
                    </pic:spPr>
                  </pic:pic>
                </a:graphicData>
              </a:graphic>
            </wp:inline>
          </w:drawing>
        </w:r>
      </w:del>
      <w:ins w:id="1667" w:author="Kiên Lê Trung" w:date="2024-12-23T22:30:00Z" w16du:dateUtc="2024-12-23T15:30:00Z">
        <w:r w:rsidR="0090313A" w:rsidRPr="0090313A">
          <w:rPr>
            <w:noProof/>
          </w:rPr>
          <w:t xml:space="preserve"> </w:t>
        </w:r>
        <w:r w:rsidR="0090313A" w:rsidRPr="0090313A">
          <w:rPr>
            <w:noProof/>
            <w:sz w:val="28"/>
            <w:szCs w:val="28"/>
          </w:rPr>
          <w:drawing>
            <wp:inline distT="0" distB="0" distL="0" distR="0" wp14:anchorId="3480B581" wp14:editId="19426AAE">
              <wp:extent cx="5733415" cy="3406775"/>
              <wp:effectExtent l="0" t="0" r="635" b="3175"/>
              <wp:docPr id="1186783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3535" name="Picture 1" descr="A diagram of a diagram&#10;&#10;Description automatically generated"/>
                      <pic:cNvPicPr/>
                    </pic:nvPicPr>
                    <pic:blipFill>
                      <a:blip r:embed="rId45"/>
                      <a:stretch>
                        <a:fillRect/>
                      </a:stretch>
                    </pic:blipFill>
                    <pic:spPr>
                      <a:xfrm>
                        <a:off x="0" y="0"/>
                        <a:ext cx="5733415" cy="3406775"/>
                      </a:xfrm>
                      <a:prstGeom prst="rect">
                        <a:avLst/>
                      </a:prstGeom>
                    </pic:spPr>
                  </pic:pic>
                </a:graphicData>
              </a:graphic>
            </wp:inline>
          </w:drawing>
        </w:r>
      </w:ins>
    </w:p>
    <w:p w14:paraId="3FD9042A" w14:textId="77777777" w:rsidR="007569A2" w:rsidRDefault="007569A2">
      <w:pPr>
        <w:rPr>
          <w:sz w:val="28"/>
          <w:szCs w:val="28"/>
        </w:rPr>
      </w:pPr>
    </w:p>
    <w:p w14:paraId="1E1FBFFC" w14:textId="28B6F9DA" w:rsidR="007569A2" w:rsidRPr="00C60A20" w:rsidDel="009475DC" w:rsidRDefault="005E12D3">
      <w:pPr>
        <w:pStyle w:val="ListParagraph"/>
        <w:ind w:left="567"/>
        <w:rPr>
          <w:del w:id="1668" w:author="Kiên Lê Trung" w:date="2024-12-23T18:40:00Z" w16du:dateUtc="2024-12-23T11:40:00Z"/>
          <w:sz w:val="28"/>
          <w:szCs w:val="28"/>
          <w:lang w:val="vi-VN"/>
        </w:rPr>
        <w:pPrChange w:id="1669" w:author="Kiên Lê Trung" w:date="2024-12-23T18:40:00Z" w16du:dateUtc="2024-12-23T11:40:00Z">
          <w:pPr>
            <w:pStyle w:val="ListParagraph"/>
            <w:numPr>
              <w:numId w:val="126"/>
            </w:numPr>
            <w:ind w:left="567" w:hanging="360"/>
          </w:pPr>
        </w:pPrChange>
      </w:pPr>
      <w:del w:id="1670" w:author="Kiên Lê Trung" w:date="2024-12-23T18:40:00Z" w16du:dateUtc="2024-12-23T11:40:00Z">
        <w:r w:rsidDel="009475DC">
          <w:rPr>
            <w:sz w:val="28"/>
            <w:szCs w:val="28"/>
          </w:rPr>
          <w:delText>Xóa</w:delText>
        </w:r>
      </w:del>
    </w:p>
    <w:p w14:paraId="052D4810" w14:textId="7CF2A780" w:rsidR="007569A2" w:rsidDel="009475DC" w:rsidRDefault="00CE686F">
      <w:pPr>
        <w:pStyle w:val="ListParagraph"/>
        <w:ind w:left="567"/>
        <w:rPr>
          <w:del w:id="1671" w:author="Kiên Lê Trung" w:date="2024-12-23T18:40:00Z" w16du:dateUtc="2024-12-23T11:40:00Z"/>
        </w:rPr>
        <w:pPrChange w:id="1672" w:author="Kiên Lê Trung" w:date="2024-12-23T18:40:00Z" w16du:dateUtc="2024-12-23T11:40:00Z">
          <w:pPr/>
        </w:pPrChange>
      </w:pPr>
      <w:del w:id="1673" w:author="Kiên Lê Trung" w:date="2024-12-23T18:40:00Z" w16du:dateUtc="2024-12-23T11:40:00Z">
        <w:r w:rsidDel="009475DC">
          <w:rPr>
            <w:noProof/>
          </w:rPr>
          <w:drawing>
            <wp:inline distT="114300" distB="114300" distL="114300" distR="114300" wp14:anchorId="3D5ABEE2" wp14:editId="5677C56E">
              <wp:extent cx="5731200" cy="35052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731200" cy="3505200"/>
                      </a:xfrm>
                      <a:prstGeom prst="rect">
                        <a:avLst/>
                      </a:prstGeom>
                      <a:ln/>
                    </pic:spPr>
                  </pic:pic>
                </a:graphicData>
              </a:graphic>
            </wp:inline>
          </w:drawing>
        </w:r>
      </w:del>
    </w:p>
    <w:p w14:paraId="62D3F89E" w14:textId="0410DE94" w:rsidR="007569A2" w:rsidDel="009475DC" w:rsidRDefault="007569A2">
      <w:pPr>
        <w:rPr>
          <w:del w:id="1674" w:author="Kiên Lê Trung" w:date="2024-12-23T18:40:00Z" w16du:dateUtc="2024-12-23T11:40:00Z"/>
          <w:sz w:val="28"/>
          <w:szCs w:val="28"/>
        </w:rPr>
      </w:pPr>
    </w:p>
    <w:p w14:paraId="2780AF0D" w14:textId="77777777" w:rsidR="007569A2" w:rsidRDefault="007569A2">
      <w:pPr>
        <w:rPr>
          <w:sz w:val="28"/>
          <w:szCs w:val="28"/>
        </w:rPr>
      </w:pPr>
    </w:p>
    <w:p w14:paraId="46FC4A0D" w14:textId="77777777" w:rsidR="007569A2" w:rsidRDefault="007569A2">
      <w:pPr>
        <w:rPr>
          <w:sz w:val="28"/>
          <w:szCs w:val="28"/>
        </w:rPr>
      </w:pPr>
    </w:p>
    <w:p w14:paraId="0A130B9D" w14:textId="422EE4CC" w:rsidR="007569A2" w:rsidRPr="00C60A20" w:rsidRDefault="002638DF" w:rsidP="00C34B1C">
      <w:pPr>
        <w:pStyle w:val="ListParagraph"/>
        <w:numPr>
          <w:ilvl w:val="0"/>
          <w:numId w:val="2"/>
        </w:numPr>
        <w:ind w:left="567"/>
        <w:rPr>
          <w:rFonts w:ascii="Times New Roman" w:hAnsi="Times New Roman"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57D30417" w:rsidRPr="00C60A20">
        <w:rPr>
          <w:rFonts w:ascii="Times New Roman" w:hAnsi="Times New Roman" w:cs="Times New Roman"/>
          <w:sz w:val="26"/>
          <w:szCs w:val="26"/>
        </w:rPr>
        <w:t>Quản lý đơn hàng</w:t>
      </w:r>
      <w:r w:rsidR="00C34B1C">
        <w:rPr>
          <w:rFonts w:ascii="Times New Roman" w:hAnsi="Times New Roman" w:cs="Times New Roman"/>
          <w:sz w:val="26"/>
          <w:szCs w:val="26"/>
          <w:lang w:val="vi-VN"/>
        </w:rPr>
        <w:t>”</w:t>
      </w:r>
    </w:p>
    <w:p w14:paraId="6CC1DEC2" w14:textId="117FC646" w:rsidR="00C34B1C" w:rsidRPr="00C60A20" w:rsidRDefault="00C34B1C" w:rsidP="00C60A20">
      <w:pPr>
        <w:pStyle w:val="ListParagraph"/>
        <w:numPr>
          <w:ilvl w:val="0"/>
          <w:numId w:val="126"/>
        </w:numPr>
        <w:ind w:left="567"/>
        <w:rPr>
          <w:rFonts w:ascii="Times New Roman" w:hAnsi="Times New Roman" w:cs="Times New Roman"/>
          <w:sz w:val="26"/>
          <w:szCs w:val="26"/>
        </w:rPr>
      </w:pPr>
      <w:r>
        <w:rPr>
          <w:rFonts w:ascii="Times New Roman" w:hAnsi="Times New Roman" w:cs="Times New Roman"/>
          <w:sz w:val="26"/>
          <w:szCs w:val="26"/>
        </w:rPr>
        <w:t>Khách</w:t>
      </w:r>
      <w:r>
        <w:rPr>
          <w:rFonts w:ascii="Times New Roman" w:hAnsi="Times New Roman" w:cs="Times New Roman"/>
          <w:sz w:val="26"/>
          <w:szCs w:val="26"/>
          <w:lang w:val="vi-VN"/>
        </w:rPr>
        <w:t xml:space="preserve"> hàng</w:t>
      </w:r>
    </w:p>
    <w:p w14:paraId="12FDE839" w14:textId="63266C26" w:rsidR="2895571A" w:rsidRDefault="2895571A" w:rsidP="2895571A">
      <w:pPr>
        <w:rPr>
          <w:sz w:val="28"/>
          <w:szCs w:val="28"/>
        </w:rPr>
      </w:pPr>
    </w:p>
    <w:p w14:paraId="6947284A" w14:textId="4610CDB9" w:rsidR="2895571A" w:rsidRDefault="2895571A" w:rsidP="2895571A"/>
    <w:p w14:paraId="6E852E68" w14:textId="2248FBB2" w:rsidR="03EE1238" w:rsidRDefault="03EE1238" w:rsidP="2895571A">
      <w:pPr>
        <w:rPr>
          <w:del w:id="1675" w:author="Kiên Lê Trung" w:date="2024-12-23T23:02:00Z" w16du:dateUtc="2024-12-23T16:02:00Z"/>
        </w:rPr>
      </w:pPr>
      <w:r>
        <w:rPr>
          <w:noProof/>
        </w:rPr>
        <w:drawing>
          <wp:inline distT="0" distB="0" distL="0" distR="0" wp14:anchorId="33177A8F" wp14:editId="34A7D55E">
            <wp:extent cx="5724524" cy="2895600"/>
            <wp:effectExtent l="0" t="0" r="0" b="0"/>
            <wp:docPr id="1225206231" name="Picture 122520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2895600"/>
                    </a:xfrm>
                    <a:prstGeom prst="rect">
                      <a:avLst/>
                    </a:prstGeom>
                  </pic:spPr>
                </pic:pic>
              </a:graphicData>
            </a:graphic>
          </wp:inline>
        </w:drawing>
      </w:r>
    </w:p>
    <w:p w14:paraId="4DC2ECC6" w14:textId="64ECB307" w:rsidR="007569A2" w:rsidRPr="00B229E0" w:rsidRDefault="00CE686F">
      <w:pPr>
        <w:rPr>
          <w:del w:id="1676" w:author="Kiên Lê Trung" w:date="2024-12-23T23:02:00Z" w16du:dateUtc="2024-12-23T16:02:00Z"/>
          <w:lang w:val="en-US"/>
          <w:rPrChange w:id="1677" w:author="Kiên Lê Trung" w:date="2024-12-24T09:43:00Z" w16du:dateUtc="2024-12-24T02:43:00Z">
            <w:rPr>
              <w:del w:id="1678" w:author="Kiên Lê Trung" w:date="2024-12-23T23:02:00Z" w16du:dateUtc="2024-12-23T16:02:00Z"/>
            </w:rPr>
          </w:rPrChange>
        </w:rPr>
      </w:pPr>
      <w:del w:id="1679" w:author="Kiên Lê Trung" w:date="2024-12-23T23:02:00Z" w16du:dateUtc="2024-12-23T16:02:00Z">
        <w:r>
          <w:rPr>
            <w:noProof/>
          </w:rPr>
          <w:drawing>
            <wp:inline distT="114300" distB="114300" distL="114300" distR="114300" wp14:anchorId="2C70C50A" wp14:editId="07777777">
              <wp:extent cx="5731200" cy="5981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731200" cy="5981700"/>
                      </a:xfrm>
                      <a:prstGeom prst="rect">
                        <a:avLst/>
                      </a:prstGeom>
                      <a:ln/>
                    </pic:spPr>
                  </pic:pic>
                </a:graphicData>
              </a:graphic>
            </wp:inline>
          </w:drawing>
        </w:r>
      </w:del>
    </w:p>
    <w:p w14:paraId="79796693" w14:textId="14226CE9" w:rsidR="007569A2" w:rsidRPr="00C60A20" w:rsidRDefault="00C34B1C">
      <w:pPr>
        <w:rPr>
          <w:rFonts w:ascii="Times New Roman" w:hAnsi="Times New Roman" w:cs="Times New Roman"/>
          <w:sz w:val="26"/>
          <w:szCs w:val="26"/>
        </w:rPr>
        <w:pPrChange w:id="1680" w:author="Kiên Lê Trung" w:date="2024-12-24T09:43:00Z" w16du:dateUtc="2024-12-24T02:43:00Z">
          <w:pPr>
            <w:pStyle w:val="ListParagraph"/>
            <w:numPr>
              <w:numId w:val="126"/>
            </w:numPr>
            <w:ind w:left="426" w:hanging="360"/>
          </w:pPr>
        </w:pPrChange>
      </w:pPr>
      <w:r w:rsidRPr="00C60A20">
        <w:rPr>
          <w:rFonts w:ascii="Times New Roman" w:hAnsi="Times New Roman" w:cs="Times New Roman"/>
          <w:sz w:val="26"/>
          <w:szCs w:val="26"/>
        </w:rPr>
        <w:t>Người</w:t>
      </w:r>
      <w:r w:rsidRPr="00C60A20">
        <w:rPr>
          <w:rFonts w:ascii="Times New Roman" w:hAnsi="Times New Roman" w:cs="Times New Roman"/>
          <w:sz w:val="26"/>
          <w:szCs w:val="26"/>
          <w:lang w:val="vi-VN"/>
        </w:rPr>
        <w:t xml:space="preserve"> bán</w:t>
      </w:r>
    </w:p>
    <w:p w14:paraId="47297C67" w14:textId="4729AC83" w:rsidR="007569A2" w:rsidRDefault="00CE686F">
      <w:pPr>
        <w:rPr>
          <w:sz w:val="28"/>
          <w:szCs w:val="28"/>
        </w:rPr>
      </w:pPr>
      <w:del w:id="1681" w:author="Kiên Lê Trung" w:date="2024-12-23T23:02:00Z" w16du:dateUtc="2024-12-23T16:02:00Z">
        <w:r>
          <w:rPr>
            <w:noProof/>
            <w:sz w:val="28"/>
            <w:szCs w:val="28"/>
          </w:rPr>
          <w:drawing>
            <wp:inline distT="114300" distB="114300" distL="114300" distR="114300" wp14:anchorId="1C56C6B9" wp14:editId="07777777">
              <wp:extent cx="5731200" cy="48006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731200" cy="4800600"/>
                      </a:xfrm>
                      <a:prstGeom prst="rect">
                        <a:avLst/>
                      </a:prstGeom>
                      <a:ln/>
                    </pic:spPr>
                  </pic:pic>
                </a:graphicData>
              </a:graphic>
            </wp:inline>
          </w:drawing>
        </w:r>
      </w:del>
      <w:ins w:id="1682" w:author="Kiên Lê Trung" w:date="2024-12-23T23:02:00Z" w16du:dateUtc="2024-12-23T16:02:00Z">
        <w:r w:rsidR="00B229E0" w:rsidRPr="00B229E0">
          <w:rPr>
            <w:noProof/>
          </w:rPr>
          <w:t xml:space="preserve"> </w:t>
        </w:r>
        <w:r w:rsidR="00B229E0" w:rsidRPr="00B229E0">
          <w:rPr>
            <w:noProof/>
            <w:sz w:val="28"/>
            <w:szCs w:val="28"/>
          </w:rPr>
          <w:drawing>
            <wp:inline distT="0" distB="0" distL="0" distR="0" wp14:anchorId="2E9E3559" wp14:editId="02CC3A43">
              <wp:extent cx="5733415" cy="3100705"/>
              <wp:effectExtent l="0" t="0" r="635" b="4445"/>
              <wp:docPr id="2436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5983" name=""/>
                      <pic:cNvPicPr/>
                    </pic:nvPicPr>
                    <pic:blipFill>
                      <a:blip r:embed="rId50"/>
                      <a:stretch>
                        <a:fillRect/>
                      </a:stretch>
                    </pic:blipFill>
                    <pic:spPr>
                      <a:xfrm>
                        <a:off x="0" y="0"/>
                        <a:ext cx="5733415" cy="3100705"/>
                      </a:xfrm>
                      <a:prstGeom prst="rect">
                        <a:avLst/>
                      </a:prstGeom>
                    </pic:spPr>
                  </pic:pic>
                </a:graphicData>
              </a:graphic>
            </wp:inline>
          </w:drawing>
        </w:r>
      </w:ins>
    </w:p>
    <w:p w14:paraId="701A7B44" w14:textId="061023E2" w:rsidR="002C3FD0" w:rsidRPr="00C60A20" w:rsidRDefault="002C3FD0" w:rsidP="00C60A20">
      <w:pPr>
        <w:pStyle w:val="ListParagraph"/>
        <w:numPr>
          <w:ilvl w:val="0"/>
          <w:numId w:val="196"/>
        </w:numPr>
        <w:ind w:left="567"/>
        <w:rPr>
          <w:rFonts w:cs="Times New Roman"/>
          <w:b/>
          <w:sz w:val="26"/>
          <w:szCs w:val="26"/>
          <w:lang w:val="vi-VN"/>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Xem chi tiết sản </w:t>
      </w:r>
      <w:r w:rsidRPr="00C60A20" w:rsidDel="002C3FD0">
        <w:rPr>
          <w:rFonts w:ascii="Times New Roman" w:hAnsi="Times New Roman" w:cs="Times New Roman"/>
          <w:b/>
          <w:sz w:val="26"/>
          <w:szCs w:val="26"/>
        </w:rPr>
        <w:t>phẩm</w:t>
      </w:r>
      <w:r>
        <w:rPr>
          <w:rFonts w:ascii="Times New Roman" w:hAnsi="Times New Roman" w:cs="Times New Roman"/>
          <w:sz w:val="26"/>
          <w:szCs w:val="26"/>
          <w:lang w:val="vi-VN"/>
        </w:rPr>
        <w:t>”</w:t>
      </w:r>
    </w:p>
    <w:p w14:paraId="022C56DD" w14:textId="7F62871F" w:rsidR="007569A2" w:rsidRDefault="00CE686F" w:rsidP="00C60A20">
      <w:r>
        <w:br/>
      </w:r>
      <w:del w:id="1683" w:author="Kiên Lê Trung" w:date="2024-12-23T23:06:00Z" w16du:dateUtc="2024-12-23T16:06:00Z">
        <w:r w:rsidR="0F8305DA">
          <w:rPr>
            <w:noProof/>
          </w:rPr>
          <w:drawing>
            <wp:inline distT="0" distB="0" distL="0" distR="0" wp14:anchorId="6FBDCC59" wp14:editId="7D310143">
              <wp:extent cx="5724524" cy="1876425"/>
              <wp:effectExtent l="0" t="0" r="0" b="0"/>
              <wp:docPr id="206365916" name="Picture 20636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4524" cy="1876425"/>
                      </a:xfrm>
                      <a:prstGeom prst="rect">
                        <a:avLst/>
                      </a:prstGeom>
                    </pic:spPr>
                  </pic:pic>
                </a:graphicData>
              </a:graphic>
            </wp:inline>
          </w:drawing>
        </w:r>
        <w:r>
          <w:rPr>
            <w:noProof/>
          </w:rPr>
          <w:drawing>
            <wp:inline distT="0" distB="0" distL="0" distR="0" wp14:anchorId="2DB221A4" wp14:editId="07777777">
              <wp:extent cx="5731200" cy="2095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731200" cy="2095500"/>
                      </a:xfrm>
                      <a:prstGeom prst="rect">
                        <a:avLst/>
                      </a:prstGeom>
                      <a:ln/>
                    </pic:spPr>
                  </pic:pic>
                </a:graphicData>
              </a:graphic>
            </wp:inline>
          </w:drawing>
        </w:r>
      </w:del>
      <w:ins w:id="1684" w:author="Kiên Lê Trung" w:date="2024-12-23T23:06:00Z" w16du:dateUtc="2024-12-23T16:06:00Z">
        <w:r w:rsidR="002447A0" w:rsidRPr="002447A0">
          <w:rPr>
            <w:noProof/>
          </w:rPr>
          <w:t xml:space="preserve"> </w:t>
        </w:r>
        <w:r w:rsidR="002447A0" w:rsidRPr="002447A0">
          <w:rPr>
            <w:noProof/>
          </w:rPr>
          <w:drawing>
            <wp:inline distT="0" distB="0" distL="0" distR="0" wp14:anchorId="334D88A4" wp14:editId="2EA5F4A2">
              <wp:extent cx="5733415" cy="2486660"/>
              <wp:effectExtent l="0" t="0" r="635" b="8890"/>
              <wp:docPr id="190651191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1911" name="Picture 1" descr="A computer screen shot of a diagram&#10;&#10;Description automatically generated"/>
                      <pic:cNvPicPr/>
                    </pic:nvPicPr>
                    <pic:blipFill>
                      <a:blip r:embed="rId53"/>
                      <a:stretch>
                        <a:fillRect/>
                      </a:stretch>
                    </pic:blipFill>
                    <pic:spPr>
                      <a:xfrm>
                        <a:off x="0" y="0"/>
                        <a:ext cx="5733415" cy="2486660"/>
                      </a:xfrm>
                      <a:prstGeom prst="rect">
                        <a:avLst/>
                      </a:prstGeom>
                    </pic:spPr>
                  </pic:pic>
                </a:graphicData>
              </a:graphic>
            </wp:inline>
          </w:drawing>
        </w:r>
      </w:ins>
    </w:p>
    <w:p w14:paraId="0D0F65EB" w14:textId="2DF688DD" w:rsidR="002C3FD0" w:rsidRPr="00C60A20" w:rsidRDefault="002C3FD0" w:rsidP="00C60A20">
      <w:pPr>
        <w:pStyle w:val="ListParagraph"/>
        <w:numPr>
          <w:ilvl w:val="0"/>
          <w:numId w:val="197"/>
        </w:numPr>
        <w:ind w:left="284"/>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Thêm mã khuyến </w:t>
      </w:r>
      <w:r w:rsidRPr="00C60A20" w:rsidDel="002C3FD0">
        <w:rPr>
          <w:rFonts w:ascii="Times New Roman" w:hAnsi="Times New Roman" w:cs="Times New Roman"/>
          <w:b/>
          <w:sz w:val="26"/>
          <w:szCs w:val="26"/>
        </w:rPr>
        <w:t>mãi</w:t>
      </w:r>
      <w:r>
        <w:rPr>
          <w:rFonts w:ascii="Times New Roman" w:hAnsi="Times New Roman" w:cs="Times New Roman"/>
          <w:sz w:val="26"/>
          <w:szCs w:val="26"/>
          <w:lang w:val="vi-VN"/>
        </w:rPr>
        <w:t>”</w:t>
      </w:r>
    </w:p>
    <w:p w14:paraId="048740F3" w14:textId="3AAD143E" w:rsidR="007569A2" w:rsidRDefault="4DD52258" w:rsidP="5A64F9FC">
      <w:pPr>
        <w:ind w:left="720"/>
        <w:rPr>
          <w:rFonts w:ascii="Calibri" w:eastAsia="Calibri" w:hAnsi="Calibri" w:cs="Calibri"/>
        </w:rPr>
      </w:pPr>
      <w:r>
        <w:rPr>
          <w:noProof/>
        </w:rPr>
        <w:drawing>
          <wp:inline distT="0" distB="0" distL="0" distR="0" wp14:anchorId="4F551CD6" wp14:editId="6F1469F0">
            <wp:extent cx="5724524" cy="2457450"/>
            <wp:effectExtent l="0" t="0" r="0" b="0"/>
            <wp:docPr id="669789532" name="Picture 66978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4" cy="2457450"/>
                    </a:xfrm>
                    <a:prstGeom prst="rect">
                      <a:avLst/>
                    </a:prstGeom>
                  </pic:spPr>
                </pic:pic>
              </a:graphicData>
            </a:graphic>
          </wp:inline>
        </w:drawing>
      </w:r>
      <w:del w:id="1685" w:author="Kiên Lê Trung" w:date="2024-12-23T23:06:00Z" w16du:dateUtc="2024-12-23T16:06:00Z">
        <w:r w:rsidR="00CE686F">
          <w:rPr>
            <w:rFonts w:ascii="Calibri" w:eastAsia="Calibri" w:hAnsi="Calibri" w:cs="Calibri"/>
            <w:noProof/>
          </w:rPr>
          <w:drawing>
            <wp:inline distT="114300" distB="114300" distL="114300" distR="114300" wp14:anchorId="1F153769" wp14:editId="07777777">
              <wp:extent cx="5731200" cy="31115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5731200" cy="3111500"/>
                      </a:xfrm>
                      <a:prstGeom prst="rect">
                        <a:avLst/>
                      </a:prstGeom>
                      <a:ln/>
                    </pic:spPr>
                  </pic:pic>
                </a:graphicData>
              </a:graphic>
            </wp:inline>
          </w:drawing>
        </w:r>
      </w:del>
    </w:p>
    <w:p w14:paraId="01AB4F90" w14:textId="6226DA77" w:rsidR="007569A2" w:rsidRPr="00C60A20" w:rsidRDefault="002C3FD0" w:rsidP="005C5FA5">
      <w:pPr>
        <w:pStyle w:val="ListParagraph"/>
        <w:numPr>
          <w:ilvl w:val="0"/>
          <w:numId w:val="4"/>
        </w:numPr>
        <w:rPr>
          <w:rFonts w:ascii="Times New Roman" w:eastAsia="Calibri" w:hAnsi="Times New Roman"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eastAsia="Calibri" w:hAnsi="Times New Roman" w:cs="Times New Roman"/>
          <w:sz w:val="26"/>
          <w:szCs w:val="26"/>
          <w:lang w:val="vi-VN"/>
        </w:rPr>
        <w:t xml:space="preserve"> </w:t>
      </w:r>
      <w:r w:rsidR="1831646D" w:rsidRPr="00C60A20">
        <w:rPr>
          <w:rFonts w:ascii="Times New Roman" w:eastAsia="Calibri" w:hAnsi="Times New Roman" w:cs="Times New Roman"/>
          <w:b/>
          <w:sz w:val="26"/>
          <w:szCs w:val="26"/>
        </w:rPr>
        <w:t xml:space="preserve">Thêm danh </w:t>
      </w:r>
      <w:r w:rsidR="1831646D" w:rsidRPr="00C60A20" w:rsidDel="002C3FD0">
        <w:rPr>
          <w:rFonts w:ascii="Times New Roman" w:eastAsia="Calibri" w:hAnsi="Times New Roman" w:cs="Times New Roman"/>
          <w:b/>
          <w:sz w:val="26"/>
          <w:szCs w:val="26"/>
        </w:rPr>
        <w:t>mục</w:t>
      </w:r>
      <w:r>
        <w:rPr>
          <w:rFonts w:ascii="Times New Roman" w:eastAsia="Calibri" w:hAnsi="Times New Roman" w:cs="Times New Roman"/>
          <w:sz w:val="26"/>
          <w:szCs w:val="26"/>
          <w:lang w:val="vi-VN"/>
        </w:rPr>
        <w:t>”</w:t>
      </w:r>
    </w:p>
    <w:p w14:paraId="65AA7C5F" w14:textId="0797F60E" w:rsidR="002C3FD0" w:rsidRDefault="1831646D" w:rsidP="002C3FD0">
      <w:pPr>
        <w:pStyle w:val="ListParagraph"/>
        <w:rPr>
          <w:lang w:val="vi-VN"/>
        </w:rPr>
      </w:pPr>
      <w:r>
        <w:rPr>
          <w:noProof/>
        </w:rPr>
        <w:drawing>
          <wp:inline distT="0" distB="0" distL="0" distR="0" wp14:anchorId="1049CACF" wp14:editId="1C996977">
            <wp:extent cx="5724524" cy="3562350"/>
            <wp:effectExtent l="0" t="0" r="0" b="0"/>
            <wp:docPr id="896320693" name="Picture 89632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p>
    <w:p w14:paraId="1C80698A" w14:textId="77777777" w:rsidR="002C3FD0" w:rsidRPr="002C3FD0" w:rsidRDefault="002C3FD0" w:rsidP="002C3FD0">
      <w:pPr>
        <w:pStyle w:val="ListParagraph"/>
        <w:rPr>
          <w:lang w:val="vi-VN"/>
        </w:rPr>
      </w:pPr>
    </w:p>
    <w:p w14:paraId="1AE8B4B9" w14:textId="30FECFFC" w:rsidR="007569A2" w:rsidRPr="00C60A20" w:rsidRDefault="002C3FD0" w:rsidP="00C60A20">
      <w:pPr>
        <w:pStyle w:val="ListParagraph"/>
        <w:numPr>
          <w:ilvl w:val="0"/>
          <w:numId w:val="198"/>
        </w:numPr>
        <w:ind w:left="1134"/>
        <w:rPr>
          <w:rFonts w:ascii="Times New Roman" w:eastAsia="Calibri" w:hAnsi="Times New Roman"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1831646D" w:rsidRPr="00C60A20">
        <w:rPr>
          <w:rFonts w:ascii="Times New Roman" w:hAnsi="Times New Roman" w:cs="Times New Roman"/>
          <w:b/>
          <w:sz w:val="26"/>
          <w:szCs w:val="26"/>
        </w:rPr>
        <w:t>Thêm nhãn hiệu</w:t>
      </w:r>
      <w:r w:rsidR="1831646D" w:rsidRPr="00C60A20">
        <w:rPr>
          <w:rFonts w:ascii="Times New Roman" w:hAnsi="Times New Roman" w:cs="Times New Roman"/>
          <w:sz w:val="26"/>
          <w:szCs w:val="26"/>
        </w:rPr>
        <w:t xml:space="preserve"> </w:t>
      </w:r>
      <w:r>
        <w:rPr>
          <w:rFonts w:ascii="Times New Roman" w:hAnsi="Times New Roman" w:cs="Times New Roman"/>
          <w:sz w:val="26"/>
          <w:szCs w:val="26"/>
          <w:lang w:val="vi-VN"/>
        </w:rPr>
        <w:t>“</w:t>
      </w:r>
    </w:p>
    <w:p w14:paraId="51371A77" w14:textId="26416489" w:rsidR="007569A2" w:rsidRDefault="1831646D" w:rsidP="5A64F9FC">
      <w:pPr>
        <w:ind w:left="720"/>
        <w:rPr>
          <w:rFonts w:ascii="Calibri" w:eastAsia="Calibri" w:hAnsi="Calibri" w:cs="Calibri"/>
        </w:rPr>
      </w:pPr>
      <w:r>
        <w:rPr>
          <w:noProof/>
        </w:rPr>
        <w:drawing>
          <wp:inline distT="0" distB="0" distL="0" distR="0" wp14:anchorId="1FE148DB" wp14:editId="16A4A51F">
            <wp:extent cx="5724524" cy="2990850"/>
            <wp:effectExtent l="0" t="0" r="0" b="0"/>
            <wp:docPr id="159820275" name="Picture 15982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r w:rsidRPr="5A64F9FC">
        <w:rPr>
          <w:rFonts w:ascii="Calibri" w:eastAsia="Calibri" w:hAnsi="Calibri" w:cs="Calibri"/>
        </w:rPr>
        <w:t xml:space="preserve"> </w:t>
      </w:r>
    </w:p>
    <w:p w14:paraId="732434A0" w14:textId="711D8188" w:rsidR="007569A2" w:rsidRDefault="00CE686F">
      <w:del w:id="1686" w:author="Kiên Lê Trung" w:date="2024-12-23T23:06:00Z" w16du:dateUtc="2024-12-23T16:06:00Z">
        <w:r>
          <w:rPr>
            <w:noProof/>
          </w:rPr>
          <w:drawing>
            <wp:inline distT="114300" distB="114300" distL="114300" distR="114300" wp14:anchorId="145F58BB" wp14:editId="07777777">
              <wp:extent cx="5731200" cy="3086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5731200" cy="3086100"/>
                      </a:xfrm>
                      <a:prstGeom prst="rect">
                        <a:avLst/>
                      </a:prstGeom>
                      <a:ln/>
                    </pic:spPr>
                  </pic:pic>
                </a:graphicData>
              </a:graphic>
            </wp:inline>
          </w:drawing>
        </w:r>
      </w:del>
    </w:p>
    <w:p w14:paraId="48685749" w14:textId="0F6C0206" w:rsidR="007569A2" w:rsidRPr="00C60A20" w:rsidRDefault="002C3FD0" w:rsidP="00C60A20">
      <w:pPr>
        <w:pStyle w:val="ListParagraph"/>
        <w:numPr>
          <w:ilvl w:val="0"/>
          <w:numId w:val="199"/>
        </w:numPr>
        <w:ind w:left="567"/>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commentRangeStart w:id="1687"/>
      <w:r w:rsidR="00CE686F" w:rsidRPr="00C60A20">
        <w:rPr>
          <w:rFonts w:ascii="Times New Roman" w:hAnsi="Times New Roman" w:cs="Times New Roman"/>
          <w:b/>
          <w:sz w:val="26"/>
          <w:szCs w:val="26"/>
        </w:rPr>
        <w:t>Đánh giá sản phẩm</w:t>
      </w:r>
      <w:commentRangeEnd w:id="1687"/>
      <w:r w:rsidR="00CC7109" w:rsidRPr="00C60A20">
        <w:rPr>
          <w:rStyle w:val="CommentReference"/>
          <w:rFonts w:ascii="Times New Roman" w:hAnsi="Times New Roman" w:cs="Times New Roman"/>
          <w:b/>
          <w:sz w:val="26"/>
          <w:szCs w:val="26"/>
        </w:rPr>
        <w:commentReference w:id="1687"/>
      </w:r>
      <w:r>
        <w:rPr>
          <w:rFonts w:ascii="Times New Roman" w:hAnsi="Times New Roman" w:cs="Times New Roman"/>
          <w:sz w:val="26"/>
          <w:szCs w:val="26"/>
          <w:lang w:val="vi-VN"/>
        </w:rPr>
        <w:t>”</w:t>
      </w:r>
    </w:p>
    <w:p w14:paraId="2328BB07" w14:textId="77777777" w:rsidR="007569A2" w:rsidRDefault="00CE686F">
      <w:r>
        <w:rPr>
          <w:noProof/>
        </w:rPr>
        <w:drawing>
          <wp:inline distT="114300" distB="114300" distL="114300" distR="114300" wp14:anchorId="78D30FB2" wp14:editId="07777777">
            <wp:extent cx="5731200" cy="57658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5731200" cy="5765800"/>
                    </a:xfrm>
                    <a:prstGeom prst="rect">
                      <a:avLst/>
                    </a:prstGeom>
                    <a:ln/>
                  </pic:spPr>
                </pic:pic>
              </a:graphicData>
            </a:graphic>
          </wp:inline>
        </w:drawing>
      </w:r>
    </w:p>
    <w:p w14:paraId="75DECDA0" w14:textId="50B05F64" w:rsidR="002C3FD0" w:rsidRPr="00C60A20" w:rsidRDefault="002C3FD0" w:rsidP="00C60A20">
      <w:pPr>
        <w:pStyle w:val="ListParagraph"/>
        <w:numPr>
          <w:ilvl w:val="0"/>
          <w:numId w:val="200"/>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Xem danh sách các sản phẩm gợi </w:t>
      </w:r>
      <w:r w:rsidRPr="00C60A20" w:rsidDel="002C3FD0">
        <w:rPr>
          <w:rFonts w:ascii="Times New Roman" w:hAnsi="Times New Roman" w:cs="Times New Roman"/>
          <w:b/>
          <w:sz w:val="26"/>
          <w:szCs w:val="26"/>
        </w:rPr>
        <w:t>ý</w:t>
      </w:r>
      <w:r>
        <w:rPr>
          <w:rFonts w:ascii="Times New Roman" w:hAnsi="Times New Roman" w:cs="Times New Roman"/>
          <w:sz w:val="26"/>
          <w:szCs w:val="26"/>
          <w:lang w:val="vi-VN"/>
        </w:rPr>
        <w:t>”</w:t>
      </w:r>
    </w:p>
    <w:p w14:paraId="256AC6DA" w14:textId="77777777" w:rsidR="007569A2" w:rsidRDefault="00CE686F">
      <w:pPr>
        <w:spacing w:after="160" w:line="259" w:lineRule="auto"/>
        <w:ind w:left="720"/>
        <w:rPr>
          <w:rFonts w:ascii="Calibri" w:eastAsia="Calibri" w:hAnsi="Calibri" w:cs="Calibri"/>
        </w:rPr>
      </w:pPr>
      <w:r>
        <w:rPr>
          <w:rFonts w:ascii="Calibri" w:eastAsia="Calibri" w:hAnsi="Calibri" w:cs="Calibri"/>
          <w:noProof/>
        </w:rPr>
        <w:drawing>
          <wp:inline distT="0" distB="0" distL="0" distR="0" wp14:anchorId="5F8966E9" wp14:editId="07777777">
            <wp:extent cx="5731200" cy="2603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200" cy="2603500"/>
                    </a:xfrm>
                    <a:prstGeom prst="rect">
                      <a:avLst/>
                    </a:prstGeom>
                    <a:ln/>
                  </pic:spPr>
                </pic:pic>
              </a:graphicData>
            </a:graphic>
          </wp:inline>
        </w:drawing>
      </w:r>
    </w:p>
    <w:p w14:paraId="5612B3B2" w14:textId="194869CE" w:rsidR="007569A2" w:rsidRPr="00C60A20" w:rsidRDefault="002C3FD0" w:rsidP="00C60A20">
      <w:pPr>
        <w:pStyle w:val="ListParagraph"/>
        <w:numPr>
          <w:ilvl w:val="0"/>
          <w:numId w:val="201"/>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 </w:t>
      </w:r>
      <w:r>
        <w:rPr>
          <w:rFonts w:ascii="Times New Roman" w:hAnsi="Times New Roman" w:cs="Times New Roman"/>
          <w:sz w:val="26"/>
          <w:szCs w:val="26"/>
          <w:lang w:val="vi-VN"/>
        </w:rPr>
        <w:t xml:space="preserve"> </w:t>
      </w:r>
      <w:commentRangeStart w:id="1688"/>
      <w:commentRangeStart w:id="1689"/>
      <w:r w:rsidR="00CE686F" w:rsidRPr="00C60A20">
        <w:rPr>
          <w:rFonts w:ascii="Times New Roman" w:hAnsi="Times New Roman" w:cs="Times New Roman"/>
          <w:b/>
          <w:sz w:val="26"/>
          <w:szCs w:val="26"/>
        </w:rPr>
        <w:t>Khách hàng thêm sản phẩm vào giỏ hàng</w:t>
      </w:r>
      <w:commentRangeEnd w:id="1688"/>
      <w:r w:rsidR="00CE686F" w:rsidRPr="00C60A20">
        <w:rPr>
          <w:rStyle w:val="CommentReference"/>
          <w:rFonts w:ascii="Times New Roman" w:hAnsi="Times New Roman" w:cs="Times New Roman"/>
          <w:b/>
          <w:sz w:val="26"/>
          <w:szCs w:val="26"/>
        </w:rPr>
        <w:commentReference w:id="1688"/>
      </w:r>
      <w:commentRangeEnd w:id="1689"/>
      <w:r w:rsidR="00CE686F" w:rsidRPr="00C60A20">
        <w:rPr>
          <w:rStyle w:val="CommentReference"/>
          <w:rFonts w:ascii="Times New Roman" w:hAnsi="Times New Roman" w:cs="Times New Roman"/>
          <w:b/>
          <w:sz w:val="26"/>
          <w:szCs w:val="26"/>
        </w:rPr>
        <w:commentReference w:id="1689"/>
      </w:r>
      <w:r>
        <w:rPr>
          <w:rFonts w:ascii="Times New Roman" w:hAnsi="Times New Roman" w:cs="Times New Roman"/>
          <w:sz w:val="26"/>
          <w:szCs w:val="26"/>
          <w:lang w:val="vi-VN"/>
        </w:rPr>
        <w:t>”</w:t>
      </w:r>
    </w:p>
    <w:p w14:paraId="38AA98D6" w14:textId="6F0C56DE" w:rsidR="007569A2" w:rsidRDefault="00CE686F" w:rsidP="5A64F9FC">
      <w:pPr>
        <w:spacing w:after="160" w:line="259" w:lineRule="auto"/>
        <w:ind w:left="720"/>
      </w:pPr>
      <w:r>
        <w:rPr>
          <w:rFonts w:ascii="Calibri" w:eastAsia="Calibri" w:hAnsi="Calibri" w:cs="Calibri"/>
          <w:noProof/>
        </w:rPr>
        <w:drawing>
          <wp:inline distT="114300" distB="114300" distL="114300" distR="114300" wp14:anchorId="29CC4E0A" wp14:editId="07777777">
            <wp:extent cx="5731200" cy="2857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5731200" cy="2857500"/>
                    </a:xfrm>
                    <a:prstGeom prst="rect">
                      <a:avLst/>
                    </a:prstGeom>
                    <a:ln/>
                  </pic:spPr>
                </pic:pic>
              </a:graphicData>
            </a:graphic>
          </wp:inline>
        </w:drawing>
      </w:r>
      <w:r w:rsidR="2CF51122">
        <w:rPr>
          <w:noProof/>
        </w:rPr>
        <w:drawing>
          <wp:inline distT="0" distB="0" distL="0" distR="0" wp14:anchorId="6D92C655" wp14:editId="470A3EB4">
            <wp:extent cx="5724524" cy="2571750"/>
            <wp:effectExtent l="0" t="0" r="0" b="0"/>
            <wp:docPr id="1324818015" name="Picture 132481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0BBC0C90" w14:textId="0A0FBB96" w:rsidR="007569A2" w:rsidRDefault="002C3FD0" w:rsidP="00C60A20">
      <w:pPr>
        <w:pStyle w:val="ListParagraph"/>
        <w:numPr>
          <w:ilvl w:val="0"/>
          <w:numId w:val="202"/>
        </w:numPr>
        <w:ind w:left="567"/>
        <w:rPr>
          <w:lang w:val="en-US"/>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commentRangeStart w:id="1690"/>
      <w:commentRangeStart w:id="1691"/>
      <w:r w:rsidR="00CE686F" w:rsidRPr="00C60A20">
        <w:rPr>
          <w:rFonts w:ascii="Times New Roman" w:hAnsi="Times New Roman" w:cs="Times New Roman"/>
          <w:b/>
          <w:sz w:val="26"/>
          <w:szCs w:val="26"/>
        </w:rPr>
        <w:t>Xoá sản phẩm khỏi giỏ hàng</w:t>
      </w:r>
      <w:commentRangeEnd w:id="1690"/>
      <w:r w:rsidR="00CE686F" w:rsidRPr="00C60A20">
        <w:rPr>
          <w:rStyle w:val="CommentReference"/>
          <w:rFonts w:ascii="Times New Roman" w:hAnsi="Times New Roman" w:cs="Times New Roman"/>
          <w:b/>
          <w:sz w:val="26"/>
          <w:szCs w:val="26"/>
        </w:rPr>
        <w:commentReference w:id="1690"/>
      </w:r>
      <w:commentRangeEnd w:id="1691"/>
      <w:r w:rsidR="00CE686F" w:rsidRPr="00C60A20">
        <w:rPr>
          <w:rStyle w:val="CommentReference"/>
          <w:rFonts w:ascii="Times New Roman" w:hAnsi="Times New Roman" w:cs="Times New Roman"/>
          <w:b/>
          <w:sz w:val="26"/>
          <w:szCs w:val="26"/>
        </w:rPr>
        <w:commentReference w:id="1691"/>
      </w:r>
      <w:r>
        <w:rPr>
          <w:rFonts w:ascii="Times New Roman" w:hAnsi="Times New Roman" w:cs="Times New Roman"/>
          <w:sz w:val="26"/>
          <w:szCs w:val="26"/>
          <w:lang w:val="vi-VN"/>
        </w:rPr>
        <w:t>”</w:t>
      </w:r>
      <w:r w:rsidR="00CE686F">
        <w:br/>
      </w:r>
      <w:r w:rsidR="6A7FBFC6">
        <w:rPr>
          <w:noProof/>
        </w:rPr>
        <w:drawing>
          <wp:inline distT="0" distB="0" distL="0" distR="0" wp14:anchorId="57F817B5" wp14:editId="4D2228F4">
            <wp:extent cx="5724524" cy="3867150"/>
            <wp:effectExtent l="0" t="0" r="0" b="0"/>
            <wp:docPr id="1206805894" name="Picture 120680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4" cy="3867150"/>
                    </a:xfrm>
                    <a:prstGeom prst="rect">
                      <a:avLst/>
                    </a:prstGeom>
                  </pic:spPr>
                </pic:pic>
              </a:graphicData>
            </a:graphic>
          </wp:inline>
        </w:drawing>
      </w:r>
    </w:p>
    <w:p w14:paraId="1A249173" w14:textId="77777777" w:rsidR="005B396B" w:rsidRDefault="005B396B" w:rsidP="005C5FA5">
      <w:pPr>
        <w:spacing w:after="160" w:line="259" w:lineRule="auto"/>
        <w:rPr>
          <w:b/>
          <w:bCs/>
          <w:lang w:val="en-US"/>
        </w:rPr>
      </w:pPr>
    </w:p>
    <w:p w14:paraId="7957FCDB" w14:textId="5C17B836" w:rsidR="005B396B" w:rsidRPr="00C60A20" w:rsidRDefault="002C3FD0" w:rsidP="00C60A20">
      <w:pPr>
        <w:pStyle w:val="ListParagraph"/>
        <w:numPr>
          <w:ilvl w:val="0"/>
          <w:numId w:val="203"/>
        </w:numPr>
        <w:ind w:left="567"/>
        <w:rPr>
          <w:rFonts w:ascii="Times New Roman" w:hAnsi="Times New Roman" w:cs="Times New Roman"/>
          <w:sz w:val="26"/>
          <w:szCs w:val="26"/>
          <w:lang w:val="vi-VN"/>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005B396B" w:rsidRPr="00C60A20">
        <w:rPr>
          <w:rFonts w:ascii="Times New Roman" w:hAnsi="Times New Roman" w:cs="Times New Roman"/>
          <w:b/>
          <w:sz w:val="26"/>
          <w:szCs w:val="26"/>
        </w:rPr>
        <w:t xml:space="preserve">Quản lý mã khuyến </w:t>
      </w:r>
      <w:r w:rsidR="005B396B" w:rsidRPr="00C60A20" w:rsidDel="002C3FD0">
        <w:rPr>
          <w:rFonts w:ascii="Times New Roman" w:hAnsi="Times New Roman" w:cs="Times New Roman"/>
          <w:b/>
          <w:sz w:val="26"/>
          <w:szCs w:val="26"/>
        </w:rPr>
        <w:t>mãi</w:t>
      </w:r>
      <w:r>
        <w:rPr>
          <w:rFonts w:ascii="Times New Roman" w:hAnsi="Times New Roman" w:cs="Times New Roman"/>
          <w:sz w:val="26"/>
          <w:szCs w:val="26"/>
          <w:lang w:val="vi-VN"/>
        </w:rPr>
        <w:t>”</w:t>
      </w:r>
    </w:p>
    <w:p w14:paraId="665A1408" w14:textId="77777777" w:rsidR="007569A2" w:rsidRDefault="007569A2"/>
    <w:p w14:paraId="71049383" w14:textId="77777777" w:rsidR="007569A2" w:rsidRDefault="00CE686F" w:rsidP="5A64F9FC">
      <w:pPr>
        <w:spacing w:before="80"/>
        <w:ind w:left="720"/>
        <w:rPr>
          <w:b/>
          <w:bCs/>
          <w:sz w:val="26"/>
          <w:szCs w:val="26"/>
        </w:rPr>
      </w:pPr>
      <w:r>
        <w:rPr>
          <w:b/>
          <w:noProof/>
          <w:sz w:val="26"/>
          <w:szCs w:val="26"/>
        </w:rPr>
        <w:drawing>
          <wp:inline distT="114300" distB="114300" distL="114300" distR="114300" wp14:anchorId="4138E265" wp14:editId="07777777">
            <wp:extent cx="5731200" cy="2984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731200" cy="2984500"/>
                    </a:xfrm>
                    <a:prstGeom prst="rect">
                      <a:avLst/>
                    </a:prstGeom>
                    <a:ln/>
                  </pic:spPr>
                </pic:pic>
              </a:graphicData>
            </a:graphic>
          </wp:inline>
        </w:drawing>
      </w:r>
    </w:p>
    <w:p w14:paraId="4D16AC41" w14:textId="77777777" w:rsidR="007569A2" w:rsidRDefault="00CE686F">
      <w:r>
        <w:rPr>
          <w:noProof/>
        </w:rPr>
        <w:drawing>
          <wp:inline distT="114300" distB="114300" distL="114300" distR="114300" wp14:anchorId="127FDF19" wp14:editId="07777777">
            <wp:extent cx="5731200" cy="3835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5731200" cy="3835400"/>
                    </a:xfrm>
                    <a:prstGeom prst="rect">
                      <a:avLst/>
                    </a:prstGeom>
                    <a:ln/>
                  </pic:spPr>
                </pic:pic>
              </a:graphicData>
            </a:graphic>
          </wp:inline>
        </w:drawing>
      </w:r>
    </w:p>
    <w:p w14:paraId="12A4EA11" w14:textId="77777777" w:rsidR="007569A2" w:rsidRDefault="007569A2"/>
    <w:p w14:paraId="364F495C" w14:textId="765DCE8C" w:rsidR="007569A2" w:rsidRDefault="007569A2" w:rsidP="00C60A20">
      <w:pPr>
        <w:pStyle w:val="ListParagraph"/>
      </w:pPr>
    </w:p>
    <w:p w14:paraId="5A1EA135" w14:textId="77777777" w:rsidR="007569A2" w:rsidRDefault="00CE686F">
      <w:pPr>
        <w:spacing w:before="80"/>
        <w:rPr>
          <w:sz w:val="26"/>
          <w:szCs w:val="26"/>
        </w:rPr>
      </w:pPr>
      <w:r>
        <w:rPr>
          <w:noProof/>
          <w:sz w:val="26"/>
          <w:szCs w:val="26"/>
        </w:rPr>
        <w:drawing>
          <wp:inline distT="114300" distB="114300" distL="114300" distR="114300" wp14:anchorId="6632BB09" wp14:editId="07777777">
            <wp:extent cx="5731200" cy="4254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6"/>
                    <a:srcRect/>
                    <a:stretch>
                      <a:fillRect/>
                    </a:stretch>
                  </pic:blipFill>
                  <pic:spPr>
                    <a:xfrm>
                      <a:off x="0" y="0"/>
                      <a:ext cx="5731200" cy="4254500"/>
                    </a:xfrm>
                    <a:prstGeom prst="rect">
                      <a:avLst/>
                    </a:prstGeom>
                    <a:ln/>
                  </pic:spPr>
                </pic:pic>
              </a:graphicData>
            </a:graphic>
          </wp:inline>
        </w:drawing>
      </w:r>
    </w:p>
    <w:p w14:paraId="0202C5B9" w14:textId="76592573" w:rsidR="002C3FD0" w:rsidRPr="00C60A20" w:rsidRDefault="002C3FD0" w:rsidP="00C60A20">
      <w:pPr>
        <w:pStyle w:val="ListParagraph"/>
        <w:numPr>
          <w:ilvl w:val="0"/>
          <w:numId w:val="204"/>
        </w:numPr>
        <w:ind w:left="426"/>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Thêm sản phẩm </w:t>
      </w:r>
      <w:r w:rsidRPr="00C60A20" w:rsidDel="002C3FD0">
        <w:rPr>
          <w:rFonts w:ascii="Times New Roman" w:hAnsi="Times New Roman" w:cs="Times New Roman"/>
          <w:b/>
          <w:sz w:val="26"/>
          <w:szCs w:val="26"/>
        </w:rPr>
        <w:t>mới</w:t>
      </w:r>
      <w:r>
        <w:rPr>
          <w:rFonts w:ascii="Times New Roman" w:hAnsi="Times New Roman" w:cs="Times New Roman"/>
          <w:sz w:val="26"/>
          <w:szCs w:val="26"/>
          <w:lang w:val="vi-VN"/>
        </w:rPr>
        <w:t>”</w:t>
      </w:r>
    </w:p>
    <w:p w14:paraId="58717D39" w14:textId="75AE3B2C" w:rsidR="007569A2" w:rsidRDefault="72F719AF" w:rsidP="5A64F9FC">
      <w:pPr>
        <w:spacing w:before="60"/>
        <w:ind w:left="600"/>
        <w:rPr>
          <w:b/>
          <w:bCs/>
          <w:sz w:val="26"/>
          <w:szCs w:val="26"/>
        </w:rPr>
      </w:pPr>
      <w:r>
        <w:rPr>
          <w:noProof/>
        </w:rPr>
        <w:drawing>
          <wp:inline distT="0" distB="0" distL="0" distR="0" wp14:anchorId="3658CA8B" wp14:editId="0FB193DF">
            <wp:extent cx="5724524" cy="3810000"/>
            <wp:effectExtent l="0" t="0" r="0" b="0"/>
            <wp:docPr id="637652311" name="Picture 63765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r w:rsidR="00CE686F">
        <w:rPr>
          <w:b/>
          <w:noProof/>
          <w:sz w:val="26"/>
          <w:szCs w:val="26"/>
        </w:rPr>
        <w:drawing>
          <wp:inline distT="114300" distB="114300" distL="114300" distR="114300" wp14:anchorId="2589B0F7" wp14:editId="07777777">
            <wp:extent cx="5731200" cy="3378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5731200" cy="3378200"/>
                    </a:xfrm>
                    <a:prstGeom prst="rect">
                      <a:avLst/>
                    </a:prstGeom>
                    <a:ln/>
                  </pic:spPr>
                </pic:pic>
              </a:graphicData>
            </a:graphic>
          </wp:inline>
        </w:drawing>
      </w:r>
    </w:p>
    <w:p w14:paraId="189C5BD8" w14:textId="517A274C" w:rsidR="007569A2" w:rsidRPr="00C60A20" w:rsidRDefault="002C3FD0" w:rsidP="00C60A20">
      <w:pPr>
        <w:pStyle w:val="ListParagraph"/>
        <w:numPr>
          <w:ilvl w:val="0"/>
          <w:numId w:val="205"/>
        </w:numPr>
        <w:ind w:left="709"/>
        <w:rPr>
          <w:rFonts w:cs="Times New Roman"/>
          <w:sz w:val="26"/>
          <w:szCs w:val="26"/>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630CF71F" w:rsidRPr="00C60A20">
        <w:rPr>
          <w:rFonts w:ascii="Times New Roman" w:hAnsi="Times New Roman" w:cs="Times New Roman"/>
          <w:b/>
          <w:sz w:val="26"/>
          <w:szCs w:val="26"/>
        </w:rPr>
        <w:t>Cập nhật sản phẩm</w:t>
      </w:r>
      <w:r>
        <w:rPr>
          <w:rFonts w:ascii="Times New Roman" w:hAnsi="Times New Roman" w:cs="Times New Roman"/>
          <w:sz w:val="26"/>
          <w:szCs w:val="26"/>
          <w:lang w:val="vi-VN"/>
        </w:rPr>
        <w:t xml:space="preserve"> “</w:t>
      </w:r>
    </w:p>
    <w:p w14:paraId="5338A720" w14:textId="2B500ABB" w:rsidR="007569A2" w:rsidRDefault="2876012A" w:rsidP="2895571A">
      <w:pPr>
        <w:rPr>
          <w:rFonts w:ascii="Times New Roman" w:eastAsia="Times New Roman" w:hAnsi="Times New Roman" w:cs="Times New Roman"/>
          <w:sz w:val="26"/>
          <w:szCs w:val="26"/>
        </w:rPr>
      </w:pPr>
      <w:r>
        <w:rPr>
          <w:noProof/>
        </w:rPr>
        <w:drawing>
          <wp:inline distT="0" distB="0" distL="0" distR="0" wp14:anchorId="3A8D73DD" wp14:editId="027EE69F">
            <wp:extent cx="5724524" cy="3648075"/>
            <wp:effectExtent l="0" t="0" r="0" b="0"/>
            <wp:docPr id="148815179" name="Picture 1488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r w:rsidR="00CE686F">
        <w:rPr>
          <w:rFonts w:ascii="Times New Roman" w:eastAsia="Times New Roman" w:hAnsi="Times New Roman" w:cs="Times New Roman"/>
          <w:noProof/>
          <w:sz w:val="26"/>
          <w:szCs w:val="26"/>
        </w:rPr>
        <w:drawing>
          <wp:inline distT="114300" distB="114300" distL="114300" distR="114300" wp14:anchorId="0C494FD8" wp14:editId="07777777">
            <wp:extent cx="5731200" cy="42291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5731200" cy="4229100"/>
                    </a:xfrm>
                    <a:prstGeom prst="rect">
                      <a:avLst/>
                    </a:prstGeom>
                    <a:ln/>
                  </pic:spPr>
                </pic:pic>
              </a:graphicData>
            </a:graphic>
          </wp:inline>
        </w:drawing>
      </w:r>
    </w:p>
    <w:p w14:paraId="156A6281" w14:textId="77777777" w:rsidR="007569A2" w:rsidRDefault="00CE686F">
      <w:pPr>
        <w:spacing w:after="240"/>
        <w:rPr>
          <w:b/>
          <w:sz w:val="5"/>
          <w:szCs w:val="5"/>
        </w:rPr>
      </w:pPr>
      <w:r>
        <w:rPr>
          <w:b/>
          <w:sz w:val="5"/>
          <w:szCs w:val="5"/>
        </w:rPr>
        <w:t xml:space="preserve"> </w:t>
      </w:r>
    </w:p>
    <w:p w14:paraId="1FB37F22" w14:textId="4A5260B3" w:rsidR="002C3FD0" w:rsidRPr="00C60A20" w:rsidRDefault="002C3FD0" w:rsidP="00C60A20">
      <w:pPr>
        <w:pStyle w:val="ListParagraph"/>
        <w:numPr>
          <w:ilvl w:val="0"/>
          <w:numId w:val="206"/>
        </w:numPr>
        <w:ind w:left="709"/>
        <w:rPr>
          <w:rFonts w:cs="Times New Roman"/>
          <w:sz w:val="26"/>
          <w:szCs w:val="26"/>
          <w:lang w:val="vi-VN"/>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Xoá sản </w:t>
      </w:r>
      <w:r w:rsidRPr="00C60A20" w:rsidDel="002C3FD0">
        <w:rPr>
          <w:rFonts w:ascii="Times New Roman" w:hAnsi="Times New Roman" w:cs="Times New Roman"/>
          <w:b/>
          <w:sz w:val="26"/>
          <w:szCs w:val="26"/>
        </w:rPr>
        <w:t>phẩm</w:t>
      </w:r>
      <w:r>
        <w:rPr>
          <w:rFonts w:ascii="Times New Roman" w:hAnsi="Times New Roman" w:cs="Times New Roman"/>
          <w:sz w:val="26"/>
          <w:szCs w:val="26"/>
          <w:lang w:val="vi-VN"/>
        </w:rPr>
        <w:t xml:space="preserve"> “</w:t>
      </w:r>
    </w:p>
    <w:p w14:paraId="61DAA4D5" w14:textId="77777777" w:rsidR="007569A2" w:rsidRDefault="007569A2">
      <w:pPr>
        <w:spacing w:before="100"/>
        <w:ind w:left="600"/>
        <w:rPr>
          <w:b/>
          <w:sz w:val="26"/>
          <w:szCs w:val="26"/>
        </w:rPr>
      </w:pPr>
    </w:p>
    <w:p w14:paraId="2AEAF47F" w14:textId="77777777" w:rsidR="007569A2" w:rsidRDefault="00CE686F">
      <w:pPr>
        <w:spacing w:before="100"/>
        <w:ind w:left="600"/>
        <w:rPr>
          <w:b/>
          <w:sz w:val="26"/>
          <w:szCs w:val="26"/>
        </w:rPr>
      </w:pPr>
      <w:r>
        <w:rPr>
          <w:b/>
          <w:noProof/>
          <w:sz w:val="26"/>
          <w:szCs w:val="26"/>
        </w:rPr>
        <w:drawing>
          <wp:inline distT="114300" distB="114300" distL="114300" distR="114300" wp14:anchorId="16F4D7BE" wp14:editId="07777777">
            <wp:extent cx="5731200" cy="36957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5731200" cy="3695700"/>
                    </a:xfrm>
                    <a:prstGeom prst="rect">
                      <a:avLst/>
                    </a:prstGeom>
                    <a:ln/>
                  </pic:spPr>
                </pic:pic>
              </a:graphicData>
            </a:graphic>
          </wp:inline>
        </w:drawing>
      </w:r>
    </w:p>
    <w:p w14:paraId="3C806F0D" w14:textId="55548539" w:rsidR="002C3FD0" w:rsidRPr="00C60A20" w:rsidRDefault="002C3FD0" w:rsidP="00C60A20">
      <w:pPr>
        <w:pStyle w:val="ListParagraph"/>
        <w:numPr>
          <w:ilvl w:val="0"/>
          <w:numId w:val="207"/>
        </w:numPr>
        <w:ind w:left="709"/>
        <w:rPr>
          <w:rFonts w:cs="Times New Roman"/>
          <w:sz w:val="26"/>
          <w:szCs w:val="26"/>
          <w:lang w:val="vi-VN"/>
        </w:rPr>
      </w:pPr>
      <w:r w:rsidRPr="002256E2">
        <w:rPr>
          <w:rFonts w:ascii="Times New Roman" w:hAnsi="Times New Roman" w:cs="Times New Roman"/>
          <w:sz w:val="26"/>
          <w:szCs w:val="26"/>
        </w:rPr>
        <w:t>Biểu</w:t>
      </w:r>
      <w:r w:rsidRPr="002256E2">
        <w:rPr>
          <w:rFonts w:ascii="Times New Roman" w:hAnsi="Times New Roman" w:cs="Times New Roman"/>
          <w:sz w:val="26"/>
          <w:szCs w:val="26"/>
          <w:lang w:val="vi-VN"/>
        </w:rPr>
        <w:t xml:space="preserve"> đồ tuần tự chức năng</w:t>
      </w:r>
      <w:r>
        <w:rPr>
          <w:rFonts w:ascii="Times New Roman" w:hAnsi="Times New Roman" w:cs="Times New Roman"/>
          <w:sz w:val="26"/>
          <w:szCs w:val="26"/>
          <w:lang w:val="vi-VN"/>
        </w:rPr>
        <w:t xml:space="preserve"> </w:t>
      </w:r>
      <w:r w:rsidRPr="002256E2">
        <w:rPr>
          <w:rFonts w:ascii="Times New Roman" w:hAnsi="Times New Roman" w:cs="Times New Roman"/>
          <w:sz w:val="26"/>
          <w:szCs w:val="26"/>
          <w:lang w:val="vi-VN"/>
        </w:rPr>
        <w:t xml:space="preserve">” </w:t>
      </w:r>
      <w:r w:rsidRPr="00C60A20">
        <w:rPr>
          <w:rFonts w:ascii="Times New Roman" w:hAnsi="Times New Roman" w:cs="Times New Roman"/>
          <w:b/>
          <w:sz w:val="26"/>
          <w:szCs w:val="26"/>
        </w:rPr>
        <w:t xml:space="preserve">Nhập hàng tồn </w:t>
      </w:r>
      <w:r w:rsidRPr="00C60A20" w:rsidDel="002C3FD0">
        <w:rPr>
          <w:rFonts w:ascii="Times New Roman" w:hAnsi="Times New Roman" w:cs="Times New Roman"/>
          <w:b/>
          <w:sz w:val="26"/>
          <w:szCs w:val="26"/>
        </w:rPr>
        <w:t>kho</w:t>
      </w:r>
      <w:r>
        <w:rPr>
          <w:rFonts w:ascii="Times New Roman" w:hAnsi="Times New Roman" w:cs="Times New Roman"/>
          <w:sz w:val="26"/>
          <w:szCs w:val="26"/>
          <w:lang w:val="vi-VN"/>
        </w:rPr>
        <w:t>”</w:t>
      </w:r>
    </w:p>
    <w:p w14:paraId="281B37BA" w14:textId="77777777" w:rsidR="007569A2" w:rsidRDefault="007569A2">
      <w:pPr>
        <w:ind w:left="720"/>
        <w:rPr>
          <w:rFonts w:ascii="Times New Roman" w:eastAsia="Times New Roman" w:hAnsi="Times New Roman" w:cs="Times New Roman"/>
          <w:sz w:val="26"/>
          <w:szCs w:val="26"/>
        </w:rPr>
      </w:pPr>
    </w:p>
    <w:p w14:paraId="20876B09" w14:textId="77777777" w:rsidR="007569A2" w:rsidRDefault="00CE686F">
      <w:pPr>
        <w:spacing w:after="240"/>
        <w:rPr>
          <w:b/>
          <w:sz w:val="8"/>
          <w:szCs w:val="8"/>
        </w:rPr>
      </w:pPr>
      <w:r>
        <w:rPr>
          <w:b/>
          <w:sz w:val="8"/>
          <w:szCs w:val="8"/>
        </w:rPr>
        <w:t xml:space="preserve"> </w:t>
      </w:r>
      <w:r>
        <w:rPr>
          <w:b/>
          <w:noProof/>
          <w:sz w:val="8"/>
          <w:szCs w:val="8"/>
        </w:rPr>
        <w:drawing>
          <wp:inline distT="114300" distB="114300" distL="114300" distR="114300" wp14:anchorId="1C613D46" wp14:editId="07777777">
            <wp:extent cx="5731200" cy="3022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5731200" cy="3022600"/>
                    </a:xfrm>
                    <a:prstGeom prst="rect">
                      <a:avLst/>
                    </a:prstGeom>
                    <a:ln/>
                  </pic:spPr>
                </pic:pic>
              </a:graphicData>
            </a:graphic>
          </wp:inline>
        </w:drawing>
      </w:r>
    </w:p>
    <w:p w14:paraId="2E500C74" w14:textId="77777777" w:rsidR="007569A2" w:rsidRDefault="007569A2"/>
    <w:p w14:paraId="74CD1D1F" w14:textId="77777777" w:rsidR="007569A2" w:rsidRDefault="007569A2"/>
    <w:p w14:paraId="1C5BEDD8" w14:textId="77777777" w:rsidR="007569A2" w:rsidRDefault="007569A2"/>
    <w:p w14:paraId="02915484" w14:textId="77777777" w:rsidR="007569A2" w:rsidRDefault="007569A2"/>
    <w:p w14:paraId="03B94F49" w14:textId="77777777" w:rsidR="007569A2" w:rsidRDefault="007569A2"/>
    <w:p w14:paraId="0C7F6A34" w14:textId="77777777" w:rsidR="007569A2" w:rsidRDefault="00CE686F">
      <w:pPr>
        <w:pStyle w:val="Heading3"/>
      </w:pPr>
      <w:bookmarkStart w:id="1692" w:name="_Toc185954686"/>
      <w:bookmarkStart w:id="1693" w:name="_Toc185955160"/>
      <w:r>
        <w:t>2.2.2 Biểu đồ lớp thiết kế</w:t>
      </w:r>
      <w:bookmarkEnd w:id="1692"/>
      <w:bookmarkEnd w:id="1693"/>
      <w:r>
        <w:t xml:space="preserve"> </w:t>
      </w:r>
    </w:p>
    <w:p w14:paraId="6D846F5D" w14:textId="77777777" w:rsidR="007569A2" w:rsidRDefault="007569A2">
      <w:pPr>
        <w:rPr>
          <w:rFonts w:ascii="Times New Roman" w:eastAsia="Times New Roman" w:hAnsi="Times New Roman" w:cs="Times New Roman"/>
          <w:sz w:val="24"/>
          <w:szCs w:val="24"/>
        </w:rPr>
      </w:pPr>
    </w:p>
    <w:p w14:paraId="62F015AF" w14:textId="77777777" w:rsidR="007569A2" w:rsidRDefault="007569A2">
      <w:pPr>
        <w:rPr>
          <w:rFonts w:ascii="Times New Roman" w:eastAsia="Times New Roman" w:hAnsi="Times New Roman" w:cs="Times New Roman"/>
          <w:sz w:val="24"/>
          <w:szCs w:val="24"/>
        </w:rPr>
      </w:pPr>
    </w:p>
    <w:p w14:paraId="1B15DD1D" w14:textId="56960D01" w:rsidR="007569A2" w:rsidRDefault="00FA558A">
      <w:pPr>
        <w:rPr>
          <w:rFonts w:ascii="Times New Roman" w:eastAsia="Times New Roman" w:hAnsi="Times New Roman" w:cs="Times New Roman"/>
          <w:sz w:val="24"/>
          <w:szCs w:val="24"/>
        </w:rPr>
      </w:pPr>
      <w:r w:rsidRPr="00FA558A">
        <w:rPr>
          <w:rFonts w:ascii="Times New Roman" w:eastAsia="Times New Roman" w:hAnsi="Times New Roman" w:cs="Times New Roman"/>
          <w:noProof/>
          <w:sz w:val="24"/>
          <w:szCs w:val="24"/>
        </w:rPr>
        <w:drawing>
          <wp:inline distT="0" distB="0" distL="0" distR="0" wp14:anchorId="557DC26B" wp14:editId="62C2C91D">
            <wp:extent cx="5733415" cy="3702685"/>
            <wp:effectExtent l="0" t="0" r="635" b="0"/>
            <wp:docPr id="492768964" name="Picture 1"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8964" name="Picture 1" descr="A computer screen shot of a computer flowchart&#10;&#10;Description automatically generated"/>
                    <pic:cNvPicPr/>
                  </pic:nvPicPr>
                  <pic:blipFill>
                    <a:blip r:embed="rId73"/>
                    <a:stretch>
                      <a:fillRect/>
                    </a:stretch>
                  </pic:blipFill>
                  <pic:spPr>
                    <a:xfrm>
                      <a:off x="0" y="0"/>
                      <a:ext cx="5733415" cy="3702685"/>
                    </a:xfrm>
                    <a:prstGeom prst="rect">
                      <a:avLst/>
                    </a:prstGeom>
                  </pic:spPr>
                </pic:pic>
              </a:graphicData>
            </a:graphic>
          </wp:inline>
        </w:drawing>
      </w:r>
    </w:p>
    <w:p w14:paraId="6E681184" w14:textId="77777777" w:rsidR="007569A2" w:rsidRDefault="007569A2">
      <w:pPr>
        <w:rPr>
          <w:rFonts w:ascii="Times New Roman" w:eastAsia="Times New Roman" w:hAnsi="Times New Roman" w:cs="Times New Roman"/>
          <w:sz w:val="24"/>
          <w:szCs w:val="24"/>
        </w:rPr>
      </w:pPr>
    </w:p>
    <w:p w14:paraId="230165FA" w14:textId="77777777" w:rsidR="007569A2" w:rsidRDefault="007569A2">
      <w:pPr>
        <w:rPr>
          <w:rFonts w:ascii="Times New Roman" w:eastAsia="Times New Roman" w:hAnsi="Times New Roman" w:cs="Times New Roman"/>
          <w:sz w:val="24"/>
          <w:szCs w:val="24"/>
        </w:rPr>
      </w:pPr>
    </w:p>
    <w:p w14:paraId="7CB33CA5" w14:textId="77777777" w:rsidR="007569A2" w:rsidRDefault="007569A2">
      <w:pPr>
        <w:rPr>
          <w:rFonts w:ascii="Times New Roman" w:eastAsia="Times New Roman" w:hAnsi="Times New Roman" w:cs="Times New Roman"/>
          <w:sz w:val="24"/>
          <w:szCs w:val="24"/>
        </w:rPr>
      </w:pPr>
    </w:p>
    <w:p w14:paraId="56853C46" w14:textId="77777777" w:rsidR="007569A2" w:rsidRDefault="00CE686F">
      <w:pPr>
        <w:pStyle w:val="Heading3"/>
      </w:pPr>
      <w:bookmarkStart w:id="1694" w:name="_Toc185954687"/>
      <w:bookmarkStart w:id="1695" w:name="_Toc185955161"/>
      <w:r>
        <w:t>2.2.3 Thiết kế cơ sở dữ liệu</w:t>
      </w:r>
      <w:bookmarkEnd w:id="1694"/>
      <w:bookmarkEnd w:id="1695"/>
      <w:r>
        <w:t xml:space="preserve"> </w:t>
      </w:r>
    </w:p>
    <w:p w14:paraId="17414610" w14:textId="77777777" w:rsidR="007569A2" w:rsidRDefault="00CE686F">
      <w:pPr>
        <w:rPr>
          <w:rFonts w:ascii="Times New Roman" w:eastAsia="Times New Roman" w:hAnsi="Times New Roman" w:cs="Times New Roman"/>
          <w:sz w:val="24"/>
          <w:szCs w:val="24"/>
        </w:rPr>
      </w:pPr>
      <w:r>
        <w:rPr>
          <w:noProof/>
          <w:sz w:val="28"/>
          <w:szCs w:val="28"/>
        </w:rPr>
        <w:drawing>
          <wp:inline distT="114300" distB="114300" distL="114300" distR="114300" wp14:anchorId="0AB21C7B" wp14:editId="07777777">
            <wp:extent cx="5731200" cy="4025900"/>
            <wp:effectExtent l="0" t="0" r="0" b="0"/>
            <wp:docPr id="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74"/>
                    <a:srcRect/>
                    <a:stretch>
                      <a:fillRect/>
                    </a:stretch>
                  </pic:blipFill>
                  <pic:spPr>
                    <a:xfrm>
                      <a:off x="0" y="0"/>
                      <a:ext cx="5731200" cy="4025900"/>
                    </a:xfrm>
                    <a:prstGeom prst="rect">
                      <a:avLst/>
                    </a:prstGeom>
                    <a:ln/>
                  </pic:spPr>
                </pic:pic>
              </a:graphicData>
            </a:graphic>
          </wp:inline>
        </w:drawing>
      </w:r>
    </w:p>
    <w:p w14:paraId="781DF2CB" w14:textId="77777777" w:rsidR="007569A2" w:rsidRDefault="007569A2">
      <w:pPr>
        <w:rPr>
          <w:rFonts w:ascii="Times New Roman" w:eastAsia="Times New Roman" w:hAnsi="Times New Roman" w:cs="Times New Roman"/>
          <w:sz w:val="24"/>
          <w:szCs w:val="24"/>
        </w:rPr>
      </w:pPr>
    </w:p>
    <w:p w14:paraId="1BCFA941" w14:textId="77777777" w:rsidR="007569A2" w:rsidRDefault="00CE686F">
      <w:pPr>
        <w:pStyle w:val="Heading2"/>
      </w:pPr>
      <w:bookmarkStart w:id="1696" w:name="_Toc185954688"/>
      <w:bookmarkStart w:id="1697" w:name="_Toc185955162"/>
      <w:r>
        <w:t>2.3 Kết luận chương</w:t>
      </w:r>
      <w:bookmarkEnd w:id="1696"/>
      <w:bookmarkEnd w:id="1697"/>
    </w:p>
    <w:p w14:paraId="16788234" w14:textId="77777777" w:rsidR="007569A2" w:rsidRDefault="007569A2">
      <w:pPr>
        <w:rPr>
          <w:rFonts w:ascii="Times New Roman" w:eastAsia="Times New Roman" w:hAnsi="Times New Roman" w:cs="Times New Roman"/>
          <w:sz w:val="24"/>
          <w:szCs w:val="24"/>
        </w:rPr>
      </w:pPr>
    </w:p>
    <w:p w14:paraId="57A6A0F0" w14:textId="77777777" w:rsidR="007569A2" w:rsidRDefault="007569A2">
      <w:pPr>
        <w:rPr>
          <w:rFonts w:ascii="Times New Roman" w:eastAsia="Times New Roman" w:hAnsi="Times New Roman" w:cs="Times New Roman"/>
          <w:sz w:val="24"/>
          <w:szCs w:val="24"/>
        </w:rPr>
      </w:pPr>
    </w:p>
    <w:p w14:paraId="7DF0CA62" w14:textId="77777777" w:rsidR="007569A2" w:rsidRDefault="007569A2">
      <w:pPr>
        <w:rPr>
          <w:rFonts w:ascii="Times New Roman" w:eastAsia="Times New Roman" w:hAnsi="Times New Roman" w:cs="Times New Roman"/>
          <w:sz w:val="24"/>
          <w:szCs w:val="24"/>
        </w:rPr>
      </w:pPr>
    </w:p>
    <w:p w14:paraId="44BA3426" w14:textId="77777777" w:rsidR="007569A2" w:rsidRDefault="007569A2">
      <w:pPr>
        <w:rPr>
          <w:rFonts w:ascii="Times New Roman" w:eastAsia="Times New Roman" w:hAnsi="Times New Roman" w:cs="Times New Roman"/>
          <w:sz w:val="24"/>
          <w:szCs w:val="24"/>
        </w:rPr>
      </w:pPr>
    </w:p>
    <w:p w14:paraId="38173B19" w14:textId="77777777" w:rsidR="007569A2" w:rsidRDefault="00CE686F">
      <w:pPr>
        <w:pStyle w:val="Heading1"/>
      </w:pPr>
      <w:bookmarkStart w:id="1698" w:name="_Toc185954689"/>
      <w:bookmarkStart w:id="1699" w:name="_Toc185955163"/>
      <w:r>
        <w:t>CHƯƠNG 3: CÀI ĐẶT VÀ THỬ NGHIỆM HỆ THỐNG</w:t>
      </w:r>
      <w:bookmarkEnd w:id="1698"/>
      <w:bookmarkEnd w:id="1699"/>
      <w:r>
        <w:t xml:space="preserve"> </w:t>
      </w:r>
    </w:p>
    <w:p w14:paraId="6CFF1D1A" w14:textId="77777777" w:rsidR="007569A2" w:rsidRDefault="00CE686F">
      <w:pPr>
        <w:pStyle w:val="Heading2"/>
      </w:pPr>
      <w:bookmarkStart w:id="1700" w:name="_Toc185954690"/>
      <w:bookmarkStart w:id="1701" w:name="_Toc185954698"/>
      <w:bookmarkStart w:id="1702" w:name="_Toc185955164"/>
      <w:r>
        <w:t>3.1 Kiến trúc hệ thống</w:t>
      </w:r>
      <w:bookmarkEnd w:id="1700"/>
      <w:bookmarkEnd w:id="1701"/>
      <w:bookmarkEnd w:id="1702"/>
      <w:r>
        <w:t xml:space="preserve"> </w:t>
      </w:r>
    </w:p>
    <w:p w14:paraId="175D53C2" w14:textId="77777777" w:rsidR="007569A2" w:rsidRDefault="007569A2">
      <w:pPr>
        <w:rPr>
          <w:rFonts w:ascii="Times New Roman" w:eastAsia="Times New Roman" w:hAnsi="Times New Roman" w:cs="Times New Roman"/>
          <w:sz w:val="24"/>
          <w:szCs w:val="24"/>
        </w:rPr>
      </w:pPr>
    </w:p>
    <w:p w14:paraId="7DB1D1D4" w14:textId="77777777" w:rsidR="007569A2" w:rsidRDefault="007569A2">
      <w:pPr>
        <w:rPr>
          <w:rFonts w:ascii="Times New Roman" w:eastAsia="Times New Roman" w:hAnsi="Times New Roman" w:cs="Times New Roman"/>
          <w:sz w:val="24"/>
          <w:szCs w:val="24"/>
        </w:rPr>
      </w:pPr>
    </w:p>
    <w:p w14:paraId="0841E4F5" w14:textId="77777777" w:rsidR="007569A2" w:rsidRDefault="007569A2">
      <w:pPr>
        <w:rPr>
          <w:rFonts w:ascii="Times New Roman" w:eastAsia="Times New Roman" w:hAnsi="Times New Roman" w:cs="Times New Roman"/>
          <w:sz w:val="24"/>
          <w:szCs w:val="24"/>
        </w:rPr>
      </w:pPr>
    </w:p>
    <w:p w14:paraId="0F0E2CFB" w14:textId="77777777" w:rsidR="007569A2" w:rsidRDefault="00CE686F">
      <w:pPr>
        <w:pStyle w:val="Heading2"/>
      </w:pPr>
      <w:bookmarkStart w:id="1703" w:name="_Toc185954691"/>
      <w:bookmarkStart w:id="1704" w:name="_Toc185954699"/>
      <w:bookmarkStart w:id="1705" w:name="_Toc185955165"/>
      <w:r>
        <w:t>3.2 Một số hình ảnh về giao diện hệ thống</w:t>
      </w:r>
      <w:bookmarkEnd w:id="1703"/>
      <w:bookmarkEnd w:id="1704"/>
      <w:bookmarkEnd w:id="1705"/>
      <w:r>
        <w:t xml:space="preserve"> </w:t>
      </w:r>
    </w:p>
    <w:p w14:paraId="711A9A35" w14:textId="77777777" w:rsidR="007569A2" w:rsidRDefault="007569A2">
      <w:pPr>
        <w:rPr>
          <w:rFonts w:ascii="Times New Roman" w:eastAsia="Times New Roman" w:hAnsi="Times New Roman" w:cs="Times New Roman"/>
          <w:sz w:val="24"/>
          <w:szCs w:val="24"/>
        </w:rPr>
      </w:pPr>
    </w:p>
    <w:p w14:paraId="4EE333D4" w14:textId="77777777" w:rsidR="007569A2" w:rsidRDefault="007569A2">
      <w:pPr>
        <w:rPr>
          <w:rFonts w:ascii="Times New Roman" w:eastAsia="Times New Roman" w:hAnsi="Times New Roman" w:cs="Times New Roman"/>
          <w:sz w:val="24"/>
          <w:szCs w:val="24"/>
        </w:rPr>
      </w:pPr>
    </w:p>
    <w:p w14:paraId="0D6BC734" w14:textId="77777777" w:rsidR="007569A2" w:rsidRDefault="007569A2">
      <w:pPr>
        <w:rPr>
          <w:rFonts w:ascii="Times New Roman" w:eastAsia="Times New Roman" w:hAnsi="Times New Roman" w:cs="Times New Roman"/>
          <w:sz w:val="24"/>
          <w:szCs w:val="24"/>
        </w:rPr>
      </w:pPr>
    </w:p>
    <w:p w14:paraId="6215A786" w14:textId="77777777" w:rsidR="007569A2" w:rsidRDefault="00CE686F">
      <w:pPr>
        <w:pStyle w:val="Heading3"/>
      </w:pPr>
      <w:bookmarkStart w:id="1706" w:name="_Toc185954692"/>
      <w:bookmarkStart w:id="1707" w:name="_Toc185954700"/>
      <w:bookmarkStart w:id="1708" w:name="_Toc185955166"/>
      <w:r>
        <w:t>3.2.1 Một số giao diện cho người dùng hệ thống</w:t>
      </w:r>
      <w:bookmarkEnd w:id="1706"/>
      <w:bookmarkEnd w:id="1707"/>
      <w:bookmarkEnd w:id="1708"/>
      <w:r>
        <w:t xml:space="preserve"> </w:t>
      </w:r>
    </w:p>
    <w:p w14:paraId="34A104AC" w14:textId="77777777" w:rsidR="007569A2" w:rsidRDefault="007569A2">
      <w:pPr>
        <w:rPr>
          <w:rFonts w:ascii="Times New Roman" w:eastAsia="Times New Roman" w:hAnsi="Times New Roman" w:cs="Times New Roman"/>
          <w:sz w:val="24"/>
          <w:szCs w:val="24"/>
        </w:rPr>
      </w:pPr>
    </w:p>
    <w:p w14:paraId="114B4F84" w14:textId="77777777" w:rsidR="007569A2" w:rsidRDefault="007569A2">
      <w:pPr>
        <w:rPr>
          <w:rFonts w:ascii="Times New Roman" w:eastAsia="Times New Roman" w:hAnsi="Times New Roman" w:cs="Times New Roman"/>
          <w:sz w:val="24"/>
          <w:szCs w:val="24"/>
        </w:rPr>
      </w:pPr>
    </w:p>
    <w:p w14:paraId="1AABDC09" w14:textId="77777777" w:rsidR="007569A2" w:rsidRDefault="007569A2">
      <w:pPr>
        <w:rPr>
          <w:rFonts w:ascii="Times New Roman" w:eastAsia="Times New Roman" w:hAnsi="Times New Roman" w:cs="Times New Roman"/>
          <w:sz w:val="24"/>
          <w:szCs w:val="24"/>
        </w:rPr>
      </w:pPr>
    </w:p>
    <w:p w14:paraId="18F7D1F2" w14:textId="77777777" w:rsidR="007569A2" w:rsidRDefault="00CE686F">
      <w:pPr>
        <w:pStyle w:val="Heading3"/>
      </w:pPr>
      <w:bookmarkStart w:id="1709" w:name="_Toc185954693"/>
      <w:bookmarkStart w:id="1710" w:name="_Toc185954701"/>
      <w:bookmarkStart w:id="1711" w:name="_Toc185955167"/>
      <w:r>
        <w:t>3.2.2 Một số giao diện cho người quản trị</w:t>
      </w:r>
      <w:bookmarkEnd w:id="1709"/>
      <w:bookmarkEnd w:id="1710"/>
      <w:bookmarkEnd w:id="1711"/>
    </w:p>
    <w:p w14:paraId="3F82752B" w14:textId="77777777" w:rsidR="007569A2" w:rsidRDefault="007569A2">
      <w:pPr>
        <w:rPr>
          <w:rFonts w:ascii="Times New Roman" w:eastAsia="Times New Roman" w:hAnsi="Times New Roman" w:cs="Times New Roman"/>
          <w:sz w:val="24"/>
          <w:szCs w:val="24"/>
        </w:rPr>
      </w:pPr>
    </w:p>
    <w:p w14:paraId="6CA203BD" w14:textId="77777777" w:rsidR="007569A2" w:rsidRDefault="007569A2">
      <w:pPr>
        <w:rPr>
          <w:rFonts w:ascii="Times New Roman" w:eastAsia="Times New Roman" w:hAnsi="Times New Roman" w:cs="Times New Roman"/>
          <w:sz w:val="24"/>
          <w:szCs w:val="24"/>
        </w:rPr>
      </w:pPr>
    </w:p>
    <w:p w14:paraId="1EEB5C65" w14:textId="77777777" w:rsidR="007569A2" w:rsidRDefault="007569A2">
      <w:pPr>
        <w:rPr>
          <w:rFonts w:ascii="Times New Roman" w:eastAsia="Times New Roman" w:hAnsi="Times New Roman" w:cs="Times New Roman"/>
          <w:sz w:val="24"/>
          <w:szCs w:val="24"/>
        </w:rPr>
      </w:pPr>
    </w:p>
    <w:p w14:paraId="3470352D" w14:textId="77777777" w:rsidR="007569A2" w:rsidRDefault="00CE686F">
      <w:pPr>
        <w:pStyle w:val="Heading3"/>
      </w:pPr>
      <w:bookmarkStart w:id="1712" w:name="_Toc185954694"/>
      <w:bookmarkStart w:id="1713" w:name="_Toc185954702"/>
      <w:bookmarkStart w:id="1714" w:name="_Toc185955168"/>
      <w:r>
        <w:t>3.2.3 Một số giao diện cho người bán hàng</w:t>
      </w:r>
      <w:bookmarkEnd w:id="1712"/>
      <w:bookmarkEnd w:id="1713"/>
      <w:bookmarkEnd w:id="1714"/>
    </w:p>
    <w:p w14:paraId="27EFE50A" w14:textId="77777777" w:rsidR="007569A2" w:rsidRDefault="007569A2">
      <w:pPr>
        <w:rPr>
          <w:rFonts w:ascii="Times New Roman" w:eastAsia="Times New Roman" w:hAnsi="Times New Roman" w:cs="Times New Roman"/>
          <w:sz w:val="24"/>
          <w:szCs w:val="24"/>
        </w:rPr>
      </w:pPr>
    </w:p>
    <w:p w14:paraId="44D1216F" w14:textId="77777777" w:rsidR="007569A2" w:rsidRDefault="007569A2">
      <w:pPr>
        <w:rPr>
          <w:rFonts w:ascii="Times New Roman" w:eastAsia="Times New Roman" w:hAnsi="Times New Roman" w:cs="Times New Roman"/>
          <w:sz w:val="24"/>
          <w:szCs w:val="24"/>
        </w:rPr>
      </w:pPr>
    </w:p>
    <w:p w14:paraId="536F3880" w14:textId="77777777" w:rsidR="007569A2" w:rsidRDefault="00CE686F">
      <w:pPr>
        <w:pStyle w:val="Heading2"/>
      </w:pPr>
      <w:bookmarkStart w:id="1715" w:name="_Toc185954695"/>
      <w:bookmarkStart w:id="1716" w:name="_Toc185954703"/>
      <w:bookmarkStart w:id="1717" w:name="_Toc185955169"/>
      <w:r>
        <w:t>3.3 Kết luận chương</w:t>
      </w:r>
      <w:bookmarkEnd w:id="1715"/>
      <w:bookmarkEnd w:id="1716"/>
      <w:bookmarkEnd w:id="1717"/>
    </w:p>
    <w:p w14:paraId="3517F98F" w14:textId="77777777" w:rsidR="007569A2" w:rsidRDefault="007569A2">
      <w:pPr>
        <w:rPr>
          <w:rFonts w:ascii="Times New Roman" w:eastAsia="Times New Roman" w:hAnsi="Times New Roman" w:cs="Times New Roman"/>
          <w:sz w:val="24"/>
          <w:szCs w:val="24"/>
        </w:rPr>
      </w:pPr>
    </w:p>
    <w:p w14:paraId="296393BC" w14:textId="77777777" w:rsidR="007569A2" w:rsidRDefault="00CE686F">
      <w:pPr>
        <w:pStyle w:val="Heading1"/>
      </w:pPr>
      <w:bookmarkStart w:id="1718" w:name="_Toc185954696"/>
      <w:bookmarkStart w:id="1719" w:name="_Toc185954704"/>
      <w:bookmarkStart w:id="1720" w:name="_Toc185955170"/>
      <w:r>
        <w:t>KẾT LUẬN</w:t>
      </w:r>
      <w:bookmarkEnd w:id="1718"/>
      <w:bookmarkEnd w:id="1719"/>
      <w:bookmarkEnd w:id="1720"/>
      <w:r>
        <w:t xml:space="preserve"> </w:t>
      </w:r>
    </w:p>
    <w:p w14:paraId="6F0AAE85" w14:textId="77777777" w:rsidR="007569A2" w:rsidRDefault="00CE686F">
      <w:pPr>
        <w:pStyle w:val="Heading1"/>
      </w:pPr>
      <w:bookmarkStart w:id="1721" w:name="_Toc185954697"/>
      <w:bookmarkStart w:id="1722" w:name="_Toc185954705"/>
      <w:bookmarkStart w:id="1723" w:name="_Toc185955171"/>
      <w:r>
        <w:t>DANH MỤC TÀI LIỆU THAM KHẢO</w:t>
      </w:r>
      <w:bookmarkEnd w:id="1721"/>
      <w:bookmarkEnd w:id="1722"/>
      <w:bookmarkEnd w:id="1723"/>
      <w:r>
        <w:t xml:space="preserve"> </w:t>
      </w:r>
    </w:p>
    <w:p w14:paraId="6622D774" w14:textId="77777777" w:rsidR="00F01381" w:rsidRPr="00F01381" w:rsidRDefault="00F01381" w:rsidP="00C60A20">
      <w:bookmarkStart w:id="1724" w:name="_xlst6qevj1hv" w:colFirst="0" w:colLast="0"/>
      <w:bookmarkEnd w:id="1724"/>
      <w:r w:rsidRPr="00F01381">
        <w:t>[1] Trần Đình Quế, Phân tích và thiết kế Hệ Thống Thông Tin, Học Viện Công Nghệ Bưu Chính Viễn Thông, 2015.</w:t>
      </w:r>
    </w:p>
    <w:p w14:paraId="34223B45" w14:textId="115B7408" w:rsidR="007569A2" w:rsidRPr="00034C0F" w:rsidRDefault="00F01381" w:rsidP="00C60A20">
      <w:pPr>
        <w:rPr>
          <w:lang w:val="en-US"/>
        </w:rPr>
      </w:pPr>
      <w:r w:rsidRPr="00F01381">
        <w:t>[2] Trần Đình Quế &amp; Nguyễn Mạnh Hùng, Nhập môn Công nghệ phần mềm, Học Viện Công Nghệ Bưu Chính Viễn Thông, 2016</w:t>
      </w:r>
      <w:r>
        <w:rPr>
          <w:lang w:val="en-US"/>
        </w:rPr>
        <w:t>.</w:t>
      </w:r>
    </w:p>
    <w:p w14:paraId="539CD7A1" w14:textId="77777777" w:rsidR="007569A2" w:rsidRDefault="007569A2" w:rsidP="00B842E5">
      <w:pPr>
        <w:rPr>
          <w:sz w:val="28"/>
          <w:szCs w:val="28"/>
        </w:rPr>
      </w:pPr>
    </w:p>
    <w:p w14:paraId="6A9A2604" w14:textId="77777777" w:rsidR="007569A2" w:rsidRDefault="007569A2">
      <w:pPr>
        <w:rPr>
          <w:sz w:val="28"/>
          <w:szCs w:val="28"/>
        </w:rPr>
      </w:pPr>
    </w:p>
    <w:p w14:paraId="3DD220FA" w14:textId="77777777" w:rsidR="007569A2" w:rsidRDefault="007569A2"/>
    <w:sectPr w:rsidR="007569A2" w:rsidSect="008E00B7">
      <w:pgSz w:w="11909" w:h="16834"/>
      <w:pgMar w:top="1440" w:right="1440" w:bottom="1440" w:left="1440" w:header="720" w:footer="720" w:gutter="0"/>
      <w:pgNumType w:start="1"/>
      <w:cols w:space="720"/>
      <w:titlePg w:val="0"/>
      <w:docGrid w:linePitch="299"/>
      <w:sectPrChange w:id="1725" w:author="Kiên Lê Trung" w:date="2024-12-24T17:26:00Z" w16du:dateUtc="2024-12-24T10:26:00Z">
        <w:sectPr w:rsidR="007569A2" w:rsidSect="008E00B7">
          <w:pgMar w:top="1440" w:right="1440" w:bottom="1440" w:left="1440" w:header="720" w:footer="720" w:gutter="0"/>
          <w:titlePg/>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80" w:author="Việt Lương" w:date="2024-12-19T21:26:00Z" w:initials="VL">
    <w:p w14:paraId="3BCAE4A5" w14:textId="23DCFD0F" w:rsidR="00EB5287" w:rsidRDefault="00EB5287">
      <w:r>
        <w:annotationRef/>
      </w:r>
      <w:r w:rsidRPr="5EE9C798">
        <w:t>Vẽ lại sau cùng</w:t>
      </w:r>
    </w:p>
  </w:comment>
  <w:comment w:id="1382" w:author="Việt Lương" w:date="2024-12-20T15:20:00Z" w:initials="VL">
    <w:p w14:paraId="6FCFED5E" w14:textId="24EA1C98" w:rsidR="00A3338E" w:rsidRDefault="00A3338E">
      <w:pPr>
        <w:pStyle w:val="CommentText"/>
      </w:pPr>
      <w:r>
        <w:rPr>
          <w:rStyle w:val="CommentReference"/>
        </w:rPr>
        <w:annotationRef/>
      </w:r>
      <w:r w:rsidRPr="38906C81">
        <w:t>Đang vẽ lại</w:t>
      </w:r>
    </w:p>
  </w:comment>
  <w:comment w:id="1383" w:author="Việt Lương" w:date="2024-12-20T12:25:00Z" w:initials="VL">
    <w:p w14:paraId="171E10FE" w14:textId="77777777" w:rsidR="00873F7B" w:rsidRDefault="00A3338E" w:rsidP="00873F7B">
      <w:pPr>
        <w:pStyle w:val="CommentText"/>
      </w:pPr>
      <w:r>
        <w:rPr>
          <w:rStyle w:val="CommentReference"/>
        </w:rPr>
        <w:annotationRef/>
      </w:r>
      <w:r w:rsidR="00873F7B">
        <w:rPr>
          <w:lang w:val="vi-VN"/>
        </w:rPr>
        <w:t>Vẽ lạ</w:t>
      </w:r>
      <w:r w:rsidR="00873F7B">
        <w:t>i</w:t>
      </w:r>
    </w:p>
  </w:comment>
  <w:comment w:id="1384" w:author="Kiên Lê Trung" w:date="2024-12-20T15:19:00Z" w:initials="KT">
    <w:p w14:paraId="52BEAD36" w14:textId="1E2FC6C0" w:rsidR="00A3338E" w:rsidRDefault="00A3338E">
      <w:pPr>
        <w:pStyle w:val="CommentText"/>
      </w:pPr>
      <w:r>
        <w:rPr>
          <w:rStyle w:val="CommentReference"/>
        </w:rPr>
        <w:annotationRef/>
      </w:r>
      <w:r w:rsidRPr="6AA7214E">
        <w:t>search by voice</w:t>
      </w:r>
    </w:p>
  </w:comment>
  <w:comment w:id="1386" w:author="Việt Lương" w:date="2024-12-20T15:20:00Z" w:initials="VL">
    <w:p w14:paraId="60C22697" w14:textId="47B7D9F5" w:rsidR="00A3338E" w:rsidRDefault="00A3338E">
      <w:pPr>
        <w:pStyle w:val="CommentText"/>
      </w:pPr>
      <w:r>
        <w:rPr>
          <w:rStyle w:val="CommentReference"/>
        </w:rPr>
        <w:annotationRef/>
      </w:r>
      <w:r w:rsidRPr="420C8098">
        <w:t>Đang vẽ lại</w:t>
      </w:r>
    </w:p>
  </w:comment>
  <w:comment w:id="1387" w:author="khanh pham" w:date="2024-12-22T21:49:00Z" w:initials="kp">
    <w:p w14:paraId="44CC4513" w14:textId="77777777" w:rsidR="003B5E3E" w:rsidRDefault="003B5E3E" w:rsidP="003B5E3E">
      <w:pPr>
        <w:pStyle w:val="CommentText"/>
      </w:pPr>
      <w:r>
        <w:rPr>
          <w:rStyle w:val="CommentReference"/>
        </w:rPr>
        <w:annotationRef/>
      </w:r>
      <w:r>
        <w:t>Sửa lại xem chi tiết sản phẩm thành xem chi tiết đơn hàng</w:t>
      </w:r>
    </w:p>
  </w:comment>
  <w:comment w:id="1389" w:author="Việt Lương" w:date="2024-12-20T11:50:00Z" w:initials="VL">
    <w:p w14:paraId="11331289" w14:textId="2385D7DF" w:rsidR="00A3338E" w:rsidRDefault="00A3338E">
      <w:pPr>
        <w:pStyle w:val="CommentText"/>
      </w:pPr>
      <w:r>
        <w:rPr>
          <w:rStyle w:val="CommentReference"/>
        </w:rPr>
        <w:annotationRef/>
      </w:r>
      <w:r w:rsidRPr="745ED190">
        <w:t>Cần xem lại</w:t>
      </w:r>
    </w:p>
  </w:comment>
  <w:comment w:id="1393" w:author="Việt Lương" w:date="2024-12-19T22:26:00Z" w:initials="VL">
    <w:p w14:paraId="3F74E343" w14:textId="6B4EA594" w:rsidR="00A3338E" w:rsidRDefault="00A3338E">
      <w:pPr>
        <w:pStyle w:val="CommentText"/>
      </w:pPr>
      <w:r>
        <w:rPr>
          <w:rStyle w:val="CommentReference"/>
        </w:rPr>
        <w:annotationRef/>
      </w:r>
      <w:r w:rsidRPr="118FE940">
        <w:t>Update lại cách tính kho hàng</w:t>
      </w:r>
    </w:p>
  </w:comment>
  <w:comment w:id="1394" w:author="khanh pham" w:date="2024-12-22T21:51:00Z" w:initials="kp">
    <w:p w14:paraId="53852B8B" w14:textId="77777777" w:rsidR="004C3F56" w:rsidRDefault="004C3F56" w:rsidP="004C3F56">
      <w:pPr>
        <w:pStyle w:val="CommentText"/>
      </w:pPr>
      <w:r>
        <w:rPr>
          <w:rStyle w:val="CommentReference"/>
        </w:rPr>
        <w:annotationRef/>
      </w:r>
      <w:r>
        <w:t>Thay lại sơ đồ uc</w:t>
      </w:r>
    </w:p>
  </w:comment>
  <w:comment w:id="1395" w:author="Việt Lương" w:date="2024-12-19T21:25:00Z" w:initials="VL">
    <w:p w14:paraId="794BBA5B" w14:textId="16670CC4" w:rsidR="00EB5287" w:rsidRDefault="00EB5287">
      <w:r>
        <w:annotationRef/>
      </w:r>
      <w:r w:rsidRPr="495B820D">
        <w:t>Cần xem lại</w:t>
      </w:r>
    </w:p>
  </w:comment>
  <w:comment w:id="1396" w:author="Việt Lương" w:date="2024-12-21T16:05:00Z" w:initials="VL">
    <w:p w14:paraId="5C3DA8C1" w14:textId="77777777" w:rsidR="00C5469A" w:rsidRDefault="00C5469A" w:rsidP="00C5469A">
      <w:pPr>
        <w:pStyle w:val="CommentText"/>
      </w:pPr>
      <w:r>
        <w:rPr>
          <w:rStyle w:val="CommentReference"/>
        </w:rPr>
        <w:annotationRef/>
      </w:r>
      <w:r>
        <w:t>Thiếu</w:t>
      </w:r>
    </w:p>
  </w:comment>
  <w:comment w:id="1399" w:author="Việt Lương" w:date="2024-12-19T22:29:00Z" w:initials="VL">
    <w:p w14:paraId="35F02480" w14:textId="7C72865C" w:rsidR="00A3338E" w:rsidRDefault="00A3338E">
      <w:pPr>
        <w:pStyle w:val="CommentText"/>
      </w:pPr>
      <w:r>
        <w:rPr>
          <w:rStyle w:val="CommentReference"/>
        </w:rPr>
        <w:annotationRef/>
      </w:r>
      <w:r w:rsidRPr="555C8265">
        <w:t>Bỏ thêm mới người mua</w:t>
      </w:r>
    </w:p>
  </w:comment>
  <w:comment w:id="1412" w:author="khanh pham" w:date="2024-12-22T20:44:00Z" w:initials="kp">
    <w:p w14:paraId="48555366" w14:textId="77777777" w:rsidR="00D46B74" w:rsidRDefault="00590221" w:rsidP="00D46B74">
      <w:pPr>
        <w:pStyle w:val="CommentText"/>
      </w:pPr>
      <w:r>
        <w:rPr>
          <w:rStyle w:val="CommentReference"/>
        </w:rPr>
        <w:annotationRef/>
      </w:r>
      <w:r w:rsidR="00D46B74">
        <w:rPr>
          <w:lang w:val="vi-VN"/>
        </w:rPr>
        <w:t>Lấy ví dụ tạo 1 tài khoản cụ thể</w:t>
      </w:r>
      <w:r w:rsidR="00D46B74">
        <w:t>. Khi tích người bán hiện thêm trư</w:t>
      </w:r>
      <w:r w:rsidR="00D46B74">
        <w:rPr>
          <w:lang w:val="vi-VN"/>
        </w:rPr>
        <w:t>ờ</w:t>
      </w:r>
      <w:r w:rsidR="00D46B74">
        <w:t>ng để điên thông tax, cccd và thông tin shop</w:t>
      </w:r>
    </w:p>
  </w:comment>
  <w:comment w:id="1422" w:author="khanh pham" w:date="2024-12-22T20:54:00Z" w:initials="kp">
    <w:p w14:paraId="562749C9" w14:textId="7E5EFFE1" w:rsidR="003A0622" w:rsidRDefault="003A0622" w:rsidP="003A0622">
      <w:pPr>
        <w:pStyle w:val="CommentText"/>
      </w:pPr>
      <w:r>
        <w:rPr>
          <w:rStyle w:val="CommentReference"/>
        </w:rPr>
        <w:annotationRef/>
      </w:r>
      <w:r>
        <w:t>Email sai định dạng</w:t>
      </w:r>
    </w:p>
  </w:comment>
  <w:comment w:id="1435" w:author="khanh pham" w:date="2024-12-22T20:56:00Z" w:initials="kp">
    <w:p w14:paraId="2791B7AA" w14:textId="77777777" w:rsidR="006C6D73" w:rsidRDefault="006C6D73" w:rsidP="006C6D73">
      <w:pPr>
        <w:pStyle w:val="CommentText"/>
      </w:pPr>
      <w:r>
        <w:rPr>
          <w:rStyle w:val="CommentReference"/>
        </w:rPr>
        <w:annotationRef/>
      </w:r>
      <w:r>
        <w:t>Giao diện hiển thị những gì</w:t>
      </w:r>
    </w:p>
  </w:comment>
  <w:comment w:id="1466" w:author="khanh pham" w:date="2024-12-22T21:03:00Z" w:initials="kp">
    <w:p w14:paraId="7AEF2909" w14:textId="77777777" w:rsidR="00A727CB" w:rsidRDefault="00873634" w:rsidP="00A727CB">
      <w:pPr>
        <w:pStyle w:val="CommentText"/>
      </w:pPr>
      <w:r>
        <w:rPr>
          <w:rStyle w:val="CommentReference"/>
        </w:rPr>
        <w:annotationRef/>
      </w:r>
      <w:r w:rsidR="00A727CB">
        <w:rPr>
          <w:lang w:val="vi-VN"/>
        </w:rPr>
        <w:t>Email không đúng định dạng</w:t>
      </w:r>
      <w:r w:rsidR="00A727CB">
        <w:t>. Nhập sai otp</w:t>
      </w:r>
    </w:p>
  </w:comment>
  <w:comment w:id="1485" w:author="khanh pham" w:date="2024-12-22T21:13:00Z" w:initials="kp">
    <w:p w14:paraId="304649D2" w14:textId="77777777" w:rsidR="00090574" w:rsidRDefault="00090574" w:rsidP="00090574">
      <w:pPr>
        <w:pStyle w:val="CommentText"/>
      </w:pPr>
      <w:r>
        <w:rPr>
          <w:rStyle w:val="CommentReference"/>
        </w:rPr>
        <w:annotationRef/>
      </w:r>
      <w:r>
        <w:t>Chưa cần đăng nhập vẫn vào được web nhưng thêm phải đăng nhập</w:t>
      </w:r>
    </w:p>
  </w:comment>
  <w:comment w:id="1490" w:author="khanh pham" w:date="2024-12-22T20:56:00Z" w:initials="kp">
    <w:p w14:paraId="2B646F05" w14:textId="77777777" w:rsidR="008A2850" w:rsidRDefault="008A2850" w:rsidP="008A2850">
      <w:pPr>
        <w:pStyle w:val="CommentText"/>
      </w:pPr>
      <w:r>
        <w:rPr>
          <w:rStyle w:val="CommentReference"/>
        </w:rPr>
        <w:annotationRef/>
      </w:r>
      <w:r>
        <w:t>Giao diện hiển thị những gì</w:t>
      </w:r>
    </w:p>
  </w:comment>
  <w:comment w:id="1535" w:author="khanh pham" w:date="2024-12-22T20:56:00Z" w:initials="kp">
    <w:p w14:paraId="22D0BA5C" w14:textId="77777777" w:rsidR="00731D5B" w:rsidRDefault="00731D5B" w:rsidP="00731D5B">
      <w:pPr>
        <w:pStyle w:val="CommentText"/>
      </w:pPr>
      <w:r>
        <w:rPr>
          <w:rStyle w:val="CommentReference"/>
        </w:rPr>
        <w:annotationRef/>
      </w:r>
      <w:r>
        <w:t>Giao diện hiển thị những gì</w:t>
      </w:r>
    </w:p>
  </w:comment>
  <w:comment w:id="1588" w:author="khanh pham" w:date="2024-12-22T20:56:00Z" w:initials="kp">
    <w:p w14:paraId="473C3AC3" w14:textId="77777777" w:rsidR="005D641E" w:rsidRDefault="005D641E" w:rsidP="005D641E">
      <w:pPr>
        <w:pStyle w:val="CommentText"/>
      </w:pPr>
      <w:r>
        <w:rPr>
          <w:rStyle w:val="CommentReference"/>
        </w:rPr>
        <w:annotationRef/>
      </w:r>
      <w:r>
        <w:t>Giao diện hiển thị những gì</w:t>
      </w:r>
    </w:p>
  </w:comment>
  <w:comment w:id="1610" w:author="khanh pham" w:date="2024-12-22T20:56:00Z" w:initials="kp">
    <w:p w14:paraId="26AC25E6" w14:textId="77777777" w:rsidR="00D225EA" w:rsidRDefault="00D225EA" w:rsidP="00D225EA">
      <w:pPr>
        <w:pStyle w:val="CommentText"/>
      </w:pPr>
      <w:r>
        <w:rPr>
          <w:rStyle w:val="CommentReference"/>
        </w:rPr>
        <w:annotationRef/>
      </w:r>
      <w:r>
        <w:t>Giao diện hiển thị những gì</w:t>
      </w:r>
    </w:p>
  </w:comment>
  <w:comment w:id="1621" w:author="khanh pham" w:date="2024-12-22T21:18:00Z" w:initials="kp">
    <w:p w14:paraId="41E05868" w14:textId="77777777" w:rsidR="006F73D5" w:rsidRDefault="006F73D5" w:rsidP="006F73D5">
      <w:pPr>
        <w:pStyle w:val="CommentText"/>
      </w:pPr>
      <w:r>
        <w:rPr>
          <w:rStyle w:val="CommentReference"/>
        </w:rPr>
        <w:annotationRef/>
      </w:r>
      <w:r>
        <w:t>Giống mẫu</w:t>
      </w:r>
    </w:p>
  </w:comment>
  <w:comment w:id="1659" w:author="khanh pham" w:date="2024-12-22T22:10:00Z" w:initials="kp">
    <w:p w14:paraId="1D6315E3" w14:textId="77777777" w:rsidR="00783D59" w:rsidRDefault="00783D59" w:rsidP="00783D59">
      <w:pPr>
        <w:pStyle w:val="CommentText"/>
      </w:pPr>
      <w:r>
        <w:rPr>
          <w:rStyle w:val="CommentReference"/>
        </w:rPr>
        <w:annotationRef/>
      </w:r>
      <w:r>
        <w:t>Thêm đoạn nhập mã otp</w:t>
      </w:r>
    </w:p>
  </w:comment>
  <w:comment w:id="1687" w:author="Việt Lương" w:date="2024-12-21T18:50:00Z" w:initials="VL">
    <w:p w14:paraId="289397A6" w14:textId="77777777" w:rsidR="00CC7109" w:rsidRDefault="00CC7109" w:rsidP="00CC7109">
      <w:pPr>
        <w:pStyle w:val="CommentText"/>
      </w:pPr>
      <w:r>
        <w:rPr>
          <w:rStyle w:val="CommentReference"/>
        </w:rPr>
        <w:annotationRef/>
      </w:r>
      <w:r>
        <w:t>Vẽ lại</w:t>
      </w:r>
    </w:p>
  </w:comment>
  <w:comment w:id="1688" w:author="Việt Lương" w:date="2024-12-20T13:10:00Z" w:initials="VL">
    <w:p w14:paraId="5B52E3BE" w14:textId="38B3F6DC" w:rsidR="00A3338E" w:rsidRDefault="00A3338E">
      <w:pPr>
        <w:pStyle w:val="CommentText"/>
      </w:pPr>
      <w:r>
        <w:rPr>
          <w:rStyle w:val="CommentReference"/>
        </w:rPr>
        <w:annotationRef/>
      </w:r>
      <w:r w:rsidRPr="51471A0A">
        <w:t>Đang vẽ</w:t>
      </w:r>
    </w:p>
  </w:comment>
  <w:comment w:id="1689" w:author="Việt Lương" w:date="2024-12-20T14:37:00Z" w:initials="VL">
    <w:p w14:paraId="4EFEB71C" w14:textId="1247DD14" w:rsidR="00A3338E" w:rsidRDefault="00A3338E">
      <w:pPr>
        <w:pStyle w:val="CommentText"/>
      </w:pPr>
      <w:r>
        <w:rPr>
          <w:rStyle w:val="CommentReference"/>
        </w:rPr>
        <w:annotationRef/>
      </w:r>
      <w:r w:rsidRPr="43A83283">
        <w:t>Đã vẽ xong</w:t>
      </w:r>
    </w:p>
  </w:comment>
  <w:comment w:id="1690" w:author="Việt Lương" w:date="2024-12-20T14:38:00Z" w:initials="VL">
    <w:p w14:paraId="6B9AFD2D" w14:textId="5F1B7277" w:rsidR="00A3338E" w:rsidRDefault="00A3338E">
      <w:pPr>
        <w:pStyle w:val="CommentText"/>
      </w:pPr>
      <w:r>
        <w:rPr>
          <w:rStyle w:val="CommentReference"/>
        </w:rPr>
        <w:annotationRef/>
      </w:r>
      <w:r w:rsidRPr="7F96D26B">
        <w:t>Đang vẽ</w:t>
      </w:r>
    </w:p>
  </w:comment>
  <w:comment w:id="1691" w:author="Việt Lương" w:date="2024-12-20T16:00:00Z" w:initials="VL">
    <w:p w14:paraId="40303655" w14:textId="1E05CE46" w:rsidR="00A3338E" w:rsidRDefault="00A3338E">
      <w:pPr>
        <w:pStyle w:val="CommentText"/>
      </w:pPr>
      <w:r>
        <w:rPr>
          <w:rStyle w:val="CommentReference"/>
        </w:rPr>
        <w:annotationRef/>
      </w:r>
      <w:r w:rsidRPr="4588551D">
        <w:t>Đã vẽ xong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BCAE4A5" w15:done="0"/>
  <w15:commentEx w15:paraId="6FCFED5E" w15:done="1"/>
  <w15:commentEx w15:paraId="171E10FE" w15:done="0"/>
  <w15:commentEx w15:paraId="52BEAD36" w15:paraIdParent="171E10FE" w15:done="0"/>
  <w15:commentEx w15:paraId="60C22697" w15:done="0"/>
  <w15:commentEx w15:paraId="44CC4513" w15:done="0"/>
  <w15:commentEx w15:paraId="11331289" w15:done="1"/>
  <w15:commentEx w15:paraId="3F74E343" w15:done="0"/>
  <w15:commentEx w15:paraId="53852B8B" w15:paraIdParent="3F74E343" w15:done="0"/>
  <w15:commentEx w15:paraId="794BBA5B" w15:done="0"/>
  <w15:commentEx w15:paraId="5C3DA8C1" w15:done="1"/>
  <w15:commentEx w15:paraId="35F02480" w15:done="0"/>
  <w15:commentEx w15:paraId="48555366" w15:done="0"/>
  <w15:commentEx w15:paraId="562749C9" w15:done="0"/>
  <w15:commentEx w15:paraId="2791B7AA" w15:done="0"/>
  <w15:commentEx w15:paraId="7AEF2909" w15:done="0"/>
  <w15:commentEx w15:paraId="304649D2" w15:done="0"/>
  <w15:commentEx w15:paraId="2B646F05" w15:done="0"/>
  <w15:commentEx w15:paraId="22D0BA5C" w15:done="0"/>
  <w15:commentEx w15:paraId="473C3AC3" w15:done="0"/>
  <w15:commentEx w15:paraId="26AC25E6" w15:done="0"/>
  <w15:commentEx w15:paraId="41E05868" w15:done="0"/>
  <w15:commentEx w15:paraId="1D6315E3" w15:done="0"/>
  <w15:commentEx w15:paraId="289397A6" w15:done="0"/>
  <w15:commentEx w15:paraId="5B52E3BE" w15:done="0"/>
  <w15:commentEx w15:paraId="4EFEB71C" w15:paraIdParent="5B52E3BE" w15:done="0"/>
  <w15:commentEx w15:paraId="6B9AFD2D" w15:done="1"/>
  <w15:commentEx w15:paraId="40303655" w15:paraIdParent="6B9AFD2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C24D08" w16cex:dateUtc="2024-12-19T14:26:00Z"/>
  <w16cex:commentExtensible w16cex:durableId="1709D793" w16cex:dateUtc="2024-12-20T08:20:00Z"/>
  <w16cex:commentExtensible w16cex:durableId="7F5A71AD" w16cex:dateUtc="2024-12-20T05:25:00Z"/>
  <w16cex:commentExtensible w16cex:durableId="1F0EF68F" w16cex:dateUtc="2024-12-20T08:19:00Z"/>
  <w16cex:commentExtensible w16cex:durableId="6ECF12A1" w16cex:dateUtc="2024-12-20T08:20:00Z"/>
  <w16cex:commentExtensible w16cex:durableId="2E7A257E" w16cex:dateUtc="2024-12-22T14:49:00Z"/>
  <w16cex:commentExtensible w16cex:durableId="2D72DBF6" w16cex:dateUtc="2024-12-20T04:50:00Z"/>
  <w16cex:commentExtensible w16cex:durableId="312B25A3" w16cex:dateUtc="2024-12-19T15:26:00Z"/>
  <w16cex:commentExtensible w16cex:durableId="397E9945" w16cex:dateUtc="2024-12-22T14:51:00Z"/>
  <w16cex:commentExtensible w16cex:durableId="3663D7D1" w16cex:dateUtc="2024-12-19T14:25:00Z"/>
  <w16cex:commentExtensible w16cex:durableId="0689061E" w16cex:dateUtc="2024-12-21T09:05:00Z"/>
  <w16cex:commentExtensible w16cex:durableId="523F1C9B" w16cex:dateUtc="2024-12-19T15:29:00Z"/>
  <w16cex:commentExtensible w16cex:durableId="129F5E13" w16cex:dateUtc="2024-12-22T13:44:00Z"/>
  <w16cex:commentExtensible w16cex:durableId="7F5C2B7F" w16cex:dateUtc="2024-12-22T13:54:00Z"/>
  <w16cex:commentExtensible w16cex:durableId="76A5264B" w16cex:dateUtc="2024-12-22T13:56:00Z"/>
  <w16cex:commentExtensible w16cex:durableId="2A03E7C4" w16cex:dateUtc="2024-12-22T14:03:00Z"/>
  <w16cex:commentExtensible w16cex:durableId="68B9C8CF" w16cex:dateUtc="2024-12-22T14:13:00Z"/>
  <w16cex:commentExtensible w16cex:durableId="572EA9AE" w16cex:dateUtc="2024-12-22T13:56:00Z"/>
  <w16cex:commentExtensible w16cex:durableId="7715C520" w16cex:dateUtc="2024-12-22T13:56:00Z"/>
  <w16cex:commentExtensible w16cex:durableId="05EB4A1D" w16cex:dateUtc="2024-12-22T13:56:00Z"/>
  <w16cex:commentExtensible w16cex:durableId="231D5CAA" w16cex:dateUtc="2024-12-22T13:56:00Z"/>
  <w16cex:commentExtensible w16cex:durableId="7689A1F8" w16cex:dateUtc="2024-12-22T14:18:00Z"/>
  <w16cex:commentExtensible w16cex:durableId="560C7542" w16cex:dateUtc="2024-12-22T15:10:00Z"/>
  <w16cex:commentExtensible w16cex:durableId="626BD884" w16cex:dateUtc="2024-12-21T11:50:00Z"/>
  <w16cex:commentExtensible w16cex:durableId="0EFB20AE" w16cex:dateUtc="2024-12-20T06:10:00Z"/>
  <w16cex:commentExtensible w16cex:durableId="4CC2A4F1" w16cex:dateUtc="2024-12-20T07:37:00Z"/>
  <w16cex:commentExtensible w16cex:durableId="2198DC2A" w16cex:dateUtc="2024-12-20T07:38:00Z"/>
  <w16cex:commentExtensible w16cex:durableId="0B3DD917" w16cex:dateUtc="2024-12-20T0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BCAE4A5" w16cid:durableId="2EC24D08"/>
  <w16cid:commentId w16cid:paraId="6FCFED5E" w16cid:durableId="1709D793"/>
  <w16cid:commentId w16cid:paraId="171E10FE" w16cid:durableId="7F5A71AD"/>
  <w16cid:commentId w16cid:paraId="52BEAD36" w16cid:durableId="1F0EF68F"/>
  <w16cid:commentId w16cid:paraId="60C22697" w16cid:durableId="6ECF12A1"/>
  <w16cid:commentId w16cid:paraId="44CC4513" w16cid:durableId="2E7A257E"/>
  <w16cid:commentId w16cid:paraId="11331289" w16cid:durableId="2D72DBF6"/>
  <w16cid:commentId w16cid:paraId="3F74E343" w16cid:durableId="312B25A3"/>
  <w16cid:commentId w16cid:paraId="53852B8B" w16cid:durableId="397E9945"/>
  <w16cid:commentId w16cid:paraId="794BBA5B" w16cid:durableId="3663D7D1"/>
  <w16cid:commentId w16cid:paraId="5C3DA8C1" w16cid:durableId="0689061E"/>
  <w16cid:commentId w16cid:paraId="35F02480" w16cid:durableId="523F1C9B"/>
  <w16cid:commentId w16cid:paraId="48555366" w16cid:durableId="129F5E13"/>
  <w16cid:commentId w16cid:paraId="562749C9" w16cid:durableId="7F5C2B7F"/>
  <w16cid:commentId w16cid:paraId="2791B7AA" w16cid:durableId="76A5264B"/>
  <w16cid:commentId w16cid:paraId="7AEF2909" w16cid:durableId="2A03E7C4"/>
  <w16cid:commentId w16cid:paraId="304649D2" w16cid:durableId="68B9C8CF"/>
  <w16cid:commentId w16cid:paraId="2B646F05" w16cid:durableId="572EA9AE"/>
  <w16cid:commentId w16cid:paraId="22D0BA5C" w16cid:durableId="7715C520"/>
  <w16cid:commentId w16cid:paraId="473C3AC3" w16cid:durableId="05EB4A1D"/>
  <w16cid:commentId w16cid:paraId="26AC25E6" w16cid:durableId="231D5CAA"/>
  <w16cid:commentId w16cid:paraId="41E05868" w16cid:durableId="7689A1F8"/>
  <w16cid:commentId w16cid:paraId="1D6315E3" w16cid:durableId="560C7542"/>
  <w16cid:commentId w16cid:paraId="289397A6" w16cid:durableId="626BD884"/>
  <w16cid:commentId w16cid:paraId="5B52E3BE" w16cid:durableId="0EFB20AE"/>
  <w16cid:commentId w16cid:paraId="4EFEB71C" w16cid:durableId="4CC2A4F1"/>
  <w16cid:commentId w16cid:paraId="6B9AFD2D" w16cid:durableId="2198DC2A"/>
  <w16cid:commentId w16cid:paraId="40303655" w16cid:durableId="0B3DD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65CB4B" w14:textId="77777777" w:rsidR="006F329F" w:rsidRDefault="006F329F">
      <w:pPr>
        <w:spacing w:line="240" w:lineRule="auto"/>
      </w:pPr>
      <w:r>
        <w:separator/>
      </w:r>
    </w:p>
  </w:endnote>
  <w:endnote w:type="continuationSeparator" w:id="0">
    <w:p w14:paraId="7E6590F1" w14:textId="77777777" w:rsidR="006F329F" w:rsidRDefault="006F329F">
      <w:pPr>
        <w:spacing w:line="240" w:lineRule="auto"/>
      </w:pPr>
      <w:r>
        <w:continuationSeparator/>
      </w:r>
    </w:p>
  </w:endnote>
  <w:endnote w:type="continuationNotice" w:id="1">
    <w:p w14:paraId="70C78690" w14:textId="77777777" w:rsidR="006F329F" w:rsidRDefault="006F329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157" w:author="Kiên Lê Trung" w:date="2024-12-24T17:33:00Z"/>
  <w:sdt>
    <w:sdtPr>
      <w:id w:val="-1100400892"/>
      <w:docPartObj>
        <w:docPartGallery w:val="Page Numbers (Bottom of Page)"/>
        <w:docPartUnique/>
      </w:docPartObj>
    </w:sdtPr>
    <w:sdtEndPr>
      <w:rPr>
        <w:noProof/>
      </w:rPr>
    </w:sdtEndPr>
    <w:sdtContent>
      <w:customXmlInsRangeEnd w:id="157"/>
      <w:p w14:paraId="588F3F54" w14:textId="13492F87" w:rsidR="007D162D" w:rsidRDefault="00F05267" w:rsidP="00F05267">
        <w:pPr>
          <w:pStyle w:val="Footer"/>
          <w:tabs>
            <w:tab w:val="left" w:pos="624"/>
          </w:tabs>
          <w:rPr>
            <w:ins w:id="158" w:author="Kiên Lê Trung" w:date="2024-12-24T17:33:00Z" w16du:dateUtc="2024-12-24T10:33:00Z"/>
          </w:rPr>
          <w:pPrChange w:id="159" w:author="Việt Lương" w:date="2024-12-24T17:40:00Z" w16du:dateUtc="2024-12-24T10:40:00Z">
            <w:pPr>
              <w:pStyle w:val="Footer"/>
              <w:jc w:val="right"/>
            </w:pPr>
          </w:pPrChange>
        </w:pPr>
        <w:ins w:id="160" w:author="Việt Lương" w:date="2024-12-24T17:38:00Z" w16du:dateUtc="2024-12-24T10:38:00Z">
          <w:r>
            <w:tab/>
          </w:r>
          <w:r>
            <w:tab/>
          </w:r>
          <w:r>
            <w:tab/>
          </w:r>
        </w:ins>
        <w:ins w:id="161" w:author="Kiên Lê Trung" w:date="2024-12-24T17:33:00Z" w16du:dateUtc="2024-12-24T10:33:00Z">
          <w:del w:id="162" w:author="Việt Lương" w:date="2024-12-24T17:42:00Z" w16du:dateUtc="2024-12-24T10:42:00Z">
            <w:r w:rsidR="007D162D">
              <w:fldChar w:fldCharType="begin"/>
            </w:r>
            <w:r w:rsidR="007D162D">
              <w:delInstrText xml:space="preserve"> PAGE   \* MERGEFORMAT </w:delInstrText>
            </w:r>
            <w:r w:rsidR="007D162D">
              <w:fldChar w:fldCharType="separate"/>
            </w:r>
            <w:r w:rsidR="007D162D">
              <w:rPr>
                <w:noProof/>
              </w:rPr>
              <w:delText>2</w:delText>
            </w:r>
            <w:r w:rsidR="007D162D">
              <w:rPr>
                <w:noProof/>
              </w:rPr>
              <w:fldChar w:fldCharType="end"/>
            </w:r>
          </w:del>
        </w:ins>
      </w:p>
      <w:customXmlInsRangeStart w:id="163" w:author="Kiên Lê Trung" w:date="2024-12-24T17:33:00Z"/>
    </w:sdtContent>
  </w:sdt>
  <w:customXmlInsRangeEnd w:id="163"/>
  <w:p w14:paraId="6D34E30C" w14:textId="0E832781" w:rsidR="00457BAC" w:rsidRDefault="00457B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164" w:author="Việt Lương" w:date="2024-12-24T14:42:00Z"/>
  <w:sdt>
    <w:sdtPr>
      <w:id w:val="-1269231360"/>
      <w:docPartObj>
        <w:docPartGallery w:val="Page Numbers (Bottom of Page)"/>
        <w:docPartUnique/>
      </w:docPartObj>
    </w:sdtPr>
    <w:sdtEndPr>
      <w:rPr>
        <w:noProof/>
      </w:rPr>
    </w:sdtEndPr>
    <w:sdtContent>
      <w:customXmlInsRangeEnd w:id="164"/>
      <w:p w14:paraId="51B9D7A5" w14:textId="12638C93" w:rsidR="00061C3D" w:rsidRDefault="00061C3D">
        <w:pPr>
          <w:pStyle w:val="Footer"/>
          <w:jc w:val="right"/>
          <w:rPr>
            <w:ins w:id="165" w:author="Việt Lương" w:date="2024-12-24T14:42:00Z" w16du:dateUtc="2024-12-24T07:42:00Z"/>
          </w:rPr>
        </w:pPr>
        <w:ins w:id="166" w:author="Việt Lương" w:date="2024-12-24T14:42:00Z" w16du:dateUtc="2024-12-24T07:42:00Z">
          <w:del w:id="167" w:author="Kiên Lê Trung" w:date="2024-12-24T17:36:00Z" w16du:dateUtc="2024-12-24T10:36:00Z">
            <w:r w:rsidDel="009169F3">
              <w:fldChar w:fldCharType="begin"/>
            </w:r>
            <w:r w:rsidDel="009169F3">
              <w:delInstrText xml:space="preserve"> PAGE   \* MERGEFORMAT </w:delInstrText>
            </w:r>
            <w:r w:rsidDel="009169F3">
              <w:fldChar w:fldCharType="separate"/>
            </w:r>
            <w:r w:rsidDel="009169F3">
              <w:rPr>
                <w:noProof/>
              </w:rPr>
              <w:delText>2</w:delText>
            </w:r>
            <w:r w:rsidDel="009169F3">
              <w:rPr>
                <w:noProof/>
              </w:rPr>
              <w:fldChar w:fldCharType="end"/>
            </w:r>
          </w:del>
        </w:ins>
      </w:p>
      <w:customXmlInsRangeStart w:id="168" w:author="Việt Lương" w:date="2024-12-24T14:42:00Z"/>
    </w:sdtContent>
  </w:sdt>
  <w:customXmlInsRangeEnd w:id="168"/>
  <w:p w14:paraId="04AE3080" w14:textId="77777777" w:rsidR="00472D2D" w:rsidRDefault="00472D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1295" w:author="Kiên Lê Trung" w:date="2024-12-24T17:33:00Z"/>
  <w:sdt>
    <w:sdtPr>
      <w:id w:val="1374425670"/>
      <w:docPartObj>
        <w:docPartGallery w:val="Page Numbers (Bottom of Page)"/>
        <w:docPartUnique/>
      </w:docPartObj>
    </w:sdtPr>
    <w:sdtContent>
      <w:customXmlInsRangeEnd w:id="1295"/>
      <w:p w14:paraId="30EDFFC9" w14:textId="77777777" w:rsidR="002B2780" w:rsidRDefault="002B2780" w:rsidP="00F05267">
        <w:pPr>
          <w:pStyle w:val="Footer"/>
          <w:tabs>
            <w:tab w:val="clear" w:pos="9026"/>
            <w:tab w:val="left" w:pos="624"/>
            <w:tab w:val="right" w:pos="9029"/>
          </w:tabs>
          <w:rPr>
            <w:ins w:id="1296" w:author="Kiên Lê Trung" w:date="2024-12-24T17:33:00Z" w16du:dateUtc="2024-12-24T10:33:00Z"/>
          </w:rPr>
          <w:pPrChange w:id="1297" w:author="Việt Lương" w:date="2024-12-24T17:38:00Z" w16du:dateUtc="2024-12-24T10:38:00Z">
            <w:pPr>
              <w:pStyle w:val="Footer"/>
              <w:jc w:val="right"/>
            </w:pPr>
          </w:pPrChange>
        </w:pPr>
        <w:ins w:id="1298" w:author="Việt Lương" w:date="2024-12-24T17:38:00Z" w16du:dateUtc="2024-12-24T10:38:00Z">
          <w:r>
            <w:tab/>
          </w:r>
          <w:r>
            <w:tab/>
          </w:r>
          <w:r>
            <w:tab/>
          </w:r>
        </w:ins>
        <w:ins w:id="1299" w:author="Kiên Lê Trung" w:date="2024-12-24T17:33:00Z" w16du:dateUtc="2024-12-24T10:33:00Z">
          <w:r>
            <w:fldChar w:fldCharType="begin"/>
          </w:r>
          <w:r>
            <w:instrText xml:space="preserve"> PAGE   \* MERGEFORMAT </w:instrText>
          </w:r>
          <w:r>
            <w:fldChar w:fldCharType="separate"/>
          </w:r>
          <w:r>
            <w:t>2</w:t>
          </w:r>
          <w:r>
            <w:fldChar w:fldCharType="end"/>
          </w:r>
        </w:ins>
      </w:p>
      <w:customXmlInsRangeStart w:id="1300" w:author="Kiên Lê Trung" w:date="2024-12-24T17:33:00Z"/>
    </w:sdtContent>
  </w:sdt>
  <w:customXmlInsRangeEnd w:id="1300"/>
  <w:p w14:paraId="357A7C77" w14:textId="77777777" w:rsidR="009655D1" w:rsidRDefault="00965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8F4E4C" w14:textId="77777777" w:rsidR="006F329F" w:rsidRDefault="006F329F">
      <w:pPr>
        <w:spacing w:line="240" w:lineRule="auto"/>
      </w:pPr>
      <w:r>
        <w:separator/>
      </w:r>
    </w:p>
  </w:footnote>
  <w:footnote w:type="continuationSeparator" w:id="0">
    <w:p w14:paraId="143D352C" w14:textId="77777777" w:rsidR="006F329F" w:rsidRDefault="006F329F">
      <w:pPr>
        <w:spacing w:line="240" w:lineRule="auto"/>
      </w:pPr>
      <w:r>
        <w:continuationSeparator/>
      </w:r>
    </w:p>
  </w:footnote>
  <w:footnote w:type="continuationNotice" w:id="1">
    <w:p w14:paraId="6E66B18B" w14:textId="77777777" w:rsidR="006F329F" w:rsidRDefault="006F329F">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zuKePdn4aO0dxY" int2:id="NAYHdwaW">
      <int2:state int2:value="Rejected" int2:type="LegacyProofing"/>
    </int2:textHash>
    <int2:bookmark int2:bookmarkName="_Int_toI0yeoU" int2:invalidationBookmarkName="" int2:hashCode="zuKePdn4aO0dxY" int2:id="DWE5q9gw">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E15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6F30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8F08B9"/>
    <w:multiLevelType w:val="hybridMultilevel"/>
    <w:tmpl w:val="88FE177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470F91"/>
    <w:multiLevelType w:val="hybridMultilevel"/>
    <w:tmpl w:val="E1F058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5253D0"/>
    <w:multiLevelType w:val="hybridMultilevel"/>
    <w:tmpl w:val="1BFE42E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63419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6907540"/>
    <w:multiLevelType w:val="hybridMultilevel"/>
    <w:tmpl w:val="DE2A8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351F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445B6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E36760"/>
    <w:multiLevelType w:val="hybridMultilevel"/>
    <w:tmpl w:val="979269A2"/>
    <w:lvl w:ilvl="0" w:tplc="D31C71BE">
      <w:start w:val="1"/>
      <w:numFmt w:val="decimal"/>
      <w:lvlText w:val="%1."/>
      <w:lvlJc w:val="left"/>
      <w:pPr>
        <w:ind w:left="1080" w:hanging="360"/>
      </w:pPr>
    </w:lvl>
    <w:lvl w:ilvl="1" w:tplc="2A3A416C">
      <w:start w:val="1"/>
      <w:numFmt w:val="lowerLetter"/>
      <w:lvlText w:val="%2."/>
      <w:lvlJc w:val="left"/>
      <w:pPr>
        <w:ind w:left="1800" w:hanging="360"/>
      </w:pPr>
    </w:lvl>
    <w:lvl w:ilvl="2" w:tplc="1E5C281C">
      <w:start w:val="1"/>
      <w:numFmt w:val="lowerRoman"/>
      <w:lvlText w:val="%3."/>
      <w:lvlJc w:val="right"/>
      <w:pPr>
        <w:ind w:left="2520" w:hanging="180"/>
      </w:pPr>
    </w:lvl>
    <w:lvl w:ilvl="3" w:tplc="14508BCC">
      <w:start w:val="1"/>
      <w:numFmt w:val="decimal"/>
      <w:lvlText w:val="%4."/>
      <w:lvlJc w:val="left"/>
      <w:pPr>
        <w:ind w:left="3240" w:hanging="360"/>
      </w:pPr>
    </w:lvl>
    <w:lvl w:ilvl="4" w:tplc="B14053CC">
      <w:start w:val="1"/>
      <w:numFmt w:val="lowerLetter"/>
      <w:lvlText w:val="%5."/>
      <w:lvlJc w:val="left"/>
      <w:pPr>
        <w:ind w:left="3960" w:hanging="360"/>
      </w:pPr>
    </w:lvl>
    <w:lvl w:ilvl="5" w:tplc="0CD6BCFE">
      <w:start w:val="1"/>
      <w:numFmt w:val="lowerRoman"/>
      <w:lvlText w:val="%6."/>
      <w:lvlJc w:val="right"/>
      <w:pPr>
        <w:ind w:left="4680" w:hanging="180"/>
      </w:pPr>
    </w:lvl>
    <w:lvl w:ilvl="6" w:tplc="D17E7EC6">
      <w:start w:val="1"/>
      <w:numFmt w:val="decimal"/>
      <w:lvlText w:val="%7."/>
      <w:lvlJc w:val="left"/>
      <w:pPr>
        <w:ind w:left="5400" w:hanging="360"/>
      </w:pPr>
    </w:lvl>
    <w:lvl w:ilvl="7" w:tplc="F8EC08E8">
      <w:start w:val="1"/>
      <w:numFmt w:val="lowerLetter"/>
      <w:lvlText w:val="%8."/>
      <w:lvlJc w:val="left"/>
      <w:pPr>
        <w:ind w:left="6120" w:hanging="360"/>
      </w:pPr>
    </w:lvl>
    <w:lvl w:ilvl="8" w:tplc="20CECC0E">
      <w:start w:val="1"/>
      <w:numFmt w:val="lowerRoman"/>
      <w:lvlText w:val="%9."/>
      <w:lvlJc w:val="right"/>
      <w:pPr>
        <w:ind w:left="6840" w:hanging="180"/>
      </w:pPr>
    </w:lvl>
  </w:abstractNum>
  <w:abstractNum w:abstractNumId="10" w15:restartNumberingAfterBreak="0">
    <w:nsid w:val="09B232D7"/>
    <w:multiLevelType w:val="multilevel"/>
    <w:tmpl w:val="CC22AA0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BB76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A231C72"/>
    <w:multiLevelType w:val="hybridMultilevel"/>
    <w:tmpl w:val="FC56256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A505F10"/>
    <w:multiLevelType w:val="hybridMultilevel"/>
    <w:tmpl w:val="83D062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A8A06F2"/>
    <w:multiLevelType w:val="hybridMultilevel"/>
    <w:tmpl w:val="250237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B03797"/>
    <w:multiLevelType w:val="hybridMultilevel"/>
    <w:tmpl w:val="D32E25E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BEC0D3D"/>
    <w:multiLevelType w:val="hybridMultilevel"/>
    <w:tmpl w:val="5A0AA8FE"/>
    <w:lvl w:ilvl="0" w:tplc="64C8E2AE">
      <w:start w:val="1"/>
      <w:numFmt w:val="bullet"/>
      <w:lvlText w:val="-"/>
      <w:lvlJc w:val="left"/>
      <w:pPr>
        <w:ind w:left="720" w:hanging="360"/>
      </w:pPr>
      <w:rPr>
        <w:rFonts w:ascii="Aptos" w:hAnsi="Apto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0D8A2B4C"/>
    <w:multiLevelType w:val="multilevel"/>
    <w:tmpl w:val="27FC7196"/>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5A321B"/>
    <w:multiLevelType w:val="hybridMultilevel"/>
    <w:tmpl w:val="08EC8B9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A27443"/>
    <w:multiLevelType w:val="hybridMultilevel"/>
    <w:tmpl w:val="E708B7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7D407C"/>
    <w:multiLevelType w:val="hybridMultilevel"/>
    <w:tmpl w:val="386E20D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08565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1406B83"/>
    <w:multiLevelType w:val="hybridMultilevel"/>
    <w:tmpl w:val="7E0E7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16D3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1A81305"/>
    <w:multiLevelType w:val="hybridMultilevel"/>
    <w:tmpl w:val="C986AC0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29F149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32C44CA"/>
    <w:multiLevelType w:val="hybridMultilevel"/>
    <w:tmpl w:val="575261C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263B7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47802F5"/>
    <w:multiLevelType w:val="hybridMultilevel"/>
    <w:tmpl w:val="2C28881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48E31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50D38BB"/>
    <w:multiLevelType w:val="hybridMultilevel"/>
    <w:tmpl w:val="4A0646C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52321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5E40E5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7182A46"/>
    <w:multiLevelType w:val="hybridMultilevel"/>
    <w:tmpl w:val="048E3BA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7250E8C"/>
    <w:multiLevelType w:val="hybridMultilevel"/>
    <w:tmpl w:val="99FA962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926AF4"/>
    <w:multiLevelType w:val="hybridMultilevel"/>
    <w:tmpl w:val="B87ABCA2"/>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1D4574"/>
    <w:multiLevelType w:val="hybridMultilevel"/>
    <w:tmpl w:val="DA64E08A"/>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89672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B1B1992"/>
    <w:multiLevelType w:val="hybridMultilevel"/>
    <w:tmpl w:val="591043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B78757A"/>
    <w:multiLevelType w:val="hybridMultilevel"/>
    <w:tmpl w:val="4232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4102DE"/>
    <w:multiLevelType w:val="hybridMultilevel"/>
    <w:tmpl w:val="46D6D98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D411042"/>
    <w:multiLevelType w:val="hybridMultilevel"/>
    <w:tmpl w:val="CEEE00B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E2D5E6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EF84EA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FE125C5"/>
    <w:multiLevelType w:val="hybridMultilevel"/>
    <w:tmpl w:val="5ECC391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171ABC"/>
    <w:multiLevelType w:val="hybridMultilevel"/>
    <w:tmpl w:val="CF2081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351E6D"/>
    <w:multiLevelType w:val="hybridMultilevel"/>
    <w:tmpl w:val="C1DE19A8"/>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7" w15:restartNumberingAfterBreak="0">
    <w:nsid w:val="21407A1C"/>
    <w:multiLevelType w:val="hybridMultilevel"/>
    <w:tmpl w:val="ED0A61BC"/>
    <w:lvl w:ilvl="0" w:tplc="FC6A2678">
      <w:start w:val="1"/>
      <w:numFmt w:val="bullet"/>
      <w:lvlText w:val="-"/>
      <w:lvlJc w:val="left"/>
      <w:pPr>
        <w:ind w:left="720" w:hanging="360"/>
      </w:pPr>
      <w:rPr>
        <w:rFonts w:ascii="Aptos" w:hAnsi="Aptos" w:hint="default"/>
      </w:rPr>
    </w:lvl>
    <w:lvl w:ilvl="1" w:tplc="4BBE3D6A">
      <w:start w:val="1"/>
      <w:numFmt w:val="bullet"/>
      <w:lvlText w:val="o"/>
      <w:lvlJc w:val="left"/>
      <w:pPr>
        <w:ind w:left="1440" w:hanging="360"/>
      </w:pPr>
      <w:rPr>
        <w:rFonts w:ascii="Courier New" w:hAnsi="Courier New" w:hint="default"/>
      </w:rPr>
    </w:lvl>
    <w:lvl w:ilvl="2" w:tplc="6742BFB8">
      <w:start w:val="1"/>
      <w:numFmt w:val="bullet"/>
      <w:lvlText w:val=""/>
      <w:lvlJc w:val="left"/>
      <w:pPr>
        <w:ind w:left="2160" w:hanging="360"/>
      </w:pPr>
      <w:rPr>
        <w:rFonts w:ascii="Wingdings" w:hAnsi="Wingdings" w:hint="default"/>
      </w:rPr>
    </w:lvl>
    <w:lvl w:ilvl="3" w:tplc="76889B08">
      <w:start w:val="1"/>
      <w:numFmt w:val="bullet"/>
      <w:lvlText w:val=""/>
      <w:lvlJc w:val="left"/>
      <w:pPr>
        <w:ind w:left="2880" w:hanging="360"/>
      </w:pPr>
      <w:rPr>
        <w:rFonts w:ascii="Symbol" w:hAnsi="Symbol" w:hint="default"/>
      </w:rPr>
    </w:lvl>
    <w:lvl w:ilvl="4" w:tplc="ED0C6F04">
      <w:start w:val="1"/>
      <w:numFmt w:val="bullet"/>
      <w:lvlText w:val="o"/>
      <w:lvlJc w:val="left"/>
      <w:pPr>
        <w:ind w:left="3600" w:hanging="360"/>
      </w:pPr>
      <w:rPr>
        <w:rFonts w:ascii="Courier New" w:hAnsi="Courier New" w:hint="default"/>
      </w:rPr>
    </w:lvl>
    <w:lvl w:ilvl="5" w:tplc="58542524">
      <w:start w:val="1"/>
      <w:numFmt w:val="bullet"/>
      <w:lvlText w:val=""/>
      <w:lvlJc w:val="left"/>
      <w:pPr>
        <w:ind w:left="4320" w:hanging="360"/>
      </w:pPr>
      <w:rPr>
        <w:rFonts w:ascii="Wingdings" w:hAnsi="Wingdings" w:hint="default"/>
      </w:rPr>
    </w:lvl>
    <w:lvl w:ilvl="6" w:tplc="526EA14C">
      <w:start w:val="1"/>
      <w:numFmt w:val="bullet"/>
      <w:lvlText w:val=""/>
      <w:lvlJc w:val="left"/>
      <w:pPr>
        <w:ind w:left="5040" w:hanging="360"/>
      </w:pPr>
      <w:rPr>
        <w:rFonts w:ascii="Symbol" w:hAnsi="Symbol" w:hint="default"/>
      </w:rPr>
    </w:lvl>
    <w:lvl w:ilvl="7" w:tplc="59DCC6CE">
      <w:start w:val="1"/>
      <w:numFmt w:val="bullet"/>
      <w:lvlText w:val="o"/>
      <w:lvlJc w:val="left"/>
      <w:pPr>
        <w:ind w:left="5760" w:hanging="360"/>
      </w:pPr>
      <w:rPr>
        <w:rFonts w:ascii="Courier New" w:hAnsi="Courier New" w:hint="default"/>
      </w:rPr>
    </w:lvl>
    <w:lvl w:ilvl="8" w:tplc="5BCCFDD6">
      <w:start w:val="1"/>
      <w:numFmt w:val="bullet"/>
      <w:lvlText w:val=""/>
      <w:lvlJc w:val="left"/>
      <w:pPr>
        <w:ind w:left="6480" w:hanging="360"/>
      </w:pPr>
      <w:rPr>
        <w:rFonts w:ascii="Wingdings" w:hAnsi="Wingdings" w:hint="default"/>
      </w:rPr>
    </w:lvl>
  </w:abstractNum>
  <w:abstractNum w:abstractNumId="48" w15:restartNumberingAfterBreak="0">
    <w:nsid w:val="21A2719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1B3E55F"/>
    <w:multiLevelType w:val="hybridMultilevel"/>
    <w:tmpl w:val="1E261FD2"/>
    <w:lvl w:ilvl="0" w:tplc="24FE8B8E">
      <w:start w:val="1"/>
      <w:numFmt w:val="decimal"/>
      <w:lvlText w:val="%1."/>
      <w:lvlJc w:val="left"/>
      <w:pPr>
        <w:ind w:left="720" w:hanging="360"/>
      </w:pPr>
    </w:lvl>
    <w:lvl w:ilvl="1" w:tplc="57663B46">
      <w:start w:val="1"/>
      <w:numFmt w:val="lowerLetter"/>
      <w:lvlText w:val="%2."/>
      <w:lvlJc w:val="left"/>
      <w:pPr>
        <w:ind w:left="1440" w:hanging="360"/>
      </w:pPr>
    </w:lvl>
    <w:lvl w:ilvl="2" w:tplc="6C44FF9E">
      <w:start w:val="1"/>
      <w:numFmt w:val="lowerRoman"/>
      <w:lvlText w:val="%3."/>
      <w:lvlJc w:val="right"/>
      <w:pPr>
        <w:ind w:left="2160" w:hanging="180"/>
      </w:pPr>
    </w:lvl>
    <w:lvl w:ilvl="3" w:tplc="1C903C70">
      <w:start w:val="1"/>
      <w:numFmt w:val="decimal"/>
      <w:lvlText w:val="%4."/>
      <w:lvlJc w:val="left"/>
      <w:pPr>
        <w:ind w:left="2880" w:hanging="360"/>
      </w:pPr>
    </w:lvl>
    <w:lvl w:ilvl="4" w:tplc="DD989A3A">
      <w:start w:val="1"/>
      <w:numFmt w:val="lowerLetter"/>
      <w:lvlText w:val="%5."/>
      <w:lvlJc w:val="left"/>
      <w:pPr>
        <w:ind w:left="3600" w:hanging="360"/>
      </w:pPr>
    </w:lvl>
    <w:lvl w:ilvl="5" w:tplc="1CA674B0">
      <w:start w:val="1"/>
      <w:numFmt w:val="lowerRoman"/>
      <w:lvlText w:val="%6."/>
      <w:lvlJc w:val="right"/>
      <w:pPr>
        <w:ind w:left="4320" w:hanging="180"/>
      </w:pPr>
    </w:lvl>
    <w:lvl w:ilvl="6" w:tplc="1E8C4E46">
      <w:start w:val="1"/>
      <w:numFmt w:val="decimal"/>
      <w:lvlText w:val="%7."/>
      <w:lvlJc w:val="left"/>
      <w:pPr>
        <w:ind w:left="5040" w:hanging="360"/>
      </w:pPr>
    </w:lvl>
    <w:lvl w:ilvl="7" w:tplc="2B327488">
      <w:start w:val="1"/>
      <w:numFmt w:val="lowerLetter"/>
      <w:lvlText w:val="%8."/>
      <w:lvlJc w:val="left"/>
      <w:pPr>
        <w:ind w:left="5760" w:hanging="360"/>
      </w:pPr>
    </w:lvl>
    <w:lvl w:ilvl="8" w:tplc="1F4AB2E6">
      <w:start w:val="1"/>
      <w:numFmt w:val="lowerRoman"/>
      <w:lvlText w:val="%9."/>
      <w:lvlJc w:val="right"/>
      <w:pPr>
        <w:ind w:left="6480" w:hanging="180"/>
      </w:pPr>
    </w:lvl>
  </w:abstractNum>
  <w:abstractNum w:abstractNumId="50" w15:restartNumberingAfterBreak="0">
    <w:nsid w:val="22250A0F"/>
    <w:multiLevelType w:val="hybridMultilevel"/>
    <w:tmpl w:val="D532802E"/>
    <w:lvl w:ilvl="0" w:tplc="D51EA07E">
      <w:start w:val="1"/>
      <w:numFmt w:val="bullet"/>
      <w:lvlText w:val="-"/>
      <w:lvlJc w:val="left"/>
      <w:pPr>
        <w:ind w:left="1080" w:hanging="360"/>
      </w:pPr>
      <w:rPr>
        <w:rFonts w:ascii="Aptos" w:hAnsi="Aptos" w:hint="default"/>
      </w:rPr>
    </w:lvl>
    <w:lvl w:ilvl="1" w:tplc="72E41CBA">
      <w:start w:val="1"/>
      <w:numFmt w:val="bullet"/>
      <w:lvlText w:val="o"/>
      <w:lvlJc w:val="left"/>
      <w:pPr>
        <w:ind w:left="1800" w:hanging="360"/>
      </w:pPr>
      <w:rPr>
        <w:rFonts w:ascii="Courier New" w:hAnsi="Courier New" w:hint="default"/>
      </w:rPr>
    </w:lvl>
    <w:lvl w:ilvl="2" w:tplc="799AAD06">
      <w:start w:val="1"/>
      <w:numFmt w:val="bullet"/>
      <w:lvlText w:val=""/>
      <w:lvlJc w:val="left"/>
      <w:pPr>
        <w:ind w:left="2520" w:hanging="360"/>
      </w:pPr>
      <w:rPr>
        <w:rFonts w:ascii="Wingdings" w:hAnsi="Wingdings" w:hint="default"/>
      </w:rPr>
    </w:lvl>
    <w:lvl w:ilvl="3" w:tplc="710C5B9A">
      <w:start w:val="1"/>
      <w:numFmt w:val="bullet"/>
      <w:lvlText w:val=""/>
      <w:lvlJc w:val="left"/>
      <w:pPr>
        <w:ind w:left="3240" w:hanging="360"/>
      </w:pPr>
      <w:rPr>
        <w:rFonts w:ascii="Symbol" w:hAnsi="Symbol" w:hint="default"/>
      </w:rPr>
    </w:lvl>
    <w:lvl w:ilvl="4" w:tplc="BD52A050">
      <w:start w:val="1"/>
      <w:numFmt w:val="bullet"/>
      <w:lvlText w:val="o"/>
      <w:lvlJc w:val="left"/>
      <w:pPr>
        <w:ind w:left="3960" w:hanging="360"/>
      </w:pPr>
      <w:rPr>
        <w:rFonts w:ascii="Courier New" w:hAnsi="Courier New" w:hint="default"/>
      </w:rPr>
    </w:lvl>
    <w:lvl w:ilvl="5" w:tplc="AB7EAEA8">
      <w:start w:val="1"/>
      <w:numFmt w:val="bullet"/>
      <w:lvlText w:val=""/>
      <w:lvlJc w:val="left"/>
      <w:pPr>
        <w:ind w:left="4680" w:hanging="360"/>
      </w:pPr>
      <w:rPr>
        <w:rFonts w:ascii="Wingdings" w:hAnsi="Wingdings" w:hint="default"/>
      </w:rPr>
    </w:lvl>
    <w:lvl w:ilvl="6" w:tplc="E1423948">
      <w:start w:val="1"/>
      <w:numFmt w:val="bullet"/>
      <w:lvlText w:val=""/>
      <w:lvlJc w:val="left"/>
      <w:pPr>
        <w:ind w:left="5400" w:hanging="360"/>
      </w:pPr>
      <w:rPr>
        <w:rFonts w:ascii="Symbol" w:hAnsi="Symbol" w:hint="default"/>
      </w:rPr>
    </w:lvl>
    <w:lvl w:ilvl="7" w:tplc="F98624C2">
      <w:start w:val="1"/>
      <w:numFmt w:val="bullet"/>
      <w:lvlText w:val="o"/>
      <w:lvlJc w:val="left"/>
      <w:pPr>
        <w:ind w:left="6120" w:hanging="360"/>
      </w:pPr>
      <w:rPr>
        <w:rFonts w:ascii="Courier New" w:hAnsi="Courier New" w:hint="default"/>
      </w:rPr>
    </w:lvl>
    <w:lvl w:ilvl="8" w:tplc="B0845670">
      <w:start w:val="1"/>
      <w:numFmt w:val="bullet"/>
      <w:lvlText w:val=""/>
      <w:lvlJc w:val="left"/>
      <w:pPr>
        <w:ind w:left="6840" w:hanging="360"/>
      </w:pPr>
      <w:rPr>
        <w:rFonts w:ascii="Wingdings" w:hAnsi="Wingdings" w:hint="default"/>
      </w:rPr>
    </w:lvl>
  </w:abstractNum>
  <w:abstractNum w:abstractNumId="51" w15:restartNumberingAfterBreak="0">
    <w:nsid w:val="228D3204"/>
    <w:multiLevelType w:val="hybridMultilevel"/>
    <w:tmpl w:val="F3C08E9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2B93D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3900E05"/>
    <w:multiLevelType w:val="hybridMultilevel"/>
    <w:tmpl w:val="10EA207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3C6248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250613DF"/>
    <w:multiLevelType w:val="hybridMultilevel"/>
    <w:tmpl w:val="2E80595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539337D"/>
    <w:multiLevelType w:val="hybridMultilevel"/>
    <w:tmpl w:val="E82A34B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615292E"/>
    <w:multiLevelType w:val="multilevel"/>
    <w:tmpl w:val="164E2F8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67B6918"/>
    <w:multiLevelType w:val="hybridMultilevel"/>
    <w:tmpl w:val="2488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70243A2"/>
    <w:multiLevelType w:val="hybridMultilevel"/>
    <w:tmpl w:val="D5A491B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85C19D2"/>
    <w:multiLevelType w:val="hybridMultilevel"/>
    <w:tmpl w:val="5D088BE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8C8ABE3"/>
    <w:multiLevelType w:val="hybridMultilevel"/>
    <w:tmpl w:val="F5541986"/>
    <w:lvl w:ilvl="0" w:tplc="82F0919E">
      <w:start w:val="1"/>
      <w:numFmt w:val="bullet"/>
      <w:lvlText w:val=""/>
      <w:lvlJc w:val="left"/>
      <w:pPr>
        <w:ind w:left="1350" w:hanging="360"/>
      </w:pPr>
      <w:rPr>
        <w:rFonts w:ascii="Symbol" w:hAnsi="Symbol" w:hint="default"/>
      </w:rPr>
    </w:lvl>
    <w:lvl w:ilvl="1" w:tplc="C4CA2BAE">
      <w:start w:val="1"/>
      <w:numFmt w:val="bullet"/>
      <w:lvlText w:val="o"/>
      <w:lvlJc w:val="left"/>
      <w:pPr>
        <w:ind w:left="2070" w:hanging="360"/>
      </w:pPr>
      <w:rPr>
        <w:rFonts w:ascii="Courier New" w:hAnsi="Courier New" w:hint="default"/>
      </w:rPr>
    </w:lvl>
    <w:lvl w:ilvl="2" w:tplc="0D50397C">
      <w:start w:val="1"/>
      <w:numFmt w:val="bullet"/>
      <w:lvlText w:val=""/>
      <w:lvlJc w:val="left"/>
      <w:pPr>
        <w:ind w:left="2790" w:hanging="360"/>
      </w:pPr>
      <w:rPr>
        <w:rFonts w:ascii="Wingdings" w:hAnsi="Wingdings" w:hint="default"/>
      </w:rPr>
    </w:lvl>
    <w:lvl w:ilvl="3" w:tplc="D16E2410">
      <w:start w:val="1"/>
      <w:numFmt w:val="bullet"/>
      <w:lvlText w:val=""/>
      <w:lvlJc w:val="left"/>
      <w:pPr>
        <w:ind w:left="3510" w:hanging="360"/>
      </w:pPr>
      <w:rPr>
        <w:rFonts w:ascii="Symbol" w:hAnsi="Symbol" w:hint="default"/>
      </w:rPr>
    </w:lvl>
    <w:lvl w:ilvl="4" w:tplc="DF24F11E">
      <w:start w:val="1"/>
      <w:numFmt w:val="bullet"/>
      <w:lvlText w:val="o"/>
      <w:lvlJc w:val="left"/>
      <w:pPr>
        <w:ind w:left="4230" w:hanging="360"/>
      </w:pPr>
      <w:rPr>
        <w:rFonts w:ascii="Courier New" w:hAnsi="Courier New" w:hint="default"/>
      </w:rPr>
    </w:lvl>
    <w:lvl w:ilvl="5" w:tplc="96CC9F8C">
      <w:start w:val="1"/>
      <w:numFmt w:val="bullet"/>
      <w:lvlText w:val=""/>
      <w:lvlJc w:val="left"/>
      <w:pPr>
        <w:ind w:left="4950" w:hanging="360"/>
      </w:pPr>
      <w:rPr>
        <w:rFonts w:ascii="Wingdings" w:hAnsi="Wingdings" w:hint="default"/>
      </w:rPr>
    </w:lvl>
    <w:lvl w:ilvl="6" w:tplc="4C34DFD4">
      <w:start w:val="1"/>
      <w:numFmt w:val="bullet"/>
      <w:lvlText w:val=""/>
      <w:lvlJc w:val="left"/>
      <w:pPr>
        <w:ind w:left="5670" w:hanging="360"/>
      </w:pPr>
      <w:rPr>
        <w:rFonts w:ascii="Symbol" w:hAnsi="Symbol" w:hint="default"/>
      </w:rPr>
    </w:lvl>
    <w:lvl w:ilvl="7" w:tplc="7A2EA122">
      <w:start w:val="1"/>
      <w:numFmt w:val="bullet"/>
      <w:lvlText w:val="o"/>
      <w:lvlJc w:val="left"/>
      <w:pPr>
        <w:ind w:left="6390" w:hanging="360"/>
      </w:pPr>
      <w:rPr>
        <w:rFonts w:ascii="Courier New" w:hAnsi="Courier New" w:hint="default"/>
      </w:rPr>
    </w:lvl>
    <w:lvl w:ilvl="8" w:tplc="1892ECDA">
      <w:start w:val="1"/>
      <w:numFmt w:val="bullet"/>
      <w:lvlText w:val=""/>
      <w:lvlJc w:val="left"/>
      <w:pPr>
        <w:ind w:left="7110" w:hanging="360"/>
      </w:pPr>
      <w:rPr>
        <w:rFonts w:ascii="Wingdings" w:hAnsi="Wingdings" w:hint="default"/>
      </w:rPr>
    </w:lvl>
  </w:abstractNum>
  <w:abstractNum w:abstractNumId="62" w15:restartNumberingAfterBreak="0">
    <w:nsid w:val="28ED457C"/>
    <w:multiLevelType w:val="hybridMultilevel"/>
    <w:tmpl w:val="C8D06C70"/>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9C77E20"/>
    <w:multiLevelType w:val="hybridMultilevel"/>
    <w:tmpl w:val="CAFA503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9D45B18"/>
    <w:multiLevelType w:val="hybridMultilevel"/>
    <w:tmpl w:val="056AF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A192C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2A4316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2BF17B01"/>
    <w:multiLevelType w:val="hybridMultilevel"/>
    <w:tmpl w:val="F712381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2C5A36F2"/>
    <w:multiLevelType w:val="hybridMultilevel"/>
    <w:tmpl w:val="1D7A1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D4F6B1F"/>
    <w:multiLevelType w:val="hybridMultilevel"/>
    <w:tmpl w:val="8C66A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D956503"/>
    <w:multiLevelType w:val="hybridMultilevel"/>
    <w:tmpl w:val="D628577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E110853"/>
    <w:multiLevelType w:val="hybridMultilevel"/>
    <w:tmpl w:val="230E5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EB04EE8"/>
    <w:multiLevelType w:val="hybridMultilevel"/>
    <w:tmpl w:val="BA9EBBC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ED01CF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F18371A"/>
    <w:multiLevelType w:val="hybridMultilevel"/>
    <w:tmpl w:val="4B80DBB0"/>
    <w:lvl w:ilvl="0" w:tplc="881CFD70">
      <w:start w:val="1"/>
      <w:numFmt w:val="decimal"/>
      <w:lvlText w:val="%1."/>
      <w:lvlJc w:val="left"/>
      <w:pPr>
        <w:ind w:left="720" w:hanging="360"/>
      </w:pPr>
    </w:lvl>
    <w:lvl w:ilvl="1" w:tplc="5AE69C9A">
      <w:start w:val="1"/>
      <w:numFmt w:val="lowerLetter"/>
      <w:lvlText w:val="%2."/>
      <w:lvlJc w:val="left"/>
      <w:pPr>
        <w:ind w:left="1440" w:hanging="360"/>
      </w:pPr>
    </w:lvl>
    <w:lvl w:ilvl="2" w:tplc="339063CA">
      <w:start w:val="1"/>
      <w:numFmt w:val="lowerRoman"/>
      <w:lvlText w:val="%3."/>
      <w:lvlJc w:val="right"/>
      <w:pPr>
        <w:ind w:left="2160" w:hanging="180"/>
      </w:pPr>
    </w:lvl>
    <w:lvl w:ilvl="3" w:tplc="B2B8B636">
      <w:start w:val="1"/>
      <w:numFmt w:val="decimal"/>
      <w:lvlText w:val="%4."/>
      <w:lvlJc w:val="left"/>
      <w:pPr>
        <w:ind w:left="2880" w:hanging="360"/>
      </w:pPr>
    </w:lvl>
    <w:lvl w:ilvl="4" w:tplc="AC3E638C">
      <w:start w:val="1"/>
      <w:numFmt w:val="lowerLetter"/>
      <w:lvlText w:val="%5."/>
      <w:lvlJc w:val="left"/>
      <w:pPr>
        <w:ind w:left="3600" w:hanging="360"/>
      </w:pPr>
    </w:lvl>
    <w:lvl w:ilvl="5" w:tplc="6F184834">
      <w:start w:val="1"/>
      <w:numFmt w:val="lowerRoman"/>
      <w:lvlText w:val="%6."/>
      <w:lvlJc w:val="right"/>
      <w:pPr>
        <w:ind w:left="4320" w:hanging="180"/>
      </w:pPr>
    </w:lvl>
    <w:lvl w:ilvl="6" w:tplc="70E0ABB4">
      <w:start w:val="1"/>
      <w:numFmt w:val="decimal"/>
      <w:lvlText w:val="%7."/>
      <w:lvlJc w:val="left"/>
      <w:pPr>
        <w:ind w:left="5040" w:hanging="360"/>
      </w:pPr>
    </w:lvl>
    <w:lvl w:ilvl="7" w:tplc="82A8095A">
      <w:start w:val="1"/>
      <w:numFmt w:val="lowerLetter"/>
      <w:lvlText w:val="%8."/>
      <w:lvlJc w:val="left"/>
      <w:pPr>
        <w:ind w:left="5760" w:hanging="360"/>
      </w:pPr>
    </w:lvl>
    <w:lvl w:ilvl="8" w:tplc="247E81D0">
      <w:start w:val="1"/>
      <w:numFmt w:val="lowerRoman"/>
      <w:lvlText w:val="%9."/>
      <w:lvlJc w:val="right"/>
      <w:pPr>
        <w:ind w:left="6480" w:hanging="180"/>
      </w:pPr>
    </w:lvl>
  </w:abstractNum>
  <w:abstractNum w:abstractNumId="75" w15:restartNumberingAfterBreak="0">
    <w:nsid w:val="30EF70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14A2630"/>
    <w:multiLevelType w:val="hybridMultilevel"/>
    <w:tmpl w:val="6BFC19B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17E7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1D86E95"/>
    <w:multiLevelType w:val="hybridMultilevel"/>
    <w:tmpl w:val="3DD2F076"/>
    <w:lvl w:ilvl="0" w:tplc="261C8BD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79" w15:restartNumberingAfterBreak="0">
    <w:nsid w:val="31FA7873"/>
    <w:multiLevelType w:val="hybridMultilevel"/>
    <w:tmpl w:val="5DA6FF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3279070A"/>
    <w:multiLevelType w:val="hybridMultilevel"/>
    <w:tmpl w:val="619AEEC2"/>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32A4729D"/>
    <w:multiLevelType w:val="hybridMultilevel"/>
    <w:tmpl w:val="E37459BC"/>
    <w:lvl w:ilvl="0" w:tplc="F94EDD8C">
      <w:start w:val="1"/>
      <w:numFmt w:val="bullet"/>
      <w:lvlText w:val="-"/>
      <w:lvlJc w:val="left"/>
      <w:pPr>
        <w:ind w:left="720" w:hanging="360"/>
      </w:pPr>
      <w:rPr>
        <w:rFonts w:ascii="Aptos" w:hAnsi="Aptos" w:hint="default"/>
      </w:rPr>
    </w:lvl>
    <w:lvl w:ilvl="1" w:tplc="D534D1FA">
      <w:start w:val="1"/>
      <w:numFmt w:val="bullet"/>
      <w:lvlText w:val="o"/>
      <w:lvlJc w:val="left"/>
      <w:pPr>
        <w:ind w:left="1440" w:hanging="360"/>
      </w:pPr>
      <w:rPr>
        <w:rFonts w:ascii="Courier New" w:hAnsi="Courier New" w:hint="default"/>
      </w:rPr>
    </w:lvl>
    <w:lvl w:ilvl="2" w:tplc="1BEEC460">
      <w:start w:val="1"/>
      <w:numFmt w:val="bullet"/>
      <w:lvlText w:val=""/>
      <w:lvlJc w:val="left"/>
      <w:pPr>
        <w:ind w:left="2160" w:hanging="360"/>
      </w:pPr>
      <w:rPr>
        <w:rFonts w:ascii="Wingdings" w:hAnsi="Wingdings" w:hint="default"/>
      </w:rPr>
    </w:lvl>
    <w:lvl w:ilvl="3" w:tplc="3EA23CD6">
      <w:start w:val="1"/>
      <w:numFmt w:val="bullet"/>
      <w:lvlText w:val=""/>
      <w:lvlJc w:val="left"/>
      <w:pPr>
        <w:ind w:left="2880" w:hanging="360"/>
      </w:pPr>
      <w:rPr>
        <w:rFonts w:ascii="Symbol" w:hAnsi="Symbol" w:hint="default"/>
      </w:rPr>
    </w:lvl>
    <w:lvl w:ilvl="4" w:tplc="5956A03A">
      <w:start w:val="1"/>
      <w:numFmt w:val="bullet"/>
      <w:lvlText w:val="o"/>
      <w:lvlJc w:val="left"/>
      <w:pPr>
        <w:ind w:left="3600" w:hanging="360"/>
      </w:pPr>
      <w:rPr>
        <w:rFonts w:ascii="Courier New" w:hAnsi="Courier New" w:hint="default"/>
      </w:rPr>
    </w:lvl>
    <w:lvl w:ilvl="5" w:tplc="4B3E00F2">
      <w:start w:val="1"/>
      <w:numFmt w:val="bullet"/>
      <w:lvlText w:val=""/>
      <w:lvlJc w:val="left"/>
      <w:pPr>
        <w:ind w:left="4320" w:hanging="360"/>
      </w:pPr>
      <w:rPr>
        <w:rFonts w:ascii="Wingdings" w:hAnsi="Wingdings" w:hint="default"/>
      </w:rPr>
    </w:lvl>
    <w:lvl w:ilvl="6" w:tplc="9A54FEFC">
      <w:start w:val="1"/>
      <w:numFmt w:val="bullet"/>
      <w:lvlText w:val=""/>
      <w:lvlJc w:val="left"/>
      <w:pPr>
        <w:ind w:left="5040" w:hanging="360"/>
      </w:pPr>
      <w:rPr>
        <w:rFonts w:ascii="Symbol" w:hAnsi="Symbol" w:hint="default"/>
      </w:rPr>
    </w:lvl>
    <w:lvl w:ilvl="7" w:tplc="91FAACC8">
      <w:start w:val="1"/>
      <w:numFmt w:val="bullet"/>
      <w:lvlText w:val="o"/>
      <w:lvlJc w:val="left"/>
      <w:pPr>
        <w:ind w:left="5760" w:hanging="360"/>
      </w:pPr>
      <w:rPr>
        <w:rFonts w:ascii="Courier New" w:hAnsi="Courier New" w:hint="default"/>
      </w:rPr>
    </w:lvl>
    <w:lvl w:ilvl="8" w:tplc="1ACC8206">
      <w:start w:val="1"/>
      <w:numFmt w:val="bullet"/>
      <w:lvlText w:val=""/>
      <w:lvlJc w:val="left"/>
      <w:pPr>
        <w:ind w:left="6480" w:hanging="360"/>
      </w:pPr>
      <w:rPr>
        <w:rFonts w:ascii="Wingdings" w:hAnsi="Wingdings" w:hint="default"/>
      </w:rPr>
    </w:lvl>
  </w:abstractNum>
  <w:abstractNum w:abstractNumId="82" w15:restartNumberingAfterBreak="0">
    <w:nsid w:val="32F04E4F"/>
    <w:multiLevelType w:val="hybridMultilevel"/>
    <w:tmpl w:val="C56C3ED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334D51A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346B37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4E85949"/>
    <w:multiLevelType w:val="hybridMultilevel"/>
    <w:tmpl w:val="421A3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4F422F2"/>
    <w:multiLevelType w:val="multilevel"/>
    <w:tmpl w:val="D23CE70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35DD1CF9"/>
    <w:multiLevelType w:val="hybridMultilevel"/>
    <w:tmpl w:val="B1660D4A"/>
    <w:lvl w:ilvl="0" w:tplc="4FDAD3D4">
      <w:start w:val="1"/>
      <w:numFmt w:val="decimal"/>
      <w:lvlText w:val="%1."/>
      <w:lvlJc w:val="left"/>
      <w:pPr>
        <w:ind w:left="810" w:hanging="360"/>
      </w:pPr>
    </w:lvl>
    <w:lvl w:ilvl="1" w:tplc="F096449C">
      <w:start w:val="1"/>
      <w:numFmt w:val="lowerLetter"/>
      <w:lvlText w:val="%2."/>
      <w:lvlJc w:val="left"/>
      <w:pPr>
        <w:ind w:left="1530" w:hanging="360"/>
      </w:pPr>
    </w:lvl>
    <w:lvl w:ilvl="2" w:tplc="64EE7470">
      <w:start w:val="1"/>
      <w:numFmt w:val="lowerRoman"/>
      <w:lvlText w:val="%3."/>
      <w:lvlJc w:val="right"/>
      <w:pPr>
        <w:ind w:left="2250" w:hanging="180"/>
      </w:pPr>
    </w:lvl>
    <w:lvl w:ilvl="3" w:tplc="72D85A92">
      <w:start w:val="1"/>
      <w:numFmt w:val="decimal"/>
      <w:lvlText w:val="%4."/>
      <w:lvlJc w:val="left"/>
      <w:pPr>
        <w:ind w:left="2970" w:hanging="360"/>
      </w:pPr>
    </w:lvl>
    <w:lvl w:ilvl="4" w:tplc="F0F8F1B2">
      <w:start w:val="1"/>
      <w:numFmt w:val="lowerLetter"/>
      <w:lvlText w:val="%5."/>
      <w:lvlJc w:val="left"/>
      <w:pPr>
        <w:ind w:left="3690" w:hanging="360"/>
      </w:pPr>
    </w:lvl>
    <w:lvl w:ilvl="5" w:tplc="D3226EC8">
      <w:start w:val="1"/>
      <w:numFmt w:val="lowerRoman"/>
      <w:lvlText w:val="%6."/>
      <w:lvlJc w:val="right"/>
      <w:pPr>
        <w:ind w:left="4410" w:hanging="180"/>
      </w:pPr>
    </w:lvl>
    <w:lvl w:ilvl="6" w:tplc="473A08E0">
      <w:start w:val="1"/>
      <w:numFmt w:val="decimal"/>
      <w:lvlText w:val="%7."/>
      <w:lvlJc w:val="left"/>
      <w:pPr>
        <w:ind w:left="5130" w:hanging="360"/>
      </w:pPr>
    </w:lvl>
    <w:lvl w:ilvl="7" w:tplc="BE844B48">
      <w:start w:val="1"/>
      <w:numFmt w:val="lowerLetter"/>
      <w:lvlText w:val="%8."/>
      <w:lvlJc w:val="left"/>
      <w:pPr>
        <w:ind w:left="5850" w:hanging="360"/>
      </w:pPr>
    </w:lvl>
    <w:lvl w:ilvl="8" w:tplc="800CBC76">
      <w:start w:val="1"/>
      <w:numFmt w:val="lowerRoman"/>
      <w:lvlText w:val="%9."/>
      <w:lvlJc w:val="right"/>
      <w:pPr>
        <w:ind w:left="6570" w:hanging="180"/>
      </w:pPr>
    </w:lvl>
  </w:abstractNum>
  <w:abstractNum w:abstractNumId="88" w15:restartNumberingAfterBreak="0">
    <w:nsid w:val="363A7CDB"/>
    <w:multiLevelType w:val="hybridMultilevel"/>
    <w:tmpl w:val="432A304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6D3022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7F01FD7"/>
    <w:multiLevelType w:val="hybridMultilevel"/>
    <w:tmpl w:val="56AEB4F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87D4D1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38DF03DB"/>
    <w:multiLevelType w:val="multilevel"/>
    <w:tmpl w:val="1716FF9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93139D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9996AB9"/>
    <w:multiLevelType w:val="hybridMultilevel"/>
    <w:tmpl w:val="02AE04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AF4638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3B2D5C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3B88EF06"/>
    <w:multiLevelType w:val="hybridMultilevel"/>
    <w:tmpl w:val="FDBC977A"/>
    <w:lvl w:ilvl="0" w:tplc="B1744FE8">
      <w:start w:val="1"/>
      <w:numFmt w:val="decimal"/>
      <w:lvlText w:val="%1."/>
      <w:lvlJc w:val="left"/>
      <w:pPr>
        <w:ind w:left="454" w:hanging="360"/>
      </w:pPr>
    </w:lvl>
    <w:lvl w:ilvl="1" w:tplc="E2F09576">
      <w:start w:val="1"/>
      <w:numFmt w:val="lowerLetter"/>
      <w:lvlText w:val="%2."/>
      <w:lvlJc w:val="left"/>
      <w:pPr>
        <w:ind w:left="1174" w:hanging="360"/>
      </w:pPr>
    </w:lvl>
    <w:lvl w:ilvl="2" w:tplc="4B80F918">
      <w:start w:val="1"/>
      <w:numFmt w:val="lowerRoman"/>
      <w:lvlText w:val="%3."/>
      <w:lvlJc w:val="right"/>
      <w:pPr>
        <w:ind w:left="1894" w:hanging="180"/>
      </w:pPr>
    </w:lvl>
    <w:lvl w:ilvl="3" w:tplc="D04EC3FA">
      <w:start w:val="1"/>
      <w:numFmt w:val="decimal"/>
      <w:lvlText w:val="%4."/>
      <w:lvlJc w:val="left"/>
      <w:pPr>
        <w:ind w:left="2614" w:hanging="360"/>
      </w:pPr>
    </w:lvl>
    <w:lvl w:ilvl="4" w:tplc="E56C1624">
      <w:start w:val="1"/>
      <w:numFmt w:val="lowerLetter"/>
      <w:lvlText w:val="%5."/>
      <w:lvlJc w:val="left"/>
      <w:pPr>
        <w:ind w:left="3334" w:hanging="360"/>
      </w:pPr>
    </w:lvl>
    <w:lvl w:ilvl="5" w:tplc="CE343F8C">
      <w:start w:val="1"/>
      <w:numFmt w:val="lowerRoman"/>
      <w:lvlText w:val="%6."/>
      <w:lvlJc w:val="right"/>
      <w:pPr>
        <w:ind w:left="4054" w:hanging="180"/>
      </w:pPr>
    </w:lvl>
    <w:lvl w:ilvl="6" w:tplc="5B5AF2A0">
      <w:start w:val="1"/>
      <w:numFmt w:val="decimal"/>
      <w:lvlText w:val="%7."/>
      <w:lvlJc w:val="left"/>
      <w:pPr>
        <w:ind w:left="4774" w:hanging="360"/>
      </w:pPr>
    </w:lvl>
    <w:lvl w:ilvl="7" w:tplc="70165F06">
      <w:start w:val="1"/>
      <w:numFmt w:val="lowerLetter"/>
      <w:lvlText w:val="%8."/>
      <w:lvlJc w:val="left"/>
      <w:pPr>
        <w:ind w:left="5494" w:hanging="360"/>
      </w:pPr>
    </w:lvl>
    <w:lvl w:ilvl="8" w:tplc="BF0601AC">
      <w:start w:val="1"/>
      <w:numFmt w:val="lowerRoman"/>
      <w:lvlText w:val="%9."/>
      <w:lvlJc w:val="right"/>
      <w:pPr>
        <w:ind w:left="6214" w:hanging="180"/>
      </w:pPr>
    </w:lvl>
  </w:abstractNum>
  <w:abstractNum w:abstractNumId="98" w15:restartNumberingAfterBreak="0">
    <w:nsid w:val="3CAD7DD7"/>
    <w:multiLevelType w:val="hybridMultilevel"/>
    <w:tmpl w:val="1A6A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F321F91"/>
    <w:multiLevelType w:val="multilevel"/>
    <w:tmpl w:val="0E0C24B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F805D7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4129727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41947C23"/>
    <w:multiLevelType w:val="hybridMultilevel"/>
    <w:tmpl w:val="1F96410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41964E3E"/>
    <w:multiLevelType w:val="hybridMultilevel"/>
    <w:tmpl w:val="D45690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42975253"/>
    <w:multiLevelType w:val="multilevel"/>
    <w:tmpl w:val="C876E0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42BC6584"/>
    <w:multiLevelType w:val="hybridMultilevel"/>
    <w:tmpl w:val="9876972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43320D16"/>
    <w:multiLevelType w:val="hybridMultilevel"/>
    <w:tmpl w:val="888E512E"/>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4359724E"/>
    <w:multiLevelType w:val="hybridMultilevel"/>
    <w:tmpl w:val="D3A27A0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3ED283A"/>
    <w:multiLevelType w:val="multilevel"/>
    <w:tmpl w:val="0CD8409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3F84D69"/>
    <w:multiLevelType w:val="hybridMultilevel"/>
    <w:tmpl w:val="EAFC635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42D4736"/>
    <w:multiLevelType w:val="hybridMultilevel"/>
    <w:tmpl w:val="6A303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44605B19"/>
    <w:multiLevelType w:val="hybridMultilevel"/>
    <w:tmpl w:val="10A600CA"/>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47A4439"/>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3" w15:restartNumberingAfterBreak="0">
    <w:nsid w:val="448B52D6"/>
    <w:multiLevelType w:val="multilevel"/>
    <w:tmpl w:val="A290F71E"/>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67D60B5"/>
    <w:multiLevelType w:val="hybridMultilevel"/>
    <w:tmpl w:val="B2004AE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468B790C"/>
    <w:multiLevelType w:val="hybridMultilevel"/>
    <w:tmpl w:val="42EE140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704A989"/>
    <w:multiLevelType w:val="hybridMultilevel"/>
    <w:tmpl w:val="49F6E73E"/>
    <w:lvl w:ilvl="0" w:tplc="C5BEA996">
      <w:start w:val="1"/>
      <w:numFmt w:val="decimal"/>
      <w:lvlText w:val="%1."/>
      <w:lvlJc w:val="left"/>
      <w:pPr>
        <w:ind w:left="720" w:hanging="360"/>
      </w:pPr>
    </w:lvl>
    <w:lvl w:ilvl="1" w:tplc="896EDA80">
      <w:start w:val="1"/>
      <w:numFmt w:val="lowerLetter"/>
      <w:lvlText w:val="%2."/>
      <w:lvlJc w:val="left"/>
      <w:pPr>
        <w:ind w:left="1440" w:hanging="360"/>
      </w:pPr>
    </w:lvl>
    <w:lvl w:ilvl="2" w:tplc="F03A80E6">
      <w:start w:val="1"/>
      <w:numFmt w:val="lowerRoman"/>
      <w:lvlText w:val="%3."/>
      <w:lvlJc w:val="right"/>
      <w:pPr>
        <w:ind w:left="2160" w:hanging="180"/>
      </w:pPr>
    </w:lvl>
    <w:lvl w:ilvl="3" w:tplc="A00C7A50">
      <w:start w:val="1"/>
      <w:numFmt w:val="decimal"/>
      <w:lvlText w:val="%4."/>
      <w:lvlJc w:val="left"/>
      <w:pPr>
        <w:ind w:left="2880" w:hanging="360"/>
      </w:pPr>
    </w:lvl>
    <w:lvl w:ilvl="4" w:tplc="DA8EFC5E">
      <w:start w:val="1"/>
      <w:numFmt w:val="lowerLetter"/>
      <w:lvlText w:val="%5."/>
      <w:lvlJc w:val="left"/>
      <w:pPr>
        <w:ind w:left="3600" w:hanging="360"/>
      </w:pPr>
    </w:lvl>
    <w:lvl w:ilvl="5" w:tplc="25A828B6">
      <w:start w:val="1"/>
      <w:numFmt w:val="lowerRoman"/>
      <w:lvlText w:val="%6."/>
      <w:lvlJc w:val="right"/>
      <w:pPr>
        <w:ind w:left="4320" w:hanging="180"/>
      </w:pPr>
    </w:lvl>
    <w:lvl w:ilvl="6" w:tplc="2E54AC10">
      <w:start w:val="1"/>
      <w:numFmt w:val="decimal"/>
      <w:lvlText w:val="%7."/>
      <w:lvlJc w:val="left"/>
      <w:pPr>
        <w:ind w:left="5040" w:hanging="360"/>
      </w:pPr>
    </w:lvl>
    <w:lvl w:ilvl="7" w:tplc="4CE6AAC0">
      <w:start w:val="1"/>
      <w:numFmt w:val="lowerLetter"/>
      <w:lvlText w:val="%8."/>
      <w:lvlJc w:val="left"/>
      <w:pPr>
        <w:ind w:left="5760" w:hanging="360"/>
      </w:pPr>
    </w:lvl>
    <w:lvl w:ilvl="8" w:tplc="38DA9384">
      <w:start w:val="1"/>
      <w:numFmt w:val="lowerRoman"/>
      <w:lvlText w:val="%9."/>
      <w:lvlJc w:val="right"/>
      <w:pPr>
        <w:ind w:left="6480" w:hanging="180"/>
      </w:pPr>
    </w:lvl>
  </w:abstractNum>
  <w:abstractNum w:abstractNumId="117" w15:restartNumberingAfterBreak="0">
    <w:nsid w:val="477E7BAC"/>
    <w:multiLevelType w:val="multilevel"/>
    <w:tmpl w:val="620AA55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84825FE"/>
    <w:multiLevelType w:val="hybridMultilevel"/>
    <w:tmpl w:val="8FB2162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9377965"/>
    <w:multiLevelType w:val="hybridMultilevel"/>
    <w:tmpl w:val="E1D8CBC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9ED4D6C"/>
    <w:multiLevelType w:val="multilevel"/>
    <w:tmpl w:val="B66CD8C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B351201"/>
    <w:multiLevelType w:val="hybridMultilevel"/>
    <w:tmpl w:val="898C1FC0"/>
    <w:lvl w:ilvl="0" w:tplc="64C8E2AE">
      <w:start w:val="1"/>
      <w:numFmt w:val="bullet"/>
      <w:lvlText w:val="-"/>
      <w:lvlJc w:val="left"/>
      <w:pPr>
        <w:ind w:left="720" w:hanging="360"/>
      </w:pPr>
      <w:rPr>
        <w:rFonts w:ascii="Aptos" w:hAnsi="Aptos" w:hint="default"/>
      </w:rPr>
    </w:lvl>
    <w:lvl w:ilvl="1" w:tplc="E962FA0A">
      <w:start w:val="1"/>
      <w:numFmt w:val="bullet"/>
      <w:lvlText w:val="o"/>
      <w:lvlJc w:val="left"/>
      <w:pPr>
        <w:ind w:left="1440" w:hanging="360"/>
      </w:pPr>
      <w:rPr>
        <w:rFonts w:ascii="Courier New" w:hAnsi="Courier New" w:hint="default"/>
      </w:rPr>
    </w:lvl>
    <w:lvl w:ilvl="2" w:tplc="D8826D5C">
      <w:start w:val="1"/>
      <w:numFmt w:val="bullet"/>
      <w:lvlText w:val=""/>
      <w:lvlJc w:val="left"/>
      <w:pPr>
        <w:ind w:left="2160" w:hanging="360"/>
      </w:pPr>
      <w:rPr>
        <w:rFonts w:ascii="Wingdings" w:hAnsi="Wingdings" w:hint="default"/>
      </w:rPr>
    </w:lvl>
    <w:lvl w:ilvl="3" w:tplc="D35E6BDC">
      <w:start w:val="1"/>
      <w:numFmt w:val="bullet"/>
      <w:lvlText w:val=""/>
      <w:lvlJc w:val="left"/>
      <w:pPr>
        <w:ind w:left="2880" w:hanging="360"/>
      </w:pPr>
      <w:rPr>
        <w:rFonts w:ascii="Symbol" w:hAnsi="Symbol" w:hint="default"/>
      </w:rPr>
    </w:lvl>
    <w:lvl w:ilvl="4" w:tplc="2FC60B50">
      <w:start w:val="1"/>
      <w:numFmt w:val="bullet"/>
      <w:lvlText w:val="o"/>
      <w:lvlJc w:val="left"/>
      <w:pPr>
        <w:ind w:left="3600" w:hanging="360"/>
      </w:pPr>
      <w:rPr>
        <w:rFonts w:ascii="Courier New" w:hAnsi="Courier New" w:hint="default"/>
      </w:rPr>
    </w:lvl>
    <w:lvl w:ilvl="5" w:tplc="4FA83F3C">
      <w:start w:val="1"/>
      <w:numFmt w:val="bullet"/>
      <w:lvlText w:val=""/>
      <w:lvlJc w:val="left"/>
      <w:pPr>
        <w:ind w:left="4320" w:hanging="360"/>
      </w:pPr>
      <w:rPr>
        <w:rFonts w:ascii="Wingdings" w:hAnsi="Wingdings" w:hint="default"/>
      </w:rPr>
    </w:lvl>
    <w:lvl w:ilvl="6" w:tplc="2E5E287E">
      <w:start w:val="1"/>
      <w:numFmt w:val="bullet"/>
      <w:lvlText w:val=""/>
      <w:lvlJc w:val="left"/>
      <w:pPr>
        <w:ind w:left="5040" w:hanging="360"/>
      </w:pPr>
      <w:rPr>
        <w:rFonts w:ascii="Symbol" w:hAnsi="Symbol" w:hint="default"/>
      </w:rPr>
    </w:lvl>
    <w:lvl w:ilvl="7" w:tplc="E20C6958">
      <w:start w:val="1"/>
      <w:numFmt w:val="bullet"/>
      <w:lvlText w:val="o"/>
      <w:lvlJc w:val="left"/>
      <w:pPr>
        <w:ind w:left="5760" w:hanging="360"/>
      </w:pPr>
      <w:rPr>
        <w:rFonts w:ascii="Courier New" w:hAnsi="Courier New" w:hint="default"/>
      </w:rPr>
    </w:lvl>
    <w:lvl w:ilvl="8" w:tplc="ADD2BC06">
      <w:start w:val="1"/>
      <w:numFmt w:val="bullet"/>
      <w:lvlText w:val=""/>
      <w:lvlJc w:val="left"/>
      <w:pPr>
        <w:ind w:left="6480" w:hanging="360"/>
      </w:pPr>
      <w:rPr>
        <w:rFonts w:ascii="Wingdings" w:hAnsi="Wingdings" w:hint="default"/>
      </w:rPr>
    </w:lvl>
  </w:abstractNum>
  <w:abstractNum w:abstractNumId="122" w15:restartNumberingAfterBreak="0">
    <w:nsid w:val="4BCC1CC7"/>
    <w:multiLevelType w:val="hybridMultilevel"/>
    <w:tmpl w:val="670C99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4BDB5FE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CA944DD"/>
    <w:multiLevelType w:val="hybridMultilevel"/>
    <w:tmpl w:val="3DC87DF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CDA01B3"/>
    <w:multiLevelType w:val="hybridMultilevel"/>
    <w:tmpl w:val="B014771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D1E4C6A"/>
    <w:multiLevelType w:val="hybridMultilevel"/>
    <w:tmpl w:val="74DCBCC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E19603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4E1A6FB6"/>
    <w:multiLevelType w:val="multilevel"/>
    <w:tmpl w:val="3F2E2F38"/>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E235090"/>
    <w:multiLevelType w:val="hybridMultilevel"/>
    <w:tmpl w:val="DE9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078417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50CF6AF2"/>
    <w:multiLevelType w:val="hybridMultilevel"/>
    <w:tmpl w:val="3F807F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513B10D7"/>
    <w:multiLevelType w:val="hybridMultilevel"/>
    <w:tmpl w:val="1A9C27C0"/>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2B47D1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54A87C0C"/>
    <w:multiLevelType w:val="hybridMultilevel"/>
    <w:tmpl w:val="78FCE45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6DE4B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575635C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5757AD03"/>
    <w:multiLevelType w:val="hybridMultilevel"/>
    <w:tmpl w:val="FBD6E088"/>
    <w:lvl w:ilvl="0" w:tplc="8752C38C">
      <w:start w:val="1"/>
      <w:numFmt w:val="bullet"/>
      <w:lvlText w:val="-"/>
      <w:lvlJc w:val="left"/>
      <w:pPr>
        <w:ind w:left="1350" w:hanging="360"/>
      </w:pPr>
      <w:rPr>
        <w:rFonts w:ascii="Aptos" w:hAnsi="Aptos" w:hint="default"/>
      </w:rPr>
    </w:lvl>
    <w:lvl w:ilvl="1" w:tplc="8BAA6704">
      <w:start w:val="1"/>
      <w:numFmt w:val="bullet"/>
      <w:lvlText w:val="o"/>
      <w:lvlJc w:val="left"/>
      <w:pPr>
        <w:ind w:left="2070" w:hanging="360"/>
      </w:pPr>
      <w:rPr>
        <w:rFonts w:ascii="Courier New" w:hAnsi="Courier New" w:hint="default"/>
      </w:rPr>
    </w:lvl>
    <w:lvl w:ilvl="2" w:tplc="926E038A">
      <w:start w:val="1"/>
      <w:numFmt w:val="bullet"/>
      <w:lvlText w:val=""/>
      <w:lvlJc w:val="left"/>
      <w:pPr>
        <w:ind w:left="2790" w:hanging="360"/>
      </w:pPr>
      <w:rPr>
        <w:rFonts w:ascii="Wingdings" w:hAnsi="Wingdings" w:hint="default"/>
      </w:rPr>
    </w:lvl>
    <w:lvl w:ilvl="3" w:tplc="18BE7F82">
      <w:start w:val="1"/>
      <w:numFmt w:val="bullet"/>
      <w:lvlText w:val=""/>
      <w:lvlJc w:val="left"/>
      <w:pPr>
        <w:ind w:left="3510" w:hanging="360"/>
      </w:pPr>
      <w:rPr>
        <w:rFonts w:ascii="Symbol" w:hAnsi="Symbol" w:hint="default"/>
      </w:rPr>
    </w:lvl>
    <w:lvl w:ilvl="4" w:tplc="291A10FC">
      <w:start w:val="1"/>
      <w:numFmt w:val="bullet"/>
      <w:lvlText w:val="o"/>
      <w:lvlJc w:val="left"/>
      <w:pPr>
        <w:ind w:left="4230" w:hanging="360"/>
      </w:pPr>
      <w:rPr>
        <w:rFonts w:ascii="Courier New" w:hAnsi="Courier New" w:hint="default"/>
      </w:rPr>
    </w:lvl>
    <w:lvl w:ilvl="5" w:tplc="F850CD1C">
      <w:start w:val="1"/>
      <w:numFmt w:val="bullet"/>
      <w:lvlText w:val=""/>
      <w:lvlJc w:val="left"/>
      <w:pPr>
        <w:ind w:left="4950" w:hanging="360"/>
      </w:pPr>
      <w:rPr>
        <w:rFonts w:ascii="Wingdings" w:hAnsi="Wingdings" w:hint="default"/>
      </w:rPr>
    </w:lvl>
    <w:lvl w:ilvl="6" w:tplc="33548664">
      <w:start w:val="1"/>
      <w:numFmt w:val="bullet"/>
      <w:lvlText w:val=""/>
      <w:lvlJc w:val="left"/>
      <w:pPr>
        <w:ind w:left="5670" w:hanging="360"/>
      </w:pPr>
      <w:rPr>
        <w:rFonts w:ascii="Symbol" w:hAnsi="Symbol" w:hint="default"/>
      </w:rPr>
    </w:lvl>
    <w:lvl w:ilvl="7" w:tplc="2102CFBA">
      <w:start w:val="1"/>
      <w:numFmt w:val="bullet"/>
      <w:lvlText w:val="o"/>
      <w:lvlJc w:val="left"/>
      <w:pPr>
        <w:ind w:left="6390" w:hanging="360"/>
      </w:pPr>
      <w:rPr>
        <w:rFonts w:ascii="Courier New" w:hAnsi="Courier New" w:hint="default"/>
      </w:rPr>
    </w:lvl>
    <w:lvl w:ilvl="8" w:tplc="947A9150">
      <w:start w:val="1"/>
      <w:numFmt w:val="bullet"/>
      <w:lvlText w:val=""/>
      <w:lvlJc w:val="left"/>
      <w:pPr>
        <w:ind w:left="7110" w:hanging="360"/>
      </w:pPr>
      <w:rPr>
        <w:rFonts w:ascii="Wingdings" w:hAnsi="Wingdings" w:hint="default"/>
      </w:rPr>
    </w:lvl>
  </w:abstractNum>
  <w:abstractNum w:abstractNumId="138" w15:restartNumberingAfterBreak="0">
    <w:nsid w:val="57A64F7A"/>
    <w:multiLevelType w:val="hybridMultilevel"/>
    <w:tmpl w:val="7C74E4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57C85A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59561108"/>
    <w:multiLevelType w:val="hybridMultilevel"/>
    <w:tmpl w:val="1716E77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9B8C64B"/>
    <w:multiLevelType w:val="hybridMultilevel"/>
    <w:tmpl w:val="CFAED874"/>
    <w:lvl w:ilvl="0" w:tplc="56266178">
      <w:start w:val="1"/>
      <w:numFmt w:val="bullet"/>
      <w:lvlText w:val="-"/>
      <w:lvlJc w:val="left"/>
      <w:pPr>
        <w:ind w:left="1350" w:hanging="360"/>
      </w:pPr>
      <w:rPr>
        <w:rFonts w:ascii="Aptos" w:hAnsi="Aptos" w:hint="default"/>
      </w:rPr>
    </w:lvl>
    <w:lvl w:ilvl="1" w:tplc="D3BC5DE8">
      <w:start w:val="1"/>
      <w:numFmt w:val="bullet"/>
      <w:lvlText w:val="o"/>
      <w:lvlJc w:val="left"/>
      <w:pPr>
        <w:ind w:left="2070" w:hanging="360"/>
      </w:pPr>
      <w:rPr>
        <w:rFonts w:ascii="Courier New" w:hAnsi="Courier New" w:hint="default"/>
      </w:rPr>
    </w:lvl>
    <w:lvl w:ilvl="2" w:tplc="FFEE02DE">
      <w:start w:val="1"/>
      <w:numFmt w:val="bullet"/>
      <w:lvlText w:val=""/>
      <w:lvlJc w:val="left"/>
      <w:pPr>
        <w:ind w:left="2790" w:hanging="360"/>
      </w:pPr>
      <w:rPr>
        <w:rFonts w:ascii="Wingdings" w:hAnsi="Wingdings" w:hint="default"/>
      </w:rPr>
    </w:lvl>
    <w:lvl w:ilvl="3" w:tplc="543ABC96">
      <w:start w:val="1"/>
      <w:numFmt w:val="bullet"/>
      <w:lvlText w:val=""/>
      <w:lvlJc w:val="left"/>
      <w:pPr>
        <w:ind w:left="3510" w:hanging="360"/>
      </w:pPr>
      <w:rPr>
        <w:rFonts w:ascii="Symbol" w:hAnsi="Symbol" w:hint="default"/>
      </w:rPr>
    </w:lvl>
    <w:lvl w:ilvl="4" w:tplc="6F602D74">
      <w:start w:val="1"/>
      <w:numFmt w:val="bullet"/>
      <w:lvlText w:val="o"/>
      <w:lvlJc w:val="left"/>
      <w:pPr>
        <w:ind w:left="4230" w:hanging="360"/>
      </w:pPr>
      <w:rPr>
        <w:rFonts w:ascii="Courier New" w:hAnsi="Courier New" w:hint="default"/>
      </w:rPr>
    </w:lvl>
    <w:lvl w:ilvl="5" w:tplc="218674A8">
      <w:start w:val="1"/>
      <w:numFmt w:val="bullet"/>
      <w:lvlText w:val=""/>
      <w:lvlJc w:val="left"/>
      <w:pPr>
        <w:ind w:left="4950" w:hanging="360"/>
      </w:pPr>
      <w:rPr>
        <w:rFonts w:ascii="Wingdings" w:hAnsi="Wingdings" w:hint="default"/>
      </w:rPr>
    </w:lvl>
    <w:lvl w:ilvl="6" w:tplc="BD005E5E">
      <w:start w:val="1"/>
      <w:numFmt w:val="bullet"/>
      <w:lvlText w:val=""/>
      <w:lvlJc w:val="left"/>
      <w:pPr>
        <w:ind w:left="5670" w:hanging="360"/>
      </w:pPr>
      <w:rPr>
        <w:rFonts w:ascii="Symbol" w:hAnsi="Symbol" w:hint="default"/>
      </w:rPr>
    </w:lvl>
    <w:lvl w:ilvl="7" w:tplc="998AE3E2">
      <w:start w:val="1"/>
      <w:numFmt w:val="bullet"/>
      <w:lvlText w:val="o"/>
      <w:lvlJc w:val="left"/>
      <w:pPr>
        <w:ind w:left="6390" w:hanging="360"/>
      </w:pPr>
      <w:rPr>
        <w:rFonts w:ascii="Courier New" w:hAnsi="Courier New" w:hint="default"/>
      </w:rPr>
    </w:lvl>
    <w:lvl w:ilvl="8" w:tplc="F926CC54">
      <w:start w:val="1"/>
      <w:numFmt w:val="bullet"/>
      <w:lvlText w:val=""/>
      <w:lvlJc w:val="left"/>
      <w:pPr>
        <w:ind w:left="7110" w:hanging="360"/>
      </w:pPr>
      <w:rPr>
        <w:rFonts w:ascii="Wingdings" w:hAnsi="Wingdings" w:hint="default"/>
      </w:rPr>
    </w:lvl>
  </w:abstractNum>
  <w:abstractNum w:abstractNumId="142" w15:restartNumberingAfterBreak="0">
    <w:nsid w:val="59F55A78"/>
    <w:multiLevelType w:val="multilevel"/>
    <w:tmpl w:val="9E1649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5B49B2C1"/>
    <w:multiLevelType w:val="hybridMultilevel"/>
    <w:tmpl w:val="79E26200"/>
    <w:lvl w:ilvl="0" w:tplc="0EBC8EBA">
      <w:start w:val="1"/>
      <w:numFmt w:val="decimal"/>
      <w:lvlText w:val="%1."/>
      <w:lvlJc w:val="left"/>
      <w:pPr>
        <w:ind w:left="990" w:hanging="360"/>
      </w:pPr>
    </w:lvl>
    <w:lvl w:ilvl="1" w:tplc="06483C10">
      <w:start w:val="1"/>
      <w:numFmt w:val="lowerLetter"/>
      <w:lvlText w:val="%2."/>
      <w:lvlJc w:val="left"/>
      <w:pPr>
        <w:ind w:left="1710" w:hanging="360"/>
      </w:pPr>
    </w:lvl>
    <w:lvl w:ilvl="2" w:tplc="8180B11A">
      <w:start w:val="1"/>
      <w:numFmt w:val="lowerRoman"/>
      <w:lvlText w:val="%3."/>
      <w:lvlJc w:val="right"/>
      <w:pPr>
        <w:ind w:left="2430" w:hanging="180"/>
      </w:pPr>
    </w:lvl>
    <w:lvl w:ilvl="3" w:tplc="D69CBCDA">
      <w:start w:val="1"/>
      <w:numFmt w:val="decimal"/>
      <w:lvlText w:val="%4."/>
      <w:lvlJc w:val="left"/>
      <w:pPr>
        <w:ind w:left="3150" w:hanging="360"/>
      </w:pPr>
    </w:lvl>
    <w:lvl w:ilvl="4" w:tplc="895054DA">
      <w:start w:val="1"/>
      <w:numFmt w:val="lowerLetter"/>
      <w:lvlText w:val="%5."/>
      <w:lvlJc w:val="left"/>
      <w:pPr>
        <w:ind w:left="3870" w:hanging="360"/>
      </w:pPr>
    </w:lvl>
    <w:lvl w:ilvl="5" w:tplc="C590C40A">
      <w:start w:val="1"/>
      <w:numFmt w:val="lowerRoman"/>
      <w:lvlText w:val="%6."/>
      <w:lvlJc w:val="right"/>
      <w:pPr>
        <w:ind w:left="4590" w:hanging="180"/>
      </w:pPr>
    </w:lvl>
    <w:lvl w:ilvl="6" w:tplc="26B8C3F2">
      <w:start w:val="1"/>
      <w:numFmt w:val="decimal"/>
      <w:lvlText w:val="%7."/>
      <w:lvlJc w:val="left"/>
      <w:pPr>
        <w:ind w:left="5310" w:hanging="360"/>
      </w:pPr>
    </w:lvl>
    <w:lvl w:ilvl="7" w:tplc="C2A23FC0">
      <w:start w:val="1"/>
      <w:numFmt w:val="lowerLetter"/>
      <w:lvlText w:val="%8."/>
      <w:lvlJc w:val="left"/>
      <w:pPr>
        <w:ind w:left="6030" w:hanging="360"/>
      </w:pPr>
    </w:lvl>
    <w:lvl w:ilvl="8" w:tplc="0AFEF572">
      <w:start w:val="1"/>
      <w:numFmt w:val="lowerRoman"/>
      <w:lvlText w:val="%9."/>
      <w:lvlJc w:val="right"/>
      <w:pPr>
        <w:ind w:left="6750" w:hanging="180"/>
      </w:pPr>
    </w:lvl>
  </w:abstractNum>
  <w:abstractNum w:abstractNumId="144" w15:restartNumberingAfterBreak="0">
    <w:nsid w:val="5C1014D8"/>
    <w:multiLevelType w:val="hybridMultilevel"/>
    <w:tmpl w:val="C228EDF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CC737A1"/>
    <w:multiLevelType w:val="hybridMultilevel"/>
    <w:tmpl w:val="19646B9E"/>
    <w:lvl w:ilvl="0" w:tplc="106660E6">
      <w:start w:val="1"/>
      <w:numFmt w:val="bullet"/>
      <w:lvlText w:val="-"/>
      <w:lvlJc w:val="left"/>
      <w:pPr>
        <w:ind w:left="1350" w:hanging="360"/>
      </w:pPr>
      <w:rPr>
        <w:rFonts w:ascii="Aptos" w:hAnsi="Aptos" w:hint="default"/>
      </w:rPr>
    </w:lvl>
    <w:lvl w:ilvl="1" w:tplc="EA16DE16">
      <w:start w:val="1"/>
      <w:numFmt w:val="bullet"/>
      <w:lvlText w:val="o"/>
      <w:lvlJc w:val="left"/>
      <w:pPr>
        <w:ind w:left="2070" w:hanging="360"/>
      </w:pPr>
      <w:rPr>
        <w:rFonts w:ascii="Courier New" w:hAnsi="Courier New" w:hint="default"/>
      </w:rPr>
    </w:lvl>
    <w:lvl w:ilvl="2" w:tplc="B51435CC">
      <w:start w:val="1"/>
      <w:numFmt w:val="bullet"/>
      <w:lvlText w:val=""/>
      <w:lvlJc w:val="left"/>
      <w:pPr>
        <w:ind w:left="2790" w:hanging="360"/>
      </w:pPr>
      <w:rPr>
        <w:rFonts w:ascii="Wingdings" w:hAnsi="Wingdings" w:hint="default"/>
      </w:rPr>
    </w:lvl>
    <w:lvl w:ilvl="3" w:tplc="4C502EDA">
      <w:start w:val="1"/>
      <w:numFmt w:val="bullet"/>
      <w:lvlText w:val=""/>
      <w:lvlJc w:val="left"/>
      <w:pPr>
        <w:ind w:left="3510" w:hanging="360"/>
      </w:pPr>
      <w:rPr>
        <w:rFonts w:ascii="Symbol" w:hAnsi="Symbol" w:hint="default"/>
      </w:rPr>
    </w:lvl>
    <w:lvl w:ilvl="4" w:tplc="E4E48B5C">
      <w:start w:val="1"/>
      <w:numFmt w:val="bullet"/>
      <w:lvlText w:val="o"/>
      <w:lvlJc w:val="left"/>
      <w:pPr>
        <w:ind w:left="4230" w:hanging="360"/>
      </w:pPr>
      <w:rPr>
        <w:rFonts w:ascii="Courier New" w:hAnsi="Courier New" w:hint="default"/>
      </w:rPr>
    </w:lvl>
    <w:lvl w:ilvl="5" w:tplc="C804D942">
      <w:start w:val="1"/>
      <w:numFmt w:val="bullet"/>
      <w:lvlText w:val=""/>
      <w:lvlJc w:val="left"/>
      <w:pPr>
        <w:ind w:left="4950" w:hanging="360"/>
      </w:pPr>
      <w:rPr>
        <w:rFonts w:ascii="Wingdings" w:hAnsi="Wingdings" w:hint="default"/>
      </w:rPr>
    </w:lvl>
    <w:lvl w:ilvl="6" w:tplc="60620A1A">
      <w:start w:val="1"/>
      <w:numFmt w:val="bullet"/>
      <w:lvlText w:val=""/>
      <w:lvlJc w:val="left"/>
      <w:pPr>
        <w:ind w:left="5670" w:hanging="360"/>
      </w:pPr>
      <w:rPr>
        <w:rFonts w:ascii="Symbol" w:hAnsi="Symbol" w:hint="default"/>
      </w:rPr>
    </w:lvl>
    <w:lvl w:ilvl="7" w:tplc="CDFE04B8">
      <w:start w:val="1"/>
      <w:numFmt w:val="bullet"/>
      <w:lvlText w:val="o"/>
      <w:lvlJc w:val="left"/>
      <w:pPr>
        <w:ind w:left="6390" w:hanging="360"/>
      </w:pPr>
      <w:rPr>
        <w:rFonts w:ascii="Courier New" w:hAnsi="Courier New" w:hint="default"/>
      </w:rPr>
    </w:lvl>
    <w:lvl w:ilvl="8" w:tplc="4CE2EF18">
      <w:start w:val="1"/>
      <w:numFmt w:val="bullet"/>
      <w:lvlText w:val=""/>
      <w:lvlJc w:val="left"/>
      <w:pPr>
        <w:ind w:left="7110" w:hanging="360"/>
      </w:pPr>
      <w:rPr>
        <w:rFonts w:ascii="Wingdings" w:hAnsi="Wingdings" w:hint="default"/>
      </w:rPr>
    </w:lvl>
  </w:abstractNum>
  <w:abstractNum w:abstractNumId="146" w15:restartNumberingAfterBreak="0">
    <w:nsid w:val="5CE33AAC"/>
    <w:multiLevelType w:val="hybridMultilevel"/>
    <w:tmpl w:val="8ED0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CF61B82"/>
    <w:multiLevelType w:val="multilevel"/>
    <w:tmpl w:val="073493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5DF13FED"/>
    <w:multiLevelType w:val="multilevel"/>
    <w:tmpl w:val="D0303B8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EB74F56"/>
    <w:multiLevelType w:val="hybridMultilevel"/>
    <w:tmpl w:val="D950629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EBE4D67"/>
    <w:multiLevelType w:val="hybridMultilevel"/>
    <w:tmpl w:val="1598C29C"/>
    <w:lvl w:ilvl="0" w:tplc="8898D5A2">
      <w:start w:val="1"/>
      <w:numFmt w:val="decimal"/>
      <w:lvlText w:val="%1."/>
      <w:lvlJc w:val="left"/>
      <w:pPr>
        <w:ind w:left="990" w:hanging="360"/>
      </w:pPr>
    </w:lvl>
    <w:lvl w:ilvl="1" w:tplc="38BE437C">
      <w:start w:val="1"/>
      <w:numFmt w:val="lowerLetter"/>
      <w:lvlText w:val="%2."/>
      <w:lvlJc w:val="left"/>
      <w:pPr>
        <w:ind w:left="1710" w:hanging="360"/>
      </w:pPr>
    </w:lvl>
    <w:lvl w:ilvl="2" w:tplc="58E6F960">
      <w:start w:val="1"/>
      <w:numFmt w:val="lowerRoman"/>
      <w:lvlText w:val="%3."/>
      <w:lvlJc w:val="right"/>
      <w:pPr>
        <w:ind w:left="2430" w:hanging="180"/>
      </w:pPr>
    </w:lvl>
    <w:lvl w:ilvl="3" w:tplc="73F4DE84">
      <w:start w:val="1"/>
      <w:numFmt w:val="decimal"/>
      <w:lvlText w:val="%4."/>
      <w:lvlJc w:val="left"/>
      <w:pPr>
        <w:ind w:left="3150" w:hanging="360"/>
      </w:pPr>
    </w:lvl>
    <w:lvl w:ilvl="4" w:tplc="1778D5A4">
      <w:start w:val="1"/>
      <w:numFmt w:val="lowerLetter"/>
      <w:lvlText w:val="%5."/>
      <w:lvlJc w:val="left"/>
      <w:pPr>
        <w:ind w:left="3870" w:hanging="360"/>
      </w:pPr>
    </w:lvl>
    <w:lvl w:ilvl="5" w:tplc="9B58FEB8">
      <w:start w:val="1"/>
      <w:numFmt w:val="lowerRoman"/>
      <w:lvlText w:val="%6."/>
      <w:lvlJc w:val="right"/>
      <w:pPr>
        <w:ind w:left="4590" w:hanging="180"/>
      </w:pPr>
    </w:lvl>
    <w:lvl w:ilvl="6" w:tplc="8242A578">
      <w:start w:val="1"/>
      <w:numFmt w:val="decimal"/>
      <w:lvlText w:val="%7."/>
      <w:lvlJc w:val="left"/>
      <w:pPr>
        <w:ind w:left="5310" w:hanging="360"/>
      </w:pPr>
    </w:lvl>
    <w:lvl w:ilvl="7" w:tplc="59AC74A2">
      <w:start w:val="1"/>
      <w:numFmt w:val="lowerLetter"/>
      <w:lvlText w:val="%8."/>
      <w:lvlJc w:val="left"/>
      <w:pPr>
        <w:ind w:left="6030" w:hanging="360"/>
      </w:pPr>
    </w:lvl>
    <w:lvl w:ilvl="8" w:tplc="F6E66126">
      <w:start w:val="1"/>
      <w:numFmt w:val="lowerRoman"/>
      <w:lvlText w:val="%9."/>
      <w:lvlJc w:val="right"/>
      <w:pPr>
        <w:ind w:left="6750" w:hanging="180"/>
      </w:pPr>
    </w:lvl>
  </w:abstractNum>
  <w:abstractNum w:abstractNumId="151" w15:restartNumberingAfterBreak="0">
    <w:nsid w:val="5EC9120A"/>
    <w:multiLevelType w:val="multilevel"/>
    <w:tmpl w:val="F74E1FD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5F405B1A"/>
    <w:multiLevelType w:val="hybridMultilevel"/>
    <w:tmpl w:val="94BA3A26"/>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5FD41818"/>
    <w:multiLevelType w:val="hybridMultilevel"/>
    <w:tmpl w:val="4878AAD4"/>
    <w:lvl w:ilvl="0" w:tplc="FFFFFFFF">
      <w:start w:val="1"/>
      <w:numFmt w:val="bullet"/>
      <w:lvlText w:val="-"/>
      <w:lvlJc w:val="left"/>
      <w:pPr>
        <w:ind w:left="720" w:hanging="360"/>
      </w:pPr>
      <w:rPr>
        <w:rFonts w:ascii="Aptos" w:hAnsi="Aptos" w:hint="default"/>
      </w:rPr>
    </w:lvl>
    <w:lvl w:ilvl="1" w:tplc="64C8E2AE">
      <w:start w:val="1"/>
      <w:numFmt w:val="bullet"/>
      <w:lvlText w:val="-"/>
      <w:lvlJc w:val="left"/>
      <w:pPr>
        <w:ind w:left="144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60491749"/>
    <w:multiLevelType w:val="hybridMultilevel"/>
    <w:tmpl w:val="E4F64E2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60752DAF"/>
    <w:multiLevelType w:val="hybridMultilevel"/>
    <w:tmpl w:val="B2EA2D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60782E17"/>
    <w:multiLevelType w:val="hybridMultilevel"/>
    <w:tmpl w:val="C74EA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0A4467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15:restartNumberingAfterBreak="0">
    <w:nsid w:val="60A61CA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611112C1"/>
    <w:multiLevelType w:val="multilevel"/>
    <w:tmpl w:val="82208F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62F05ABB"/>
    <w:multiLevelType w:val="multilevel"/>
    <w:tmpl w:val="CB3A2174"/>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3354111"/>
    <w:multiLevelType w:val="hybridMultilevel"/>
    <w:tmpl w:val="E9561C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63D8A2E8"/>
    <w:multiLevelType w:val="hybridMultilevel"/>
    <w:tmpl w:val="B0E6FE8C"/>
    <w:lvl w:ilvl="0" w:tplc="D09A478C">
      <w:start w:val="1"/>
      <w:numFmt w:val="decimal"/>
      <w:lvlText w:val="%1."/>
      <w:lvlJc w:val="left"/>
      <w:pPr>
        <w:ind w:left="454" w:hanging="360"/>
      </w:pPr>
    </w:lvl>
    <w:lvl w:ilvl="1" w:tplc="3B9AFC9E">
      <w:start w:val="1"/>
      <w:numFmt w:val="lowerLetter"/>
      <w:lvlText w:val="%2."/>
      <w:lvlJc w:val="left"/>
      <w:pPr>
        <w:ind w:left="1174" w:hanging="360"/>
      </w:pPr>
    </w:lvl>
    <w:lvl w:ilvl="2" w:tplc="BCF8316C">
      <w:start w:val="1"/>
      <w:numFmt w:val="lowerRoman"/>
      <w:lvlText w:val="%3."/>
      <w:lvlJc w:val="right"/>
      <w:pPr>
        <w:ind w:left="1894" w:hanging="180"/>
      </w:pPr>
    </w:lvl>
    <w:lvl w:ilvl="3" w:tplc="47309218">
      <w:start w:val="1"/>
      <w:numFmt w:val="decimal"/>
      <w:lvlText w:val="%4."/>
      <w:lvlJc w:val="left"/>
      <w:pPr>
        <w:ind w:left="2614" w:hanging="360"/>
      </w:pPr>
    </w:lvl>
    <w:lvl w:ilvl="4" w:tplc="1E62FD82">
      <w:start w:val="1"/>
      <w:numFmt w:val="lowerLetter"/>
      <w:lvlText w:val="%5."/>
      <w:lvlJc w:val="left"/>
      <w:pPr>
        <w:ind w:left="3334" w:hanging="360"/>
      </w:pPr>
    </w:lvl>
    <w:lvl w:ilvl="5" w:tplc="EF1A6084">
      <w:start w:val="1"/>
      <w:numFmt w:val="lowerRoman"/>
      <w:lvlText w:val="%6."/>
      <w:lvlJc w:val="right"/>
      <w:pPr>
        <w:ind w:left="4054" w:hanging="180"/>
      </w:pPr>
    </w:lvl>
    <w:lvl w:ilvl="6" w:tplc="230E3F0E">
      <w:start w:val="1"/>
      <w:numFmt w:val="decimal"/>
      <w:lvlText w:val="%7."/>
      <w:lvlJc w:val="left"/>
      <w:pPr>
        <w:ind w:left="4774" w:hanging="360"/>
      </w:pPr>
    </w:lvl>
    <w:lvl w:ilvl="7" w:tplc="4C7E0A44">
      <w:start w:val="1"/>
      <w:numFmt w:val="lowerLetter"/>
      <w:lvlText w:val="%8."/>
      <w:lvlJc w:val="left"/>
      <w:pPr>
        <w:ind w:left="5494" w:hanging="360"/>
      </w:pPr>
    </w:lvl>
    <w:lvl w:ilvl="8" w:tplc="54FE27CA">
      <w:start w:val="1"/>
      <w:numFmt w:val="lowerRoman"/>
      <w:lvlText w:val="%9."/>
      <w:lvlJc w:val="right"/>
      <w:pPr>
        <w:ind w:left="6214" w:hanging="180"/>
      </w:pPr>
    </w:lvl>
  </w:abstractNum>
  <w:abstractNum w:abstractNumId="163" w15:restartNumberingAfterBreak="0">
    <w:nsid w:val="6482D66F"/>
    <w:multiLevelType w:val="hybridMultilevel"/>
    <w:tmpl w:val="AB265518"/>
    <w:lvl w:ilvl="0" w:tplc="CDCCB84C">
      <w:start w:val="1"/>
      <w:numFmt w:val="bullet"/>
      <w:lvlText w:val="-"/>
      <w:lvlJc w:val="left"/>
      <w:pPr>
        <w:ind w:left="1350" w:hanging="360"/>
      </w:pPr>
      <w:rPr>
        <w:rFonts w:ascii="Aptos" w:hAnsi="Aptos" w:hint="default"/>
      </w:rPr>
    </w:lvl>
    <w:lvl w:ilvl="1" w:tplc="AE4E6B4E">
      <w:start w:val="1"/>
      <w:numFmt w:val="bullet"/>
      <w:lvlText w:val="o"/>
      <w:lvlJc w:val="left"/>
      <w:pPr>
        <w:ind w:left="2070" w:hanging="360"/>
      </w:pPr>
      <w:rPr>
        <w:rFonts w:ascii="Courier New" w:hAnsi="Courier New" w:hint="default"/>
      </w:rPr>
    </w:lvl>
    <w:lvl w:ilvl="2" w:tplc="26CA6642">
      <w:start w:val="1"/>
      <w:numFmt w:val="bullet"/>
      <w:lvlText w:val=""/>
      <w:lvlJc w:val="left"/>
      <w:pPr>
        <w:ind w:left="2790" w:hanging="360"/>
      </w:pPr>
      <w:rPr>
        <w:rFonts w:ascii="Wingdings" w:hAnsi="Wingdings" w:hint="default"/>
      </w:rPr>
    </w:lvl>
    <w:lvl w:ilvl="3" w:tplc="8EB665B4">
      <w:start w:val="1"/>
      <w:numFmt w:val="bullet"/>
      <w:lvlText w:val=""/>
      <w:lvlJc w:val="left"/>
      <w:pPr>
        <w:ind w:left="3510" w:hanging="360"/>
      </w:pPr>
      <w:rPr>
        <w:rFonts w:ascii="Symbol" w:hAnsi="Symbol" w:hint="default"/>
      </w:rPr>
    </w:lvl>
    <w:lvl w:ilvl="4" w:tplc="33ACDA52">
      <w:start w:val="1"/>
      <w:numFmt w:val="bullet"/>
      <w:lvlText w:val="o"/>
      <w:lvlJc w:val="left"/>
      <w:pPr>
        <w:ind w:left="4230" w:hanging="360"/>
      </w:pPr>
      <w:rPr>
        <w:rFonts w:ascii="Courier New" w:hAnsi="Courier New" w:hint="default"/>
      </w:rPr>
    </w:lvl>
    <w:lvl w:ilvl="5" w:tplc="242AA22E">
      <w:start w:val="1"/>
      <w:numFmt w:val="bullet"/>
      <w:lvlText w:val=""/>
      <w:lvlJc w:val="left"/>
      <w:pPr>
        <w:ind w:left="4950" w:hanging="360"/>
      </w:pPr>
      <w:rPr>
        <w:rFonts w:ascii="Wingdings" w:hAnsi="Wingdings" w:hint="default"/>
      </w:rPr>
    </w:lvl>
    <w:lvl w:ilvl="6" w:tplc="6360B7AA">
      <w:start w:val="1"/>
      <w:numFmt w:val="bullet"/>
      <w:lvlText w:val=""/>
      <w:lvlJc w:val="left"/>
      <w:pPr>
        <w:ind w:left="5670" w:hanging="360"/>
      </w:pPr>
      <w:rPr>
        <w:rFonts w:ascii="Symbol" w:hAnsi="Symbol" w:hint="default"/>
      </w:rPr>
    </w:lvl>
    <w:lvl w:ilvl="7" w:tplc="68F274A4">
      <w:start w:val="1"/>
      <w:numFmt w:val="bullet"/>
      <w:lvlText w:val="o"/>
      <w:lvlJc w:val="left"/>
      <w:pPr>
        <w:ind w:left="6390" w:hanging="360"/>
      </w:pPr>
      <w:rPr>
        <w:rFonts w:ascii="Courier New" w:hAnsi="Courier New" w:hint="default"/>
      </w:rPr>
    </w:lvl>
    <w:lvl w:ilvl="8" w:tplc="4328B13E">
      <w:start w:val="1"/>
      <w:numFmt w:val="bullet"/>
      <w:lvlText w:val=""/>
      <w:lvlJc w:val="left"/>
      <w:pPr>
        <w:ind w:left="7110" w:hanging="360"/>
      </w:pPr>
      <w:rPr>
        <w:rFonts w:ascii="Wingdings" w:hAnsi="Wingdings" w:hint="default"/>
      </w:rPr>
    </w:lvl>
  </w:abstractNum>
  <w:abstractNum w:abstractNumId="164" w15:restartNumberingAfterBreak="0">
    <w:nsid w:val="6620CB34"/>
    <w:multiLevelType w:val="hybridMultilevel"/>
    <w:tmpl w:val="C9C65A74"/>
    <w:lvl w:ilvl="0" w:tplc="9BC8B170">
      <w:start w:val="1"/>
      <w:numFmt w:val="bullet"/>
      <w:lvlText w:val=""/>
      <w:lvlJc w:val="left"/>
      <w:pPr>
        <w:ind w:left="720" w:hanging="360"/>
      </w:pPr>
      <w:rPr>
        <w:rFonts w:ascii="Symbol" w:hAnsi="Symbol" w:hint="default"/>
      </w:rPr>
    </w:lvl>
    <w:lvl w:ilvl="1" w:tplc="C77672D8">
      <w:start w:val="1"/>
      <w:numFmt w:val="bullet"/>
      <w:lvlText w:val="o"/>
      <w:lvlJc w:val="left"/>
      <w:pPr>
        <w:ind w:left="1440" w:hanging="360"/>
      </w:pPr>
      <w:rPr>
        <w:rFonts w:ascii="Courier New" w:hAnsi="Courier New" w:hint="default"/>
      </w:rPr>
    </w:lvl>
    <w:lvl w:ilvl="2" w:tplc="3662D71E">
      <w:start w:val="1"/>
      <w:numFmt w:val="bullet"/>
      <w:lvlText w:val=""/>
      <w:lvlJc w:val="left"/>
      <w:pPr>
        <w:ind w:left="2160" w:hanging="360"/>
      </w:pPr>
      <w:rPr>
        <w:rFonts w:ascii="Wingdings" w:hAnsi="Wingdings" w:hint="default"/>
      </w:rPr>
    </w:lvl>
    <w:lvl w:ilvl="3" w:tplc="2474C044">
      <w:start w:val="1"/>
      <w:numFmt w:val="bullet"/>
      <w:lvlText w:val=""/>
      <w:lvlJc w:val="left"/>
      <w:pPr>
        <w:ind w:left="2880" w:hanging="360"/>
      </w:pPr>
      <w:rPr>
        <w:rFonts w:ascii="Symbol" w:hAnsi="Symbol" w:hint="default"/>
      </w:rPr>
    </w:lvl>
    <w:lvl w:ilvl="4" w:tplc="6288818A">
      <w:start w:val="1"/>
      <w:numFmt w:val="bullet"/>
      <w:lvlText w:val="o"/>
      <w:lvlJc w:val="left"/>
      <w:pPr>
        <w:ind w:left="3600" w:hanging="360"/>
      </w:pPr>
      <w:rPr>
        <w:rFonts w:ascii="Courier New" w:hAnsi="Courier New" w:hint="default"/>
      </w:rPr>
    </w:lvl>
    <w:lvl w:ilvl="5" w:tplc="F72E4CF8">
      <w:start w:val="1"/>
      <w:numFmt w:val="bullet"/>
      <w:lvlText w:val=""/>
      <w:lvlJc w:val="left"/>
      <w:pPr>
        <w:ind w:left="4320" w:hanging="360"/>
      </w:pPr>
      <w:rPr>
        <w:rFonts w:ascii="Wingdings" w:hAnsi="Wingdings" w:hint="default"/>
      </w:rPr>
    </w:lvl>
    <w:lvl w:ilvl="6" w:tplc="3A505EE0">
      <w:start w:val="1"/>
      <w:numFmt w:val="bullet"/>
      <w:lvlText w:val=""/>
      <w:lvlJc w:val="left"/>
      <w:pPr>
        <w:ind w:left="5040" w:hanging="360"/>
      </w:pPr>
      <w:rPr>
        <w:rFonts w:ascii="Symbol" w:hAnsi="Symbol" w:hint="default"/>
      </w:rPr>
    </w:lvl>
    <w:lvl w:ilvl="7" w:tplc="455E8462">
      <w:start w:val="1"/>
      <w:numFmt w:val="bullet"/>
      <w:lvlText w:val="o"/>
      <w:lvlJc w:val="left"/>
      <w:pPr>
        <w:ind w:left="5760" w:hanging="360"/>
      </w:pPr>
      <w:rPr>
        <w:rFonts w:ascii="Courier New" w:hAnsi="Courier New" w:hint="default"/>
      </w:rPr>
    </w:lvl>
    <w:lvl w:ilvl="8" w:tplc="02C4536A">
      <w:start w:val="1"/>
      <w:numFmt w:val="bullet"/>
      <w:lvlText w:val=""/>
      <w:lvlJc w:val="left"/>
      <w:pPr>
        <w:ind w:left="6480" w:hanging="360"/>
      </w:pPr>
      <w:rPr>
        <w:rFonts w:ascii="Wingdings" w:hAnsi="Wingdings" w:hint="default"/>
      </w:rPr>
    </w:lvl>
  </w:abstractNum>
  <w:abstractNum w:abstractNumId="165" w15:restartNumberingAfterBreak="0">
    <w:nsid w:val="66E534A4"/>
    <w:multiLevelType w:val="hybridMultilevel"/>
    <w:tmpl w:val="89AE4108"/>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670E6A2B"/>
    <w:multiLevelType w:val="hybridMultilevel"/>
    <w:tmpl w:val="64B2710A"/>
    <w:lvl w:ilvl="0" w:tplc="F33E5370">
      <w:start w:val="1"/>
      <w:numFmt w:val="decimal"/>
      <w:lvlText w:val="%1."/>
      <w:lvlJc w:val="left"/>
      <w:pPr>
        <w:ind w:left="720" w:hanging="360"/>
      </w:pPr>
    </w:lvl>
    <w:lvl w:ilvl="1" w:tplc="69E4CC6C">
      <w:start w:val="1"/>
      <w:numFmt w:val="lowerLetter"/>
      <w:lvlText w:val="%2."/>
      <w:lvlJc w:val="left"/>
      <w:pPr>
        <w:ind w:left="1440" w:hanging="360"/>
      </w:pPr>
    </w:lvl>
    <w:lvl w:ilvl="2" w:tplc="E3361B6E">
      <w:start w:val="1"/>
      <w:numFmt w:val="lowerRoman"/>
      <w:lvlText w:val="%3."/>
      <w:lvlJc w:val="right"/>
      <w:pPr>
        <w:ind w:left="2160" w:hanging="180"/>
      </w:pPr>
    </w:lvl>
    <w:lvl w:ilvl="3" w:tplc="C58E7836">
      <w:start w:val="1"/>
      <w:numFmt w:val="decimal"/>
      <w:lvlText w:val="%4."/>
      <w:lvlJc w:val="left"/>
      <w:pPr>
        <w:ind w:left="2880" w:hanging="360"/>
      </w:pPr>
    </w:lvl>
    <w:lvl w:ilvl="4" w:tplc="540A724C">
      <w:start w:val="1"/>
      <w:numFmt w:val="lowerLetter"/>
      <w:lvlText w:val="%5."/>
      <w:lvlJc w:val="left"/>
      <w:pPr>
        <w:ind w:left="3600" w:hanging="360"/>
      </w:pPr>
    </w:lvl>
    <w:lvl w:ilvl="5" w:tplc="6840BD3E">
      <w:start w:val="1"/>
      <w:numFmt w:val="lowerRoman"/>
      <w:lvlText w:val="%6."/>
      <w:lvlJc w:val="right"/>
      <w:pPr>
        <w:ind w:left="4320" w:hanging="180"/>
      </w:pPr>
    </w:lvl>
    <w:lvl w:ilvl="6" w:tplc="939EB78A">
      <w:start w:val="1"/>
      <w:numFmt w:val="decimal"/>
      <w:lvlText w:val="%7."/>
      <w:lvlJc w:val="left"/>
      <w:pPr>
        <w:ind w:left="5040" w:hanging="360"/>
      </w:pPr>
    </w:lvl>
    <w:lvl w:ilvl="7" w:tplc="9F04F912">
      <w:start w:val="1"/>
      <w:numFmt w:val="lowerLetter"/>
      <w:lvlText w:val="%8."/>
      <w:lvlJc w:val="left"/>
      <w:pPr>
        <w:ind w:left="5760" w:hanging="360"/>
      </w:pPr>
    </w:lvl>
    <w:lvl w:ilvl="8" w:tplc="BFE68506">
      <w:start w:val="1"/>
      <w:numFmt w:val="lowerRoman"/>
      <w:lvlText w:val="%9."/>
      <w:lvlJc w:val="right"/>
      <w:pPr>
        <w:ind w:left="6480" w:hanging="180"/>
      </w:pPr>
    </w:lvl>
  </w:abstractNum>
  <w:abstractNum w:abstractNumId="167" w15:restartNumberingAfterBreak="0">
    <w:nsid w:val="678A6306"/>
    <w:multiLevelType w:val="hybridMultilevel"/>
    <w:tmpl w:val="591AB1AE"/>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8425D15"/>
    <w:multiLevelType w:val="hybridMultilevel"/>
    <w:tmpl w:val="15CCB8E8"/>
    <w:lvl w:ilvl="0" w:tplc="18FE4A04">
      <w:start w:val="1"/>
      <w:numFmt w:val="decimal"/>
      <w:lvlText w:val="%1."/>
      <w:lvlJc w:val="left"/>
      <w:pPr>
        <w:ind w:left="720" w:hanging="360"/>
      </w:pPr>
    </w:lvl>
    <w:lvl w:ilvl="1" w:tplc="FEBAEE96">
      <w:start w:val="1"/>
      <w:numFmt w:val="lowerLetter"/>
      <w:lvlText w:val="%2."/>
      <w:lvlJc w:val="left"/>
      <w:pPr>
        <w:ind w:left="1440" w:hanging="360"/>
      </w:pPr>
    </w:lvl>
    <w:lvl w:ilvl="2" w:tplc="80D28404">
      <w:start w:val="1"/>
      <w:numFmt w:val="lowerRoman"/>
      <w:lvlText w:val="%3."/>
      <w:lvlJc w:val="right"/>
      <w:pPr>
        <w:ind w:left="2160" w:hanging="180"/>
      </w:pPr>
    </w:lvl>
    <w:lvl w:ilvl="3" w:tplc="1D1619AE">
      <w:start w:val="1"/>
      <w:numFmt w:val="decimal"/>
      <w:lvlText w:val="%4."/>
      <w:lvlJc w:val="left"/>
      <w:pPr>
        <w:ind w:left="2880" w:hanging="360"/>
      </w:pPr>
    </w:lvl>
    <w:lvl w:ilvl="4" w:tplc="84EEFF94">
      <w:start w:val="1"/>
      <w:numFmt w:val="lowerLetter"/>
      <w:lvlText w:val="%5."/>
      <w:lvlJc w:val="left"/>
      <w:pPr>
        <w:ind w:left="3600" w:hanging="360"/>
      </w:pPr>
    </w:lvl>
    <w:lvl w:ilvl="5" w:tplc="9A900612">
      <w:start w:val="1"/>
      <w:numFmt w:val="lowerRoman"/>
      <w:lvlText w:val="%6."/>
      <w:lvlJc w:val="right"/>
      <w:pPr>
        <w:ind w:left="4320" w:hanging="180"/>
      </w:pPr>
    </w:lvl>
    <w:lvl w:ilvl="6" w:tplc="47BE9302">
      <w:start w:val="1"/>
      <w:numFmt w:val="decimal"/>
      <w:lvlText w:val="%7."/>
      <w:lvlJc w:val="left"/>
      <w:pPr>
        <w:ind w:left="5040" w:hanging="360"/>
      </w:pPr>
    </w:lvl>
    <w:lvl w:ilvl="7" w:tplc="4D5E655A">
      <w:start w:val="1"/>
      <w:numFmt w:val="lowerLetter"/>
      <w:lvlText w:val="%8."/>
      <w:lvlJc w:val="left"/>
      <w:pPr>
        <w:ind w:left="5760" w:hanging="360"/>
      </w:pPr>
    </w:lvl>
    <w:lvl w:ilvl="8" w:tplc="88F46B22">
      <w:start w:val="1"/>
      <w:numFmt w:val="lowerRoman"/>
      <w:lvlText w:val="%9."/>
      <w:lvlJc w:val="right"/>
      <w:pPr>
        <w:ind w:left="6480" w:hanging="180"/>
      </w:pPr>
    </w:lvl>
  </w:abstractNum>
  <w:abstractNum w:abstractNumId="169" w15:restartNumberingAfterBreak="0">
    <w:nsid w:val="68501906"/>
    <w:multiLevelType w:val="hybridMultilevel"/>
    <w:tmpl w:val="80666E4C"/>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8F126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6902337F"/>
    <w:multiLevelType w:val="multilevel"/>
    <w:tmpl w:val="741CCB62"/>
    <w:lvl w:ilvl="0">
      <w:start w:val="1"/>
      <w:numFmt w:val="bullet"/>
      <w:lvlText w:val="-"/>
      <w:lvlJc w:val="left"/>
      <w:pPr>
        <w:ind w:left="720" w:hanging="360"/>
      </w:pPr>
      <w:rPr>
        <w:rFonts w:ascii="Aptos" w:hAnsi="Apto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9105EB2"/>
    <w:multiLevelType w:val="hybridMultilevel"/>
    <w:tmpl w:val="BAAE49F4"/>
    <w:lvl w:ilvl="0" w:tplc="873C9394">
      <w:start w:val="1"/>
      <w:numFmt w:val="bullet"/>
      <w:lvlText w:val="-"/>
      <w:lvlJc w:val="left"/>
      <w:pPr>
        <w:ind w:left="720" w:hanging="360"/>
      </w:pPr>
      <w:rPr>
        <w:rFonts w:ascii="Aptos" w:hAnsi="Aptos" w:hint="default"/>
      </w:rPr>
    </w:lvl>
    <w:lvl w:ilvl="1" w:tplc="04AEDA02">
      <w:start w:val="1"/>
      <w:numFmt w:val="bullet"/>
      <w:lvlText w:val="o"/>
      <w:lvlJc w:val="left"/>
      <w:pPr>
        <w:ind w:left="1440" w:hanging="360"/>
      </w:pPr>
      <w:rPr>
        <w:rFonts w:ascii="Courier New" w:hAnsi="Courier New" w:hint="default"/>
      </w:rPr>
    </w:lvl>
    <w:lvl w:ilvl="2" w:tplc="F62EE70A">
      <w:start w:val="1"/>
      <w:numFmt w:val="bullet"/>
      <w:lvlText w:val=""/>
      <w:lvlJc w:val="left"/>
      <w:pPr>
        <w:ind w:left="2160" w:hanging="360"/>
      </w:pPr>
      <w:rPr>
        <w:rFonts w:ascii="Wingdings" w:hAnsi="Wingdings" w:hint="default"/>
      </w:rPr>
    </w:lvl>
    <w:lvl w:ilvl="3" w:tplc="02560158">
      <w:start w:val="1"/>
      <w:numFmt w:val="bullet"/>
      <w:lvlText w:val=""/>
      <w:lvlJc w:val="left"/>
      <w:pPr>
        <w:ind w:left="2880" w:hanging="360"/>
      </w:pPr>
      <w:rPr>
        <w:rFonts w:ascii="Symbol" w:hAnsi="Symbol" w:hint="default"/>
      </w:rPr>
    </w:lvl>
    <w:lvl w:ilvl="4" w:tplc="E708BEE6">
      <w:start w:val="1"/>
      <w:numFmt w:val="bullet"/>
      <w:lvlText w:val="o"/>
      <w:lvlJc w:val="left"/>
      <w:pPr>
        <w:ind w:left="3600" w:hanging="360"/>
      </w:pPr>
      <w:rPr>
        <w:rFonts w:ascii="Courier New" w:hAnsi="Courier New" w:hint="default"/>
      </w:rPr>
    </w:lvl>
    <w:lvl w:ilvl="5" w:tplc="1CE4ABA4">
      <w:start w:val="1"/>
      <w:numFmt w:val="bullet"/>
      <w:lvlText w:val=""/>
      <w:lvlJc w:val="left"/>
      <w:pPr>
        <w:ind w:left="4320" w:hanging="360"/>
      </w:pPr>
      <w:rPr>
        <w:rFonts w:ascii="Wingdings" w:hAnsi="Wingdings" w:hint="default"/>
      </w:rPr>
    </w:lvl>
    <w:lvl w:ilvl="6" w:tplc="49BACDD8">
      <w:start w:val="1"/>
      <w:numFmt w:val="bullet"/>
      <w:lvlText w:val=""/>
      <w:lvlJc w:val="left"/>
      <w:pPr>
        <w:ind w:left="5040" w:hanging="360"/>
      </w:pPr>
      <w:rPr>
        <w:rFonts w:ascii="Symbol" w:hAnsi="Symbol" w:hint="default"/>
      </w:rPr>
    </w:lvl>
    <w:lvl w:ilvl="7" w:tplc="78CEEAC8">
      <w:start w:val="1"/>
      <w:numFmt w:val="bullet"/>
      <w:lvlText w:val="o"/>
      <w:lvlJc w:val="left"/>
      <w:pPr>
        <w:ind w:left="5760" w:hanging="360"/>
      </w:pPr>
      <w:rPr>
        <w:rFonts w:ascii="Courier New" w:hAnsi="Courier New" w:hint="default"/>
      </w:rPr>
    </w:lvl>
    <w:lvl w:ilvl="8" w:tplc="8D92A9F8">
      <w:start w:val="1"/>
      <w:numFmt w:val="bullet"/>
      <w:lvlText w:val=""/>
      <w:lvlJc w:val="left"/>
      <w:pPr>
        <w:ind w:left="6480" w:hanging="360"/>
      </w:pPr>
      <w:rPr>
        <w:rFonts w:ascii="Wingdings" w:hAnsi="Wingdings" w:hint="default"/>
      </w:rPr>
    </w:lvl>
  </w:abstractNum>
  <w:abstractNum w:abstractNumId="173" w15:restartNumberingAfterBreak="0">
    <w:nsid w:val="69A06A02"/>
    <w:multiLevelType w:val="hybridMultilevel"/>
    <w:tmpl w:val="211A56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BFF5F65"/>
    <w:multiLevelType w:val="multilevel"/>
    <w:tmpl w:val="8422809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C9604A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DE2C268"/>
    <w:multiLevelType w:val="hybridMultilevel"/>
    <w:tmpl w:val="CD2E17DA"/>
    <w:lvl w:ilvl="0" w:tplc="8CD2FDCE">
      <w:start w:val="1"/>
      <w:numFmt w:val="decimal"/>
      <w:lvlText w:val="%1."/>
      <w:lvlJc w:val="left"/>
      <w:pPr>
        <w:ind w:left="720" w:hanging="360"/>
      </w:pPr>
    </w:lvl>
    <w:lvl w:ilvl="1" w:tplc="7570E330">
      <w:start w:val="1"/>
      <w:numFmt w:val="lowerLetter"/>
      <w:lvlText w:val="%2."/>
      <w:lvlJc w:val="left"/>
      <w:pPr>
        <w:ind w:left="1440" w:hanging="360"/>
      </w:pPr>
    </w:lvl>
    <w:lvl w:ilvl="2" w:tplc="5F442D36">
      <w:start w:val="1"/>
      <w:numFmt w:val="lowerRoman"/>
      <w:lvlText w:val="%3."/>
      <w:lvlJc w:val="right"/>
      <w:pPr>
        <w:ind w:left="2160" w:hanging="180"/>
      </w:pPr>
    </w:lvl>
    <w:lvl w:ilvl="3" w:tplc="CCDCB2E8">
      <w:start w:val="1"/>
      <w:numFmt w:val="decimal"/>
      <w:lvlText w:val="%4."/>
      <w:lvlJc w:val="left"/>
      <w:pPr>
        <w:ind w:left="2880" w:hanging="360"/>
      </w:pPr>
    </w:lvl>
    <w:lvl w:ilvl="4" w:tplc="F6689F4A">
      <w:start w:val="1"/>
      <w:numFmt w:val="lowerLetter"/>
      <w:lvlText w:val="%5."/>
      <w:lvlJc w:val="left"/>
      <w:pPr>
        <w:ind w:left="3600" w:hanging="360"/>
      </w:pPr>
    </w:lvl>
    <w:lvl w:ilvl="5" w:tplc="8C68D294">
      <w:start w:val="1"/>
      <w:numFmt w:val="lowerRoman"/>
      <w:lvlText w:val="%6."/>
      <w:lvlJc w:val="right"/>
      <w:pPr>
        <w:ind w:left="4320" w:hanging="180"/>
      </w:pPr>
    </w:lvl>
    <w:lvl w:ilvl="6" w:tplc="F6D0353A">
      <w:start w:val="1"/>
      <w:numFmt w:val="decimal"/>
      <w:lvlText w:val="%7."/>
      <w:lvlJc w:val="left"/>
      <w:pPr>
        <w:ind w:left="5040" w:hanging="360"/>
      </w:pPr>
    </w:lvl>
    <w:lvl w:ilvl="7" w:tplc="5632260C">
      <w:start w:val="1"/>
      <w:numFmt w:val="lowerLetter"/>
      <w:lvlText w:val="%8."/>
      <w:lvlJc w:val="left"/>
      <w:pPr>
        <w:ind w:left="5760" w:hanging="360"/>
      </w:pPr>
    </w:lvl>
    <w:lvl w:ilvl="8" w:tplc="FF38A054">
      <w:start w:val="1"/>
      <w:numFmt w:val="lowerRoman"/>
      <w:lvlText w:val="%9."/>
      <w:lvlJc w:val="right"/>
      <w:pPr>
        <w:ind w:left="6480" w:hanging="180"/>
      </w:pPr>
    </w:lvl>
  </w:abstractNum>
  <w:abstractNum w:abstractNumId="177" w15:restartNumberingAfterBreak="0">
    <w:nsid w:val="6EB89943"/>
    <w:multiLevelType w:val="hybridMultilevel"/>
    <w:tmpl w:val="93CA21DA"/>
    <w:lvl w:ilvl="0" w:tplc="186437C2">
      <w:start w:val="1"/>
      <w:numFmt w:val="decimal"/>
      <w:lvlText w:val="%1."/>
      <w:lvlJc w:val="left"/>
      <w:pPr>
        <w:ind w:left="720" w:hanging="360"/>
      </w:pPr>
    </w:lvl>
    <w:lvl w:ilvl="1" w:tplc="56883812">
      <w:start w:val="1"/>
      <w:numFmt w:val="lowerLetter"/>
      <w:lvlText w:val="%2."/>
      <w:lvlJc w:val="left"/>
      <w:pPr>
        <w:ind w:left="1440" w:hanging="360"/>
      </w:pPr>
    </w:lvl>
    <w:lvl w:ilvl="2" w:tplc="7AA2141A">
      <w:start w:val="1"/>
      <w:numFmt w:val="lowerRoman"/>
      <w:lvlText w:val="%3."/>
      <w:lvlJc w:val="right"/>
      <w:pPr>
        <w:ind w:left="2160" w:hanging="180"/>
      </w:pPr>
    </w:lvl>
    <w:lvl w:ilvl="3" w:tplc="7BDC1210">
      <w:start w:val="1"/>
      <w:numFmt w:val="decimal"/>
      <w:lvlText w:val="%4."/>
      <w:lvlJc w:val="left"/>
      <w:pPr>
        <w:ind w:left="2880" w:hanging="360"/>
      </w:pPr>
    </w:lvl>
    <w:lvl w:ilvl="4" w:tplc="4F284012">
      <w:start w:val="1"/>
      <w:numFmt w:val="lowerLetter"/>
      <w:lvlText w:val="%5."/>
      <w:lvlJc w:val="left"/>
      <w:pPr>
        <w:ind w:left="3600" w:hanging="360"/>
      </w:pPr>
    </w:lvl>
    <w:lvl w:ilvl="5" w:tplc="72FC974E">
      <w:start w:val="1"/>
      <w:numFmt w:val="lowerRoman"/>
      <w:lvlText w:val="%6."/>
      <w:lvlJc w:val="right"/>
      <w:pPr>
        <w:ind w:left="4320" w:hanging="180"/>
      </w:pPr>
    </w:lvl>
    <w:lvl w:ilvl="6" w:tplc="34D89DD4">
      <w:start w:val="1"/>
      <w:numFmt w:val="decimal"/>
      <w:lvlText w:val="%7."/>
      <w:lvlJc w:val="left"/>
      <w:pPr>
        <w:ind w:left="5040" w:hanging="360"/>
      </w:pPr>
    </w:lvl>
    <w:lvl w:ilvl="7" w:tplc="3D6A6BF8">
      <w:start w:val="1"/>
      <w:numFmt w:val="lowerLetter"/>
      <w:lvlText w:val="%8."/>
      <w:lvlJc w:val="left"/>
      <w:pPr>
        <w:ind w:left="5760" w:hanging="360"/>
      </w:pPr>
    </w:lvl>
    <w:lvl w:ilvl="8" w:tplc="A5A07E34">
      <w:start w:val="1"/>
      <w:numFmt w:val="lowerRoman"/>
      <w:lvlText w:val="%9."/>
      <w:lvlJc w:val="right"/>
      <w:pPr>
        <w:ind w:left="6480" w:hanging="180"/>
      </w:pPr>
    </w:lvl>
  </w:abstractNum>
  <w:abstractNum w:abstractNumId="178" w15:restartNumberingAfterBreak="0">
    <w:nsid w:val="6F5A31E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F6B25A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6F88751B"/>
    <w:multiLevelType w:val="hybridMultilevel"/>
    <w:tmpl w:val="E9FACD10"/>
    <w:lvl w:ilvl="0" w:tplc="64C8E2AE">
      <w:start w:val="1"/>
      <w:numFmt w:val="bullet"/>
      <w:lvlText w:val="-"/>
      <w:lvlJc w:val="left"/>
      <w:pPr>
        <w:ind w:left="1080" w:hanging="360"/>
      </w:pPr>
      <w:rPr>
        <w:rFonts w:ascii="Aptos" w:hAnsi="Apto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1" w15:restartNumberingAfterBreak="0">
    <w:nsid w:val="6F9337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70AE0E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103F6F0"/>
    <w:multiLevelType w:val="hybridMultilevel"/>
    <w:tmpl w:val="A0AEC2FA"/>
    <w:lvl w:ilvl="0" w:tplc="8C00828C">
      <w:start w:val="1"/>
      <w:numFmt w:val="bullet"/>
      <w:lvlText w:val="-"/>
      <w:lvlJc w:val="left"/>
      <w:pPr>
        <w:ind w:left="1350" w:hanging="360"/>
      </w:pPr>
      <w:rPr>
        <w:rFonts w:ascii="Aptos" w:hAnsi="Aptos" w:hint="default"/>
      </w:rPr>
    </w:lvl>
    <w:lvl w:ilvl="1" w:tplc="9D462482">
      <w:start w:val="1"/>
      <w:numFmt w:val="bullet"/>
      <w:lvlText w:val="o"/>
      <w:lvlJc w:val="left"/>
      <w:pPr>
        <w:ind w:left="2070" w:hanging="360"/>
      </w:pPr>
      <w:rPr>
        <w:rFonts w:ascii="Courier New" w:hAnsi="Courier New" w:hint="default"/>
      </w:rPr>
    </w:lvl>
    <w:lvl w:ilvl="2" w:tplc="1ACA0404">
      <w:start w:val="1"/>
      <w:numFmt w:val="bullet"/>
      <w:lvlText w:val=""/>
      <w:lvlJc w:val="left"/>
      <w:pPr>
        <w:ind w:left="2790" w:hanging="360"/>
      </w:pPr>
      <w:rPr>
        <w:rFonts w:ascii="Wingdings" w:hAnsi="Wingdings" w:hint="default"/>
      </w:rPr>
    </w:lvl>
    <w:lvl w:ilvl="3" w:tplc="658E6494">
      <w:start w:val="1"/>
      <w:numFmt w:val="bullet"/>
      <w:lvlText w:val=""/>
      <w:lvlJc w:val="left"/>
      <w:pPr>
        <w:ind w:left="3510" w:hanging="360"/>
      </w:pPr>
      <w:rPr>
        <w:rFonts w:ascii="Symbol" w:hAnsi="Symbol" w:hint="default"/>
      </w:rPr>
    </w:lvl>
    <w:lvl w:ilvl="4" w:tplc="E758A4FE">
      <w:start w:val="1"/>
      <w:numFmt w:val="bullet"/>
      <w:lvlText w:val="o"/>
      <w:lvlJc w:val="left"/>
      <w:pPr>
        <w:ind w:left="4230" w:hanging="360"/>
      </w:pPr>
      <w:rPr>
        <w:rFonts w:ascii="Courier New" w:hAnsi="Courier New" w:hint="default"/>
      </w:rPr>
    </w:lvl>
    <w:lvl w:ilvl="5" w:tplc="25489A66">
      <w:start w:val="1"/>
      <w:numFmt w:val="bullet"/>
      <w:lvlText w:val=""/>
      <w:lvlJc w:val="left"/>
      <w:pPr>
        <w:ind w:left="4950" w:hanging="360"/>
      </w:pPr>
      <w:rPr>
        <w:rFonts w:ascii="Wingdings" w:hAnsi="Wingdings" w:hint="default"/>
      </w:rPr>
    </w:lvl>
    <w:lvl w:ilvl="6" w:tplc="EB744F1C">
      <w:start w:val="1"/>
      <w:numFmt w:val="bullet"/>
      <w:lvlText w:val=""/>
      <w:lvlJc w:val="left"/>
      <w:pPr>
        <w:ind w:left="5670" w:hanging="360"/>
      </w:pPr>
      <w:rPr>
        <w:rFonts w:ascii="Symbol" w:hAnsi="Symbol" w:hint="default"/>
      </w:rPr>
    </w:lvl>
    <w:lvl w:ilvl="7" w:tplc="3A6232B8">
      <w:start w:val="1"/>
      <w:numFmt w:val="bullet"/>
      <w:lvlText w:val="o"/>
      <w:lvlJc w:val="left"/>
      <w:pPr>
        <w:ind w:left="6390" w:hanging="360"/>
      </w:pPr>
      <w:rPr>
        <w:rFonts w:ascii="Courier New" w:hAnsi="Courier New" w:hint="default"/>
      </w:rPr>
    </w:lvl>
    <w:lvl w:ilvl="8" w:tplc="0F7A1236">
      <w:start w:val="1"/>
      <w:numFmt w:val="bullet"/>
      <w:lvlText w:val=""/>
      <w:lvlJc w:val="left"/>
      <w:pPr>
        <w:ind w:left="7110" w:hanging="360"/>
      </w:pPr>
      <w:rPr>
        <w:rFonts w:ascii="Wingdings" w:hAnsi="Wingdings" w:hint="default"/>
      </w:rPr>
    </w:lvl>
  </w:abstractNum>
  <w:abstractNum w:abstractNumId="184" w15:restartNumberingAfterBreak="0">
    <w:nsid w:val="71F767EE"/>
    <w:multiLevelType w:val="hybridMultilevel"/>
    <w:tmpl w:val="D5385514"/>
    <w:lvl w:ilvl="0" w:tplc="64C8E2A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5" w15:restartNumberingAfterBreak="0">
    <w:nsid w:val="727670D7"/>
    <w:multiLevelType w:val="hybridMultilevel"/>
    <w:tmpl w:val="7BE8E094"/>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731378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731A0A7C"/>
    <w:multiLevelType w:val="hybridMultilevel"/>
    <w:tmpl w:val="C396F5F2"/>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73D28EF7"/>
    <w:multiLevelType w:val="hybridMultilevel"/>
    <w:tmpl w:val="CFEAF38C"/>
    <w:lvl w:ilvl="0" w:tplc="D0E6B006">
      <w:start w:val="1"/>
      <w:numFmt w:val="decimal"/>
      <w:lvlText w:val="%1."/>
      <w:lvlJc w:val="left"/>
      <w:pPr>
        <w:ind w:left="720" w:hanging="360"/>
      </w:pPr>
    </w:lvl>
    <w:lvl w:ilvl="1" w:tplc="8D7EB942">
      <w:start w:val="1"/>
      <w:numFmt w:val="lowerLetter"/>
      <w:lvlText w:val="%2."/>
      <w:lvlJc w:val="left"/>
      <w:pPr>
        <w:ind w:left="1440" w:hanging="360"/>
      </w:pPr>
    </w:lvl>
    <w:lvl w:ilvl="2" w:tplc="A78AD064">
      <w:start w:val="1"/>
      <w:numFmt w:val="lowerRoman"/>
      <w:lvlText w:val="%3."/>
      <w:lvlJc w:val="right"/>
      <w:pPr>
        <w:ind w:left="2160" w:hanging="180"/>
      </w:pPr>
    </w:lvl>
    <w:lvl w:ilvl="3" w:tplc="3B6ADB3E">
      <w:start w:val="1"/>
      <w:numFmt w:val="decimal"/>
      <w:lvlText w:val="%4."/>
      <w:lvlJc w:val="left"/>
      <w:pPr>
        <w:ind w:left="2880" w:hanging="360"/>
      </w:pPr>
    </w:lvl>
    <w:lvl w:ilvl="4" w:tplc="89D40018">
      <w:start w:val="1"/>
      <w:numFmt w:val="lowerLetter"/>
      <w:lvlText w:val="%5."/>
      <w:lvlJc w:val="left"/>
      <w:pPr>
        <w:ind w:left="3600" w:hanging="360"/>
      </w:pPr>
    </w:lvl>
    <w:lvl w:ilvl="5" w:tplc="F7783B28">
      <w:start w:val="1"/>
      <w:numFmt w:val="lowerRoman"/>
      <w:lvlText w:val="%6."/>
      <w:lvlJc w:val="right"/>
      <w:pPr>
        <w:ind w:left="4320" w:hanging="180"/>
      </w:pPr>
    </w:lvl>
    <w:lvl w:ilvl="6" w:tplc="D3202962">
      <w:start w:val="1"/>
      <w:numFmt w:val="decimal"/>
      <w:lvlText w:val="%7."/>
      <w:lvlJc w:val="left"/>
      <w:pPr>
        <w:ind w:left="5040" w:hanging="360"/>
      </w:pPr>
    </w:lvl>
    <w:lvl w:ilvl="7" w:tplc="E8DAB8A6">
      <w:start w:val="1"/>
      <w:numFmt w:val="lowerLetter"/>
      <w:lvlText w:val="%8."/>
      <w:lvlJc w:val="left"/>
      <w:pPr>
        <w:ind w:left="5760" w:hanging="360"/>
      </w:pPr>
    </w:lvl>
    <w:lvl w:ilvl="8" w:tplc="632C1768">
      <w:start w:val="1"/>
      <w:numFmt w:val="lowerRoman"/>
      <w:lvlText w:val="%9."/>
      <w:lvlJc w:val="right"/>
      <w:pPr>
        <w:ind w:left="6480" w:hanging="180"/>
      </w:pPr>
    </w:lvl>
  </w:abstractNum>
  <w:abstractNum w:abstractNumId="189" w15:restartNumberingAfterBreak="0">
    <w:nsid w:val="74245DA3"/>
    <w:multiLevelType w:val="hybridMultilevel"/>
    <w:tmpl w:val="00620DEA"/>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74680DEF"/>
    <w:multiLevelType w:val="hybridMultilevel"/>
    <w:tmpl w:val="6562DB20"/>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4BE6D9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756F078A"/>
    <w:multiLevelType w:val="multilevel"/>
    <w:tmpl w:val="1B1075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757279BF"/>
    <w:multiLevelType w:val="hybridMultilevel"/>
    <w:tmpl w:val="BA7215F8"/>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58B225F"/>
    <w:multiLevelType w:val="hybridMultilevel"/>
    <w:tmpl w:val="C132185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75C12BEF"/>
    <w:multiLevelType w:val="hybridMultilevel"/>
    <w:tmpl w:val="1000438E"/>
    <w:lvl w:ilvl="0" w:tplc="D062CE6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96" w15:restartNumberingAfterBreak="0">
    <w:nsid w:val="77430D96"/>
    <w:multiLevelType w:val="hybridMultilevel"/>
    <w:tmpl w:val="D090B5A6"/>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77049E7"/>
    <w:multiLevelType w:val="hybridMultilevel"/>
    <w:tmpl w:val="C14617E8"/>
    <w:lvl w:ilvl="0" w:tplc="64C8E2AE">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7EB443F"/>
    <w:multiLevelType w:val="hybridMultilevel"/>
    <w:tmpl w:val="EA265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77FD72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78E52E38"/>
    <w:multiLevelType w:val="hybridMultilevel"/>
    <w:tmpl w:val="B0B8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8F17F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791D3100"/>
    <w:multiLevelType w:val="hybridMultilevel"/>
    <w:tmpl w:val="1B2840DE"/>
    <w:lvl w:ilvl="0" w:tplc="64C8E2AE">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9AD2EF1"/>
    <w:multiLevelType w:val="hybridMultilevel"/>
    <w:tmpl w:val="1BEA310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7A804787"/>
    <w:multiLevelType w:val="hybridMultilevel"/>
    <w:tmpl w:val="A35A2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A88431B"/>
    <w:multiLevelType w:val="hybridMultilevel"/>
    <w:tmpl w:val="5EBA7D0E"/>
    <w:lvl w:ilvl="0" w:tplc="089CAACC">
      <w:start w:val="1"/>
      <w:numFmt w:val="decimal"/>
      <w:lvlText w:val="%1."/>
      <w:lvlJc w:val="left"/>
      <w:pPr>
        <w:ind w:left="1350" w:hanging="360"/>
      </w:pPr>
    </w:lvl>
    <w:lvl w:ilvl="1" w:tplc="D52214A0">
      <w:start w:val="1"/>
      <w:numFmt w:val="lowerLetter"/>
      <w:lvlText w:val="%2."/>
      <w:lvlJc w:val="left"/>
      <w:pPr>
        <w:ind w:left="2070" w:hanging="360"/>
      </w:pPr>
    </w:lvl>
    <w:lvl w:ilvl="2" w:tplc="9DCADDBC">
      <w:start w:val="1"/>
      <w:numFmt w:val="lowerRoman"/>
      <w:lvlText w:val="%3."/>
      <w:lvlJc w:val="right"/>
      <w:pPr>
        <w:ind w:left="2790" w:hanging="180"/>
      </w:pPr>
    </w:lvl>
    <w:lvl w:ilvl="3" w:tplc="2312EE4A">
      <w:start w:val="1"/>
      <w:numFmt w:val="decimal"/>
      <w:lvlText w:val="%4."/>
      <w:lvlJc w:val="left"/>
      <w:pPr>
        <w:ind w:left="3510" w:hanging="360"/>
      </w:pPr>
    </w:lvl>
    <w:lvl w:ilvl="4" w:tplc="135AD044">
      <w:start w:val="1"/>
      <w:numFmt w:val="lowerLetter"/>
      <w:lvlText w:val="%5."/>
      <w:lvlJc w:val="left"/>
      <w:pPr>
        <w:ind w:left="4230" w:hanging="360"/>
      </w:pPr>
    </w:lvl>
    <w:lvl w:ilvl="5" w:tplc="52CE2448">
      <w:start w:val="1"/>
      <w:numFmt w:val="lowerRoman"/>
      <w:lvlText w:val="%6."/>
      <w:lvlJc w:val="right"/>
      <w:pPr>
        <w:ind w:left="4950" w:hanging="180"/>
      </w:pPr>
    </w:lvl>
    <w:lvl w:ilvl="6" w:tplc="2FA667B6">
      <w:start w:val="1"/>
      <w:numFmt w:val="decimal"/>
      <w:lvlText w:val="%7."/>
      <w:lvlJc w:val="left"/>
      <w:pPr>
        <w:ind w:left="5670" w:hanging="360"/>
      </w:pPr>
    </w:lvl>
    <w:lvl w:ilvl="7" w:tplc="46DAA76E">
      <w:start w:val="1"/>
      <w:numFmt w:val="lowerLetter"/>
      <w:lvlText w:val="%8."/>
      <w:lvlJc w:val="left"/>
      <w:pPr>
        <w:ind w:left="6390" w:hanging="360"/>
      </w:pPr>
    </w:lvl>
    <w:lvl w:ilvl="8" w:tplc="9E000B40">
      <w:start w:val="1"/>
      <w:numFmt w:val="lowerRoman"/>
      <w:lvlText w:val="%9."/>
      <w:lvlJc w:val="right"/>
      <w:pPr>
        <w:ind w:left="7110" w:hanging="180"/>
      </w:pPr>
    </w:lvl>
  </w:abstractNum>
  <w:abstractNum w:abstractNumId="206" w15:restartNumberingAfterBreak="0">
    <w:nsid w:val="7ADB7AC6"/>
    <w:multiLevelType w:val="hybridMultilevel"/>
    <w:tmpl w:val="BE5A394C"/>
    <w:lvl w:ilvl="0" w:tplc="64C8E2AE">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7C7A1F48"/>
    <w:multiLevelType w:val="hybridMultilevel"/>
    <w:tmpl w:val="72546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C8416B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15:restartNumberingAfterBreak="0">
    <w:nsid w:val="7E9B42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7EF973B6"/>
    <w:multiLevelType w:val="hybridMultilevel"/>
    <w:tmpl w:val="E12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60180988">
    <w:abstractNumId w:val="121"/>
  </w:num>
  <w:num w:numId="2" w16cid:durableId="1866092661">
    <w:abstractNumId w:val="47"/>
  </w:num>
  <w:num w:numId="3" w16cid:durableId="1894079865">
    <w:abstractNumId w:val="176"/>
  </w:num>
  <w:num w:numId="4" w16cid:durableId="1169174952">
    <w:abstractNumId w:val="50"/>
  </w:num>
  <w:num w:numId="5" w16cid:durableId="541212300">
    <w:abstractNumId w:val="141"/>
  </w:num>
  <w:num w:numId="6" w16cid:durableId="367029766">
    <w:abstractNumId w:val="183"/>
  </w:num>
  <w:num w:numId="7" w16cid:durableId="475102382">
    <w:abstractNumId w:val="137"/>
  </w:num>
  <w:num w:numId="8" w16cid:durableId="1657415017">
    <w:abstractNumId w:val="145"/>
  </w:num>
  <w:num w:numId="9" w16cid:durableId="1648631810">
    <w:abstractNumId w:val="163"/>
  </w:num>
  <w:num w:numId="10" w16cid:durableId="859050559">
    <w:abstractNumId w:val="87"/>
  </w:num>
  <w:num w:numId="11" w16cid:durableId="1734889097">
    <w:abstractNumId w:val="143"/>
  </w:num>
  <w:num w:numId="12" w16cid:durableId="1799909674">
    <w:abstractNumId w:val="9"/>
  </w:num>
  <w:num w:numId="13" w16cid:durableId="865600503">
    <w:abstractNumId w:val="116"/>
  </w:num>
  <w:num w:numId="14" w16cid:durableId="1921482043">
    <w:abstractNumId w:val="49"/>
  </w:num>
  <w:num w:numId="15" w16cid:durableId="145173467">
    <w:abstractNumId w:val="162"/>
  </w:num>
  <w:num w:numId="16" w16cid:durableId="682247338">
    <w:abstractNumId w:val="205"/>
  </w:num>
  <w:num w:numId="17" w16cid:durableId="1733112495">
    <w:abstractNumId w:val="164"/>
  </w:num>
  <w:num w:numId="18" w16cid:durableId="1866753057">
    <w:abstractNumId w:val="177"/>
  </w:num>
  <w:num w:numId="19" w16cid:durableId="1436637415">
    <w:abstractNumId w:val="61"/>
  </w:num>
  <w:num w:numId="20" w16cid:durableId="1749382451">
    <w:abstractNumId w:val="150"/>
  </w:num>
  <w:num w:numId="21" w16cid:durableId="1115517615">
    <w:abstractNumId w:val="81"/>
  </w:num>
  <w:num w:numId="22" w16cid:durableId="1290238626">
    <w:abstractNumId w:val="188"/>
  </w:num>
  <w:num w:numId="23" w16cid:durableId="27220015">
    <w:abstractNumId w:val="97"/>
  </w:num>
  <w:num w:numId="24" w16cid:durableId="2119255100">
    <w:abstractNumId w:val="74"/>
  </w:num>
  <w:num w:numId="25" w16cid:durableId="2128087789">
    <w:abstractNumId w:val="166"/>
  </w:num>
  <w:num w:numId="26" w16cid:durableId="557669333">
    <w:abstractNumId w:val="172"/>
  </w:num>
  <w:num w:numId="27" w16cid:durableId="1456483661">
    <w:abstractNumId w:val="168"/>
  </w:num>
  <w:num w:numId="28" w16cid:durableId="323901030">
    <w:abstractNumId w:val="0"/>
  </w:num>
  <w:num w:numId="29" w16cid:durableId="1555432511">
    <w:abstractNumId w:val="182"/>
  </w:num>
  <w:num w:numId="30" w16cid:durableId="1552301297">
    <w:abstractNumId w:val="7"/>
  </w:num>
  <w:num w:numId="31" w16cid:durableId="500240766">
    <w:abstractNumId w:val="8"/>
  </w:num>
  <w:num w:numId="32" w16cid:durableId="1582064583">
    <w:abstractNumId w:val="31"/>
  </w:num>
  <w:num w:numId="33" w16cid:durableId="1963918073">
    <w:abstractNumId w:val="95"/>
  </w:num>
  <w:num w:numId="34" w16cid:durableId="998312516">
    <w:abstractNumId w:val="25"/>
  </w:num>
  <w:num w:numId="35" w16cid:durableId="984775018">
    <w:abstractNumId w:val="209"/>
  </w:num>
  <w:num w:numId="36" w16cid:durableId="1919053297">
    <w:abstractNumId w:val="83"/>
  </w:num>
  <w:num w:numId="37" w16cid:durableId="181819693">
    <w:abstractNumId w:val="133"/>
  </w:num>
  <w:num w:numId="38" w16cid:durableId="1635524081">
    <w:abstractNumId w:val="75"/>
  </w:num>
  <w:num w:numId="39" w16cid:durableId="1311709723">
    <w:abstractNumId w:val="42"/>
  </w:num>
  <w:num w:numId="40" w16cid:durableId="1142773431">
    <w:abstractNumId w:val="170"/>
  </w:num>
  <w:num w:numId="41" w16cid:durableId="1078359685">
    <w:abstractNumId w:val="201"/>
  </w:num>
  <w:num w:numId="42" w16cid:durableId="1716542058">
    <w:abstractNumId w:val="43"/>
  </w:num>
  <w:num w:numId="43" w16cid:durableId="532113078">
    <w:abstractNumId w:val="84"/>
  </w:num>
  <w:num w:numId="44" w16cid:durableId="903610370">
    <w:abstractNumId w:val="123"/>
  </w:num>
  <w:num w:numId="45" w16cid:durableId="1940721210">
    <w:abstractNumId w:val="27"/>
  </w:num>
  <w:num w:numId="46" w16cid:durableId="856233084">
    <w:abstractNumId w:val="127"/>
  </w:num>
  <w:num w:numId="47" w16cid:durableId="31618735">
    <w:abstractNumId w:val="29"/>
  </w:num>
  <w:num w:numId="48" w16cid:durableId="1786584066">
    <w:abstractNumId w:val="96"/>
  </w:num>
  <w:num w:numId="49" w16cid:durableId="1225406819">
    <w:abstractNumId w:val="158"/>
  </w:num>
  <w:num w:numId="50" w16cid:durableId="118770928">
    <w:abstractNumId w:val="130"/>
  </w:num>
  <w:num w:numId="51" w16cid:durableId="1991402772">
    <w:abstractNumId w:val="178"/>
  </w:num>
  <w:num w:numId="52" w16cid:durableId="2004894678">
    <w:abstractNumId w:val="208"/>
  </w:num>
  <w:num w:numId="53" w16cid:durableId="1660234753">
    <w:abstractNumId w:val="73"/>
  </w:num>
  <w:num w:numId="54" w16cid:durableId="2136825054">
    <w:abstractNumId w:val="48"/>
  </w:num>
  <w:num w:numId="55" w16cid:durableId="2072537792">
    <w:abstractNumId w:val="5"/>
  </w:num>
  <w:num w:numId="56" w16cid:durableId="1933077651">
    <w:abstractNumId w:val="175"/>
  </w:num>
  <w:num w:numId="57" w16cid:durableId="39936756">
    <w:abstractNumId w:val="139"/>
  </w:num>
  <w:num w:numId="58" w16cid:durableId="420957159">
    <w:abstractNumId w:val="199"/>
  </w:num>
  <w:num w:numId="59" w16cid:durableId="1957826793">
    <w:abstractNumId w:val="186"/>
  </w:num>
  <w:num w:numId="60" w16cid:durableId="1679458095">
    <w:abstractNumId w:val="52"/>
  </w:num>
  <w:num w:numId="61" w16cid:durableId="620456696">
    <w:abstractNumId w:val="32"/>
  </w:num>
  <w:num w:numId="62" w16cid:durableId="1943104386">
    <w:abstractNumId w:val="1"/>
  </w:num>
  <w:num w:numId="63" w16cid:durableId="478964094">
    <w:abstractNumId w:val="21"/>
  </w:num>
  <w:num w:numId="64" w16cid:durableId="711729095">
    <w:abstractNumId w:val="77"/>
  </w:num>
  <w:num w:numId="65" w16cid:durableId="1554270777">
    <w:abstractNumId w:val="93"/>
  </w:num>
  <w:num w:numId="66" w16cid:durableId="995962486">
    <w:abstractNumId w:val="101"/>
  </w:num>
  <w:num w:numId="67" w16cid:durableId="379792046">
    <w:abstractNumId w:val="11"/>
  </w:num>
  <w:num w:numId="68" w16cid:durableId="1448088872">
    <w:abstractNumId w:val="179"/>
  </w:num>
  <w:num w:numId="69" w16cid:durableId="302388604">
    <w:abstractNumId w:val="191"/>
  </w:num>
  <w:num w:numId="70" w16cid:durableId="1198349968">
    <w:abstractNumId w:val="181"/>
  </w:num>
  <w:num w:numId="71" w16cid:durableId="1081441846">
    <w:abstractNumId w:val="157"/>
  </w:num>
  <w:num w:numId="72" w16cid:durableId="379598357">
    <w:abstractNumId w:val="89"/>
  </w:num>
  <w:num w:numId="73" w16cid:durableId="670374792">
    <w:abstractNumId w:val="91"/>
  </w:num>
  <w:num w:numId="74" w16cid:durableId="858011631">
    <w:abstractNumId w:val="65"/>
  </w:num>
  <w:num w:numId="75" w16cid:durableId="1137836443">
    <w:abstractNumId w:val="54"/>
  </w:num>
  <w:num w:numId="76" w16cid:durableId="671027875">
    <w:abstractNumId w:val="112"/>
  </w:num>
  <w:num w:numId="77" w16cid:durableId="778529097">
    <w:abstractNumId w:val="100"/>
  </w:num>
  <w:num w:numId="78" w16cid:durableId="1654145063">
    <w:abstractNumId w:val="37"/>
  </w:num>
  <w:num w:numId="79" w16cid:durableId="1818960076">
    <w:abstractNumId w:val="23"/>
  </w:num>
  <w:num w:numId="80" w16cid:durableId="127751532">
    <w:abstractNumId w:val="138"/>
  </w:num>
  <w:num w:numId="81" w16cid:durableId="112941406">
    <w:abstractNumId w:val="71"/>
  </w:num>
  <w:num w:numId="82" w16cid:durableId="938636840">
    <w:abstractNumId w:val="44"/>
  </w:num>
  <w:num w:numId="83" w16cid:durableId="1224177397">
    <w:abstractNumId w:val="198"/>
  </w:num>
  <w:num w:numId="84" w16cid:durableId="185753350">
    <w:abstractNumId w:val="64"/>
  </w:num>
  <w:num w:numId="85" w16cid:durableId="923732394">
    <w:abstractNumId w:val="202"/>
  </w:num>
  <w:num w:numId="86" w16cid:durableId="1848321171">
    <w:abstractNumId w:val="111"/>
  </w:num>
  <w:num w:numId="87" w16cid:durableId="261761048">
    <w:abstractNumId w:val="118"/>
  </w:num>
  <w:num w:numId="88" w16cid:durableId="157774317">
    <w:abstractNumId w:val="104"/>
  </w:num>
  <w:num w:numId="89" w16cid:durableId="1840609466">
    <w:abstractNumId w:val="120"/>
  </w:num>
  <w:num w:numId="90" w16cid:durableId="2121996436">
    <w:abstractNumId w:val="45"/>
  </w:num>
  <w:num w:numId="91" w16cid:durableId="2054619684">
    <w:abstractNumId w:val="174"/>
  </w:num>
  <w:num w:numId="92" w16cid:durableId="99423206">
    <w:abstractNumId w:val="147"/>
  </w:num>
  <w:num w:numId="93" w16cid:durableId="162203364">
    <w:abstractNumId w:val="57"/>
  </w:num>
  <w:num w:numId="94" w16cid:durableId="634263544">
    <w:abstractNumId w:val="124"/>
  </w:num>
  <w:num w:numId="95" w16cid:durableId="329910242">
    <w:abstractNumId w:val="60"/>
  </w:num>
  <w:num w:numId="96" w16cid:durableId="1602180287">
    <w:abstractNumId w:val="103"/>
  </w:num>
  <w:num w:numId="97" w16cid:durableId="1503354735">
    <w:abstractNumId w:val="156"/>
  </w:num>
  <w:num w:numId="98" w16cid:durableId="186064857">
    <w:abstractNumId w:val="204"/>
  </w:num>
  <w:num w:numId="99" w16cid:durableId="592708783">
    <w:abstractNumId w:val="131"/>
  </w:num>
  <w:num w:numId="100" w16cid:durableId="612128456">
    <w:abstractNumId w:val="22"/>
  </w:num>
  <w:num w:numId="101" w16cid:durableId="1572039026">
    <w:abstractNumId w:val="207"/>
  </w:num>
  <w:num w:numId="102" w16cid:durableId="1714958550">
    <w:abstractNumId w:val="85"/>
  </w:num>
  <w:num w:numId="103" w16cid:durableId="943077630">
    <w:abstractNumId w:val="58"/>
  </w:num>
  <w:num w:numId="104" w16cid:durableId="1330478424">
    <w:abstractNumId w:val="196"/>
  </w:num>
  <w:num w:numId="105" w16cid:durableId="1864708989">
    <w:abstractNumId w:val="108"/>
  </w:num>
  <w:num w:numId="106" w16cid:durableId="572085549">
    <w:abstractNumId w:val="10"/>
  </w:num>
  <w:num w:numId="107" w16cid:durableId="954991123">
    <w:abstractNumId w:val="117"/>
  </w:num>
  <w:num w:numId="108" w16cid:durableId="1024751219">
    <w:abstractNumId w:val="151"/>
  </w:num>
  <w:num w:numId="109" w16cid:durableId="842162999">
    <w:abstractNumId w:val="99"/>
  </w:num>
  <w:num w:numId="110" w16cid:durableId="1180923183">
    <w:abstractNumId w:val="86"/>
  </w:num>
  <w:num w:numId="111" w16cid:durableId="2070498676">
    <w:abstractNumId w:val="128"/>
  </w:num>
  <w:num w:numId="112" w16cid:durableId="1968655273">
    <w:abstractNumId w:val="110"/>
  </w:num>
  <w:num w:numId="113" w16cid:durableId="1823541804">
    <w:abstractNumId w:val="180"/>
  </w:num>
  <w:num w:numId="114" w16cid:durableId="942226905">
    <w:abstractNumId w:val="144"/>
  </w:num>
  <w:num w:numId="115" w16cid:durableId="372509472">
    <w:abstractNumId w:val="92"/>
  </w:num>
  <w:num w:numId="116" w16cid:durableId="958146805">
    <w:abstractNumId w:val="148"/>
  </w:num>
  <w:num w:numId="117" w16cid:durableId="1860120463">
    <w:abstractNumId w:val="142"/>
  </w:num>
  <w:num w:numId="118" w16cid:durableId="919368946">
    <w:abstractNumId w:val="159"/>
  </w:num>
  <w:num w:numId="119" w16cid:durableId="1916016557">
    <w:abstractNumId w:val="192"/>
  </w:num>
  <w:num w:numId="120" w16cid:durableId="343940558">
    <w:abstractNumId w:val="16"/>
  </w:num>
  <w:num w:numId="121" w16cid:durableId="1703288625">
    <w:abstractNumId w:val="129"/>
  </w:num>
  <w:num w:numId="122" w16cid:durableId="1182281873">
    <w:abstractNumId w:val="200"/>
  </w:num>
  <w:num w:numId="123" w16cid:durableId="1926455246">
    <w:abstractNumId w:val="39"/>
  </w:num>
  <w:num w:numId="124" w16cid:durableId="440413602">
    <w:abstractNumId w:val="113"/>
  </w:num>
  <w:num w:numId="125" w16cid:durableId="367265789">
    <w:abstractNumId w:val="46"/>
  </w:num>
  <w:num w:numId="126" w16cid:durableId="1211302503">
    <w:abstractNumId w:val="146"/>
  </w:num>
  <w:num w:numId="127" w16cid:durableId="844365897">
    <w:abstractNumId w:val="17"/>
  </w:num>
  <w:num w:numId="128" w16cid:durableId="1527980132">
    <w:abstractNumId w:val="136"/>
  </w:num>
  <w:num w:numId="129" w16cid:durableId="1068529926">
    <w:abstractNumId w:val="171"/>
  </w:num>
  <w:num w:numId="130" w16cid:durableId="2068607819">
    <w:abstractNumId w:val="160"/>
  </w:num>
  <w:num w:numId="131" w16cid:durableId="1865245154">
    <w:abstractNumId w:val="154"/>
  </w:num>
  <w:num w:numId="132" w16cid:durableId="233051345">
    <w:abstractNumId w:val="90"/>
  </w:num>
  <w:num w:numId="133" w16cid:durableId="2046755997">
    <w:abstractNumId w:val="51"/>
  </w:num>
  <w:num w:numId="134" w16cid:durableId="241642779">
    <w:abstractNumId w:val="135"/>
  </w:num>
  <w:num w:numId="135" w16cid:durableId="505486691">
    <w:abstractNumId w:val="35"/>
  </w:num>
  <w:num w:numId="136" w16cid:durableId="2078698984">
    <w:abstractNumId w:val="72"/>
  </w:num>
  <w:num w:numId="137" w16cid:durableId="413552742">
    <w:abstractNumId w:val="70"/>
  </w:num>
  <w:num w:numId="138" w16cid:durableId="691616609">
    <w:abstractNumId w:val="94"/>
  </w:num>
  <w:num w:numId="139" w16cid:durableId="1316762263">
    <w:abstractNumId w:val="26"/>
  </w:num>
  <w:num w:numId="140" w16cid:durableId="174194890">
    <w:abstractNumId w:val="184"/>
  </w:num>
  <w:num w:numId="141" w16cid:durableId="538203442">
    <w:abstractNumId w:val="59"/>
  </w:num>
  <w:num w:numId="142" w16cid:durableId="1816295441">
    <w:abstractNumId w:val="62"/>
  </w:num>
  <w:num w:numId="143" w16cid:durableId="590940391">
    <w:abstractNumId w:val="107"/>
  </w:num>
  <w:num w:numId="144" w16cid:durableId="1911234413">
    <w:abstractNumId w:val="140"/>
  </w:num>
  <w:num w:numId="145" w16cid:durableId="2112822176">
    <w:abstractNumId w:val="18"/>
  </w:num>
  <w:num w:numId="146" w16cid:durableId="1243947802">
    <w:abstractNumId w:val="167"/>
  </w:num>
  <w:num w:numId="147" w16cid:durableId="1186941083">
    <w:abstractNumId w:val="80"/>
  </w:num>
  <w:num w:numId="148" w16cid:durableId="300306026">
    <w:abstractNumId w:val="197"/>
  </w:num>
  <w:num w:numId="149" w16cid:durableId="278613598">
    <w:abstractNumId w:val="153"/>
  </w:num>
  <w:num w:numId="150" w16cid:durableId="1075008865">
    <w:abstractNumId w:val="53"/>
  </w:num>
  <w:num w:numId="151" w16cid:durableId="1073355156">
    <w:abstractNumId w:val="36"/>
  </w:num>
  <w:num w:numId="152" w16cid:durableId="307516882">
    <w:abstractNumId w:val="56"/>
  </w:num>
  <w:num w:numId="153" w16cid:durableId="473452521">
    <w:abstractNumId w:val="134"/>
  </w:num>
  <w:num w:numId="154" w16cid:durableId="1262494365">
    <w:abstractNumId w:val="28"/>
  </w:num>
  <w:num w:numId="155" w16cid:durableId="1176001762">
    <w:abstractNumId w:val="55"/>
  </w:num>
  <w:num w:numId="156" w16cid:durableId="1187330677">
    <w:abstractNumId w:val="169"/>
  </w:num>
  <w:num w:numId="157" w16cid:durableId="1814326244">
    <w:abstractNumId w:val="125"/>
  </w:num>
  <w:num w:numId="158" w16cid:durableId="624580443">
    <w:abstractNumId w:val="194"/>
  </w:num>
  <w:num w:numId="159" w16cid:durableId="1105272629">
    <w:abstractNumId w:val="161"/>
  </w:num>
  <w:num w:numId="160" w16cid:durableId="1518304809">
    <w:abstractNumId w:val="79"/>
  </w:num>
  <w:num w:numId="161" w16cid:durableId="1668828765">
    <w:abstractNumId w:val="20"/>
  </w:num>
  <w:num w:numId="162" w16cid:durableId="436826363">
    <w:abstractNumId w:val="13"/>
  </w:num>
  <w:num w:numId="163" w16cid:durableId="2144351485">
    <w:abstractNumId w:val="19"/>
  </w:num>
  <w:num w:numId="164" w16cid:durableId="240143464">
    <w:abstractNumId w:val="190"/>
  </w:num>
  <w:num w:numId="165" w16cid:durableId="1455322022">
    <w:abstractNumId w:val="193"/>
  </w:num>
  <w:num w:numId="166" w16cid:durableId="597373021">
    <w:abstractNumId w:val="34"/>
  </w:num>
  <w:num w:numId="167" w16cid:durableId="981692177">
    <w:abstractNumId w:val="76"/>
  </w:num>
  <w:num w:numId="168" w16cid:durableId="1555266990">
    <w:abstractNumId w:val="155"/>
  </w:num>
  <w:num w:numId="169" w16cid:durableId="848256259">
    <w:abstractNumId w:val="3"/>
  </w:num>
  <w:num w:numId="170" w16cid:durableId="286205900">
    <w:abstractNumId w:val="187"/>
  </w:num>
  <w:num w:numId="171" w16cid:durableId="1416049291">
    <w:abstractNumId w:val="105"/>
  </w:num>
  <w:num w:numId="172" w16cid:durableId="331419274">
    <w:abstractNumId w:val="206"/>
  </w:num>
  <w:num w:numId="173" w16cid:durableId="82192197">
    <w:abstractNumId w:val="67"/>
  </w:num>
  <w:num w:numId="174" w16cid:durableId="2094664053">
    <w:abstractNumId w:val="189"/>
  </w:num>
  <w:num w:numId="175" w16cid:durableId="151600183">
    <w:abstractNumId w:val="132"/>
  </w:num>
  <w:num w:numId="176" w16cid:durableId="770513437">
    <w:abstractNumId w:val="203"/>
  </w:num>
  <w:num w:numId="177" w16cid:durableId="1073117588">
    <w:abstractNumId w:val="2"/>
  </w:num>
  <w:num w:numId="178" w16cid:durableId="806095213">
    <w:abstractNumId w:val="119"/>
  </w:num>
  <w:num w:numId="179" w16cid:durableId="2060474732">
    <w:abstractNumId w:val="102"/>
  </w:num>
  <w:num w:numId="180" w16cid:durableId="150144286">
    <w:abstractNumId w:val="185"/>
  </w:num>
  <w:num w:numId="181" w16cid:durableId="1488477020">
    <w:abstractNumId w:val="63"/>
  </w:num>
  <w:num w:numId="182" w16cid:durableId="98064250">
    <w:abstractNumId w:val="68"/>
  </w:num>
  <w:num w:numId="183" w16cid:durableId="22946531">
    <w:abstractNumId w:val="24"/>
  </w:num>
  <w:num w:numId="184" w16cid:durableId="655760845">
    <w:abstractNumId w:val="4"/>
  </w:num>
  <w:num w:numId="185" w16cid:durableId="1168516604">
    <w:abstractNumId w:val="210"/>
  </w:num>
  <w:num w:numId="186" w16cid:durableId="197594146">
    <w:abstractNumId w:val="41"/>
  </w:num>
  <w:num w:numId="187" w16cid:durableId="158428858">
    <w:abstractNumId w:val="82"/>
  </w:num>
  <w:num w:numId="188" w16cid:durableId="1107239148">
    <w:abstractNumId w:val="88"/>
  </w:num>
  <w:num w:numId="189" w16cid:durableId="853573037">
    <w:abstractNumId w:val="69"/>
  </w:num>
  <w:num w:numId="190" w16cid:durableId="1282808175">
    <w:abstractNumId w:val="149"/>
  </w:num>
  <w:num w:numId="191" w16cid:durableId="22480312">
    <w:abstractNumId w:val="14"/>
  </w:num>
  <w:num w:numId="192" w16cid:durableId="107164757">
    <w:abstractNumId w:val="122"/>
  </w:num>
  <w:num w:numId="193" w16cid:durableId="804543390">
    <w:abstractNumId w:val="6"/>
  </w:num>
  <w:num w:numId="194" w16cid:durableId="464540272">
    <w:abstractNumId w:val="126"/>
  </w:num>
  <w:num w:numId="195" w16cid:durableId="662195653">
    <w:abstractNumId w:val="106"/>
  </w:num>
  <w:num w:numId="196" w16cid:durableId="320499191">
    <w:abstractNumId w:val="173"/>
  </w:num>
  <w:num w:numId="197" w16cid:durableId="44989431">
    <w:abstractNumId w:val="12"/>
  </w:num>
  <w:num w:numId="198" w16cid:durableId="1016884720">
    <w:abstractNumId w:val="152"/>
  </w:num>
  <w:num w:numId="199" w16cid:durableId="1598758393">
    <w:abstractNumId w:val="30"/>
  </w:num>
  <w:num w:numId="200" w16cid:durableId="921062977">
    <w:abstractNumId w:val="114"/>
  </w:num>
  <w:num w:numId="201" w16cid:durableId="1368485468">
    <w:abstractNumId w:val="40"/>
  </w:num>
  <w:num w:numId="202" w16cid:durableId="1528447784">
    <w:abstractNumId w:val="33"/>
  </w:num>
  <w:num w:numId="203" w16cid:durableId="1996882248">
    <w:abstractNumId w:val="109"/>
  </w:num>
  <w:num w:numId="204" w16cid:durableId="152374617">
    <w:abstractNumId w:val="115"/>
  </w:num>
  <w:num w:numId="205" w16cid:durableId="1536624927">
    <w:abstractNumId w:val="15"/>
  </w:num>
  <w:num w:numId="206" w16cid:durableId="1570966432">
    <w:abstractNumId w:val="38"/>
  </w:num>
  <w:num w:numId="207" w16cid:durableId="867764410">
    <w:abstractNumId w:val="165"/>
  </w:num>
  <w:num w:numId="208" w16cid:durableId="255721655">
    <w:abstractNumId w:val="66"/>
  </w:num>
  <w:num w:numId="209" w16cid:durableId="777797481">
    <w:abstractNumId w:val="195"/>
  </w:num>
  <w:num w:numId="210" w16cid:durableId="1502039458">
    <w:abstractNumId w:val="98"/>
  </w:num>
  <w:num w:numId="211" w16cid:durableId="1033186767">
    <w:abstractNumId w:val="78"/>
  </w:num>
  <w:numIdMacAtCleanup w:val="2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iệt Lương">
    <w15:presenceInfo w15:providerId="Windows Live" w15:userId="a7b5a3119a6a52c7"/>
  </w15:person>
  <w15:person w15:author="Kiên Lê Trung">
    <w15:presenceInfo w15:providerId="Windows Live" w15:userId="175aabc91ea22888"/>
  </w15:person>
  <w15:person w15:author="khanh pham">
    <w15:presenceInfo w15:providerId="Windows Live" w15:userId="a47c86323a20c7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69A2"/>
    <w:rsid w:val="000008C3"/>
    <w:rsid w:val="00002B9B"/>
    <w:rsid w:val="000036E2"/>
    <w:rsid w:val="000038EE"/>
    <w:rsid w:val="000062F4"/>
    <w:rsid w:val="000114D8"/>
    <w:rsid w:val="00011F8A"/>
    <w:rsid w:val="0001580C"/>
    <w:rsid w:val="00017DD6"/>
    <w:rsid w:val="00024937"/>
    <w:rsid w:val="000252E6"/>
    <w:rsid w:val="00026304"/>
    <w:rsid w:val="0002743C"/>
    <w:rsid w:val="00030B65"/>
    <w:rsid w:val="00031B5F"/>
    <w:rsid w:val="0003260D"/>
    <w:rsid w:val="0003460E"/>
    <w:rsid w:val="00034C0F"/>
    <w:rsid w:val="000368EC"/>
    <w:rsid w:val="00037044"/>
    <w:rsid w:val="00044F7F"/>
    <w:rsid w:val="0004797E"/>
    <w:rsid w:val="000504CE"/>
    <w:rsid w:val="00052692"/>
    <w:rsid w:val="00052A79"/>
    <w:rsid w:val="00053AC8"/>
    <w:rsid w:val="000549B8"/>
    <w:rsid w:val="000556F1"/>
    <w:rsid w:val="000567E8"/>
    <w:rsid w:val="00057FDC"/>
    <w:rsid w:val="00061479"/>
    <w:rsid w:val="00061C3D"/>
    <w:rsid w:val="00062456"/>
    <w:rsid w:val="000629F4"/>
    <w:rsid w:val="0006476B"/>
    <w:rsid w:val="000654F2"/>
    <w:rsid w:val="00070514"/>
    <w:rsid w:val="000749F5"/>
    <w:rsid w:val="00081A53"/>
    <w:rsid w:val="00082413"/>
    <w:rsid w:val="00082BAC"/>
    <w:rsid w:val="00082E98"/>
    <w:rsid w:val="00083538"/>
    <w:rsid w:val="000857B7"/>
    <w:rsid w:val="0008785C"/>
    <w:rsid w:val="000903BC"/>
    <w:rsid w:val="00090574"/>
    <w:rsid w:val="00091C84"/>
    <w:rsid w:val="00092083"/>
    <w:rsid w:val="00093A13"/>
    <w:rsid w:val="000943EE"/>
    <w:rsid w:val="00096067"/>
    <w:rsid w:val="000961D9"/>
    <w:rsid w:val="000A00EB"/>
    <w:rsid w:val="000A060D"/>
    <w:rsid w:val="000A06E7"/>
    <w:rsid w:val="000A0E69"/>
    <w:rsid w:val="000A1966"/>
    <w:rsid w:val="000B0BD2"/>
    <w:rsid w:val="000B10F8"/>
    <w:rsid w:val="000B2B95"/>
    <w:rsid w:val="000B2EF0"/>
    <w:rsid w:val="000B3897"/>
    <w:rsid w:val="000B3DE2"/>
    <w:rsid w:val="000B67C7"/>
    <w:rsid w:val="000B6A96"/>
    <w:rsid w:val="000C28E4"/>
    <w:rsid w:val="000C3407"/>
    <w:rsid w:val="000C368C"/>
    <w:rsid w:val="000C679A"/>
    <w:rsid w:val="000D1C9B"/>
    <w:rsid w:val="000D3FC8"/>
    <w:rsid w:val="000E05BF"/>
    <w:rsid w:val="000E0BC1"/>
    <w:rsid w:val="000E0FD7"/>
    <w:rsid w:val="000E46EC"/>
    <w:rsid w:val="000E646E"/>
    <w:rsid w:val="000E6CBE"/>
    <w:rsid w:val="000E73F6"/>
    <w:rsid w:val="000E780A"/>
    <w:rsid w:val="000F0D00"/>
    <w:rsid w:val="000F1D03"/>
    <w:rsid w:val="000F4131"/>
    <w:rsid w:val="000F476D"/>
    <w:rsid w:val="000F4979"/>
    <w:rsid w:val="000F4BA3"/>
    <w:rsid w:val="000F50E3"/>
    <w:rsid w:val="000F5D45"/>
    <w:rsid w:val="000F5F55"/>
    <w:rsid w:val="0010042F"/>
    <w:rsid w:val="0010105F"/>
    <w:rsid w:val="00106C9F"/>
    <w:rsid w:val="001144D4"/>
    <w:rsid w:val="0011513A"/>
    <w:rsid w:val="00115BD4"/>
    <w:rsid w:val="00116F08"/>
    <w:rsid w:val="001201C4"/>
    <w:rsid w:val="0012134D"/>
    <w:rsid w:val="001221CF"/>
    <w:rsid w:val="00123A30"/>
    <w:rsid w:val="00126179"/>
    <w:rsid w:val="001272FA"/>
    <w:rsid w:val="00132ABF"/>
    <w:rsid w:val="00134AC3"/>
    <w:rsid w:val="00135786"/>
    <w:rsid w:val="00136D96"/>
    <w:rsid w:val="00140777"/>
    <w:rsid w:val="00143164"/>
    <w:rsid w:val="00144BB4"/>
    <w:rsid w:val="00146937"/>
    <w:rsid w:val="0014732A"/>
    <w:rsid w:val="00147DEB"/>
    <w:rsid w:val="00151C77"/>
    <w:rsid w:val="00153604"/>
    <w:rsid w:val="00154210"/>
    <w:rsid w:val="001544BA"/>
    <w:rsid w:val="00154BBD"/>
    <w:rsid w:val="001565A5"/>
    <w:rsid w:val="001567CC"/>
    <w:rsid w:val="00156BC8"/>
    <w:rsid w:val="00162357"/>
    <w:rsid w:val="00163770"/>
    <w:rsid w:val="001637DD"/>
    <w:rsid w:val="0016683A"/>
    <w:rsid w:val="00173A78"/>
    <w:rsid w:val="00174675"/>
    <w:rsid w:val="00177238"/>
    <w:rsid w:val="0018010D"/>
    <w:rsid w:val="00180F07"/>
    <w:rsid w:val="0018193D"/>
    <w:rsid w:val="00181E40"/>
    <w:rsid w:val="00182382"/>
    <w:rsid w:val="00184C69"/>
    <w:rsid w:val="001869E1"/>
    <w:rsid w:val="00187170"/>
    <w:rsid w:val="00190D8F"/>
    <w:rsid w:val="00190F62"/>
    <w:rsid w:val="00194CEC"/>
    <w:rsid w:val="001A10D0"/>
    <w:rsid w:val="001A1E74"/>
    <w:rsid w:val="001A2612"/>
    <w:rsid w:val="001A4464"/>
    <w:rsid w:val="001A59C7"/>
    <w:rsid w:val="001A638B"/>
    <w:rsid w:val="001A66A8"/>
    <w:rsid w:val="001B086B"/>
    <w:rsid w:val="001B094C"/>
    <w:rsid w:val="001B122D"/>
    <w:rsid w:val="001B2E71"/>
    <w:rsid w:val="001B41C3"/>
    <w:rsid w:val="001C4510"/>
    <w:rsid w:val="001C51D5"/>
    <w:rsid w:val="001C7668"/>
    <w:rsid w:val="001D0595"/>
    <w:rsid w:val="001D0847"/>
    <w:rsid w:val="001D0EDA"/>
    <w:rsid w:val="001D1558"/>
    <w:rsid w:val="001D1973"/>
    <w:rsid w:val="001D19BE"/>
    <w:rsid w:val="001D53B4"/>
    <w:rsid w:val="001D7247"/>
    <w:rsid w:val="001D7EDB"/>
    <w:rsid w:val="001E0C3C"/>
    <w:rsid w:val="001E4AFE"/>
    <w:rsid w:val="001E4DFB"/>
    <w:rsid w:val="001E768B"/>
    <w:rsid w:val="001F0512"/>
    <w:rsid w:val="001F2091"/>
    <w:rsid w:val="001F2D43"/>
    <w:rsid w:val="001F3148"/>
    <w:rsid w:val="001F6DCA"/>
    <w:rsid w:val="001F6F52"/>
    <w:rsid w:val="002008A9"/>
    <w:rsid w:val="00200FAB"/>
    <w:rsid w:val="00203D39"/>
    <w:rsid w:val="0020528D"/>
    <w:rsid w:val="00205917"/>
    <w:rsid w:val="0020797E"/>
    <w:rsid w:val="00212611"/>
    <w:rsid w:val="00214E58"/>
    <w:rsid w:val="002158AA"/>
    <w:rsid w:val="002214F5"/>
    <w:rsid w:val="00221FC9"/>
    <w:rsid w:val="00222613"/>
    <w:rsid w:val="00222F40"/>
    <w:rsid w:val="00225000"/>
    <w:rsid w:val="00225A6B"/>
    <w:rsid w:val="00226ED6"/>
    <w:rsid w:val="0022731D"/>
    <w:rsid w:val="00230806"/>
    <w:rsid w:val="002313A8"/>
    <w:rsid w:val="002346B0"/>
    <w:rsid w:val="0023637A"/>
    <w:rsid w:val="00236B3B"/>
    <w:rsid w:val="00237548"/>
    <w:rsid w:val="00243DCF"/>
    <w:rsid w:val="002447A0"/>
    <w:rsid w:val="0025172A"/>
    <w:rsid w:val="0025330C"/>
    <w:rsid w:val="002547D0"/>
    <w:rsid w:val="00260206"/>
    <w:rsid w:val="002619D1"/>
    <w:rsid w:val="002638DF"/>
    <w:rsid w:val="002663BC"/>
    <w:rsid w:val="00266713"/>
    <w:rsid w:val="00266DBD"/>
    <w:rsid w:val="00267A25"/>
    <w:rsid w:val="00271248"/>
    <w:rsid w:val="00271E1C"/>
    <w:rsid w:val="00271EBF"/>
    <w:rsid w:val="00271F97"/>
    <w:rsid w:val="00274C30"/>
    <w:rsid w:val="00275BFA"/>
    <w:rsid w:val="002854A5"/>
    <w:rsid w:val="00290601"/>
    <w:rsid w:val="00292F83"/>
    <w:rsid w:val="0029741B"/>
    <w:rsid w:val="00297EF3"/>
    <w:rsid w:val="002A05F8"/>
    <w:rsid w:val="002A09E2"/>
    <w:rsid w:val="002A16C1"/>
    <w:rsid w:val="002A26FC"/>
    <w:rsid w:val="002A5298"/>
    <w:rsid w:val="002A7008"/>
    <w:rsid w:val="002B2745"/>
    <w:rsid w:val="002B2780"/>
    <w:rsid w:val="002B3E79"/>
    <w:rsid w:val="002B4F5C"/>
    <w:rsid w:val="002B5D2A"/>
    <w:rsid w:val="002B72A4"/>
    <w:rsid w:val="002B7AF4"/>
    <w:rsid w:val="002B7B73"/>
    <w:rsid w:val="002B7E69"/>
    <w:rsid w:val="002C0E01"/>
    <w:rsid w:val="002C2900"/>
    <w:rsid w:val="002C3294"/>
    <w:rsid w:val="002C3AA3"/>
    <w:rsid w:val="002C3FD0"/>
    <w:rsid w:val="002C3FFF"/>
    <w:rsid w:val="002C40F3"/>
    <w:rsid w:val="002C6B7C"/>
    <w:rsid w:val="002C6F52"/>
    <w:rsid w:val="002D1A25"/>
    <w:rsid w:val="002D3580"/>
    <w:rsid w:val="002D57D2"/>
    <w:rsid w:val="002D5B83"/>
    <w:rsid w:val="002E1752"/>
    <w:rsid w:val="002E2F35"/>
    <w:rsid w:val="002E3A5B"/>
    <w:rsid w:val="002E7B00"/>
    <w:rsid w:val="002F39B9"/>
    <w:rsid w:val="002F750C"/>
    <w:rsid w:val="00300311"/>
    <w:rsid w:val="00300F10"/>
    <w:rsid w:val="003029CF"/>
    <w:rsid w:val="00302E58"/>
    <w:rsid w:val="003032D9"/>
    <w:rsid w:val="00303A6E"/>
    <w:rsid w:val="00304EE4"/>
    <w:rsid w:val="00305F08"/>
    <w:rsid w:val="00307DEF"/>
    <w:rsid w:val="0031334E"/>
    <w:rsid w:val="00313762"/>
    <w:rsid w:val="0031495A"/>
    <w:rsid w:val="003166B9"/>
    <w:rsid w:val="00320D8E"/>
    <w:rsid w:val="00320EDF"/>
    <w:rsid w:val="00321252"/>
    <w:rsid w:val="00322EE6"/>
    <w:rsid w:val="003263E3"/>
    <w:rsid w:val="00326A10"/>
    <w:rsid w:val="00326C4E"/>
    <w:rsid w:val="00331C6D"/>
    <w:rsid w:val="0033342B"/>
    <w:rsid w:val="003347A8"/>
    <w:rsid w:val="00334F8E"/>
    <w:rsid w:val="00335217"/>
    <w:rsid w:val="00336162"/>
    <w:rsid w:val="00340D02"/>
    <w:rsid w:val="003413C7"/>
    <w:rsid w:val="003418FB"/>
    <w:rsid w:val="0034303E"/>
    <w:rsid w:val="00345582"/>
    <w:rsid w:val="00346716"/>
    <w:rsid w:val="00347135"/>
    <w:rsid w:val="00355D9A"/>
    <w:rsid w:val="0036048A"/>
    <w:rsid w:val="003607D2"/>
    <w:rsid w:val="00362332"/>
    <w:rsid w:val="00364F10"/>
    <w:rsid w:val="003720D1"/>
    <w:rsid w:val="003732EC"/>
    <w:rsid w:val="00373917"/>
    <w:rsid w:val="00375354"/>
    <w:rsid w:val="0037560C"/>
    <w:rsid w:val="00375838"/>
    <w:rsid w:val="00375E3E"/>
    <w:rsid w:val="00377A07"/>
    <w:rsid w:val="00377DCC"/>
    <w:rsid w:val="0038087D"/>
    <w:rsid w:val="00381834"/>
    <w:rsid w:val="0038525B"/>
    <w:rsid w:val="003864F9"/>
    <w:rsid w:val="00397441"/>
    <w:rsid w:val="003A0622"/>
    <w:rsid w:val="003A09EF"/>
    <w:rsid w:val="003A36DA"/>
    <w:rsid w:val="003A38C0"/>
    <w:rsid w:val="003B1891"/>
    <w:rsid w:val="003B1E09"/>
    <w:rsid w:val="003B1E56"/>
    <w:rsid w:val="003B3401"/>
    <w:rsid w:val="003B3A32"/>
    <w:rsid w:val="003B5071"/>
    <w:rsid w:val="003B5E3E"/>
    <w:rsid w:val="003B6EB6"/>
    <w:rsid w:val="003B709E"/>
    <w:rsid w:val="003C2642"/>
    <w:rsid w:val="003C60DA"/>
    <w:rsid w:val="003D0E11"/>
    <w:rsid w:val="003D3ADC"/>
    <w:rsid w:val="003D42B9"/>
    <w:rsid w:val="003D75E3"/>
    <w:rsid w:val="003E0F28"/>
    <w:rsid w:val="003E39FA"/>
    <w:rsid w:val="003E72D4"/>
    <w:rsid w:val="003F0703"/>
    <w:rsid w:val="003F18AB"/>
    <w:rsid w:val="003F3B76"/>
    <w:rsid w:val="003F77F0"/>
    <w:rsid w:val="0040045C"/>
    <w:rsid w:val="0040299D"/>
    <w:rsid w:val="00402AD3"/>
    <w:rsid w:val="00403A32"/>
    <w:rsid w:val="004040CC"/>
    <w:rsid w:val="00404AE8"/>
    <w:rsid w:val="0040561C"/>
    <w:rsid w:val="00405F3E"/>
    <w:rsid w:val="004067EA"/>
    <w:rsid w:val="00407A25"/>
    <w:rsid w:val="00407E6C"/>
    <w:rsid w:val="004104F3"/>
    <w:rsid w:val="004163A9"/>
    <w:rsid w:val="004230EB"/>
    <w:rsid w:val="004235B7"/>
    <w:rsid w:val="004273E2"/>
    <w:rsid w:val="00427789"/>
    <w:rsid w:val="00432817"/>
    <w:rsid w:val="00432E03"/>
    <w:rsid w:val="00434C34"/>
    <w:rsid w:val="0043508B"/>
    <w:rsid w:val="00435AD5"/>
    <w:rsid w:val="0043711B"/>
    <w:rsid w:val="00437A74"/>
    <w:rsid w:val="004407D9"/>
    <w:rsid w:val="0044160A"/>
    <w:rsid w:val="004503FA"/>
    <w:rsid w:val="00450D55"/>
    <w:rsid w:val="004512E0"/>
    <w:rsid w:val="004525E3"/>
    <w:rsid w:val="004560C0"/>
    <w:rsid w:val="00457BAC"/>
    <w:rsid w:val="004622A0"/>
    <w:rsid w:val="00462F88"/>
    <w:rsid w:val="00463341"/>
    <w:rsid w:val="004656B9"/>
    <w:rsid w:val="00472D2D"/>
    <w:rsid w:val="0047581A"/>
    <w:rsid w:val="00475E2F"/>
    <w:rsid w:val="00477299"/>
    <w:rsid w:val="00477334"/>
    <w:rsid w:val="004774CE"/>
    <w:rsid w:val="004807E9"/>
    <w:rsid w:val="00483822"/>
    <w:rsid w:val="004841B2"/>
    <w:rsid w:val="00485464"/>
    <w:rsid w:val="00485F7F"/>
    <w:rsid w:val="0048787A"/>
    <w:rsid w:val="00487F32"/>
    <w:rsid w:val="004920DD"/>
    <w:rsid w:val="004933B8"/>
    <w:rsid w:val="0049473F"/>
    <w:rsid w:val="0049480A"/>
    <w:rsid w:val="00494BA6"/>
    <w:rsid w:val="004959AA"/>
    <w:rsid w:val="00495FA8"/>
    <w:rsid w:val="00496F76"/>
    <w:rsid w:val="004A0490"/>
    <w:rsid w:val="004A1BB6"/>
    <w:rsid w:val="004A271E"/>
    <w:rsid w:val="004A4132"/>
    <w:rsid w:val="004A4676"/>
    <w:rsid w:val="004A5614"/>
    <w:rsid w:val="004A5A02"/>
    <w:rsid w:val="004B0A36"/>
    <w:rsid w:val="004B0BB8"/>
    <w:rsid w:val="004B4D7E"/>
    <w:rsid w:val="004B58B4"/>
    <w:rsid w:val="004B5F81"/>
    <w:rsid w:val="004B750E"/>
    <w:rsid w:val="004B7AE4"/>
    <w:rsid w:val="004C3F56"/>
    <w:rsid w:val="004C4062"/>
    <w:rsid w:val="004C79A7"/>
    <w:rsid w:val="004C7C96"/>
    <w:rsid w:val="004D22E4"/>
    <w:rsid w:val="004D340B"/>
    <w:rsid w:val="004D4AFB"/>
    <w:rsid w:val="004D5156"/>
    <w:rsid w:val="004D72FF"/>
    <w:rsid w:val="004DA512"/>
    <w:rsid w:val="004E3119"/>
    <w:rsid w:val="004E4ECE"/>
    <w:rsid w:val="004E76B9"/>
    <w:rsid w:val="004F1248"/>
    <w:rsid w:val="004F36A6"/>
    <w:rsid w:val="004F54A0"/>
    <w:rsid w:val="005007CD"/>
    <w:rsid w:val="00507A4B"/>
    <w:rsid w:val="00510C41"/>
    <w:rsid w:val="00510F89"/>
    <w:rsid w:val="00511FD9"/>
    <w:rsid w:val="00517332"/>
    <w:rsid w:val="005211A5"/>
    <w:rsid w:val="00523636"/>
    <w:rsid w:val="005260B0"/>
    <w:rsid w:val="00526BE3"/>
    <w:rsid w:val="005278B7"/>
    <w:rsid w:val="005318B1"/>
    <w:rsid w:val="00531DC2"/>
    <w:rsid w:val="00532BB3"/>
    <w:rsid w:val="00532CA6"/>
    <w:rsid w:val="00537915"/>
    <w:rsid w:val="00543B1E"/>
    <w:rsid w:val="00547E0E"/>
    <w:rsid w:val="00554F79"/>
    <w:rsid w:val="0055682B"/>
    <w:rsid w:val="00556903"/>
    <w:rsid w:val="0055774F"/>
    <w:rsid w:val="00560672"/>
    <w:rsid w:val="00565F3B"/>
    <w:rsid w:val="00566BD6"/>
    <w:rsid w:val="00570DB9"/>
    <w:rsid w:val="005726A7"/>
    <w:rsid w:val="005734FC"/>
    <w:rsid w:val="00574278"/>
    <w:rsid w:val="00574D45"/>
    <w:rsid w:val="0057633B"/>
    <w:rsid w:val="005802C0"/>
    <w:rsid w:val="0058099C"/>
    <w:rsid w:val="00581734"/>
    <w:rsid w:val="00590107"/>
    <w:rsid w:val="00590221"/>
    <w:rsid w:val="005939DE"/>
    <w:rsid w:val="00594171"/>
    <w:rsid w:val="005965B2"/>
    <w:rsid w:val="005A0D66"/>
    <w:rsid w:val="005A2040"/>
    <w:rsid w:val="005A2DDD"/>
    <w:rsid w:val="005A62F4"/>
    <w:rsid w:val="005A6374"/>
    <w:rsid w:val="005A67CE"/>
    <w:rsid w:val="005A68FC"/>
    <w:rsid w:val="005A78EF"/>
    <w:rsid w:val="005B04FC"/>
    <w:rsid w:val="005B0937"/>
    <w:rsid w:val="005B0C0C"/>
    <w:rsid w:val="005B396B"/>
    <w:rsid w:val="005B5724"/>
    <w:rsid w:val="005B6603"/>
    <w:rsid w:val="005B66CB"/>
    <w:rsid w:val="005B7724"/>
    <w:rsid w:val="005C5C32"/>
    <w:rsid w:val="005C5FA3"/>
    <w:rsid w:val="005C5FA5"/>
    <w:rsid w:val="005D08B5"/>
    <w:rsid w:val="005D096C"/>
    <w:rsid w:val="005D0F7D"/>
    <w:rsid w:val="005D1CED"/>
    <w:rsid w:val="005D3E7F"/>
    <w:rsid w:val="005D5E06"/>
    <w:rsid w:val="005D641E"/>
    <w:rsid w:val="005E0129"/>
    <w:rsid w:val="005E12D3"/>
    <w:rsid w:val="005E36D0"/>
    <w:rsid w:val="005E4FAE"/>
    <w:rsid w:val="005E733A"/>
    <w:rsid w:val="005F342A"/>
    <w:rsid w:val="005F48D9"/>
    <w:rsid w:val="005F51FC"/>
    <w:rsid w:val="00600049"/>
    <w:rsid w:val="00601043"/>
    <w:rsid w:val="00607457"/>
    <w:rsid w:val="0061256E"/>
    <w:rsid w:val="00612B5A"/>
    <w:rsid w:val="00613058"/>
    <w:rsid w:val="00613F68"/>
    <w:rsid w:val="00615699"/>
    <w:rsid w:val="00615A48"/>
    <w:rsid w:val="00620A3B"/>
    <w:rsid w:val="0063242D"/>
    <w:rsid w:val="00632CA2"/>
    <w:rsid w:val="00633C64"/>
    <w:rsid w:val="006362A8"/>
    <w:rsid w:val="00637B11"/>
    <w:rsid w:val="00646F54"/>
    <w:rsid w:val="00652EBC"/>
    <w:rsid w:val="00653003"/>
    <w:rsid w:val="006530B6"/>
    <w:rsid w:val="00655C81"/>
    <w:rsid w:val="00656B03"/>
    <w:rsid w:val="0065710D"/>
    <w:rsid w:val="00661002"/>
    <w:rsid w:val="00661CA1"/>
    <w:rsid w:val="00662DDE"/>
    <w:rsid w:val="00664DA9"/>
    <w:rsid w:val="00664DCB"/>
    <w:rsid w:val="00664E7B"/>
    <w:rsid w:val="00665B93"/>
    <w:rsid w:val="00666AD1"/>
    <w:rsid w:val="00667819"/>
    <w:rsid w:val="00670EAB"/>
    <w:rsid w:val="00673EBA"/>
    <w:rsid w:val="00673F78"/>
    <w:rsid w:val="00677107"/>
    <w:rsid w:val="006772EE"/>
    <w:rsid w:val="00677344"/>
    <w:rsid w:val="006775B6"/>
    <w:rsid w:val="00677A6C"/>
    <w:rsid w:val="00677A92"/>
    <w:rsid w:val="00680D5D"/>
    <w:rsid w:val="00686312"/>
    <w:rsid w:val="006907A9"/>
    <w:rsid w:val="0069397D"/>
    <w:rsid w:val="00694B80"/>
    <w:rsid w:val="00697EBD"/>
    <w:rsid w:val="006A0AAD"/>
    <w:rsid w:val="006A138B"/>
    <w:rsid w:val="006A3D03"/>
    <w:rsid w:val="006A690F"/>
    <w:rsid w:val="006A772E"/>
    <w:rsid w:val="006B28AF"/>
    <w:rsid w:val="006B584C"/>
    <w:rsid w:val="006B6254"/>
    <w:rsid w:val="006B7B36"/>
    <w:rsid w:val="006C0442"/>
    <w:rsid w:val="006C057A"/>
    <w:rsid w:val="006C1BB9"/>
    <w:rsid w:val="006C2B07"/>
    <w:rsid w:val="006C60C2"/>
    <w:rsid w:val="006C649F"/>
    <w:rsid w:val="006C6D73"/>
    <w:rsid w:val="006D09D9"/>
    <w:rsid w:val="006D2518"/>
    <w:rsid w:val="006D36B4"/>
    <w:rsid w:val="006D3EEC"/>
    <w:rsid w:val="006D61E4"/>
    <w:rsid w:val="006D6705"/>
    <w:rsid w:val="006D69D6"/>
    <w:rsid w:val="006D79CA"/>
    <w:rsid w:val="006D7F72"/>
    <w:rsid w:val="006E382F"/>
    <w:rsid w:val="006E4ECC"/>
    <w:rsid w:val="006F16FE"/>
    <w:rsid w:val="006F17A7"/>
    <w:rsid w:val="006F17CD"/>
    <w:rsid w:val="006F1C65"/>
    <w:rsid w:val="006F329F"/>
    <w:rsid w:val="006F73D5"/>
    <w:rsid w:val="0070169A"/>
    <w:rsid w:val="00702C42"/>
    <w:rsid w:val="007038A1"/>
    <w:rsid w:val="00706179"/>
    <w:rsid w:val="00710D86"/>
    <w:rsid w:val="00712B1D"/>
    <w:rsid w:val="00713223"/>
    <w:rsid w:val="007157C9"/>
    <w:rsid w:val="007158F7"/>
    <w:rsid w:val="007173A3"/>
    <w:rsid w:val="00720D1F"/>
    <w:rsid w:val="007218AB"/>
    <w:rsid w:val="00724285"/>
    <w:rsid w:val="007249A1"/>
    <w:rsid w:val="00727E47"/>
    <w:rsid w:val="007302E1"/>
    <w:rsid w:val="00731D5B"/>
    <w:rsid w:val="0073220D"/>
    <w:rsid w:val="00734B83"/>
    <w:rsid w:val="007366C1"/>
    <w:rsid w:val="00736AC3"/>
    <w:rsid w:val="00737980"/>
    <w:rsid w:val="00737DAD"/>
    <w:rsid w:val="00740283"/>
    <w:rsid w:val="00740A12"/>
    <w:rsid w:val="00741C11"/>
    <w:rsid w:val="0074349F"/>
    <w:rsid w:val="00744EC2"/>
    <w:rsid w:val="00745788"/>
    <w:rsid w:val="007460D8"/>
    <w:rsid w:val="00746754"/>
    <w:rsid w:val="00754FE0"/>
    <w:rsid w:val="007569A2"/>
    <w:rsid w:val="007579D8"/>
    <w:rsid w:val="00757B98"/>
    <w:rsid w:val="007628D2"/>
    <w:rsid w:val="00763DFC"/>
    <w:rsid w:val="00766177"/>
    <w:rsid w:val="0077101B"/>
    <w:rsid w:val="007719AD"/>
    <w:rsid w:val="0077271F"/>
    <w:rsid w:val="00777120"/>
    <w:rsid w:val="00777A41"/>
    <w:rsid w:val="007801FC"/>
    <w:rsid w:val="007805D2"/>
    <w:rsid w:val="00780A4E"/>
    <w:rsid w:val="00782792"/>
    <w:rsid w:val="00783D59"/>
    <w:rsid w:val="007876AE"/>
    <w:rsid w:val="00787702"/>
    <w:rsid w:val="00791EF4"/>
    <w:rsid w:val="00792D65"/>
    <w:rsid w:val="00793291"/>
    <w:rsid w:val="00795955"/>
    <w:rsid w:val="007A02B9"/>
    <w:rsid w:val="007A07EC"/>
    <w:rsid w:val="007A1B5D"/>
    <w:rsid w:val="007A1F32"/>
    <w:rsid w:val="007A2818"/>
    <w:rsid w:val="007A5633"/>
    <w:rsid w:val="007A59A8"/>
    <w:rsid w:val="007A74E5"/>
    <w:rsid w:val="007B12AC"/>
    <w:rsid w:val="007B3364"/>
    <w:rsid w:val="007B53F8"/>
    <w:rsid w:val="007B5F8D"/>
    <w:rsid w:val="007B6178"/>
    <w:rsid w:val="007B6D21"/>
    <w:rsid w:val="007B71DA"/>
    <w:rsid w:val="007C00F4"/>
    <w:rsid w:val="007C04FE"/>
    <w:rsid w:val="007C356B"/>
    <w:rsid w:val="007C7277"/>
    <w:rsid w:val="007D162D"/>
    <w:rsid w:val="007D1ED0"/>
    <w:rsid w:val="007D25D6"/>
    <w:rsid w:val="007D3A12"/>
    <w:rsid w:val="007D5E79"/>
    <w:rsid w:val="007F0C50"/>
    <w:rsid w:val="007F178F"/>
    <w:rsid w:val="007F232E"/>
    <w:rsid w:val="007F4D77"/>
    <w:rsid w:val="007F7FA2"/>
    <w:rsid w:val="008026FE"/>
    <w:rsid w:val="00802DEB"/>
    <w:rsid w:val="00803AC9"/>
    <w:rsid w:val="00804542"/>
    <w:rsid w:val="00805347"/>
    <w:rsid w:val="00805FEF"/>
    <w:rsid w:val="0080716E"/>
    <w:rsid w:val="008138D3"/>
    <w:rsid w:val="00815AF4"/>
    <w:rsid w:val="00816C17"/>
    <w:rsid w:val="008173E4"/>
    <w:rsid w:val="0081763F"/>
    <w:rsid w:val="00817C4F"/>
    <w:rsid w:val="008204D4"/>
    <w:rsid w:val="0082171F"/>
    <w:rsid w:val="00824174"/>
    <w:rsid w:val="008261C1"/>
    <w:rsid w:val="0082683F"/>
    <w:rsid w:val="00826D33"/>
    <w:rsid w:val="00827699"/>
    <w:rsid w:val="00830ADE"/>
    <w:rsid w:val="00835014"/>
    <w:rsid w:val="0083512B"/>
    <w:rsid w:val="008402B6"/>
    <w:rsid w:val="00840949"/>
    <w:rsid w:val="00841569"/>
    <w:rsid w:val="00842B97"/>
    <w:rsid w:val="008462A2"/>
    <w:rsid w:val="00847702"/>
    <w:rsid w:val="008510E9"/>
    <w:rsid w:val="008512FA"/>
    <w:rsid w:val="008515A6"/>
    <w:rsid w:val="00851FD7"/>
    <w:rsid w:val="00855512"/>
    <w:rsid w:val="0085723B"/>
    <w:rsid w:val="0085739E"/>
    <w:rsid w:val="00863291"/>
    <w:rsid w:val="00863608"/>
    <w:rsid w:val="00864BC0"/>
    <w:rsid w:val="008664A2"/>
    <w:rsid w:val="00867E7E"/>
    <w:rsid w:val="0087287A"/>
    <w:rsid w:val="00873634"/>
    <w:rsid w:val="00873F7B"/>
    <w:rsid w:val="00876A53"/>
    <w:rsid w:val="00876F8C"/>
    <w:rsid w:val="00881DC0"/>
    <w:rsid w:val="008832C2"/>
    <w:rsid w:val="00883C59"/>
    <w:rsid w:val="00885BCD"/>
    <w:rsid w:val="008862DD"/>
    <w:rsid w:val="00886CDE"/>
    <w:rsid w:val="00887C32"/>
    <w:rsid w:val="008909F8"/>
    <w:rsid w:val="00891424"/>
    <w:rsid w:val="008918E9"/>
    <w:rsid w:val="008954BD"/>
    <w:rsid w:val="008A03B2"/>
    <w:rsid w:val="008A126D"/>
    <w:rsid w:val="008A1742"/>
    <w:rsid w:val="008A1C8B"/>
    <w:rsid w:val="008A2686"/>
    <w:rsid w:val="008A2850"/>
    <w:rsid w:val="008A286D"/>
    <w:rsid w:val="008A2A71"/>
    <w:rsid w:val="008A5B89"/>
    <w:rsid w:val="008A607E"/>
    <w:rsid w:val="008A759F"/>
    <w:rsid w:val="008B1C6B"/>
    <w:rsid w:val="008B4F3F"/>
    <w:rsid w:val="008C233B"/>
    <w:rsid w:val="008C27F9"/>
    <w:rsid w:val="008C5F73"/>
    <w:rsid w:val="008C708C"/>
    <w:rsid w:val="008D6618"/>
    <w:rsid w:val="008D7821"/>
    <w:rsid w:val="008E00B7"/>
    <w:rsid w:val="008E0223"/>
    <w:rsid w:val="008E122F"/>
    <w:rsid w:val="008E258F"/>
    <w:rsid w:val="008E7CB3"/>
    <w:rsid w:val="008F01FC"/>
    <w:rsid w:val="008F2FAA"/>
    <w:rsid w:val="008F5DF0"/>
    <w:rsid w:val="008F6B1D"/>
    <w:rsid w:val="00901A88"/>
    <w:rsid w:val="0090313A"/>
    <w:rsid w:val="009036BA"/>
    <w:rsid w:val="00905C14"/>
    <w:rsid w:val="00906664"/>
    <w:rsid w:val="00906FF4"/>
    <w:rsid w:val="009079CB"/>
    <w:rsid w:val="009117BC"/>
    <w:rsid w:val="009155F8"/>
    <w:rsid w:val="00915891"/>
    <w:rsid w:val="009169F3"/>
    <w:rsid w:val="00917A0B"/>
    <w:rsid w:val="00917A94"/>
    <w:rsid w:val="0092396B"/>
    <w:rsid w:val="009241C3"/>
    <w:rsid w:val="009246DB"/>
    <w:rsid w:val="00927CDD"/>
    <w:rsid w:val="00927D27"/>
    <w:rsid w:val="009302AF"/>
    <w:rsid w:val="009313B4"/>
    <w:rsid w:val="00931D3C"/>
    <w:rsid w:val="00932AAF"/>
    <w:rsid w:val="00933ED9"/>
    <w:rsid w:val="00935D0A"/>
    <w:rsid w:val="00937993"/>
    <w:rsid w:val="009430C0"/>
    <w:rsid w:val="00944775"/>
    <w:rsid w:val="009475DC"/>
    <w:rsid w:val="00947AE6"/>
    <w:rsid w:val="00951029"/>
    <w:rsid w:val="00953A5B"/>
    <w:rsid w:val="00954E33"/>
    <w:rsid w:val="00962A33"/>
    <w:rsid w:val="00962C0B"/>
    <w:rsid w:val="00963031"/>
    <w:rsid w:val="009655D1"/>
    <w:rsid w:val="0096600A"/>
    <w:rsid w:val="00966FDB"/>
    <w:rsid w:val="0096761C"/>
    <w:rsid w:val="00967DCB"/>
    <w:rsid w:val="00970395"/>
    <w:rsid w:val="00971CF2"/>
    <w:rsid w:val="00972062"/>
    <w:rsid w:val="00973CD2"/>
    <w:rsid w:val="00974F13"/>
    <w:rsid w:val="00980C1E"/>
    <w:rsid w:val="00981A75"/>
    <w:rsid w:val="00981B74"/>
    <w:rsid w:val="00982624"/>
    <w:rsid w:val="00982981"/>
    <w:rsid w:val="00983677"/>
    <w:rsid w:val="009859D3"/>
    <w:rsid w:val="00985A20"/>
    <w:rsid w:val="009865E1"/>
    <w:rsid w:val="00987196"/>
    <w:rsid w:val="00987FAD"/>
    <w:rsid w:val="00992A15"/>
    <w:rsid w:val="00992F21"/>
    <w:rsid w:val="009939AA"/>
    <w:rsid w:val="00994D0F"/>
    <w:rsid w:val="009A0595"/>
    <w:rsid w:val="009A2608"/>
    <w:rsid w:val="009A6FEE"/>
    <w:rsid w:val="009B02AA"/>
    <w:rsid w:val="009B51D5"/>
    <w:rsid w:val="009B5B55"/>
    <w:rsid w:val="009B6F13"/>
    <w:rsid w:val="009C231F"/>
    <w:rsid w:val="009D155B"/>
    <w:rsid w:val="009D18A1"/>
    <w:rsid w:val="009D1A8B"/>
    <w:rsid w:val="009D2417"/>
    <w:rsid w:val="009D2E7B"/>
    <w:rsid w:val="009D71A1"/>
    <w:rsid w:val="009E1A69"/>
    <w:rsid w:val="009E22FE"/>
    <w:rsid w:val="009E58A3"/>
    <w:rsid w:val="009E59BD"/>
    <w:rsid w:val="009E73A8"/>
    <w:rsid w:val="009E77E3"/>
    <w:rsid w:val="009F122F"/>
    <w:rsid w:val="009F31CD"/>
    <w:rsid w:val="009F4752"/>
    <w:rsid w:val="009F4BAF"/>
    <w:rsid w:val="00A05B59"/>
    <w:rsid w:val="00A11121"/>
    <w:rsid w:val="00A12FAD"/>
    <w:rsid w:val="00A14FDE"/>
    <w:rsid w:val="00A22D5A"/>
    <w:rsid w:val="00A24EF0"/>
    <w:rsid w:val="00A25601"/>
    <w:rsid w:val="00A26630"/>
    <w:rsid w:val="00A266DB"/>
    <w:rsid w:val="00A27647"/>
    <w:rsid w:val="00A27AD5"/>
    <w:rsid w:val="00A27CB0"/>
    <w:rsid w:val="00A31761"/>
    <w:rsid w:val="00A32B4E"/>
    <w:rsid w:val="00A3338E"/>
    <w:rsid w:val="00A336C0"/>
    <w:rsid w:val="00A34C92"/>
    <w:rsid w:val="00A35E56"/>
    <w:rsid w:val="00A3621B"/>
    <w:rsid w:val="00A4095A"/>
    <w:rsid w:val="00A4162E"/>
    <w:rsid w:val="00A425C1"/>
    <w:rsid w:val="00A42F7C"/>
    <w:rsid w:val="00A435AD"/>
    <w:rsid w:val="00A43B3B"/>
    <w:rsid w:val="00A44519"/>
    <w:rsid w:val="00A44649"/>
    <w:rsid w:val="00A50FE8"/>
    <w:rsid w:val="00A52092"/>
    <w:rsid w:val="00A53120"/>
    <w:rsid w:val="00A5423A"/>
    <w:rsid w:val="00A54299"/>
    <w:rsid w:val="00A565E1"/>
    <w:rsid w:val="00A573CE"/>
    <w:rsid w:val="00A6167B"/>
    <w:rsid w:val="00A64745"/>
    <w:rsid w:val="00A65369"/>
    <w:rsid w:val="00A65E0A"/>
    <w:rsid w:val="00A70578"/>
    <w:rsid w:val="00A717AA"/>
    <w:rsid w:val="00A7228C"/>
    <w:rsid w:val="00A727CB"/>
    <w:rsid w:val="00A72FD7"/>
    <w:rsid w:val="00A7510C"/>
    <w:rsid w:val="00A80425"/>
    <w:rsid w:val="00A80CA2"/>
    <w:rsid w:val="00A80D7A"/>
    <w:rsid w:val="00A80DF1"/>
    <w:rsid w:val="00A836E4"/>
    <w:rsid w:val="00A8440D"/>
    <w:rsid w:val="00A84B65"/>
    <w:rsid w:val="00A87B5C"/>
    <w:rsid w:val="00A901B4"/>
    <w:rsid w:val="00A9188C"/>
    <w:rsid w:val="00A91D2C"/>
    <w:rsid w:val="00A96C5E"/>
    <w:rsid w:val="00AA1E56"/>
    <w:rsid w:val="00AA40A1"/>
    <w:rsid w:val="00AA436E"/>
    <w:rsid w:val="00AA524B"/>
    <w:rsid w:val="00AA5F38"/>
    <w:rsid w:val="00AA600B"/>
    <w:rsid w:val="00AB1BD8"/>
    <w:rsid w:val="00AB4906"/>
    <w:rsid w:val="00AB5F2F"/>
    <w:rsid w:val="00AC29A0"/>
    <w:rsid w:val="00AC3DBF"/>
    <w:rsid w:val="00AC4287"/>
    <w:rsid w:val="00AC43E9"/>
    <w:rsid w:val="00AC48D1"/>
    <w:rsid w:val="00AC4AE5"/>
    <w:rsid w:val="00AC5327"/>
    <w:rsid w:val="00AC54A5"/>
    <w:rsid w:val="00ACFBA6"/>
    <w:rsid w:val="00AD34B4"/>
    <w:rsid w:val="00AD3AD0"/>
    <w:rsid w:val="00AD4E8E"/>
    <w:rsid w:val="00AD6FEF"/>
    <w:rsid w:val="00AE00A7"/>
    <w:rsid w:val="00AE01BD"/>
    <w:rsid w:val="00AE40C0"/>
    <w:rsid w:val="00AE65D4"/>
    <w:rsid w:val="00AF01EC"/>
    <w:rsid w:val="00AF1613"/>
    <w:rsid w:val="00AF1B0A"/>
    <w:rsid w:val="00AF2ACD"/>
    <w:rsid w:val="00AF47C7"/>
    <w:rsid w:val="00AF687D"/>
    <w:rsid w:val="00AF7B4E"/>
    <w:rsid w:val="00B00DDA"/>
    <w:rsid w:val="00B01585"/>
    <w:rsid w:val="00B02F4E"/>
    <w:rsid w:val="00B03358"/>
    <w:rsid w:val="00B06AD0"/>
    <w:rsid w:val="00B07C9B"/>
    <w:rsid w:val="00B11A4A"/>
    <w:rsid w:val="00B14A99"/>
    <w:rsid w:val="00B16215"/>
    <w:rsid w:val="00B16529"/>
    <w:rsid w:val="00B229E0"/>
    <w:rsid w:val="00B25526"/>
    <w:rsid w:val="00B259A6"/>
    <w:rsid w:val="00B26455"/>
    <w:rsid w:val="00B27D30"/>
    <w:rsid w:val="00B31A77"/>
    <w:rsid w:val="00B32271"/>
    <w:rsid w:val="00B341D4"/>
    <w:rsid w:val="00B416B4"/>
    <w:rsid w:val="00B416DA"/>
    <w:rsid w:val="00B435D0"/>
    <w:rsid w:val="00B44DBE"/>
    <w:rsid w:val="00B45C3C"/>
    <w:rsid w:val="00B46EFC"/>
    <w:rsid w:val="00B50B20"/>
    <w:rsid w:val="00B513F5"/>
    <w:rsid w:val="00B51E8A"/>
    <w:rsid w:val="00B53529"/>
    <w:rsid w:val="00B53B37"/>
    <w:rsid w:val="00B5465F"/>
    <w:rsid w:val="00B549C9"/>
    <w:rsid w:val="00B54AF4"/>
    <w:rsid w:val="00B5563E"/>
    <w:rsid w:val="00B562D0"/>
    <w:rsid w:val="00B5766C"/>
    <w:rsid w:val="00B603B8"/>
    <w:rsid w:val="00B6147E"/>
    <w:rsid w:val="00B62235"/>
    <w:rsid w:val="00B634F3"/>
    <w:rsid w:val="00B664BE"/>
    <w:rsid w:val="00B702B1"/>
    <w:rsid w:val="00B708EE"/>
    <w:rsid w:val="00B717FE"/>
    <w:rsid w:val="00B719D7"/>
    <w:rsid w:val="00B72697"/>
    <w:rsid w:val="00B726B9"/>
    <w:rsid w:val="00B76C0F"/>
    <w:rsid w:val="00B77E9F"/>
    <w:rsid w:val="00B803CB"/>
    <w:rsid w:val="00B82C8B"/>
    <w:rsid w:val="00B84166"/>
    <w:rsid w:val="00B842E5"/>
    <w:rsid w:val="00B91070"/>
    <w:rsid w:val="00B912F6"/>
    <w:rsid w:val="00B92851"/>
    <w:rsid w:val="00BA1379"/>
    <w:rsid w:val="00BA2A2C"/>
    <w:rsid w:val="00BA54FD"/>
    <w:rsid w:val="00BA6819"/>
    <w:rsid w:val="00BB0C3D"/>
    <w:rsid w:val="00BB0E0B"/>
    <w:rsid w:val="00BB114F"/>
    <w:rsid w:val="00BB657E"/>
    <w:rsid w:val="00BB7621"/>
    <w:rsid w:val="00BC3BC1"/>
    <w:rsid w:val="00BC44A6"/>
    <w:rsid w:val="00BC5A03"/>
    <w:rsid w:val="00BD06CA"/>
    <w:rsid w:val="00BD191C"/>
    <w:rsid w:val="00BD2612"/>
    <w:rsid w:val="00BD2BF4"/>
    <w:rsid w:val="00BD3A85"/>
    <w:rsid w:val="00BD59CA"/>
    <w:rsid w:val="00BD66D1"/>
    <w:rsid w:val="00BD6A19"/>
    <w:rsid w:val="00BE1496"/>
    <w:rsid w:val="00BE2151"/>
    <w:rsid w:val="00BE355E"/>
    <w:rsid w:val="00BE565F"/>
    <w:rsid w:val="00C00D73"/>
    <w:rsid w:val="00C01716"/>
    <w:rsid w:val="00C05820"/>
    <w:rsid w:val="00C06347"/>
    <w:rsid w:val="00C10A6B"/>
    <w:rsid w:val="00C10CA4"/>
    <w:rsid w:val="00C17A35"/>
    <w:rsid w:val="00C2094A"/>
    <w:rsid w:val="00C20B96"/>
    <w:rsid w:val="00C222B1"/>
    <w:rsid w:val="00C26099"/>
    <w:rsid w:val="00C318E1"/>
    <w:rsid w:val="00C31CC6"/>
    <w:rsid w:val="00C32D09"/>
    <w:rsid w:val="00C34B1C"/>
    <w:rsid w:val="00C34E60"/>
    <w:rsid w:val="00C361AA"/>
    <w:rsid w:val="00C37C6D"/>
    <w:rsid w:val="00C46367"/>
    <w:rsid w:val="00C4689B"/>
    <w:rsid w:val="00C47EBC"/>
    <w:rsid w:val="00C5030D"/>
    <w:rsid w:val="00C50676"/>
    <w:rsid w:val="00C529CD"/>
    <w:rsid w:val="00C52D61"/>
    <w:rsid w:val="00C531D4"/>
    <w:rsid w:val="00C5469A"/>
    <w:rsid w:val="00C54ADE"/>
    <w:rsid w:val="00C557B8"/>
    <w:rsid w:val="00C60A20"/>
    <w:rsid w:val="00C611F9"/>
    <w:rsid w:val="00C6196A"/>
    <w:rsid w:val="00C62E02"/>
    <w:rsid w:val="00C64471"/>
    <w:rsid w:val="00C661EE"/>
    <w:rsid w:val="00C70313"/>
    <w:rsid w:val="00C73905"/>
    <w:rsid w:val="00C73D4D"/>
    <w:rsid w:val="00C74478"/>
    <w:rsid w:val="00C747E8"/>
    <w:rsid w:val="00C75F0F"/>
    <w:rsid w:val="00C77212"/>
    <w:rsid w:val="00C843B7"/>
    <w:rsid w:val="00C86098"/>
    <w:rsid w:val="00C862A4"/>
    <w:rsid w:val="00C87E44"/>
    <w:rsid w:val="00C92180"/>
    <w:rsid w:val="00C9790D"/>
    <w:rsid w:val="00CA2ACE"/>
    <w:rsid w:val="00CA4A97"/>
    <w:rsid w:val="00CB54D3"/>
    <w:rsid w:val="00CC0335"/>
    <w:rsid w:val="00CC176F"/>
    <w:rsid w:val="00CC7109"/>
    <w:rsid w:val="00CD1459"/>
    <w:rsid w:val="00CD2720"/>
    <w:rsid w:val="00CD44CD"/>
    <w:rsid w:val="00CD5835"/>
    <w:rsid w:val="00CE379D"/>
    <w:rsid w:val="00CE3AAF"/>
    <w:rsid w:val="00CE686F"/>
    <w:rsid w:val="00CE693E"/>
    <w:rsid w:val="00CF1CD4"/>
    <w:rsid w:val="00CF1D49"/>
    <w:rsid w:val="00CF41F4"/>
    <w:rsid w:val="00CF7BE3"/>
    <w:rsid w:val="00CF7FF4"/>
    <w:rsid w:val="00D047A4"/>
    <w:rsid w:val="00D07ACD"/>
    <w:rsid w:val="00D11453"/>
    <w:rsid w:val="00D114FD"/>
    <w:rsid w:val="00D15650"/>
    <w:rsid w:val="00D169B1"/>
    <w:rsid w:val="00D17FA2"/>
    <w:rsid w:val="00D2149E"/>
    <w:rsid w:val="00D21696"/>
    <w:rsid w:val="00D217BF"/>
    <w:rsid w:val="00D225EA"/>
    <w:rsid w:val="00D2314F"/>
    <w:rsid w:val="00D24340"/>
    <w:rsid w:val="00D243E9"/>
    <w:rsid w:val="00D27259"/>
    <w:rsid w:val="00D33151"/>
    <w:rsid w:val="00D33D3E"/>
    <w:rsid w:val="00D3405F"/>
    <w:rsid w:val="00D37A33"/>
    <w:rsid w:val="00D37A69"/>
    <w:rsid w:val="00D41D3D"/>
    <w:rsid w:val="00D42FB6"/>
    <w:rsid w:val="00D43826"/>
    <w:rsid w:val="00D44BC5"/>
    <w:rsid w:val="00D45212"/>
    <w:rsid w:val="00D46B74"/>
    <w:rsid w:val="00D504A4"/>
    <w:rsid w:val="00D505F6"/>
    <w:rsid w:val="00D50AE0"/>
    <w:rsid w:val="00D52446"/>
    <w:rsid w:val="00D52805"/>
    <w:rsid w:val="00D54B83"/>
    <w:rsid w:val="00D54C1D"/>
    <w:rsid w:val="00D617D3"/>
    <w:rsid w:val="00D639AC"/>
    <w:rsid w:val="00D648D2"/>
    <w:rsid w:val="00D66A6D"/>
    <w:rsid w:val="00D66B96"/>
    <w:rsid w:val="00D7121F"/>
    <w:rsid w:val="00D714DE"/>
    <w:rsid w:val="00D72363"/>
    <w:rsid w:val="00D7239C"/>
    <w:rsid w:val="00D7288B"/>
    <w:rsid w:val="00D734AF"/>
    <w:rsid w:val="00D73F13"/>
    <w:rsid w:val="00D74F8E"/>
    <w:rsid w:val="00D75A6A"/>
    <w:rsid w:val="00D76480"/>
    <w:rsid w:val="00D77B53"/>
    <w:rsid w:val="00D8246B"/>
    <w:rsid w:val="00D847A9"/>
    <w:rsid w:val="00D870EE"/>
    <w:rsid w:val="00D921A8"/>
    <w:rsid w:val="00D92CC0"/>
    <w:rsid w:val="00D92FCA"/>
    <w:rsid w:val="00D937E2"/>
    <w:rsid w:val="00D93CEA"/>
    <w:rsid w:val="00D94973"/>
    <w:rsid w:val="00D953D4"/>
    <w:rsid w:val="00DA249E"/>
    <w:rsid w:val="00DA4BB2"/>
    <w:rsid w:val="00DA64B1"/>
    <w:rsid w:val="00DA69C2"/>
    <w:rsid w:val="00DB36B4"/>
    <w:rsid w:val="00DB7F7C"/>
    <w:rsid w:val="00DC1ACE"/>
    <w:rsid w:val="00DC1C70"/>
    <w:rsid w:val="00DC2145"/>
    <w:rsid w:val="00DC2A08"/>
    <w:rsid w:val="00DC40C4"/>
    <w:rsid w:val="00DC6007"/>
    <w:rsid w:val="00DC65A4"/>
    <w:rsid w:val="00DC76E3"/>
    <w:rsid w:val="00DD0859"/>
    <w:rsid w:val="00DD1A95"/>
    <w:rsid w:val="00DD7392"/>
    <w:rsid w:val="00DE18BD"/>
    <w:rsid w:val="00DE471D"/>
    <w:rsid w:val="00DE4790"/>
    <w:rsid w:val="00DE4943"/>
    <w:rsid w:val="00DE5738"/>
    <w:rsid w:val="00DF12E0"/>
    <w:rsid w:val="00DF1693"/>
    <w:rsid w:val="00DF2EB3"/>
    <w:rsid w:val="00DF3408"/>
    <w:rsid w:val="00DF5E04"/>
    <w:rsid w:val="00DF657D"/>
    <w:rsid w:val="00DF79C5"/>
    <w:rsid w:val="00E0241C"/>
    <w:rsid w:val="00E06584"/>
    <w:rsid w:val="00E12862"/>
    <w:rsid w:val="00E12AE6"/>
    <w:rsid w:val="00E12F09"/>
    <w:rsid w:val="00E13575"/>
    <w:rsid w:val="00E159F3"/>
    <w:rsid w:val="00E17245"/>
    <w:rsid w:val="00E21430"/>
    <w:rsid w:val="00E21977"/>
    <w:rsid w:val="00E21E38"/>
    <w:rsid w:val="00E22A40"/>
    <w:rsid w:val="00E255AF"/>
    <w:rsid w:val="00E328C0"/>
    <w:rsid w:val="00E32A8C"/>
    <w:rsid w:val="00E33CFE"/>
    <w:rsid w:val="00E34547"/>
    <w:rsid w:val="00E36E1B"/>
    <w:rsid w:val="00E44F0B"/>
    <w:rsid w:val="00E45815"/>
    <w:rsid w:val="00E50D29"/>
    <w:rsid w:val="00E611FE"/>
    <w:rsid w:val="00E63D00"/>
    <w:rsid w:val="00E6600F"/>
    <w:rsid w:val="00E673EB"/>
    <w:rsid w:val="00E705E5"/>
    <w:rsid w:val="00E75856"/>
    <w:rsid w:val="00E76974"/>
    <w:rsid w:val="00E77577"/>
    <w:rsid w:val="00E77A38"/>
    <w:rsid w:val="00E8019C"/>
    <w:rsid w:val="00E82063"/>
    <w:rsid w:val="00E862AB"/>
    <w:rsid w:val="00E86F7E"/>
    <w:rsid w:val="00E9062B"/>
    <w:rsid w:val="00E91509"/>
    <w:rsid w:val="00E93848"/>
    <w:rsid w:val="00E94346"/>
    <w:rsid w:val="00E9477A"/>
    <w:rsid w:val="00E95DD5"/>
    <w:rsid w:val="00E96A0B"/>
    <w:rsid w:val="00E972F1"/>
    <w:rsid w:val="00EA07BE"/>
    <w:rsid w:val="00EA2DD8"/>
    <w:rsid w:val="00EA3BB0"/>
    <w:rsid w:val="00EA3BFA"/>
    <w:rsid w:val="00EA4A86"/>
    <w:rsid w:val="00EA69F9"/>
    <w:rsid w:val="00EA72A6"/>
    <w:rsid w:val="00EB026B"/>
    <w:rsid w:val="00EB2917"/>
    <w:rsid w:val="00EB5287"/>
    <w:rsid w:val="00EB5D3C"/>
    <w:rsid w:val="00EC2297"/>
    <w:rsid w:val="00EC4DCC"/>
    <w:rsid w:val="00EC4EDF"/>
    <w:rsid w:val="00EC64FD"/>
    <w:rsid w:val="00EC72CA"/>
    <w:rsid w:val="00EC7DDC"/>
    <w:rsid w:val="00ED2000"/>
    <w:rsid w:val="00ED2174"/>
    <w:rsid w:val="00ED3C15"/>
    <w:rsid w:val="00ED4565"/>
    <w:rsid w:val="00ED5696"/>
    <w:rsid w:val="00ED5CFD"/>
    <w:rsid w:val="00ED5E47"/>
    <w:rsid w:val="00EE00A5"/>
    <w:rsid w:val="00EE2874"/>
    <w:rsid w:val="00EE297D"/>
    <w:rsid w:val="00EE436A"/>
    <w:rsid w:val="00EE52FB"/>
    <w:rsid w:val="00EE65B6"/>
    <w:rsid w:val="00EE7201"/>
    <w:rsid w:val="00EF01CF"/>
    <w:rsid w:val="00EF2343"/>
    <w:rsid w:val="00EF3489"/>
    <w:rsid w:val="00EF5800"/>
    <w:rsid w:val="00EF5E2F"/>
    <w:rsid w:val="00EF5FE3"/>
    <w:rsid w:val="00F00FCE"/>
    <w:rsid w:val="00F01381"/>
    <w:rsid w:val="00F01CDA"/>
    <w:rsid w:val="00F03B0B"/>
    <w:rsid w:val="00F03EFF"/>
    <w:rsid w:val="00F05267"/>
    <w:rsid w:val="00F05E10"/>
    <w:rsid w:val="00F06098"/>
    <w:rsid w:val="00F06D9B"/>
    <w:rsid w:val="00F0745D"/>
    <w:rsid w:val="00F100DC"/>
    <w:rsid w:val="00F122B1"/>
    <w:rsid w:val="00F13DB5"/>
    <w:rsid w:val="00F14059"/>
    <w:rsid w:val="00F1619E"/>
    <w:rsid w:val="00F17463"/>
    <w:rsid w:val="00F23909"/>
    <w:rsid w:val="00F23A72"/>
    <w:rsid w:val="00F24664"/>
    <w:rsid w:val="00F24A84"/>
    <w:rsid w:val="00F260F8"/>
    <w:rsid w:val="00F277CB"/>
    <w:rsid w:val="00F3185E"/>
    <w:rsid w:val="00F34D33"/>
    <w:rsid w:val="00F3691B"/>
    <w:rsid w:val="00F4267E"/>
    <w:rsid w:val="00F46B7A"/>
    <w:rsid w:val="00F51664"/>
    <w:rsid w:val="00F51725"/>
    <w:rsid w:val="00F51E59"/>
    <w:rsid w:val="00F5552F"/>
    <w:rsid w:val="00F55B0D"/>
    <w:rsid w:val="00F618C3"/>
    <w:rsid w:val="00F623F3"/>
    <w:rsid w:val="00F62A5B"/>
    <w:rsid w:val="00F63115"/>
    <w:rsid w:val="00F66A71"/>
    <w:rsid w:val="00F72E4F"/>
    <w:rsid w:val="00F748EB"/>
    <w:rsid w:val="00F75719"/>
    <w:rsid w:val="00F75FB6"/>
    <w:rsid w:val="00F76A9A"/>
    <w:rsid w:val="00F77D9B"/>
    <w:rsid w:val="00F82D00"/>
    <w:rsid w:val="00F84430"/>
    <w:rsid w:val="00F84575"/>
    <w:rsid w:val="00F86912"/>
    <w:rsid w:val="00F872A9"/>
    <w:rsid w:val="00F87F36"/>
    <w:rsid w:val="00F93068"/>
    <w:rsid w:val="00F93A67"/>
    <w:rsid w:val="00F94ADF"/>
    <w:rsid w:val="00F969F6"/>
    <w:rsid w:val="00F97F17"/>
    <w:rsid w:val="00FA1932"/>
    <w:rsid w:val="00FA2766"/>
    <w:rsid w:val="00FA3392"/>
    <w:rsid w:val="00FA3DED"/>
    <w:rsid w:val="00FA558A"/>
    <w:rsid w:val="00FA7E72"/>
    <w:rsid w:val="00FA7F89"/>
    <w:rsid w:val="00FB021A"/>
    <w:rsid w:val="00FB0CD0"/>
    <w:rsid w:val="00FB3883"/>
    <w:rsid w:val="00FB501B"/>
    <w:rsid w:val="00FB553E"/>
    <w:rsid w:val="00FB6C34"/>
    <w:rsid w:val="00FB6CB6"/>
    <w:rsid w:val="00FB6E60"/>
    <w:rsid w:val="00FC0122"/>
    <w:rsid w:val="00FC1ABF"/>
    <w:rsid w:val="00FC245F"/>
    <w:rsid w:val="00FC28B4"/>
    <w:rsid w:val="00FC297D"/>
    <w:rsid w:val="00FC30DB"/>
    <w:rsid w:val="00FC411A"/>
    <w:rsid w:val="00FC52DB"/>
    <w:rsid w:val="00FC5A30"/>
    <w:rsid w:val="00FD2C4A"/>
    <w:rsid w:val="00FD609F"/>
    <w:rsid w:val="00FD613F"/>
    <w:rsid w:val="00FD65AA"/>
    <w:rsid w:val="00FD6A79"/>
    <w:rsid w:val="00FE003F"/>
    <w:rsid w:val="00FE0326"/>
    <w:rsid w:val="00FE1211"/>
    <w:rsid w:val="00FE216E"/>
    <w:rsid w:val="00FE3047"/>
    <w:rsid w:val="00FE3966"/>
    <w:rsid w:val="00FE4624"/>
    <w:rsid w:val="00FE5097"/>
    <w:rsid w:val="00FF3B28"/>
    <w:rsid w:val="0111D2B1"/>
    <w:rsid w:val="0143AA0F"/>
    <w:rsid w:val="02945A00"/>
    <w:rsid w:val="02C261AF"/>
    <w:rsid w:val="02E46C7B"/>
    <w:rsid w:val="0380565A"/>
    <w:rsid w:val="03EE1238"/>
    <w:rsid w:val="03F2852E"/>
    <w:rsid w:val="043FD1C8"/>
    <w:rsid w:val="04F9ADAA"/>
    <w:rsid w:val="05384932"/>
    <w:rsid w:val="0562100E"/>
    <w:rsid w:val="05639048"/>
    <w:rsid w:val="0672A265"/>
    <w:rsid w:val="06950996"/>
    <w:rsid w:val="0698E3B1"/>
    <w:rsid w:val="0744330A"/>
    <w:rsid w:val="078731BC"/>
    <w:rsid w:val="07D8CEA7"/>
    <w:rsid w:val="07EC2B31"/>
    <w:rsid w:val="08C5B8B1"/>
    <w:rsid w:val="0982EBCB"/>
    <w:rsid w:val="0A3D0F32"/>
    <w:rsid w:val="0A3F29B5"/>
    <w:rsid w:val="0A64FFDC"/>
    <w:rsid w:val="0A798BD0"/>
    <w:rsid w:val="0AC60179"/>
    <w:rsid w:val="0AE9E296"/>
    <w:rsid w:val="0B516EF4"/>
    <w:rsid w:val="0B9F8882"/>
    <w:rsid w:val="0BA83E30"/>
    <w:rsid w:val="0BE37C7F"/>
    <w:rsid w:val="0C0580AC"/>
    <w:rsid w:val="0C710A07"/>
    <w:rsid w:val="0C9B934B"/>
    <w:rsid w:val="0CF65BAC"/>
    <w:rsid w:val="0D409C1B"/>
    <w:rsid w:val="0D8D1D3A"/>
    <w:rsid w:val="0DF9EA7C"/>
    <w:rsid w:val="0E81F382"/>
    <w:rsid w:val="0EAB18CA"/>
    <w:rsid w:val="0ECC7594"/>
    <w:rsid w:val="0ED0E302"/>
    <w:rsid w:val="0F8305DA"/>
    <w:rsid w:val="0F9069E8"/>
    <w:rsid w:val="0FC6E557"/>
    <w:rsid w:val="0FD4108C"/>
    <w:rsid w:val="108FD11C"/>
    <w:rsid w:val="109AD4CF"/>
    <w:rsid w:val="10C743BE"/>
    <w:rsid w:val="118530F6"/>
    <w:rsid w:val="11E31542"/>
    <w:rsid w:val="11F45B28"/>
    <w:rsid w:val="12147311"/>
    <w:rsid w:val="12CDB6A8"/>
    <w:rsid w:val="133E0C3F"/>
    <w:rsid w:val="1349B8FB"/>
    <w:rsid w:val="13765967"/>
    <w:rsid w:val="1411180E"/>
    <w:rsid w:val="158A77D1"/>
    <w:rsid w:val="15FB2691"/>
    <w:rsid w:val="162FF763"/>
    <w:rsid w:val="165C2C6E"/>
    <w:rsid w:val="16B51AE3"/>
    <w:rsid w:val="16FE4BC4"/>
    <w:rsid w:val="1701DE25"/>
    <w:rsid w:val="1806AF38"/>
    <w:rsid w:val="18297047"/>
    <w:rsid w:val="1831646D"/>
    <w:rsid w:val="18A63B6B"/>
    <w:rsid w:val="18EE6B7E"/>
    <w:rsid w:val="19290EE1"/>
    <w:rsid w:val="1A5F3838"/>
    <w:rsid w:val="1A7319AD"/>
    <w:rsid w:val="1A84BC0C"/>
    <w:rsid w:val="1A9C0EED"/>
    <w:rsid w:val="1AC0D1A4"/>
    <w:rsid w:val="1AC7B75F"/>
    <w:rsid w:val="1BA785F4"/>
    <w:rsid w:val="1C055F7F"/>
    <w:rsid w:val="1C4EB581"/>
    <w:rsid w:val="1CAEAE39"/>
    <w:rsid w:val="1CD8A576"/>
    <w:rsid w:val="1CD8E52E"/>
    <w:rsid w:val="1D02DE28"/>
    <w:rsid w:val="1D5EC49E"/>
    <w:rsid w:val="1DDBD9FA"/>
    <w:rsid w:val="1E1DDABD"/>
    <w:rsid w:val="1E2A5A81"/>
    <w:rsid w:val="1E3B991F"/>
    <w:rsid w:val="1E79A9E3"/>
    <w:rsid w:val="1E7BFFB4"/>
    <w:rsid w:val="1EA217DB"/>
    <w:rsid w:val="1F0844AA"/>
    <w:rsid w:val="1F1F536D"/>
    <w:rsid w:val="1F96562D"/>
    <w:rsid w:val="1FD66055"/>
    <w:rsid w:val="1FE113EA"/>
    <w:rsid w:val="2003D213"/>
    <w:rsid w:val="201464B7"/>
    <w:rsid w:val="20D37FCA"/>
    <w:rsid w:val="20D76A93"/>
    <w:rsid w:val="20E6DEBC"/>
    <w:rsid w:val="2100F0DA"/>
    <w:rsid w:val="211D09CC"/>
    <w:rsid w:val="21323D8C"/>
    <w:rsid w:val="21577508"/>
    <w:rsid w:val="224F515A"/>
    <w:rsid w:val="22869ADA"/>
    <w:rsid w:val="231ABEEA"/>
    <w:rsid w:val="234DA213"/>
    <w:rsid w:val="23F20FF3"/>
    <w:rsid w:val="244D1374"/>
    <w:rsid w:val="247E7D1D"/>
    <w:rsid w:val="248D67F4"/>
    <w:rsid w:val="24FACA8E"/>
    <w:rsid w:val="25843C2A"/>
    <w:rsid w:val="266FE38B"/>
    <w:rsid w:val="26F924A2"/>
    <w:rsid w:val="270D2B32"/>
    <w:rsid w:val="27172C3D"/>
    <w:rsid w:val="271BCB12"/>
    <w:rsid w:val="274672F4"/>
    <w:rsid w:val="274D4556"/>
    <w:rsid w:val="27BAF023"/>
    <w:rsid w:val="28089A2D"/>
    <w:rsid w:val="2876012A"/>
    <w:rsid w:val="2895571A"/>
    <w:rsid w:val="28A168C3"/>
    <w:rsid w:val="290AD8D9"/>
    <w:rsid w:val="29101C2C"/>
    <w:rsid w:val="296410D4"/>
    <w:rsid w:val="29B230DF"/>
    <w:rsid w:val="29E370C8"/>
    <w:rsid w:val="2A99F9D3"/>
    <w:rsid w:val="2AADABFE"/>
    <w:rsid w:val="2AB5F5AF"/>
    <w:rsid w:val="2AD02EB7"/>
    <w:rsid w:val="2B1A9A1B"/>
    <w:rsid w:val="2B1ACE86"/>
    <w:rsid w:val="2B4DB791"/>
    <w:rsid w:val="2B5AA8AC"/>
    <w:rsid w:val="2B760121"/>
    <w:rsid w:val="2B8A6D83"/>
    <w:rsid w:val="2C75390E"/>
    <w:rsid w:val="2C80F6C9"/>
    <w:rsid w:val="2C8C8D61"/>
    <w:rsid w:val="2CB27400"/>
    <w:rsid w:val="2CDD6165"/>
    <w:rsid w:val="2CF51122"/>
    <w:rsid w:val="2D298115"/>
    <w:rsid w:val="2D2E3769"/>
    <w:rsid w:val="2D740B67"/>
    <w:rsid w:val="2D7F52CA"/>
    <w:rsid w:val="2DC2098F"/>
    <w:rsid w:val="2DC40CA9"/>
    <w:rsid w:val="2DE63E39"/>
    <w:rsid w:val="2E0912CE"/>
    <w:rsid w:val="2E5C1ABA"/>
    <w:rsid w:val="2EA0BB70"/>
    <w:rsid w:val="2EA2D6A6"/>
    <w:rsid w:val="2EB64552"/>
    <w:rsid w:val="2EC6DF1A"/>
    <w:rsid w:val="2EED4243"/>
    <w:rsid w:val="2EFA6F48"/>
    <w:rsid w:val="2FC9085A"/>
    <w:rsid w:val="302248E0"/>
    <w:rsid w:val="31758CFA"/>
    <w:rsid w:val="32090FCA"/>
    <w:rsid w:val="3220F319"/>
    <w:rsid w:val="3221AA8F"/>
    <w:rsid w:val="32806689"/>
    <w:rsid w:val="335668D7"/>
    <w:rsid w:val="33B8F318"/>
    <w:rsid w:val="33E274EE"/>
    <w:rsid w:val="3424A7C9"/>
    <w:rsid w:val="343601D0"/>
    <w:rsid w:val="34E790B3"/>
    <w:rsid w:val="34F887F0"/>
    <w:rsid w:val="351DD6D1"/>
    <w:rsid w:val="3539863A"/>
    <w:rsid w:val="353C29FE"/>
    <w:rsid w:val="3561FB89"/>
    <w:rsid w:val="35A721A6"/>
    <w:rsid w:val="35ABAD9F"/>
    <w:rsid w:val="35EC777C"/>
    <w:rsid w:val="35EF531C"/>
    <w:rsid w:val="3696352A"/>
    <w:rsid w:val="370ADDFE"/>
    <w:rsid w:val="378AAF3F"/>
    <w:rsid w:val="37EDB3C8"/>
    <w:rsid w:val="384BAB3E"/>
    <w:rsid w:val="38C58B13"/>
    <w:rsid w:val="38D94218"/>
    <w:rsid w:val="397FB957"/>
    <w:rsid w:val="39DDEBC2"/>
    <w:rsid w:val="39EF4FFA"/>
    <w:rsid w:val="3B06901D"/>
    <w:rsid w:val="3B0DD695"/>
    <w:rsid w:val="3B7C56EB"/>
    <w:rsid w:val="3BB867C8"/>
    <w:rsid w:val="3BF240DA"/>
    <w:rsid w:val="3C2DE6DF"/>
    <w:rsid w:val="3C302A91"/>
    <w:rsid w:val="3C36AF63"/>
    <w:rsid w:val="3C809C99"/>
    <w:rsid w:val="3D0E50D5"/>
    <w:rsid w:val="3DBF8655"/>
    <w:rsid w:val="3DFD60A7"/>
    <w:rsid w:val="3EE88A65"/>
    <w:rsid w:val="3F5363AD"/>
    <w:rsid w:val="3F723845"/>
    <w:rsid w:val="4017AB09"/>
    <w:rsid w:val="4076FF67"/>
    <w:rsid w:val="40AC3527"/>
    <w:rsid w:val="40DCA01E"/>
    <w:rsid w:val="4248B25E"/>
    <w:rsid w:val="42ED0548"/>
    <w:rsid w:val="432A95E2"/>
    <w:rsid w:val="432CA3B9"/>
    <w:rsid w:val="435FDD0D"/>
    <w:rsid w:val="436F8BA1"/>
    <w:rsid w:val="43F7AA7E"/>
    <w:rsid w:val="440D877A"/>
    <w:rsid w:val="44C72277"/>
    <w:rsid w:val="4514EEAC"/>
    <w:rsid w:val="4555797C"/>
    <w:rsid w:val="4577DFA2"/>
    <w:rsid w:val="45B42B64"/>
    <w:rsid w:val="45BE39CE"/>
    <w:rsid w:val="462D8BAA"/>
    <w:rsid w:val="462E769B"/>
    <w:rsid w:val="476EE535"/>
    <w:rsid w:val="4814EF7D"/>
    <w:rsid w:val="4869C458"/>
    <w:rsid w:val="4898DC79"/>
    <w:rsid w:val="48CBA9EE"/>
    <w:rsid w:val="48DA2023"/>
    <w:rsid w:val="494F852C"/>
    <w:rsid w:val="49AFFE3A"/>
    <w:rsid w:val="49CBFC2A"/>
    <w:rsid w:val="49E41313"/>
    <w:rsid w:val="49EF686E"/>
    <w:rsid w:val="4AFA7EC6"/>
    <w:rsid w:val="4B2D3311"/>
    <w:rsid w:val="4BA6191B"/>
    <w:rsid w:val="4BE49492"/>
    <w:rsid w:val="4C2B5ABC"/>
    <w:rsid w:val="4C668EAB"/>
    <w:rsid w:val="4CA4A056"/>
    <w:rsid w:val="4CACC5F1"/>
    <w:rsid w:val="4CB31EC8"/>
    <w:rsid w:val="4CD65DA2"/>
    <w:rsid w:val="4D308700"/>
    <w:rsid w:val="4D3A1C83"/>
    <w:rsid w:val="4D681ABA"/>
    <w:rsid w:val="4D78119B"/>
    <w:rsid w:val="4DD1067C"/>
    <w:rsid w:val="4DD52258"/>
    <w:rsid w:val="4E71B53C"/>
    <w:rsid w:val="4EE5A189"/>
    <w:rsid w:val="4F6D9BB3"/>
    <w:rsid w:val="4FFC2003"/>
    <w:rsid w:val="50183EDD"/>
    <w:rsid w:val="50659D4B"/>
    <w:rsid w:val="50E5F1F4"/>
    <w:rsid w:val="51DE979B"/>
    <w:rsid w:val="52428BEA"/>
    <w:rsid w:val="5262236A"/>
    <w:rsid w:val="529F0F52"/>
    <w:rsid w:val="52AC7C1D"/>
    <w:rsid w:val="53187531"/>
    <w:rsid w:val="5384837E"/>
    <w:rsid w:val="53FBEF4A"/>
    <w:rsid w:val="5410DC00"/>
    <w:rsid w:val="54B3985D"/>
    <w:rsid w:val="54E848D7"/>
    <w:rsid w:val="54F66BB7"/>
    <w:rsid w:val="54F6AB13"/>
    <w:rsid w:val="5541475F"/>
    <w:rsid w:val="554E6543"/>
    <w:rsid w:val="556B09BC"/>
    <w:rsid w:val="556F0C18"/>
    <w:rsid w:val="55A53C2A"/>
    <w:rsid w:val="55DBC549"/>
    <w:rsid w:val="562207D0"/>
    <w:rsid w:val="564F6D10"/>
    <w:rsid w:val="56E7A30D"/>
    <w:rsid w:val="56F0D4E3"/>
    <w:rsid w:val="5724A6FB"/>
    <w:rsid w:val="57657957"/>
    <w:rsid w:val="57793190"/>
    <w:rsid w:val="57D30417"/>
    <w:rsid w:val="57D3DA1E"/>
    <w:rsid w:val="57E4C171"/>
    <w:rsid w:val="57F2E88F"/>
    <w:rsid w:val="57FAB8F8"/>
    <w:rsid w:val="5802C460"/>
    <w:rsid w:val="587D3545"/>
    <w:rsid w:val="59001287"/>
    <w:rsid w:val="5960BC23"/>
    <w:rsid w:val="5A07489D"/>
    <w:rsid w:val="5A08055F"/>
    <w:rsid w:val="5A64F9FC"/>
    <w:rsid w:val="5A8F1AFB"/>
    <w:rsid w:val="5A98EBA5"/>
    <w:rsid w:val="5AAACF58"/>
    <w:rsid w:val="5B396D75"/>
    <w:rsid w:val="5C30BE7B"/>
    <w:rsid w:val="5C342755"/>
    <w:rsid w:val="5C8B2D95"/>
    <w:rsid w:val="5CB7353F"/>
    <w:rsid w:val="5CEC598B"/>
    <w:rsid w:val="5D69A0E8"/>
    <w:rsid w:val="5D8196F7"/>
    <w:rsid w:val="5E1D2161"/>
    <w:rsid w:val="5E980D48"/>
    <w:rsid w:val="5EBB3867"/>
    <w:rsid w:val="5EE6A65A"/>
    <w:rsid w:val="5F1929B4"/>
    <w:rsid w:val="5F3A6060"/>
    <w:rsid w:val="5F58D6C4"/>
    <w:rsid w:val="60160F3E"/>
    <w:rsid w:val="6054F10A"/>
    <w:rsid w:val="60624587"/>
    <w:rsid w:val="607247E8"/>
    <w:rsid w:val="60CE4A01"/>
    <w:rsid w:val="60E824D1"/>
    <w:rsid w:val="60EB6A21"/>
    <w:rsid w:val="613645C3"/>
    <w:rsid w:val="613B510E"/>
    <w:rsid w:val="613B840B"/>
    <w:rsid w:val="61545659"/>
    <w:rsid w:val="617912B7"/>
    <w:rsid w:val="61B3B9EB"/>
    <w:rsid w:val="61CAA92A"/>
    <w:rsid w:val="622570CF"/>
    <w:rsid w:val="630CF71F"/>
    <w:rsid w:val="6385E9B6"/>
    <w:rsid w:val="63ADE32C"/>
    <w:rsid w:val="6498746E"/>
    <w:rsid w:val="64BB02F4"/>
    <w:rsid w:val="64D5EBBE"/>
    <w:rsid w:val="65C4AF36"/>
    <w:rsid w:val="664FB17E"/>
    <w:rsid w:val="66E1B881"/>
    <w:rsid w:val="6715222E"/>
    <w:rsid w:val="6784E8D1"/>
    <w:rsid w:val="684437EE"/>
    <w:rsid w:val="68B1B4A6"/>
    <w:rsid w:val="6919DFF4"/>
    <w:rsid w:val="69506ED0"/>
    <w:rsid w:val="6984ADEB"/>
    <w:rsid w:val="69C8FBAD"/>
    <w:rsid w:val="69DFE03C"/>
    <w:rsid w:val="6A3345E6"/>
    <w:rsid w:val="6A5EA17F"/>
    <w:rsid w:val="6A7FBFC6"/>
    <w:rsid w:val="6AA5847A"/>
    <w:rsid w:val="6AAFC00F"/>
    <w:rsid w:val="6B39BFC2"/>
    <w:rsid w:val="6B3A0D90"/>
    <w:rsid w:val="6BD3FB0C"/>
    <w:rsid w:val="6C1A4211"/>
    <w:rsid w:val="6C298972"/>
    <w:rsid w:val="6C70E9A8"/>
    <w:rsid w:val="6C970047"/>
    <w:rsid w:val="6CC65E18"/>
    <w:rsid w:val="6D8FA9A5"/>
    <w:rsid w:val="6DAC7834"/>
    <w:rsid w:val="6E2BDB39"/>
    <w:rsid w:val="6E461BB3"/>
    <w:rsid w:val="6EA9CD85"/>
    <w:rsid w:val="6F24697A"/>
    <w:rsid w:val="6F3C4BF1"/>
    <w:rsid w:val="7000D672"/>
    <w:rsid w:val="70040E1B"/>
    <w:rsid w:val="7009BEC4"/>
    <w:rsid w:val="70FDCE02"/>
    <w:rsid w:val="718C8040"/>
    <w:rsid w:val="71989356"/>
    <w:rsid w:val="71C677AF"/>
    <w:rsid w:val="71CA4526"/>
    <w:rsid w:val="71F3623E"/>
    <w:rsid w:val="721F0CD6"/>
    <w:rsid w:val="7254EE04"/>
    <w:rsid w:val="727CFF00"/>
    <w:rsid w:val="72D86DEE"/>
    <w:rsid w:val="72F719AF"/>
    <w:rsid w:val="740FB05A"/>
    <w:rsid w:val="74179802"/>
    <w:rsid w:val="74C22E33"/>
    <w:rsid w:val="74C5D8EB"/>
    <w:rsid w:val="752FDF07"/>
    <w:rsid w:val="7537B1FC"/>
    <w:rsid w:val="759685DC"/>
    <w:rsid w:val="7634D6E5"/>
    <w:rsid w:val="765A7166"/>
    <w:rsid w:val="769D0B5F"/>
    <w:rsid w:val="76EC0CDC"/>
    <w:rsid w:val="776B26D6"/>
    <w:rsid w:val="77845F34"/>
    <w:rsid w:val="77890845"/>
    <w:rsid w:val="7796A614"/>
    <w:rsid w:val="77D8F4C0"/>
    <w:rsid w:val="7804F8C7"/>
    <w:rsid w:val="7811C743"/>
    <w:rsid w:val="7824E1D3"/>
    <w:rsid w:val="7855DA80"/>
    <w:rsid w:val="78AD5461"/>
    <w:rsid w:val="78D165D9"/>
    <w:rsid w:val="79A10037"/>
    <w:rsid w:val="79EE3DF6"/>
    <w:rsid w:val="79F2E539"/>
    <w:rsid w:val="7A5AEBB1"/>
    <w:rsid w:val="7A9DF109"/>
    <w:rsid w:val="7AEB59DA"/>
    <w:rsid w:val="7AF62614"/>
    <w:rsid w:val="7B2AD5E5"/>
    <w:rsid w:val="7B2E2675"/>
    <w:rsid w:val="7B83BE9E"/>
    <w:rsid w:val="7B89C466"/>
    <w:rsid w:val="7BBFD768"/>
    <w:rsid w:val="7BD89C58"/>
    <w:rsid w:val="7BE17B45"/>
    <w:rsid w:val="7C7B7C29"/>
    <w:rsid w:val="7D0C1E9D"/>
    <w:rsid w:val="7D37EC79"/>
    <w:rsid w:val="7D4FC32E"/>
    <w:rsid w:val="7D70DA3D"/>
    <w:rsid w:val="7E0509E7"/>
    <w:rsid w:val="7ED0DA19"/>
    <w:rsid w:val="7F78FF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A7C4A8"/>
  <w15:docId w15:val="{17D71A6F-334B-4B1E-9B90-37FFFEF54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C1E"/>
  </w:style>
  <w:style w:type="paragraph" w:styleId="Heading1">
    <w:name w:val="heading 1"/>
    <w:basedOn w:val="Normal"/>
    <w:next w:val="Normal"/>
    <w:uiPriority w:val="9"/>
    <w:qFormat/>
    <w:rsid w:val="00EE00A5"/>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1D7EDB"/>
    <w:pPr>
      <w:keepNext/>
      <w:keepLines/>
      <w:spacing w:before="360" w:after="120"/>
      <w:outlineLvl w:val="1"/>
    </w:pPr>
    <w:rPr>
      <w:rFonts w:ascii="Times New Roman" w:hAnsi="Times New Roman"/>
      <w:b/>
      <w:sz w:val="26"/>
      <w:szCs w:val="32"/>
    </w:rPr>
  </w:style>
  <w:style w:type="paragraph" w:styleId="Heading3">
    <w:name w:val="heading 3"/>
    <w:basedOn w:val="Normal"/>
    <w:next w:val="Normal"/>
    <w:uiPriority w:val="9"/>
    <w:unhideWhenUsed/>
    <w:qFormat/>
    <w:rsid w:val="00151C77"/>
    <w:pPr>
      <w:keepNext/>
      <w:keepLines/>
      <w:spacing w:before="320" w:after="80"/>
      <w:outlineLvl w:val="2"/>
    </w:pPr>
    <w:rPr>
      <w:rFonts w:ascii="Times New Roman" w:hAnsi="Times New Roman"/>
      <w:b/>
      <w:color w:val="434343"/>
      <w:sz w:val="26"/>
      <w:szCs w:val="28"/>
    </w:rPr>
  </w:style>
  <w:style w:type="paragraph" w:styleId="Heading4">
    <w:name w:val="heading 4"/>
    <w:basedOn w:val="Normal"/>
    <w:next w:val="Normal"/>
    <w:uiPriority w:val="9"/>
    <w:unhideWhenUsed/>
    <w:qFormat/>
    <w:rsid w:val="00407A25"/>
    <w:pPr>
      <w:keepNext/>
      <w:keepLines/>
      <w:spacing w:before="280" w:after="80"/>
      <w:outlineLvl w:val="3"/>
    </w:pPr>
    <w:rPr>
      <w:rFonts w:ascii="Times New Roman" w:hAnsi="Times New Roman"/>
      <w:b/>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paragraph" w:styleId="Revision">
    <w:name w:val="Revision"/>
    <w:hidden/>
    <w:uiPriority w:val="99"/>
    <w:semiHidden/>
    <w:rsid w:val="004B0A36"/>
    <w:pPr>
      <w:spacing w:line="240" w:lineRule="auto"/>
    </w:pPr>
  </w:style>
  <w:style w:type="paragraph" w:styleId="Footer">
    <w:name w:val="footer"/>
    <w:basedOn w:val="Normal"/>
    <w:link w:val="FooterChar"/>
    <w:uiPriority w:val="99"/>
    <w:unhideWhenUsed/>
    <w:rsid w:val="00B06AD0"/>
    <w:pPr>
      <w:tabs>
        <w:tab w:val="center" w:pos="4513"/>
        <w:tab w:val="right" w:pos="9026"/>
      </w:tabs>
      <w:spacing w:line="240" w:lineRule="auto"/>
    </w:pPr>
  </w:style>
  <w:style w:type="character" w:customStyle="1" w:styleId="FooterChar">
    <w:name w:val="Footer Char"/>
    <w:basedOn w:val="DefaultParagraphFont"/>
    <w:link w:val="Footer"/>
    <w:uiPriority w:val="99"/>
    <w:rsid w:val="00B06AD0"/>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1D0847"/>
    <w:rPr>
      <w:b/>
      <w:bCs/>
    </w:rPr>
  </w:style>
  <w:style w:type="character" w:customStyle="1" w:styleId="CommentSubjectChar">
    <w:name w:val="Comment Subject Char"/>
    <w:basedOn w:val="CommentTextChar"/>
    <w:link w:val="CommentSubject"/>
    <w:uiPriority w:val="99"/>
    <w:semiHidden/>
    <w:rsid w:val="001D0847"/>
    <w:rPr>
      <w:b/>
      <w:bCs/>
      <w:sz w:val="20"/>
      <w:szCs w:val="20"/>
    </w:rPr>
  </w:style>
  <w:style w:type="paragraph" w:customStyle="1" w:styleId="TableParagraph">
    <w:name w:val="Table Paragraph"/>
    <w:basedOn w:val="Normal"/>
    <w:uiPriority w:val="1"/>
    <w:qFormat/>
    <w:rsid w:val="0014732A"/>
    <w:pPr>
      <w:widowControl w:val="0"/>
      <w:autoSpaceDE w:val="0"/>
      <w:autoSpaceDN w:val="0"/>
      <w:spacing w:line="240" w:lineRule="auto"/>
      <w:ind w:left="107"/>
    </w:pPr>
    <w:rPr>
      <w:rFonts w:ascii="Times New Roman" w:eastAsia="Times New Roman" w:hAnsi="Times New Roman" w:cs="Times New Roman"/>
      <w:lang w:eastAsia="en-US"/>
    </w:rPr>
  </w:style>
  <w:style w:type="paragraph" w:styleId="TOC1">
    <w:name w:val="toc 1"/>
    <w:basedOn w:val="Normal"/>
    <w:next w:val="Normal"/>
    <w:autoRedefine/>
    <w:uiPriority w:val="39"/>
    <w:unhideWhenUsed/>
    <w:rsid w:val="00F748EB"/>
    <w:pPr>
      <w:spacing w:after="100"/>
    </w:pPr>
  </w:style>
  <w:style w:type="paragraph" w:styleId="TOC2">
    <w:name w:val="toc 2"/>
    <w:basedOn w:val="Normal"/>
    <w:next w:val="Normal"/>
    <w:autoRedefine/>
    <w:uiPriority w:val="39"/>
    <w:unhideWhenUsed/>
    <w:rsid w:val="00F748EB"/>
    <w:pPr>
      <w:spacing w:after="100"/>
      <w:ind w:left="220"/>
    </w:pPr>
  </w:style>
  <w:style w:type="paragraph" w:styleId="TOC3">
    <w:name w:val="toc 3"/>
    <w:basedOn w:val="Normal"/>
    <w:next w:val="Normal"/>
    <w:autoRedefine/>
    <w:uiPriority w:val="39"/>
    <w:unhideWhenUsed/>
    <w:rsid w:val="00F748EB"/>
    <w:pPr>
      <w:spacing w:after="100"/>
      <w:ind w:left="440"/>
    </w:pPr>
  </w:style>
  <w:style w:type="paragraph" w:styleId="TOC4">
    <w:name w:val="toc 4"/>
    <w:basedOn w:val="Normal"/>
    <w:next w:val="Normal"/>
    <w:autoRedefine/>
    <w:uiPriority w:val="39"/>
    <w:unhideWhenUsed/>
    <w:rsid w:val="00F748EB"/>
    <w:pPr>
      <w:spacing w:after="100"/>
      <w:ind w:left="660"/>
    </w:pPr>
  </w:style>
  <w:style w:type="paragraph" w:styleId="TOC5">
    <w:name w:val="toc 5"/>
    <w:basedOn w:val="Normal"/>
    <w:next w:val="Normal"/>
    <w:autoRedefine/>
    <w:uiPriority w:val="39"/>
    <w:unhideWhenUsed/>
    <w:rsid w:val="00F748EB"/>
    <w:pPr>
      <w:spacing w:after="100"/>
      <w:ind w:left="880"/>
    </w:pPr>
  </w:style>
  <w:style w:type="character" w:styleId="Hyperlink">
    <w:name w:val="Hyperlink"/>
    <w:basedOn w:val="DefaultParagraphFont"/>
    <w:uiPriority w:val="99"/>
    <w:unhideWhenUsed/>
    <w:rsid w:val="00F748EB"/>
    <w:rPr>
      <w:color w:val="0000FF" w:themeColor="hyperlink"/>
      <w:u w:val="single"/>
    </w:rPr>
  </w:style>
  <w:style w:type="paragraph" w:styleId="Caption">
    <w:name w:val="caption"/>
    <w:basedOn w:val="Normal"/>
    <w:next w:val="Normal"/>
    <w:uiPriority w:val="35"/>
    <w:unhideWhenUsed/>
    <w:qFormat/>
    <w:rsid w:val="00D617D3"/>
    <w:pPr>
      <w:spacing w:after="200" w:line="240" w:lineRule="auto"/>
    </w:pPr>
    <w:rPr>
      <w:i/>
      <w:iCs/>
      <w:color w:val="1F497D" w:themeColor="text2"/>
      <w:sz w:val="18"/>
      <w:szCs w:val="18"/>
    </w:rPr>
  </w:style>
  <w:style w:type="paragraph" w:customStyle="1" w:styleId="test">
    <w:name w:val="test"/>
    <w:basedOn w:val="Normal"/>
    <w:link w:val="testChar"/>
    <w:qFormat/>
    <w:rsid w:val="00CE3AAF"/>
  </w:style>
  <w:style w:type="character" w:customStyle="1" w:styleId="testChar">
    <w:name w:val="test Char"/>
    <w:basedOn w:val="DefaultParagraphFont"/>
    <w:link w:val="test"/>
    <w:rsid w:val="00CE3AAF"/>
  </w:style>
  <w:style w:type="character" w:styleId="UnresolvedMention">
    <w:name w:val="Unresolved Mention"/>
    <w:basedOn w:val="DefaultParagraphFont"/>
    <w:uiPriority w:val="99"/>
    <w:semiHidden/>
    <w:unhideWhenUsed/>
    <w:rsid w:val="006530B6"/>
    <w:rPr>
      <w:color w:val="605E5C"/>
      <w:shd w:val="clear" w:color="auto" w:fill="E1DFDD"/>
    </w:rPr>
  </w:style>
  <w:style w:type="paragraph" w:styleId="TOCHeading">
    <w:name w:val="TOC Heading"/>
    <w:basedOn w:val="Heading1"/>
    <w:next w:val="Normal"/>
    <w:uiPriority w:val="39"/>
    <w:unhideWhenUsed/>
    <w:qFormat/>
    <w:rsid w:val="00EF2343"/>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9590">
      <w:bodyDiv w:val="1"/>
      <w:marLeft w:val="0"/>
      <w:marRight w:val="0"/>
      <w:marTop w:val="0"/>
      <w:marBottom w:val="0"/>
      <w:divBdr>
        <w:top w:val="none" w:sz="0" w:space="0" w:color="auto"/>
        <w:left w:val="none" w:sz="0" w:space="0" w:color="auto"/>
        <w:bottom w:val="none" w:sz="0" w:space="0" w:color="auto"/>
        <w:right w:val="none" w:sz="0" w:space="0" w:color="auto"/>
      </w:divBdr>
    </w:div>
    <w:div w:id="1393384313">
      <w:bodyDiv w:val="1"/>
      <w:marLeft w:val="0"/>
      <w:marRight w:val="0"/>
      <w:marTop w:val="0"/>
      <w:marBottom w:val="0"/>
      <w:divBdr>
        <w:top w:val="none" w:sz="0" w:space="0" w:color="auto"/>
        <w:left w:val="none" w:sz="0" w:space="0" w:color="auto"/>
        <w:bottom w:val="none" w:sz="0" w:space="0" w:color="auto"/>
        <w:right w:val="none" w:sz="0" w:space="0" w:color="auto"/>
      </w:divBdr>
    </w:div>
    <w:div w:id="1908225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9.png"/><Relationship Id="rId68" Type="http://schemas.openxmlformats.org/officeDocument/2006/relationships/image" Target="media/image54.png"/><Relationship Id="rId16" Type="http://schemas.microsoft.com/office/2011/relationships/commentsExtended" Target="commentsExtended.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jp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4.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microsoft.com/office/2016/09/relationships/commentsIds" Target="commentsIds.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43.png"/><Relationship Id="rId13" Type="http://schemas.openxmlformats.org/officeDocument/2006/relationships/footer" Target="footer3.xml"/><Relationship Id="rId18" Type="http://schemas.microsoft.com/office/2018/08/relationships/commentsExtensible" Target="commentsExtensible.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C91CD-E095-4504-A93D-B49411808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3632</TotalTime>
  <Pages>1</Pages>
  <Words>8208</Words>
  <Characters>46788</Characters>
  <Application>Microsoft Office Word</Application>
  <DocSecurity>4</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54887</CharactersWithSpaces>
  <SharedDoc>false</SharedDoc>
  <HLinks>
    <vt:vector size="276" baseType="variant">
      <vt:variant>
        <vt:i4>5701729</vt:i4>
      </vt:variant>
      <vt:variant>
        <vt:i4>249</vt:i4>
      </vt:variant>
      <vt:variant>
        <vt:i4>0</vt:i4>
      </vt:variant>
      <vt:variant>
        <vt:i4>5</vt:i4>
      </vt:variant>
      <vt:variant>
        <vt:lpwstr>mailto:kinltrung72@gmail.com</vt:lpwstr>
      </vt:variant>
      <vt:variant>
        <vt:lpwstr/>
      </vt:variant>
      <vt:variant>
        <vt:i4>8126514</vt:i4>
      </vt:variant>
      <vt:variant>
        <vt:i4>246</vt:i4>
      </vt:variant>
      <vt:variant>
        <vt:i4>0</vt:i4>
      </vt:variant>
      <vt:variant>
        <vt:i4>5</vt:i4>
      </vt:variant>
      <vt:variant>
        <vt:lpwstr>https://fptshop.com.vn/</vt:lpwstr>
      </vt:variant>
      <vt:variant>
        <vt:lpwstr/>
      </vt:variant>
      <vt:variant>
        <vt:i4>3801140</vt:i4>
      </vt:variant>
      <vt:variant>
        <vt:i4>243</vt:i4>
      </vt:variant>
      <vt:variant>
        <vt:i4>0</vt:i4>
      </vt:variant>
      <vt:variant>
        <vt:i4>5</vt:i4>
      </vt:variant>
      <vt:variant>
        <vt:lpwstr>https://cellphones.com.vn/</vt:lpwstr>
      </vt:variant>
      <vt:variant>
        <vt:lpwstr/>
      </vt:variant>
      <vt:variant>
        <vt:i4>2621502</vt:i4>
      </vt:variant>
      <vt:variant>
        <vt:i4>240</vt:i4>
      </vt:variant>
      <vt:variant>
        <vt:i4>0</vt:i4>
      </vt:variant>
      <vt:variant>
        <vt:i4>5</vt:i4>
      </vt:variant>
      <vt:variant>
        <vt:lpwstr>https://www.thegioididong.com/</vt:lpwstr>
      </vt:variant>
      <vt:variant>
        <vt:lpwstr/>
      </vt:variant>
      <vt:variant>
        <vt:i4>5636180</vt:i4>
      </vt:variant>
      <vt:variant>
        <vt:i4>237</vt:i4>
      </vt:variant>
      <vt:variant>
        <vt:i4>0</vt:i4>
      </vt:variant>
      <vt:variant>
        <vt:i4>5</vt:i4>
      </vt:variant>
      <vt:variant>
        <vt:lpwstr>http://webtailieu.net/thuong-mai/</vt:lpwstr>
      </vt:variant>
      <vt:variant>
        <vt:lpwstr/>
      </vt:variant>
      <vt:variant>
        <vt:i4>720914</vt:i4>
      </vt:variant>
      <vt:variant>
        <vt:i4>234</vt:i4>
      </vt:variant>
      <vt:variant>
        <vt:i4>0</vt:i4>
      </vt:variant>
      <vt:variant>
        <vt:i4>5</vt:i4>
      </vt:variant>
      <vt:variant>
        <vt:lpwstr>http://webtailieu.net/dau-tu/</vt:lpwstr>
      </vt:variant>
      <vt:variant>
        <vt:lpwstr/>
      </vt:variant>
      <vt:variant>
        <vt:i4>3539046</vt:i4>
      </vt:variant>
      <vt:variant>
        <vt:i4>231</vt:i4>
      </vt:variant>
      <vt:variant>
        <vt:i4>0</vt:i4>
      </vt:variant>
      <vt:variant>
        <vt:i4>5</vt:i4>
      </vt:variant>
      <vt:variant>
        <vt:lpwstr>http://webtailieu.net/tin-hoc/</vt:lpwstr>
      </vt:variant>
      <vt:variant>
        <vt:lpwstr/>
      </vt:variant>
      <vt:variant>
        <vt:i4>7078012</vt:i4>
      </vt:variant>
      <vt:variant>
        <vt:i4>228</vt:i4>
      </vt:variant>
      <vt:variant>
        <vt:i4>0</vt:i4>
      </vt:variant>
      <vt:variant>
        <vt:i4>5</vt:i4>
      </vt:variant>
      <vt:variant>
        <vt:lpwstr>http://webtailieu.net/xay-dung/</vt:lpwstr>
      </vt:variant>
      <vt:variant>
        <vt:lpwstr/>
      </vt:variant>
      <vt:variant>
        <vt:i4>7077928</vt:i4>
      </vt:variant>
      <vt:variant>
        <vt:i4>225</vt:i4>
      </vt:variant>
      <vt:variant>
        <vt:i4>0</vt:i4>
      </vt:variant>
      <vt:variant>
        <vt:i4>5</vt:i4>
      </vt:variant>
      <vt:variant>
        <vt:lpwstr>http://webtailieu.net/dien-dien-tu/</vt:lpwstr>
      </vt:variant>
      <vt:variant>
        <vt:lpwstr/>
      </vt:variant>
      <vt:variant>
        <vt:i4>1310768</vt:i4>
      </vt:variant>
      <vt:variant>
        <vt:i4>218</vt:i4>
      </vt:variant>
      <vt:variant>
        <vt:i4>0</vt:i4>
      </vt:variant>
      <vt:variant>
        <vt:i4>5</vt:i4>
      </vt:variant>
      <vt:variant>
        <vt:lpwstr/>
      </vt:variant>
      <vt:variant>
        <vt:lpwstr>_Toc185955171</vt:lpwstr>
      </vt:variant>
      <vt:variant>
        <vt:i4>1310768</vt:i4>
      </vt:variant>
      <vt:variant>
        <vt:i4>212</vt:i4>
      </vt:variant>
      <vt:variant>
        <vt:i4>0</vt:i4>
      </vt:variant>
      <vt:variant>
        <vt:i4>5</vt:i4>
      </vt:variant>
      <vt:variant>
        <vt:lpwstr/>
      </vt:variant>
      <vt:variant>
        <vt:lpwstr>_Toc185955170</vt:lpwstr>
      </vt:variant>
      <vt:variant>
        <vt:i4>1376304</vt:i4>
      </vt:variant>
      <vt:variant>
        <vt:i4>206</vt:i4>
      </vt:variant>
      <vt:variant>
        <vt:i4>0</vt:i4>
      </vt:variant>
      <vt:variant>
        <vt:i4>5</vt:i4>
      </vt:variant>
      <vt:variant>
        <vt:lpwstr/>
      </vt:variant>
      <vt:variant>
        <vt:lpwstr>_Toc185955169</vt:lpwstr>
      </vt:variant>
      <vt:variant>
        <vt:i4>1376304</vt:i4>
      </vt:variant>
      <vt:variant>
        <vt:i4>200</vt:i4>
      </vt:variant>
      <vt:variant>
        <vt:i4>0</vt:i4>
      </vt:variant>
      <vt:variant>
        <vt:i4>5</vt:i4>
      </vt:variant>
      <vt:variant>
        <vt:lpwstr/>
      </vt:variant>
      <vt:variant>
        <vt:lpwstr>_Toc185955168</vt:lpwstr>
      </vt:variant>
      <vt:variant>
        <vt:i4>1376304</vt:i4>
      </vt:variant>
      <vt:variant>
        <vt:i4>194</vt:i4>
      </vt:variant>
      <vt:variant>
        <vt:i4>0</vt:i4>
      </vt:variant>
      <vt:variant>
        <vt:i4>5</vt:i4>
      </vt:variant>
      <vt:variant>
        <vt:lpwstr/>
      </vt:variant>
      <vt:variant>
        <vt:lpwstr>_Toc185955167</vt:lpwstr>
      </vt:variant>
      <vt:variant>
        <vt:i4>1376304</vt:i4>
      </vt:variant>
      <vt:variant>
        <vt:i4>188</vt:i4>
      </vt:variant>
      <vt:variant>
        <vt:i4>0</vt:i4>
      </vt:variant>
      <vt:variant>
        <vt:i4>5</vt:i4>
      </vt:variant>
      <vt:variant>
        <vt:lpwstr/>
      </vt:variant>
      <vt:variant>
        <vt:lpwstr>_Toc185955166</vt:lpwstr>
      </vt:variant>
      <vt:variant>
        <vt:i4>1376304</vt:i4>
      </vt:variant>
      <vt:variant>
        <vt:i4>182</vt:i4>
      </vt:variant>
      <vt:variant>
        <vt:i4>0</vt:i4>
      </vt:variant>
      <vt:variant>
        <vt:i4>5</vt:i4>
      </vt:variant>
      <vt:variant>
        <vt:lpwstr/>
      </vt:variant>
      <vt:variant>
        <vt:lpwstr>_Toc185955165</vt:lpwstr>
      </vt:variant>
      <vt:variant>
        <vt:i4>1376304</vt:i4>
      </vt:variant>
      <vt:variant>
        <vt:i4>176</vt:i4>
      </vt:variant>
      <vt:variant>
        <vt:i4>0</vt:i4>
      </vt:variant>
      <vt:variant>
        <vt:i4>5</vt:i4>
      </vt:variant>
      <vt:variant>
        <vt:lpwstr/>
      </vt:variant>
      <vt:variant>
        <vt:lpwstr>_Toc185955164</vt:lpwstr>
      </vt:variant>
      <vt:variant>
        <vt:i4>1376304</vt:i4>
      </vt:variant>
      <vt:variant>
        <vt:i4>170</vt:i4>
      </vt:variant>
      <vt:variant>
        <vt:i4>0</vt:i4>
      </vt:variant>
      <vt:variant>
        <vt:i4>5</vt:i4>
      </vt:variant>
      <vt:variant>
        <vt:lpwstr/>
      </vt:variant>
      <vt:variant>
        <vt:lpwstr>_Toc185955163</vt:lpwstr>
      </vt:variant>
      <vt:variant>
        <vt:i4>1376304</vt:i4>
      </vt:variant>
      <vt:variant>
        <vt:i4>164</vt:i4>
      </vt:variant>
      <vt:variant>
        <vt:i4>0</vt:i4>
      </vt:variant>
      <vt:variant>
        <vt:i4>5</vt:i4>
      </vt:variant>
      <vt:variant>
        <vt:lpwstr/>
      </vt:variant>
      <vt:variant>
        <vt:lpwstr>_Toc185955162</vt:lpwstr>
      </vt:variant>
      <vt:variant>
        <vt:i4>1376304</vt:i4>
      </vt:variant>
      <vt:variant>
        <vt:i4>158</vt:i4>
      </vt:variant>
      <vt:variant>
        <vt:i4>0</vt:i4>
      </vt:variant>
      <vt:variant>
        <vt:i4>5</vt:i4>
      </vt:variant>
      <vt:variant>
        <vt:lpwstr/>
      </vt:variant>
      <vt:variant>
        <vt:lpwstr>_Toc185955161</vt:lpwstr>
      </vt:variant>
      <vt:variant>
        <vt:i4>1376304</vt:i4>
      </vt:variant>
      <vt:variant>
        <vt:i4>152</vt:i4>
      </vt:variant>
      <vt:variant>
        <vt:i4>0</vt:i4>
      </vt:variant>
      <vt:variant>
        <vt:i4>5</vt:i4>
      </vt:variant>
      <vt:variant>
        <vt:lpwstr/>
      </vt:variant>
      <vt:variant>
        <vt:lpwstr>_Toc185955160</vt:lpwstr>
      </vt:variant>
      <vt:variant>
        <vt:i4>1441840</vt:i4>
      </vt:variant>
      <vt:variant>
        <vt:i4>146</vt:i4>
      </vt:variant>
      <vt:variant>
        <vt:i4>0</vt:i4>
      </vt:variant>
      <vt:variant>
        <vt:i4>5</vt:i4>
      </vt:variant>
      <vt:variant>
        <vt:lpwstr/>
      </vt:variant>
      <vt:variant>
        <vt:lpwstr>_Toc185955159</vt:lpwstr>
      </vt:variant>
      <vt:variant>
        <vt:i4>1441840</vt:i4>
      </vt:variant>
      <vt:variant>
        <vt:i4>140</vt:i4>
      </vt:variant>
      <vt:variant>
        <vt:i4>0</vt:i4>
      </vt:variant>
      <vt:variant>
        <vt:i4>5</vt:i4>
      </vt:variant>
      <vt:variant>
        <vt:lpwstr/>
      </vt:variant>
      <vt:variant>
        <vt:lpwstr>_Toc185955158</vt:lpwstr>
      </vt:variant>
      <vt:variant>
        <vt:i4>1441840</vt:i4>
      </vt:variant>
      <vt:variant>
        <vt:i4>134</vt:i4>
      </vt:variant>
      <vt:variant>
        <vt:i4>0</vt:i4>
      </vt:variant>
      <vt:variant>
        <vt:i4>5</vt:i4>
      </vt:variant>
      <vt:variant>
        <vt:lpwstr/>
      </vt:variant>
      <vt:variant>
        <vt:lpwstr>_Toc185955157</vt:lpwstr>
      </vt:variant>
      <vt:variant>
        <vt:i4>1441840</vt:i4>
      </vt:variant>
      <vt:variant>
        <vt:i4>128</vt:i4>
      </vt:variant>
      <vt:variant>
        <vt:i4>0</vt:i4>
      </vt:variant>
      <vt:variant>
        <vt:i4>5</vt:i4>
      </vt:variant>
      <vt:variant>
        <vt:lpwstr/>
      </vt:variant>
      <vt:variant>
        <vt:lpwstr>_Toc185955156</vt:lpwstr>
      </vt:variant>
      <vt:variant>
        <vt:i4>1441840</vt:i4>
      </vt:variant>
      <vt:variant>
        <vt:i4>122</vt:i4>
      </vt:variant>
      <vt:variant>
        <vt:i4>0</vt:i4>
      </vt:variant>
      <vt:variant>
        <vt:i4>5</vt:i4>
      </vt:variant>
      <vt:variant>
        <vt:lpwstr/>
      </vt:variant>
      <vt:variant>
        <vt:lpwstr>_Toc185955155</vt:lpwstr>
      </vt:variant>
      <vt:variant>
        <vt:i4>1441840</vt:i4>
      </vt:variant>
      <vt:variant>
        <vt:i4>116</vt:i4>
      </vt:variant>
      <vt:variant>
        <vt:i4>0</vt:i4>
      </vt:variant>
      <vt:variant>
        <vt:i4>5</vt:i4>
      </vt:variant>
      <vt:variant>
        <vt:lpwstr/>
      </vt:variant>
      <vt:variant>
        <vt:lpwstr>_Toc185955154</vt:lpwstr>
      </vt:variant>
      <vt:variant>
        <vt:i4>1441840</vt:i4>
      </vt:variant>
      <vt:variant>
        <vt:i4>110</vt:i4>
      </vt:variant>
      <vt:variant>
        <vt:i4>0</vt:i4>
      </vt:variant>
      <vt:variant>
        <vt:i4>5</vt:i4>
      </vt:variant>
      <vt:variant>
        <vt:lpwstr/>
      </vt:variant>
      <vt:variant>
        <vt:lpwstr>_Toc185955153</vt:lpwstr>
      </vt:variant>
      <vt:variant>
        <vt:i4>1441840</vt:i4>
      </vt:variant>
      <vt:variant>
        <vt:i4>104</vt:i4>
      </vt:variant>
      <vt:variant>
        <vt:i4>0</vt:i4>
      </vt:variant>
      <vt:variant>
        <vt:i4>5</vt:i4>
      </vt:variant>
      <vt:variant>
        <vt:lpwstr/>
      </vt:variant>
      <vt:variant>
        <vt:lpwstr>_Toc185955152</vt:lpwstr>
      </vt:variant>
      <vt:variant>
        <vt:i4>1441840</vt:i4>
      </vt:variant>
      <vt:variant>
        <vt:i4>98</vt:i4>
      </vt:variant>
      <vt:variant>
        <vt:i4>0</vt:i4>
      </vt:variant>
      <vt:variant>
        <vt:i4>5</vt:i4>
      </vt:variant>
      <vt:variant>
        <vt:lpwstr/>
      </vt:variant>
      <vt:variant>
        <vt:lpwstr>_Toc185955151</vt:lpwstr>
      </vt:variant>
      <vt:variant>
        <vt:i4>1441840</vt:i4>
      </vt:variant>
      <vt:variant>
        <vt:i4>92</vt:i4>
      </vt:variant>
      <vt:variant>
        <vt:i4>0</vt:i4>
      </vt:variant>
      <vt:variant>
        <vt:i4>5</vt:i4>
      </vt:variant>
      <vt:variant>
        <vt:lpwstr/>
      </vt:variant>
      <vt:variant>
        <vt:lpwstr>_Toc185955150</vt:lpwstr>
      </vt:variant>
      <vt:variant>
        <vt:i4>1507376</vt:i4>
      </vt:variant>
      <vt:variant>
        <vt:i4>86</vt:i4>
      </vt:variant>
      <vt:variant>
        <vt:i4>0</vt:i4>
      </vt:variant>
      <vt:variant>
        <vt:i4>5</vt:i4>
      </vt:variant>
      <vt:variant>
        <vt:lpwstr/>
      </vt:variant>
      <vt:variant>
        <vt:lpwstr>_Toc185955149</vt:lpwstr>
      </vt:variant>
      <vt:variant>
        <vt:i4>1507376</vt:i4>
      </vt:variant>
      <vt:variant>
        <vt:i4>80</vt:i4>
      </vt:variant>
      <vt:variant>
        <vt:i4>0</vt:i4>
      </vt:variant>
      <vt:variant>
        <vt:i4>5</vt:i4>
      </vt:variant>
      <vt:variant>
        <vt:lpwstr/>
      </vt:variant>
      <vt:variant>
        <vt:lpwstr>_Toc185955148</vt:lpwstr>
      </vt:variant>
      <vt:variant>
        <vt:i4>1507376</vt:i4>
      </vt:variant>
      <vt:variant>
        <vt:i4>74</vt:i4>
      </vt:variant>
      <vt:variant>
        <vt:i4>0</vt:i4>
      </vt:variant>
      <vt:variant>
        <vt:i4>5</vt:i4>
      </vt:variant>
      <vt:variant>
        <vt:lpwstr/>
      </vt:variant>
      <vt:variant>
        <vt:lpwstr>_Toc185955147</vt:lpwstr>
      </vt:variant>
      <vt:variant>
        <vt:i4>1507376</vt:i4>
      </vt:variant>
      <vt:variant>
        <vt:i4>68</vt:i4>
      </vt:variant>
      <vt:variant>
        <vt:i4>0</vt:i4>
      </vt:variant>
      <vt:variant>
        <vt:i4>5</vt:i4>
      </vt:variant>
      <vt:variant>
        <vt:lpwstr/>
      </vt:variant>
      <vt:variant>
        <vt:lpwstr>_Toc185955146</vt:lpwstr>
      </vt:variant>
      <vt:variant>
        <vt:i4>1507376</vt:i4>
      </vt:variant>
      <vt:variant>
        <vt:i4>62</vt:i4>
      </vt:variant>
      <vt:variant>
        <vt:i4>0</vt:i4>
      </vt:variant>
      <vt:variant>
        <vt:i4>5</vt:i4>
      </vt:variant>
      <vt:variant>
        <vt:lpwstr/>
      </vt:variant>
      <vt:variant>
        <vt:lpwstr>_Toc185955145</vt:lpwstr>
      </vt:variant>
      <vt:variant>
        <vt:i4>1507376</vt:i4>
      </vt:variant>
      <vt:variant>
        <vt:i4>56</vt:i4>
      </vt:variant>
      <vt:variant>
        <vt:i4>0</vt:i4>
      </vt:variant>
      <vt:variant>
        <vt:i4>5</vt:i4>
      </vt:variant>
      <vt:variant>
        <vt:lpwstr/>
      </vt:variant>
      <vt:variant>
        <vt:lpwstr>_Toc185955144</vt:lpwstr>
      </vt:variant>
      <vt:variant>
        <vt:i4>1507376</vt:i4>
      </vt:variant>
      <vt:variant>
        <vt:i4>50</vt:i4>
      </vt:variant>
      <vt:variant>
        <vt:i4>0</vt:i4>
      </vt:variant>
      <vt:variant>
        <vt:i4>5</vt:i4>
      </vt:variant>
      <vt:variant>
        <vt:lpwstr/>
      </vt:variant>
      <vt:variant>
        <vt:lpwstr>_Toc185955143</vt:lpwstr>
      </vt:variant>
      <vt:variant>
        <vt:i4>1507376</vt:i4>
      </vt:variant>
      <vt:variant>
        <vt:i4>44</vt:i4>
      </vt:variant>
      <vt:variant>
        <vt:i4>0</vt:i4>
      </vt:variant>
      <vt:variant>
        <vt:i4>5</vt:i4>
      </vt:variant>
      <vt:variant>
        <vt:lpwstr/>
      </vt:variant>
      <vt:variant>
        <vt:lpwstr>_Toc185955142</vt:lpwstr>
      </vt:variant>
      <vt:variant>
        <vt:i4>1507376</vt:i4>
      </vt:variant>
      <vt:variant>
        <vt:i4>38</vt:i4>
      </vt:variant>
      <vt:variant>
        <vt:i4>0</vt:i4>
      </vt:variant>
      <vt:variant>
        <vt:i4>5</vt:i4>
      </vt:variant>
      <vt:variant>
        <vt:lpwstr/>
      </vt:variant>
      <vt:variant>
        <vt:lpwstr>_Toc185955141</vt:lpwstr>
      </vt:variant>
      <vt:variant>
        <vt:i4>1507376</vt:i4>
      </vt:variant>
      <vt:variant>
        <vt:i4>32</vt:i4>
      </vt:variant>
      <vt:variant>
        <vt:i4>0</vt:i4>
      </vt:variant>
      <vt:variant>
        <vt:i4>5</vt:i4>
      </vt:variant>
      <vt:variant>
        <vt:lpwstr/>
      </vt:variant>
      <vt:variant>
        <vt:lpwstr>_Toc185955140</vt:lpwstr>
      </vt:variant>
      <vt:variant>
        <vt:i4>1048624</vt:i4>
      </vt:variant>
      <vt:variant>
        <vt:i4>26</vt:i4>
      </vt:variant>
      <vt:variant>
        <vt:i4>0</vt:i4>
      </vt:variant>
      <vt:variant>
        <vt:i4>5</vt:i4>
      </vt:variant>
      <vt:variant>
        <vt:lpwstr/>
      </vt:variant>
      <vt:variant>
        <vt:lpwstr>_Toc185955139</vt:lpwstr>
      </vt:variant>
      <vt:variant>
        <vt:i4>1048624</vt:i4>
      </vt:variant>
      <vt:variant>
        <vt:i4>20</vt:i4>
      </vt:variant>
      <vt:variant>
        <vt:i4>0</vt:i4>
      </vt:variant>
      <vt:variant>
        <vt:i4>5</vt:i4>
      </vt:variant>
      <vt:variant>
        <vt:lpwstr/>
      </vt:variant>
      <vt:variant>
        <vt:lpwstr>_Toc185955138</vt:lpwstr>
      </vt:variant>
      <vt:variant>
        <vt:i4>1048624</vt:i4>
      </vt:variant>
      <vt:variant>
        <vt:i4>14</vt:i4>
      </vt:variant>
      <vt:variant>
        <vt:i4>0</vt:i4>
      </vt:variant>
      <vt:variant>
        <vt:i4>5</vt:i4>
      </vt:variant>
      <vt:variant>
        <vt:lpwstr/>
      </vt:variant>
      <vt:variant>
        <vt:lpwstr>_Toc185955137</vt:lpwstr>
      </vt:variant>
      <vt:variant>
        <vt:i4>1048624</vt:i4>
      </vt:variant>
      <vt:variant>
        <vt:i4>8</vt:i4>
      </vt:variant>
      <vt:variant>
        <vt:i4>0</vt:i4>
      </vt:variant>
      <vt:variant>
        <vt:i4>5</vt:i4>
      </vt:variant>
      <vt:variant>
        <vt:lpwstr/>
      </vt:variant>
      <vt:variant>
        <vt:lpwstr>_Toc185955136</vt:lpwstr>
      </vt:variant>
      <vt:variant>
        <vt:i4>1048624</vt:i4>
      </vt:variant>
      <vt:variant>
        <vt:i4>2</vt:i4>
      </vt:variant>
      <vt:variant>
        <vt:i4>0</vt:i4>
      </vt:variant>
      <vt:variant>
        <vt:i4>5</vt:i4>
      </vt:variant>
      <vt:variant>
        <vt:lpwstr/>
      </vt:variant>
      <vt:variant>
        <vt:lpwstr>_Toc185955135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Lương</dc:creator>
  <cp:keywords/>
  <cp:lastModifiedBy>Kiên Lê Trung</cp:lastModifiedBy>
  <cp:revision>517</cp:revision>
  <dcterms:created xsi:type="dcterms:W3CDTF">2024-12-22T22:57:00Z</dcterms:created>
  <dcterms:modified xsi:type="dcterms:W3CDTF">2024-12-24T10:55:00Z</dcterms:modified>
</cp:coreProperties>
</file>