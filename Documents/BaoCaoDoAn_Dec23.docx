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rsidP="00C60A20">
      <w:pPr>
        <w:pStyle w:val="test"/>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30F4BB25" wp14:editId="07777777">
            <wp:simplePos x="0" y="0"/>
            <wp:positionH relativeFrom="column">
              <wp:posOffset>-304799</wp:posOffset>
            </wp:positionH>
            <wp:positionV relativeFrom="paragraph">
              <wp:posOffset>0</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1"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14="http://schemas.microsoft.com/office/drawing/2010/main"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29D6B04F"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A6959E7" w14:textId="77777777" w:rsidR="007569A2" w:rsidRDefault="00CE686F">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05A809"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5A39BBE3"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8F396"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DCBAE" w14:textId="77777777" w:rsidR="007569A2" w:rsidRDefault="00CE686F">
      <w:pPr>
        <w:spacing w:after="160"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2024</w:t>
      </w:r>
    </w:p>
    <w:p w14:paraId="4D558513" w14:textId="77777777" w:rsidR="008F2FAA" w:rsidRDefault="008F2FAA">
      <w:pPr>
        <w:rPr>
          <w:rFonts w:ascii="Times New Roman" w:eastAsia="Times New Roman" w:hAnsi="Times New Roman" w:cs="Times New Roman"/>
          <w:color w:val="FF0000"/>
          <w:sz w:val="24"/>
          <w:szCs w:val="24"/>
          <w:highlight w:val="lightGray"/>
        </w:rPr>
      </w:pPr>
      <w:r>
        <w:rPr>
          <w:rFonts w:ascii="Times New Roman" w:eastAsia="Times New Roman" w:hAnsi="Times New Roman" w:cs="Times New Roman"/>
          <w:color w:val="FF0000"/>
          <w:sz w:val="24"/>
          <w:szCs w:val="24"/>
          <w:highlight w:val="lightGray"/>
        </w:rPr>
        <w:br w:type="page"/>
      </w:r>
    </w:p>
    <w:p w14:paraId="6446D41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7972BC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25FFB5D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81FF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B6958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5831B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8D89B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7F205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16582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D29BD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5AD062"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7078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8BFFF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AF0B6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69670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44E27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3FD80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5A542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4D1DC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9037A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3FFE5CA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3EBAC0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2B8478A0"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0117BF4" w14:textId="77777777" w:rsidR="007569A2" w:rsidRDefault="00CE686F">
      <w:pPr>
        <w:ind w:left="4320"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(ký, họ tên) </w:t>
      </w:r>
    </w:p>
    <w:p w14:paraId="72A3D3EC" w14:textId="77777777" w:rsidR="007569A2" w:rsidRDefault="007569A2">
      <w:pPr>
        <w:rPr>
          <w:rFonts w:ascii="Times New Roman" w:eastAsia="Times New Roman" w:hAnsi="Times New Roman" w:cs="Times New Roman"/>
          <w:sz w:val="28"/>
          <w:szCs w:val="28"/>
        </w:rPr>
      </w:pPr>
    </w:p>
    <w:p w14:paraId="0D0B940D" w14:textId="77777777" w:rsidR="007569A2" w:rsidRDefault="007569A2">
      <w:pPr>
        <w:rPr>
          <w:rFonts w:ascii="Times New Roman" w:eastAsia="Times New Roman" w:hAnsi="Times New Roman" w:cs="Times New Roman"/>
          <w:sz w:val="28"/>
          <w:szCs w:val="28"/>
        </w:rPr>
      </w:pPr>
    </w:p>
    <w:p w14:paraId="5F325D7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0E27B00A" w14:textId="77777777" w:rsidR="007569A2" w:rsidRDefault="007569A2">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Default="00CE686F">
      <w:pPr>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Default="007569A2">
      <w:pPr>
        <w:rPr>
          <w:rFonts w:ascii="Times New Roman" w:eastAsia="Times New Roman" w:hAnsi="Times New Roman" w:cs="Times New Roman"/>
          <w:sz w:val="28"/>
          <w:szCs w:val="28"/>
        </w:rPr>
      </w:pPr>
    </w:p>
    <w:p w14:paraId="6CEEE426"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Default="007569A2">
      <w:pPr>
        <w:rPr>
          <w:rFonts w:ascii="Times New Roman" w:eastAsia="Times New Roman" w:hAnsi="Times New Roman" w:cs="Times New Roman"/>
          <w:sz w:val="28"/>
          <w:szCs w:val="28"/>
        </w:rPr>
      </w:pPr>
    </w:p>
    <w:p w14:paraId="391CF975"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Default="007569A2">
      <w:pPr>
        <w:rPr>
          <w:rFonts w:ascii="Times New Roman" w:eastAsia="Times New Roman" w:hAnsi="Times New Roman" w:cs="Times New Roman"/>
          <w:sz w:val="28"/>
          <w:szCs w:val="28"/>
        </w:rPr>
      </w:pPr>
    </w:p>
    <w:p w14:paraId="52913DB3"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lần nữa em xin chân thành cảm ơn !</w:t>
      </w:r>
    </w:p>
    <w:p w14:paraId="45FB0818" w14:textId="77777777" w:rsidR="007569A2" w:rsidRDefault="007569A2">
      <w:pPr>
        <w:rPr>
          <w:rFonts w:ascii="Times New Roman" w:eastAsia="Times New Roman" w:hAnsi="Times New Roman" w:cs="Times New Roman"/>
          <w:sz w:val="28"/>
          <w:szCs w:val="28"/>
        </w:rPr>
      </w:pPr>
    </w:p>
    <w:p w14:paraId="77FBEEB6"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 Nội, tháng 12 năm 2024 </w:t>
      </w:r>
    </w:p>
    <w:p w14:paraId="2BCB6D6F"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p>
    <w:p w14:paraId="1AB17329"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Quốc Khánh</w:t>
      </w:r>
    </w:p>
    <w:p w14:paraId="1876CE7A"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Lê Trung Kiên</w:t>
      </w:r>
    </w:p>
    <w:p w14:paraId="06AE9B91"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77777777" w:rsidR="007569A2" w:rsidRDefault="007569A2">
      <w:pPr>
        <w:rPr>
          <w:rFonts w:ascii="Times New Roman" w:eastAsia="Times New Roman" w:hAnsi="Times New Roman" w:cs="Times New Roman"/>
          <w:sz w:val="28"/>
          <w:szCs w:val="28"/>
        </w:rPr>
      </w:pPr>
    </w:p>
    <w:p w14:paraId="4B99056E" w14:textId="77777777" w:rsidR="007569A2" w:rsidRDefault="007569A2">
      <w:pPr>
        <w:rPr>
          <w:rFonts w:ascii="Times New Roman" w:eastAsia="Times New Roman" w:hAnsi="Times New Roman" w:cs="Times New Roman"/>
          <w:sz w:val="28"/>
          <w:szCs w:val="28"/>
        </w:rPr>
      </w:pPr>
    </w:p>
    <w:p w14:paraId="1299C43A" w14:textId="77777777" w:rsidR="007569A2" w:rsidRDefault="007569A2">
      <w:pPr>
        <w:rPr>
          <w:rFonts w:ascii="Times New Roman" w:eastAsia="Times New Roman" w:hAnsi="Times New Roman" w:cs="Times New Roman"/>
          <w:sz w:val="28"/>
          <w:szCs w:val="28"/>
        </w:rPr>
      </w:pPr>
    </w:p>
    <w:p w14:paraId="4DDBEF00" w14:textId="77777777" w:rsidR="007569A2" w:rsidRDefault="007569A2">
      <w:pPr>
        <w:rPr>
          <w:rFonts w:ascii="Times New Roman" w:eastAsia="Times New Roman" w:hAnsi="Times New Roman" w:cs="Times New Roman"/>
          <w:sz w:val="28"/>
          <w:szCs w:val="28"/>
        </w:rPr>
      </w:pPr>
    </w:p>
    <w:p w14:paraId="3461D779" w14:textId="77777777" w:rsidR="007569A2" w:rsidRDefault="007569A2">
      <w:pPr>
        <w:rPr>
          <w:rFonts w:ascii="Times New Roman" w:eastAsia="Times New Roman" w:hAnsi="Times New Roman" w:cs="Times New Roman"/>
          <w:sz w:val="28"/>
          <w:szCs w:val="28"/>
        </w:rPr>
      </w:pPr>
    </w:p>
    <w:p w14:paraId="3CF2D8B6" w14:textId="77777777" w:rsidR="007569A2" w:rsidRDefault="007569A2">
      <w:pPr>
        <w:rPr>
          <w:rFonts w:ascii="Times New Roman" w:eastAsia="Times New Roman" w:hAnsi="Times New Roman" w:cs="Times New Roman"/>
          <w:sz w:val="28"/>
          <w:szCs w:val="28"/>
        </w:rPr>
      </w:pPr>
    </w:p>
    <w:p w14:paraId="0FB78278" w14:textId="77777777" w:rsidR="007569A2" w:rsidRDefault="007569A2">
      <w:pPr>
        <w:rPr>
          <w:rFonts w:ascii="Times New Roman" w:eastAsia="Times New Roman" w:hAnsi="Times New Roman" w:cs="Times New Roman"/>
          <w:sz w:val="28"/>
          <w:szCs w:val="28"/>
        </w:rPr>
      </w:pPr>
    </w:p>
    <w:p w14:paraId="1FC39945" w14:textId="77777777" w:rsidR="007569A2" w:rsidRDefault="007569A2">
      <w:pPr>
        <w:rPr>
          <w:rFonts w:ascii="Times New Roman" w:eastAsia="Times New Roman" w:hAnsi="Times New Roman" w:cs="Times New Roman"/>
          <w:sz w:val="28"/>
          <w:szCs w:val="28"/>
        </w:rPr>
      </w:pPr>
    </w:p>
    <w:p w14:paraId="028D163F"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54"/>
          <w:szCs w:val="54"/>
        </w:rPr>
        <w:t xml:space="preserve">Mục lục </w:t>
      </w:r>
    </w:p>
    <w:p w14:paraId="0562CB0E" w14:textId="77777777" w:rsidR="007569A2" w:rsidRDefault="007569A2">
      <w:pPr>
        <w:rPr>
          <w:rFonts w:ascii="Times New Roman" w:eastAsia="Times New Roman" w:hAnsi="Times New Roman" w:cs="Times New Roman"/>
          <w:sz w:val="28"/>
          <w:szCs w:val="28"/>
        </w:rPr>
      </w:pPr>
    </w:p>
    <w:sdt>
      <w:sdtPr>
        <w:rPr>
          <w:rFonts w:ascii="Times New Roman" w:hAnsi="Times New Roman" w:cs="Times New Roman"/>
          <w:sz w:val="26"/>
          <w:szCs w:val="26"/>
        </w:rPr>
        <w:id w:val="-34275069"/>
        <w:docPartObj>
          <w:docPartGallery w:val="Table of Contents"/>
          <w:docPartUnique/>
        </w:docPartObj>
      </w:sdtPr>
      <w:sdtContent>
        <w:p w14:paraId="067553B9" w14:textId="64FC53A8" w:rsidR="00405F3E" w:rsidRPr="00C60A20" w:rsidRDefault="00CE686F">
          <w:pPr>
            <w:pStyle w:val="TOC1"/>
            <w:tabs>
              <w:tab w:val="right" w:pos="9019"/>
            </w:tabs>
            <w:rPr>
              <w:rFonts w:asciiTheme="minorHAnsi" w:eastAsiaTheme="minorEastAsia" w:hAnsiTheme="minorHAnsi" w:cstheme="minorBidi"/>
              <w:kern w:val="2"/>
              <w:sz w:val="24"/>
              <w:szCs w:val="24"/>
              <w:lang w:val="en-US" w:eastAsia="en-US"/>
              <w14:ligatures w14:val="standardContextual"/>
            </w:rPr>
          </w:pPr>
          <w:r w:rsidRPr="00C60A20">
            <w:rPr>
              <w:rFonts w:ascii="Times New Roman" w:hAnsi="Times New Roman" w:cs="Times New Roman"/>
              <w:sz w:val="26"/>
              <w:szCs w:val="26"/>
            </w:rPr>
            <w:fldChar w:fldCharType="begin"/>
          </w:r>
          <w:r w:rsidRPr="00C60A20">
            <w:rPr>
              <w:rFonts w:ascii="Times New Roman" w:hAnsi="Times New Roman" w:cs="Times New Roman"/>
              <w:sz w:val="26"/>
              <w:szCs w:val="26"/>
            </w:rPr>
            <w:instrText xml:space="preserve"> TOC \h \u \z \t "Heading 1,1,Heading 2,2,Heading 3,3,Heading 4,4,Heading 5,5,Heading 6,6,"</w:instrText>
          </w:r>
          <w:r w:rsidRPr="00C60A20">
            <w:rPr>
              <w:rFonts w:ascii="Times New Roman" w:hAnsi="Times New Roman" w:cs="Times New Roman"/>
              <w:sz w:val="26"/>
              <w:szCs w:val="26"/>
            </w:rPr>
            <w:fldChar w:fldCharType="separate"/>
          </w:r>
          <w:hyperlink w:anchor="_Toc185764350" w:history="1">
            <w:r w:rsidR="00405F3E" w:rsidRPr="00BD3A3B">
              <w:rPr>
                <w:rStyle w:val="Hyperlink"/>
                <w:noProof/>
              </w:rPr>
              <w:t>CHƯƠNG 1: GIỚI THIỆU BÀI TOÁN VÀ CÔNG NGHỆ LIÊN QUAN</w:t>
            </w:r>
            <w:r w:rsidR="00405F3E">
              <w:rPr>
                <w:noProof/>
                <w:webHidden/>
              </w:rPr>
              <w:tab/>
            </w:r>
            <w:r w:rsidR="00405F3E">
              <w:rPr>
                <w:noProof/>
                <w:webHidden/>
              </w:rPr>
              <w:fldChar w:fldCharType="begin"/>
            </w:r>
            <w:r w:rsidR="00405F3E">
              <w:rPr>
                <w:noProof/>
                <w:webHidden/>
              </w:rPr>
              <w:instrText xml:space="preserve"> PAGEREF _Toc185764350 \h </w:instrText>
            </w:r>
            <w:r w:rsidR="00405F3E">
              <w:rPr>
                <w:noProof/>
                <w:webHidden/>
              </w:rPr>
            </w:r>
            <w:r w:rsidR="00405F3E">
              <w:rPr>
                <w:noProof/>
                <w:webHidden/>
              </w:rPr>
              <w:fldChar w:fldCharType="separate"/>
            </w:r>
            <w:r w:rsidR="00405F3E">
              <w:rPr>
                <w:noProof/>
                <w:webHidden/>
              </w:rPr>
              <w:t>1</w:t>
            </w:r>
            <w:r w:rsidR="00405F3E">
              <w:rPr>
                <w:noProof/>
                <w:webHidden/>
              </w:rPr>
              <w:fldChar w:fldCharType="end"/>
            </w:r>
          </w:hyperlink>
        </w:p>
        <w:p w14:paraId="5E1999AD" w14:textId="58D9EA95"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1" w:history="1">
            <w:r w:rsidRPr="00BD3A3B">
              <w:rPr>
                <w:rStyle w:val="Hyperlink"/>
                <w:noProof/>
              </w:rPr>
              <w:t>1.1 Tổng quan về hệ thống website bán đồ điện tử</w:t>
            </w:r>
            <w:r>
              <w:rPr>
                <w:noProof/>
                <w:webHidden/>
              </w:rPr>
              <w:tab/>
            </w:r>
            <w:r>
              <w:rPr>
                <w:noProof/>
                <w:webHidden/>
              </w:rPr>
              <w:fldChar w:fldCharType="begin"/>
            </w:r>
            <w:r>
              <w:rPr>
                <w:noProof/>
                <w:webHidden/>
              </w:rPr>
              <w:instrText xml:space="preserve"> PAGEREF _Toc185764351 \h </w:instrText>
            </w:r>
            <w:r>
              <w:rPr>
                <w:noProof/>
                <w:webHidden/>
              </w:rPr>
            </w:r>
            <w:r>
              <w:rPr>
                <w:noProof/>
                <w:webHidden/>
              </w:rPr>
              <w:fldChar w:fldCharType="separate"/>
            </w:r>
            <w:r>
              <w:rPr>
                <w:noProof/>
                <w:webHidden/>
              </w:rPr>
              <w:t>1</w:t>
            </w:r>
            <w:r>
              <w:rPr>
                <w:noProof/>
                <w:webHidden/>
              </w:rPr>
              <w:fldChar w:fldCharType="end"/>
            </w:r>
          </w:hyperlink>
        </w:p>
        <w:p w14:paraId="172967E7" w14:textId="60E7329A"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2" w:history="1">
            <w:r w:rsidRPr="00BD3A3B">
              <w:rPr>
                <w:rStyle w:val="Hyperlink"/>
                <w:noProof/>
              </w:rPr>
              <w:t>1.1.1 Giới thiệu hệ thống</w:t>
            </w:r>
            <w:r>
              <w:rPr>
                <w:noProof/>
                <w:webHidden/>
              </w:rPr>
              <w:tab/>
            </w:r>
            <w:r>
              <w:rPr>
                <w:noProof/>
                <w:webHidden/>
              </w:rPr>
              <w:fldChar w:fldCharType="begin"/>
            </w:r>
            <w:r>
              <w:rPr>
                <w:noProof/>
                <w:webHidden/>
              </w:rPr>
              <w:instrText xml:space="preserve"> PAGEREF _Toc185764352 \h </w:instrText>
            </w:r>
            <w:r>
              <w:rPr>
                <w:noProof/>
                <w:webHidden/>
              </w:rPr>
            </w:r>
            <w:r>
              <w:rPr>
                <w:noProof/>
                <w:webHidden/>
              </w:rPr>
              <w:fldChar w:fldCharType="separate"/>
            </w:r>
            <w:r>
              <w:rPr>
                <w:noProof/>
                <w:webHidden/>
              </w:rPr>
              <w:t>1</w:t>
            </w:r>
            <w:r>
              <w:rPr>
                <w:noProof/>
                <w:webHidden/>
              </w:rPr>
              <w:fldChar w:fldCharType="end"/>
            </w:r>
          </w:hyperlink>
        </w:p>
        <w:p w14:paraId="2A83CB88" w14:textId="2B30CF8A"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3" w:history="1">
            <w:r w:rsidRPr="00BD3A3B">
              <w:rPr>
                <w:rStyle w:val="Hyperlink"/>
                <w:noProof/>
              </w:rPr>
              <w:t>1.1.2 Khảo sát các sản phẩm tương tự</w:t>
            </w:r>
            <w:r>
              <w:rPr>
                <w:noProof/>
                <w:webHidden/>
              </w:rPr>
              <w:tab/>
            </w:r>
            <w:r>
              <w:rPr>
                <w:noProof/>
                <w:webHidden/>
              </w:rPr>
              <w:fldChar w:fldCharType="begin"/>
            </w:r>
            <w:r>
              <w:rPr>
                <w:noProof/>
                <w:webHidden/>
              </w:rPr>
              <w:instrText xml:space="preserve"> PAGEREF _Toc185764353 \h </w:instrText>
            </w:r>
            <w:r>
              <w:rPr>
                <w:noProof/>
                <w:webHidden/>
              </w:rPr>
            </w:r>
            <w:r>
              <w:rPr>
                <w:noProof/>
                <w:webHidden/>
              </w:rPr>
              <w:fldChar w:fldCharType="separate"/>
            </w:r>
            <w:r>
              <w:rPr>
                <w:noProof/>
                <w:webHidden/>
              </w:rPr>
              <w:t>2</w:t>
            </w:r>
            <w:r>
              <w:rPr>
                <w:noProof/>
                <w:webHidden/>
              </w:rPr>
              <w:fldChar w:fldCharType="end"/>
            </w:r>
          </w:hyperlink>
        </w:p>
        <w:p w14:paraId="1D23E63E" w14:textId="29CF3E8C"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4" w:history="1">
            <w:r w:rsidRPr="00BD3A3B">
              <w:rPr>
                <w:rStyle w:val="Hyperlink"/>
                <w:noProof/>
              </w:rPr>
              <w:t>1.1.3 Tìm hiểu yêu cầu hệ thống</w:t>
            </w:r>
            <w:r>
              <w:rPr>
                <w:noProof/>
                <w:webHidden/>
              </w:rPr>
              <w:tab/>
            </w:r>
            <w:r>
              <w:rPr>
                <w:noProof/>
                <w:webHidden/>
              </w:rPr>
              <w:fldChar w:fldCharType="begin"/>
            </w:r>
            <w:r>
              <w:rPr>
                <w:noProof/>
                <w:webHidden/>
              </w:rPr>
              <w:instrText xml:space="preserve"> PAGEREF _Toc185764354 \h </w:instrText>
            </w:r>
            <w:r>
              <w:rPr>
                <w:noProof/>
                <w:webHidden/>
              </w:rPr>
            </w:r>
            <w:r>
              <w:rPr>
                <w:noProof/>
                <w:webHidden/>
              </w:rPr>
              <w:fldChar w:fldCharType="separate"/>
            </w:r>
            <w:r>
              <w:rPr>
                <w:noProof/>
                <w:webHidden/>
              </w:rPr>
              <w:t>2</w:t>
            </w:r>
            <w:r>
              <w:rPr>
                <w:noProof/>
                <w:webHidden/>
              </w:rPr>
              <w:fldChar w:fldCharType="end"/>
            </w:r>
          </w:hyperlink>
        </w:p>
        <w:p w14:paraId="05449718" w14:textId="43BCE137"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5" w:history="1">
            <w:r w:rsidRPr="00BD3A3B">
              <w:rPr>
                <w:rStyle w:val="Hyperlink"/>
                <w:noProof/>
              </w:rPr>
              <w:t>1.1.4 Xác định yêu cầu nghiệp vụ</w:t>
            </w:r>
            <w:r>
              <w:rPr>
                <w:noProof/>
                <w:webHidden/>
              </w:rPr>
              <w:tab/>
            </w:r>
            <w:r>
              <w:rPr>
                <w:noProof/>
                <w:webHidden/>
              </w:rPr>
              <w:fldChar w:fldCharType="begin"/>
            </w:r>
            <w:r>
              <w:rPr>
                <w:noProof/>
                <w:webHidden/>
              </w:rPr>
              <w:instrText xml:space="preserve"> PAGEREF _Toc185764355 \h </w:instrText>
            </w:r>
            <w:r>
              <w:rPr>
                <w:noProof/>
                <w:webHidden/>
              </w:rPr>
            </w:r>
            <w:r>
              <w:rPr>
                <w:noProof/>
                <w:webHidden/>
              </w:rPr>
              <w:fldChar w:fldCharType="separate"/>
            </w:r>
            <w:r>
              <w:rPr>
                <w:noProof/>
                <w:webHidden/>
              </w:rPr>
              <w:t>2</w:t>
            </w:r>
            <w:r>
              <w:rPr>
                <w:noProof/>
                <w:webHidden/>
              </w:rPr>
              <w:fldChar w:fldCharType="end"/>
            </w:r>
          </w:hyperlink>
        </w:p>
        <w:p w14:paraId="33651A88" w14:textId="7B3084C2"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6" w:history="1">
            <w:r w:rsidRPr="00BD3A3B">
              <w:rPr>
                <w:rStyle w:val="Hyperlink"/>
                <w:noProof/>
              </w:rPr>
              <w:t>1.2 Tìm hiểu một số công nghệ liên quan</w:t>
            </w:r>
            <w:r>
              <w:rPr>
                <w:noProof/>
                <w:webHidden/>
              </w:rPr>
              <w:tab/>
            </w:r>
            <w:r>
              <w:rPr>
                <w:noProof/>
                <w:webHidden/>
              </w:rPr>
              <w:fldChar w:fldCharType="begin"/>
            </w:r>
            <w:r>
              <w:rPr>
                <w:noProof/>
                <w:webHidden/>
              </w:rPr>
              <w:instrText xml:space="preserve"> PAGEREF _Toc185764356 \h </w:instrText>
            </w:r>
            <w:r>
              <w:rPr>
                <w:noProof/>
                <w:webHidden/>
              </w:rPr>
            </w:r>
            <w:r>
              <w:rPr>
                <w:noProof/>
                <w:webHidden/>
              </w:rPr>
              <w:fldChar w:fldCharType="separate"/>
            </w:r>
            <w:r>
              <w:rPr>
                <w:noProof/>
                <w:webHidden/>
              </w:rPr>
              <w:t>4</w:t>
            </w:r>
            <w:r>
              <w:rPr>
                <w:noProof/>
                <w:webHidden/>
              </w:rPr>
              <w:fldChar w:fldCharType="end"/>
            </w:r>
          </w:hyperlink>
        </w:p>
        <w:p w14:paraId="48B7B0B1" w14:textId="0EB78567"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7" w:history="1">
            <w:r w:rsidRPr="00BD3A3B">
              <w:rPr>
                <w:rStyle w:val="Hyperlink"/>
                <w:noProof/>
              </w:rPr>
              <w:t>1.2.1 Front-End</w:t>
            </w:r>
            <w:r>
              <w:rPr>
                <w:noProof/>
                <w:webHidden/>
              </w:rPr>
              <w:tab/>
            </w:r>
            <w:r>
              <w:rPr>
                <w:noProof/>
                <w:webHidden/>
              </w:rPr>
              <w:fldChar w:fldCharType="begin"/>
            </w:r>
            <w:r>
              <w:rPr>
                <w:noProof/>
                <w:webHidden/>
              </w:rPr>
              <w:instrText xml:space="preserve"> PAGEREF _Toc185764357 \h </w:instrText>
            </w:r>
            <w:r>
              <w:rPr>
                <w:noProof/>
                <w:webHidden/>
              </w:rPr>
            </w:r>
            <w:r>
              <w:rPr>
                <w:noProof/>
                <w:webHidden/>
              </w:rPr>
              <w:fldChar w:fldCharType="separate"/>
            </w:r>
            <w:r>
              <w:rPr>
                <w:noProof/>
                <w:webHidden/>
              </w:rPr>
              <w:t>4</w:t>
            </w:r>
            <w:r>
              <w:rPr>
                <w:noProof/>
                <w:webHidden/>
              </w:rPr>
              <w:fldChar w:fldCharType="end"/>
            </w:r>
          </w:hyperlink>
        </w:p>
        <w:p w14:paraId="4A02559C" w14:textId="213AEBCD"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8" w:history="1">
            <w:r w:rsidRPr="00BD3A3B">
              <w:rPr>
                <w:rStyle w:val="Hyperlink"/>
                <w:noProof/>
              </w:rPr>
              <w:t>1.2.2 Back-End</w:t>
            </w:r>
            <w:r>
              <w:rPr>
                <w:noProof/>
                <w:webHidden/>
              </w:rPr>
              <w:tab/>
            </w:r>
            <w:r>
              <w:rPr>
                <w:noProof/>
                <w:webHidden/>
              </w:rPr>
              <w:fldChar w:fldCharType="begin"/>
            </w:r>
            <w:r>
              <w:rPr>
                <w:noProof/>
                <w:webHidden/>
              </w:rPr>
              <w:instrText xml:space="preserve"> PAGEREF _Toc185764358 \h </w:instrText>
            </w:r>
            <w:r>
              <w:rPr>
                <w:noProof/>
                <w:webHidden/>
              </w:rPr>
            </w:r>
            <w:r>
              <w:rPr>
                <w:noProof/>
                <w:webHidden/>
              </w:rPr>
              <w:fldChar w:fldCharType="separate"/>
            </w:r>
            <w:r>
              <w:rPr>
                <w:noProof/>
                <w:webHidden/>
              </w:rPr>
              <w:t>4</w:t>
            </w:r>
            <w:r>
              <w:rPr>
                <w:noProof/>
                <w:webHidden/>
              </w:rPr>
              <w:fldChar w:fldCharType="end"/>
            </w:r>
          </w:hyperlink>
        </w:p>
        <w:p w14:paraId="569B1D4F" w14:textId="64DC8355"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59" w:history="1">
            <w:r w:rsidRPr="00BD3A3B">
              <w:rPr>
                <w:rStyle w:val="Hyperlink"/>
                <w:noProof/>
              </w:rPr>
              <w:t>1.2.3 Cơ sở dữ liệu</w:t>
            </w:r>
            <w:r>
              <w:rPr>
                <w:noProof/>
                <w:webHidden/>
              </w:rPr>
              <w:tab/>
            </w:r>
            <w:r>
              <w:rPr>
                <w:noProof/>
                <w:webHidden/>
              </w:rPr>
              <w:fldChar w:fldCharType="begin"/>
            </w:r>
            <w:r>
              <w:rPr>
                <w:noProof/>
                <w:webHidden/>
              </w:rPr>
              <w:instrText xml:space="preserve"> PAGEREF _Toc185764359 \h </w:instrText>
            </w:r>
            <w:r>
              <w:rPr>
                <w:noProof/>
                <w:webHidden/>
              </w:rPr>
            </w:r>
            <w:r>
              <w:rPr>
                <w:noProof/>
                <w:webHidden/>
              </w:rPr>
              <w:fldChar w:fldCharType="separate"/>
            </w:r>
            <w:r>
              <w:rPr>
                <w:noProof/>
                <w:webHidden/>
              </w:rPr>
              <w:t>5</w:t>
            </w:r>
            <w:r>
              <w:rPr>
                <w:noProof/>
                <w:webHidden/>
              </w:rPr>
              <w:fldChar w:fldCharType="end"/>
            </w:r>
          </w:hyperlink>
        </w:p>
        <w:p w14:paraId="17C03F29" w14:textId="78925E1A"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0" w:history="1">
            <w:r w:rsidRPr="00BD3A3B">
              <w:rPr>
                <w:rStyle w:val="Hyperlink"/>
                <w:noProof/>
              </w:rPr>
              <w:t>1.3  Kết luận chương</w:t>
            </w:r>
            <w:r>
              <w:rPr>
                <w:noProof/>
                <w:webHidden/>
              </w:rPr>
              <w:tab/>
            </w:r>
            <w:r>
              <w:rPr>
                <w:noProof/>
                <w:webHidden/>
              </w:rPr>
              <w:fldChar w:fldCharType="begin"/>
            </w:r>
            <w:r>
              <w:rPr>
                <w:noProof/>
                <w:webHidden/>
              </w:rPr>
              <w:instrText xml:space="preserve"> PAGEREF _Toc185764360 \h </w:instrText>
            </w:r>
            <w:r>
              <w:rPr>
                <w:noProof/>
                <w:webHidden/>
              </w:rPr>
            </w:r>
            <w:r>
              <w:rPr>
                <w:noProof/>
                <w:webHidden/>
              </w:rPr>
              <w:fldChar w:fldCharType="separate"/>
            </w:r>
            <w:r>
              <w:rPr>
                <w:noProof/>
                <w:webHidden/>
              </w:rPr>
              <w:t>6</w:t>
            </w:r>
            <w:r>
              <w:rPr>
                <w:noProof/>
                <w:webHidden/>
              </w:rPr>
              <w:fldChar w:fldCharType="end"/>
            </w:r>
          </w:hyperlink>
        </w:p>
        <w:p w14:paraId="4543CB1B" w14:textId="5EF1271A" w:rsidR="00405F3E" w:rsidRDefault="00405F3E">
          <w:pPr>
            <w:pStyle w:val="TOC1"/>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1" w:history="1">
            <w:r w:rsidRPr="00BD3A3B">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_Toc185764361 \h </w:instrText>
            </w:r>
            <w:r>
              <w:rPr>
                <w:noProof/>
                <w:webHidden/>
              </w:rPr>
            </w:r>
            <w:r>
              <w:rPr>
                <w:noProof/>
                <w:webHidden/>
              </w:rPr>
              <w:fldChar w:fldCharType="separate"/>
            </w:r>
            <w:r>
              <w:rPr>
                <w:noProof/>
                <w:webHidden/>
              </w:rPr>
              <w:t>7</w:t>
            </w:r>
            <w:r>
              <w:rPr>
                <w:noProof/>
                <w:webHidden/>
              </w:rPr>
              <w:fldChar w:fldCharType="end"/>
            </w:r>
          </w:hyperlink>
        </w:p>
        <w:p w14:paraId="54D3A206" w14:textId="6B450355"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2" w:history="1">
            <w:r w:rsidRPr="00BD3A3B">
              <w:rPr>
                <w:rStyle w:val="Hyperlink"/>
                <w:noProof/>
              </w:rPr>
              <w:t>2.1 Phân tích hệ thống</w:t>
            </w:r>
            <w:r>
              <w:rPr>
                <w:noProof/>
                <w:webHidden/>
              </w:rPr>
              <w:tab/>
            </w:r>
            <w:r>
              <w:rPr>
                <w:noProof/>
                <w:webHidden/>
              </w:rPr>
              <w:fldChar w:fldCharType="begin"/>
            </w:r>
            <w:r>
              <w:rPr>
                <w:noProof/>
                <w:webHidden/>
              </w:rPr>
              <w:instrText xml:space="preserve"> PAGEREF _Toc185764362 \h </w:instrText>
            </w:r>
            <w:r>
              <w:rPr>
                <w:noProof/>
                <w:webHidden/>
              </w:rPr>
            </w:r>
            <w:r>
              <w:rPr>
                <w:noProof/>
                <w:webHidden/>
              </w:rPr>
              <w:fldChar w:fldCharType="separate"/>
            </w:r>
            <w:r>
              <w:rPr>
                <w:noProof/>
                <w:webHidden/>
              </w:rPr>
              <w:t>7</w:t>
            </w:r>
            <w:r>
              <w:rPr>
                <w:noProof/>
                <w:webHidden/>
              </w:rPr>
              <w:fldChar w:fldCharType="end"/>
            </w:r>
          </w:hyperlink>
        </w:p>
        <w:p w14:paraId="55FBAA80" w14:textId="3358A3ED"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3" w:history="1">
            <w:r w:rsidRPr="00BD3A3B">
              <w:rPr>
                <w:rStyle w:val="Hyperlink"/>
                <w:noProof/>
              </w:rPr>
              <w:t>2.1.1 Xác định và mô tả các tác nhân</w:t>
            </w:r>
            <w:r>
              <w:rPr>
                <w:noProof/>
                <w:webHidden/>
              </w:rPr>
              <w:tab/>
            </w:r>
            <w:r>
              <w:rPr>
                <w:noProof/>
                <w:webHidden/>
              </w:rPr>
              <w:fldChar w:fldCharType="begin"/>
            </w:r>
            <w:r>
              <w:rPr>
                <w:noProof/>
                <w:webHidden/>
              </w:rPr>
              <w:instrText xml:space="preserve"> PAGEREF _Toc185764363 \h </w:instrText>
            </w:r>
            <w:r>
              <w:rPr>
                <w:noProof/>
                <w:webHidden/>
              </w:rPr>
            </w:r>
            <w:r>
              <w:rPr>
                <w:noProof/>
                <w:webHidden/>
              </w:rPr>
              <w:fldChar w:fldCharType="separate"/>
            </w:r>
            <w:r>
              <w:rPr>
                <w:noProof/>
                <w:webHidden/>
              </w:rPr>
              <w:t>7</w:t>
            </w:r>
            <w:r>
              <w:rPr>
                <w:noProof/>
                <w:webHidden/>
              </w:rPr>
              <w:fldChar w:fldCharType="end"/>
            </w:r>
          </w:hyperlink>
        </w:p>
        <w:p w14:paraId="32C8E70A" w14:textId="49BB0825"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4" w:history="1">
            <w:r w:rsidRPr="00BD3A3B">
              <w:rPr>
                <w:rStyle w:val="Hyperlink"/>
                <w:noProof/>
              </w:rPr>
              <w:t>2.1.2 Xác định và mô tả các ca sử dụng</w:t>
            </w:r>
            <w:r>
              <w:rPr>
                <w:noProof/>
                <w:webHidden/>
              </w:rPr>
              <w:tab/>
            </w:r>
            <w:r>
              <w:rPr>
                <w:noProof/>
                <w:webHidden/>
              </w:rPr>
              <w:fldChar w:fldCharType="begin"/>
            </w:r>
            <w:r>
              <w:rPr>
                <w:noProof/>
                <w:webHidden/>
              </w:rPr>
              <w:instrText xml:space="preserve"> PAGEREF _Toc185764364 \h </w:instrText>
            </w:r>
            <w:r>
              <w:rPr>
                <w:noProof/>
                <w:webHidden/>
              </w:rPr>
            </w:r>
            <w:r>
              <w:rPr>
                <w:noProof/>
                <w:webHidden/>
              </w:rPr>
              <w:fldChar w:fldCharType="separate"/>
            </w:r>
            <w:r>
              <w:rPr>
                <w:noProof/>
                <w:webHidden/>
              </w:rPr>
              <w:t>7</w:t>
            </w:r>
            <w:r>
              <w:rPr>
                <w:noProof/>
                <w:webHidden/>
              </w:rPr>
              <w:fldChar w:fldCharType="end"/>
            </w:r>
          </w:hyperlink>
        </w:p>
        <w:p w14:paraId="60542BBE" w14:textId="4DB16393"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5" w:history="1">
            <w:r w:rsidRPr="00BD3A3B">
              <w:rPr>
                <w:rStyle w:val="Hyperlink"/>
                <w:bCs/>
                <w:noProof/>
              </w:rPr>
              <w:t>2.1.2.a.   Danh sách các usecase cho Khách hàng</w:t>
            </w:r>
            <w:r>
              <w:rPr>
                <w:noProof/>
                <w:webHidden/>
              </w:rPr>
              <w:tab/>
            </w:r>
            <w:r>
              <w:rPr>
                <w:noProof/>
                <w:webHidden/>
              </w:rPr>
              <w:fldChar w:fldCharType="begin"/>
            </w:r>
            <w:r>
              <w:rPr>
                <w:noProof/>
                <w:webHidden/>
              </w:rPr>
              <w:instrText xml:space="preserve"> PAGEREF _Toc185764365 \h </w:instrText>
            </w:r>
            <w:r>
              <w:rPr>
                <w:noProof/>
                <w:webHidden/>
              </w:rPr>
            </w:r>
            <w:r>
              <w:rPr>
                <w:noProof/>
                <w:webHidden/>
              </w:rPr>
              <w:fldChar w:fldCharType="separate"/>
            </w:r>
            <w:r>
              <w:rPr>
                <w:noProof/>
                <w:webHidden/>
              </w:rPr>
              <w:t>7</w:t>
            </w:r>
            <w:r>
              <w:rPr>
                <w:noProof/>
                <w:webHidden/>
              </w:rPr>
              <w:fldChar w:fldCharType="end"/>
            </w:r>
          </w:hyperlink>
        </w:p>
        <w:p w14:paraId="181F124F" w14:textId="2CE2CC60"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6" w:history="1">
            <w:r w:rsidRPr="00BD3A3B">
              <w:rPr>
                <w:rStyle w:val="Hyperlink"/>
                <w:noProof/>
              </w:rPr>
              <w:t xml:space="preserve">2.1.2.b.   Danh sách các usecase cho Người </w:t>
            </w:r>
            <w:r w:rsidRPr="00BD3A3B">
              <w:rPr>
                <w:rStyle w:val="Hyperlink"/>
                <w:noProof/>
                <w:lang w:val="en-US"/>
              </w:rPr>
              <w:t>bán</w:t>
            </w:r>
            <w:r>
              <w:rPr>
                <w:noProof/>
                <w:webHidden/>
              </w:rPr>
              <w:tab/>
            </w:r>
            <w:r>
              <w:rPr>
                <w:noProof/>
                <w:webHidden/>
              </w:rPr>
              <w:fldChar w:fldCharType="begin"/>
            </w:r>
            <w:r>
              <w:rPr>
                <w:noProof/>
                <w:webHidden/>
              </w:rPr>
              <w:instrText xml:space="preserve"> PAGEREF _Toc185764366 \h </w:instrText>
            </w:r>
            <w:r>
              <w:rPr>
                <w:noProof/>
                <w:webHidden/>
              </w:rPr>
            </w:r>
            <w:r>
              <w:rPr>
                <w:noProof/>
                <w:webHidden/>
              </w:rPr>
              <w:fldChar w:fldCharType="separate"/>
            </w:r>
            <w:r>
              <w:rPr>
                <w:noProof/>
                <w:webHidden/>
              </w:rPr>
              <w:t>8</w:t>
            </w:r>
            <w:r>
              <w:rPr>
                <w:noProof/>
                <w:webHidden/>
              </w:rPr>
              <w:fldChar w:fldCharType="end"/>
            </w:r>
          </w:hyperlink>
        </w:p>
        <w:p w14:paraId="7B0E24F5" w14:textId="78EC8075"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7" w:history="1">
            <w:r w:rsidRPr="00BD3A3B">
              <w:rPr>
                <w:rStyle w:val="Hyperlink"/>
                <w:noProof/>
              </w:rPr>
              <w:t>2.1.2.c.   Danh sách các usecase cho Người quản trị</w:t>
            </w:r>
            <w:r>
              <w:rPr>
                <w:noProof/>
                <w:webHidden/>
              </w:rPr>
              <w:tab/>
            </w:r>
            <w:r>
              <w:rPr>
                <w:noProof/>
                <w:webHidden/>
              </w:rPr>
              <w:fldChar w:fldCharType="begin"/>
            </w:r>
            <w:r>
              <w:rPr>
                <w:noProof/>
                <w:webHidden/>
              </w:rPr>
              <w:instrText xml:space="preserve"> PAGEREF _Toc185764367 \h </w:instrText>
            </w:r>
            <w:r>
              <w:rPr>
                <w:noProof/>
                <w:webHidden/>
              </w:rPr>
            </w:r>
            <w:r>
              <w:rPr>
                <w:noProof/>
                <w:webHidden/>
              </w:rPr>
              <w:fldChar w:fldCharType="separate"/>
            </w:r>
            <w:r>
              <w:rPr>
                <w:noProof/>
                <w:webHidden/>
              </w:rPr>
              <w:t>9</w:t>
            </w:r>
            <w:r>
              <w:rPr>
                <w:noProof/>
                <w:webHidden/>
              </w:rPr>
              <w:fldChar w:fldCharType="end"/>
            </w:r>
          </w:hyperlink>
        </w:p>
        <w:p w14:paraId="68ACB70C" w14:textId="76546333"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8" w:history="1">
            <w:r w:rsidRPr="00BD3A3B">
              <w:rPr>
                <w:rStyle w:val="Hyperlink"/>
                <w:noProof/>
              </w:rPr>
              <w:t xml:space="preserve">2.1.3     </w:t>
            </w:r>
            <w:r w:rsidRPr="00BD3A3B">
              <w:rPr>
                <w:rStyle w:val="Hyperlink"/>
                <w:bCs/>
                <w:noProof/>
              </w:rPr>
              <w:t>Biểu đồ usecase</w:t>
            </w:r>
            <w:r>
              <w:rPr>
                <w:noProof/>
                <w:webHidden/>
              </w:rPr>
              <w:tab/>
            </w:r>
            <w:r>
              <w:rPr>
                <w:noProof/>
                <w:webHidden/>
              </w:rPr>
              <w:fldChar w:fldCharType="begin"/>
            </w:r>
            <w:r>
              <w:rPr>
                <w:noProof/>
                <w:webHidden/>
              </w:rPr>
              <w:instrText xml:space="preserve"> PAGEREF _Toc185764368 \h </w:instrText>
            </w:r>
            <w:r>
              <w:rPr>
                <w:noProof/>
                <w:webHidden/>
              </w:rPr>
            </w:r>
            <w:r>
              <w:rPr>
                <w:noProof/>
                <w:webHidden/>
              </w:rPr>
              <w:fldChar w:fldCharType="separate"/>
            </w:r>
            <w:r>
              <w:rPr>
                <w:noProof/>
                <w:webHidden/>
              </w:rPr>
              <w:t>9</w:t>
            </w:r>
            <w:r>
              <w:rPr>
                <w:noProof/>
                <w:webHidden/>
              </w:rPr>
              <w:fldChar w:fldCharType="end"/>
            </w:r>
          </w:hyperlink>
        </w:p>
        <w:p w14:paraId="44F744DD" w14:textId="645599FA"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69" w:history="1">
            <w:r w:rsidRPr="00BD3A3B">
              <w:rPr>
                <w:rStyle w:val="Hyperlink"/>
                <w:noProof/>
              </w:rPr>
              <w:t>2.1.3a  Biểu đồ usecase tổng quát</w:t>
            </w:r>
            <w:r>
              <w:rPr>
                <w:noProof/>
                <w:webHidden/>
              </w:rPr>
              <w:tab/>
            </w:r>
            <w:r>
              <w:rPr>
                <w:noProof/>
                <w:webHidden/>
              </w:rPr>
              <w:fldChar w:fldCharType="begin"/>
            </w:r>
            <w:r>
              <w:rPr>
                <w:noProof/>
                <w:webHidden/>
              </w:rPr>
              <w:instrText xml:space="preserve"> PAGEREF _Toc185764369 \h </w:instrText>
            </w:r>
            <w:r>
              <w:rPr>
                <w:noProof/>
                <w:webHidden/>
              </w:rPr>
            </w:r>
            <w:r>
              <w:rPr>
                <w:noProof/>
                <w:webHidden/>
              </w:rPr>
              <w:fldChar w:fldCharType="separate"/>
            </w:r>
            <w:r>
              <w:rPr>
                <w:noProof/>
                <w:webHidden/>
              </w:rPr>
              <w:t>10</w:t>
            </w:r>
            <w:r>
              <w:rPr>
                <w:noProof/>
                <w:webHidden/>
              </w:rPr>
              <w:fldChar w:fldCharType="end"/>
            </w:r>
          </w:hyperlink>
        </w:p>
        <w:p w14:paraId="5D19B5A3" w14:textId="19320095"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0" w:history="1">
            <w:r w:rsidRPr="00BD3A3B">
              <w:rPr>
                <w:rStyle w:val="Hyperlink"/>
                <w:rFonts w:eastAsia="Times New Roman" w:cs="Times New Roman"/>
                <w:noProof/>
              </w:rPr>
              <w:t xml:space="preserve">2.1.3b </w:t>
            </w:r>
            <w:r w:rsidRPr="00BD3A3B">
              <w:rPr>
                <w:rStyle w:val="Hyperlink"/>
                <w:noProof/>
              </w:rPr>
              <w:t>Biểu đồ Usecase phân rã - Khách hàng</w:t>
            </w:r>
            <w:r>
              <w:rPr>
                <w:noProof/>
                <w:webHidden/>
              </w:rPr>
              <w:tab/>
            </w:r>
            <w:r>
              <w:rPr>
                <w:noProof/>
                <w:webHidden/>
              </w:rPr>
              <w:fldChar w:fldCharType="begin"/>
            </w:r>
            <w:r>
              <w:rPr>
                <w:noProof/>
                <w:webHidden/>
              </w:rPr>
              <w:instrText xml:space="preserve"> PAGEREF _Toc185764370 \h </w:instrText>
            </w:r>
            <w:r>
              <w:rPr>
                <w:noProof/>
                <w:webHidden/>
              </w:rPr>
            </w:r>
            <w:r>
              <w:rPr>
                <w:noProof/>
                <w:webHidden/>
              </w:rPr>
              <w:fldChar w:fldCharType="separate"/>
            </w:r>
            <w:r>
              <w:rPr>
                <w:noProof/>
                <w:webHidden/>
              </w:rPr>
              <w:t>10</w:t>
            </w:r>
            <w:r>
              <w:rPr>
                <w:noProof/>
                <w:webHidden/>
              </w:rPr>
              <w:fldChar w:fldCharType="end"/>
            </w:r>
          </w:hyperlink>
        </w:p>
        <w:p w14:paraId="3E5A28DF" w14:textId="0F8A5087"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1" w:history="1">
            <w:r w:rsidRPr="00BD3A3B">
              <w:rPr>
                <w:rStyle w:val="Hyperlink"/>
                <w:noProof/>
              </w:rPr>
              <w:t xml:space="preserve">2.1.3c </w:t>
            </w:r>
            <w:r w:rsidRPr="00BD3A3B">
              <w:rPr>
                <w:rStyle w:val="Hyperlink"/>
                <w:bCs/>
                <w:noProof/>
              </w:rPr>
              <w:t xml:space="preserve">Biểu đồ Usecase phân rã </w:t>
            </w:r>
            <w:r w:rsidRPr="00BD3A3B">
              <w:rPr>
                <w:rStyle w:val="Hyperlink"/>
                <w:bCs/>
                <w:noProof/>
                <w:lang w:val="vi-VN"/>
              </w:rPr>
              <w:t xml:space="preserve">- </w:t>
            </w:r>
            <w:r w:rsidRPr="00BD3A3B">
              <w:rPr>
                <w:rStyle w:val="Hyperlink"/>
                <w:bCs/>
                <w:noProof/>
              </w:rPr>
              <w:t>Người bán</w:t>
            </w:r>
            <w:r>
              <w:rPr>
                <w:noProof/>
                <w:webHidden/>
              </w:rPr>
              <w:tab/>
            </w:r>
            <w:r>
              <w:rPr>
                <w:noProof/>
                <w:webHidden/>
              </w:rPr>
              <w:fldChar w:fldCharType="begin"/>
            </w:r>
            <w:r>
              <w:rPr>
                <w:noProof/>
                <w:webHidden/>
              </w:rPr>
              <w:instrText xml:space="preserve"> PAGEREF _Toc185764371 \h </w:instrText>
            </w:r>
            <w:r>
              <w:rPr>
                <w:noProof/>
                <w:webHidden/>
              </w:rPr>
            </w:r>
            <w:r>
              <w:rPr>
                <w:noProof/>
                <w:webHidden/>
              </w:rPr>
              <w:fldChar w:fldCharType="separate"/>
            </w:r>
            <w:r>
              <w:rPr>
                <w:noProof/>
                <w:webHidden/>
              </w:rPr>
              <w:t>12</w:t>
            </w:r>
            <w:r>
              <w:rPr>
                <w:noProof/>
                <w:webHidden/>
              </w:rPr>
              <w:fldChar w:fldCharType="end"/>
            </w:r>
          </w:hyperlink>
        </w:p>
        <w:p w14:paraId="23DEDA1D" w14:textId="16420B04" w:rsidR="00405F3E" w:rsidRDefault="00405F3E">
          <w:pPr>
            <w:pStyle w:val="TOC4"/>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2" w:history="1">
            <w:r w:rsidRPr="00BD3A3B">
              <w:rPr>
                <w:rStyle w:val="Hyperlink"/>
                <w:noProof/>
              </w:rPr>
              <w:t xml:space="preserve">2.1.3d Biểu đồ </w:t>
            </w:r>
            <w:r w:rsidRPr="00BD3A3B">
              <w:rPr>
                <w:rStyle w:val="Hyperlink"/>
                <w:noProof/>
                <w:lang w:val="vi-VN"/>
              </w:rPr>
              <w:t>U</w:t>
            </w:r>
            <w:r w:rsidRPr="00BD3A3B">
              <w:rPr>
                <w:rStyle w:val="Hyperlink"/>
                <w:noProof/>
              </w:rPr>
              <w:t>secase phân rã - Người quản trị</w:t>
            </w:r>
            <w:r>
              <w:rPr>
                <w:noProof/>
                <w:webHidden/>
              </w:rPr>
              <w:tab/>
            </w:r>
            <w:r>
              <w:rPr>
                <w:noProof/>
                <w:webHidden/>
              </w:rPr>
              <w:fldChar w:fldCharType="begin"/>
            </w:r>
            <w:r>
              <w:rPr>
                <w:noProof/>
                <w:webHidden/>
              </w:rPr>
              <w:instrText xml:space="preserve"> PAGEREF _Toc185764372 \h </w:instrText>
            </w:r>
            <w:r>
              <w:rPr>
                <w:noProof/>
                <w:webHidden/>
              </w:rPr>
            </w:r>
            <w:r>
              <w:rPr>
                <w:noProof/>
                <w:webHidden/>
              </w:rPr>
              <w:fldChar w:fldCharType="separate"/>
            </w:r>
            <w:r>
              <w:rPr>
                <w:noProof/>
                <w:webHidden/>
              </w:rPr>
              <w:t>16</w:t>
            </w:r>
            <w:r>
              <w:rPr>
                <w:noProof/>
                <w:webHidden/>
              </w:rPr>
              <w:fldChar w:fldCharType="end"/>
            </w:r>
          </w:hyperlink>
        </w:p>
        <w:p w14:paraId="376261FA" w14:textId="4BC4A560"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3" w:history="1">
            <w:r w:rsidRPr="00BD3A3B">
              <w:rPr>
                <w:rStyle w:val="Hyperlink"/>
                <w:noProof/>
              </w:rPr>
              <w:t>2.1.4 Xây dựng kịch bản</w:t>
            </w:r>
            <w:r>
              <w:rPr>
                <w:noProof/>
                <w:webHidden/>
              </w:rPr>
              <w:tab/>
            </w:r>
            <w:r>
              <w:rPr>
                <w:noProof/>
                <w:webHidden/>
              </w:rPr>
              <w:fldChar w:fldCharType="begin"/>
            </w:r>
            <w:r>
              <w:rPr>
                <w:noProof/>
                <w:webHidden/>
              </w:rPr>
              <w:instrText xml:space="preserve"> PAGEREF _Toc185764373 \h </w:instrText>
            </w:r>
            <w:r>
              <w:rPr>
                <w:noProof/>
                <w:webHidden/>
              </w:rPr>
            </w:r>
            <w:r>
              <w:rPr>
                <w:noProof/>
                <w:webHidden/>
              </w:rPr>
              <w:fldChar w:fldCharType="separate"/>
            </w:r>
            <w:r>
              <w:rPr>
                <w:noProof/>
                <w:webHidden/>
              </w:rPr>
              <w:t>19</w:t>
            </w:r>
            <w:r>
              <w:rPr>
                <w:noProof/>
                <w:webHidden/>
              </w:rPr>
              <w:fldChar w:fldCharType="end"/>
            </w:r>
          </w:hyperlink>
        </w:p>
        <w:p w14:paraId="54558CAF" w14:textId="24036616"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4" w:history="1">
            <w:r w:rsidRPr="00BD3A3B">
              <w:rPr>
                <w:rStyle w:val="Hyperlink"/>
                <w:noProof/>
              </w:rPr>
              <w:t>2.1.5 Xây dựng biểu đồ lớp phân tích</w:t>
            </w:r>
            <w:r>
              <w:rPr>
                <w:noProof/>
                <w:webHidden/>
              </w:rPr>
              <w:tab/>
            </w:r>
            <w:r>
              <w:rPr>
                <w:noProof/>
                <w:webHidden/>
              </w:rPr>
              <w:fldChar w:fldCharType="begin"/>
            </w:r>
            <w:r>
              <w:rPr>
                <w:noProof/>
                <w:webHidden/>
              </w:rPr>
              <w:instrText xml:space="preserve"> PAGEREF _Toc185764374 \h </w:instrText>
            </w:r>
            <w:r>
              <w:rPr>
                <w:noProof/>
                <w:webHidden/>
              </w:rPr>
            </w:r>
            <w:r>
              <w:rPr>
                <w:noProof/>
                <w:webHidden/>
              </w:rPr>
              <w:fldChar w:fldCharType="separate"/>
            </w:r>
            <w:r>
              <w:rPr>
                <w:noProof/>
                <w:webHidden/>
              </w:rPr>
              <w:t>37</w:t>
            </w:r>
            <w:r>
              <w:rPr>
                <w:noProof/>
                <w:webHidden/>
              </w:rPr>
              <w:fldChar w:fldCharType="end"/>
            </w:r>
          </w:hyperlink>
        </w:p>
        <w:p w14:paraId="7102FFBF" w14:textId="15734AA3"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5" w:history="1">
            <w:r w:rsidRPr="00BD3A3B">
              <w:rPr>
                <w:rStyle w:val="Hyperlink"/>
                <w:noProof/>
              </w:rPr>
              <w:t>2.2 Thiết kế hệ thống</w:t>
            </w:r>
            <w:r>
              <w:rPr>
                <w:noProof/>
                <w:webHidden/>
              </w:rPr>
              <w:tab/>
            </w:r>
            <w:r>
              <w:rPr>
                <w:noProof/>
                <w:webHidden/>
              </w:rPr>
              <w:fldChar w:fldCharType="begin"/>
            </w:r>
            <w:r>
              <w:rPr>
                <w:noProof/>
                <w:webHidden/>
              </w:rPr>
              <w:instrText xml:space="preserve"> PAGEREF _Toc185764375 \h </w:instrText>
            </w:r>
            <w:r>
              <w:rPr>
                <w:noProof/>
                <w:webHidden/>
              </w:rPr>
            </w:r>
            <w:r>
              <w:rPr>
                <w:noProof/>
                <w:webHidden/>
              </w:rPr>
              <w:fldChar w:fldCharType="separate"/>
            </w:r>
            <w:r>
              <w:rPr>
                <w:noProof/>
                <w:webHidden/>
              </w:rPr>
              <w:t>38</w:t>
            </w:r>
            <w:r>
              <w:rPr>
                <w:noProof/>
                <w:webHidden/>
              </w:rPr>
              <w:fldChar w:fldCharType="end"/>
            </w:r>
          </w:hyperlink>
        </w:p>
        <w:p w14:paraId="1B1A2AFD" w14:textId="15C88679"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6" w:history="1">
            <w:r w:rsidRPr="00BD3A3B">
              <w:rPr>
                <w:rStyle w:val="Hyperlink"/>
                <w:noProof/>
              </w:rPr>
              <w:t>2.2.1 Thiết kế các mô hình thông tin tuần tự của hệ thống</w:t>
            </w:r>
            <w:r>
              <w:rPr>
                <w:noProof/>
                <w:webHidden/>
              </w:rPr>
              <w:tab/>
            </w:r>
            <w:r>
              <w:rPr>
                <w:noProof/>
                <w:webHidden/>
              </w:rPr>
              <w:fldChar w:fldCharType="begin"/>
            </w:r>
            <w:r>
              <w:rPr>
                <w:noProof/>
                <w:webHidden/>
              </w:rPr>
              <w:instrText xml:space="preserve"> PAGEREF _Toc185764376 \h </w:instrText>
            </w:r>
            <w:r>
              <w:rPr>
                <w:noProof/>
                <w:webHidden/>
              </w:rPr>
            </w:r>
            <w:r>
              <w:rPr>
                <w:noProof/>
                <w:webHidden/>
              </w:rPr>
              <w:fldChar w:fldCharType="separate"/>
            </w:r>
            <w:r>
              <w:rPr>
                <w:noProof/>
                <w:webHidden/>
              </w:rPr>
              <w:t>38</w:t>
            </w:r>
            <w:r>
              <w:rPr>
                <w:noProof/>
                <w:webHidden/>
              </w:rPr>
              <w:fldChar w:fldCharType="end"/>
            </w:r>
          </w:hyperlink>
        </w:p>
        <w:p w14:paraId="55EFF544" w14:textId="25142777"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7" w:history="1">
            <w:r w:rsidRPr="00BD3A3B">
              <w:rPr>
                <w:rStyle w:val="Hyperlink"/>
                <w:noProof/>
              </w:rPr>
              <w:t>2.2.2 Biểu đồ lớp thiết kế</w:t>
            </w:r>
            <w:r>
              <w:rPr>
                <w:noProof/>
                <w:webHidden/>
              </w:rPr>
              <w:tab/>
            </w:r>
            <w:r>
              <w:rPr>
                <w:noProof/>
                <w:webHidden/>
              </w:rPr>
              <w:fldChar w:fldCharType="begin"/>
            </w:r>
            <w:r>
              <w:rPr>
                <w:noProof/>
                <w:webHidden/>
              </w:rPr>
              <w:instrText xml:space="preserve"> PAGEREF _Toc185764377 \h </w:instrText>
            </w:r>
            <w:r>
              <w:rPr>
                <w:noProof/>
                <w:webHidden/>
              </w:rPr>
            </w:r>
            <w:r>
              <w:rPr>
                <w:noProof/>
                <w:webHidden/>
              </w:rPr>
              <w:fldChar w:fldCharType="separate"/>
            </w:r>
            <w:r>
              <w:rPr>
                <w:noProof/>
                <w:webHidden/>
              </w:rPr>
              <w:t>56</w:t>
            </w:r>
            <w:r>
              <w:rPr>
                <w:noProof/>
                <w:webHidden/>
              </w:rPr>
              <w:fldChar w:fldCharType="end"/>
            </w:r>
          </w:hyperlink>
        </w:p>
        <w:p w14:paraId="71A104DF" w14:textId="75BF1D0E"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8" w:history="1">
            <w:r w:rsidRPr="00BD3A3B">
              <w:rPr>
                <w:rStyle w:val="Hyperlink"/>
                <w:noProof/>
              </w:rPr>
              <w:t>2.2.3 Thiết kế cơ sở dữ liệu</w:t>
            </w:r>
            <w:r>
              <w:rPr>
                <w:noProof/>
                <w:webHidden/>
              </w:rPr>
              <w:tab/>
            </w:r>
            <w:r>
              <w:rPr>
                <w:noProof/>
                <w:webHidden/>
              </w:rPr>
              <w:fldChar w:fldCharType="begin"/>
            </w:r>
            <w:r>
              <w:rPr>
                <w:noProof/>
                <w:webHidden/>
              </w:rPr>
              <w:instrText xml:space="preserve"> PAGEREF _Toc185764378 \h </w:instrText>
            </w:r>
            <w:r>
              <w:rPr>
                <w:noProof/>
                <w:webHidden/>
              </w:rPr>
            </w:r>
            <w:r>
              <w:rPr>
                <w:noProof/>
                <w:webHidden/>
              </w:rPr>
              <w:fldChar w:fldCharType="separate"/>
            </w:r>
            <w:r>
              <w:rPr>
                <w:noProof/>
                <w:webHidden/>
              </w:rPr>
              <w:t>56</w:t>
            </w:r>
            <w:r>
              <w:rPr>
                <w:noProof/>
                <w:webHidden/>
              </w:rPr>
              <w:fldChar w:fldCharType="end"/>
            </w:r>
          </w:hyperlink>
        </w:p>
        <w:p w14:paraId="4944D0AD" w14:textId="68361C3A"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79" w:history="1">
            <w:r w:rsidRPr="00BD3A3B">
              <w:rPr>
                <w:rStyle w:val="Hyperlink"/>
                <w:noProof/>
              </w:rPr>
              <w:t>2.3 Kết luận chương</w:t>
            </w:r>
            <w:r>
              <w:rPr>
                <w:noProof/>
                <w:webHidden/>
              </w:rPr>
              <w:tab/>
            </w:r>
            <w:r>
              <w:rPr>
                <w:noProof/>
                <w:webHidden/>
              </w:rPr>
              <w:fldChar w:fldCharType="begin"/>
            </w:r>
            <w:r>
              <w:rPr>
                <w:noProof/>
                <w:webHidden/>
              </w:rPr>
              <w:instrText xml:space="preserve"> PAGEREF _Toc185764379 \h </w:instrText>
            </w:r>
            <w:r>
              <w:rPr>
                <w:noProof/>
                <w:webHidden/>
              </w:rPr>
            </w:r>
            <w:r>
              <w:rPr>
                <w:noProof/>
                <w:webHidden/>
              </w:rPr>
              <w:fldChar w:fldCharType="separate"/>
            </w:r>
            <w:r>
              <w:rPr>
                <w:noProof/>
                <w:webHidden/>
              </w:rPr>
              <w:t>56</w:t>
            </w:r>
            <w:r>
              <w:rPr>
                <w:noProof/>
                <w:webHidden/>
              </w:rPr>
              <w:fldChar w:fldCharType="end"/>
            </w:r>
          </w:hyperlink>
        </w:p>
        <w:p w14:paraId="70066BD0" w14:textId="4C06B81A" w:rsidR="00405F3E" w:rsidRDefault="00405F3E">
          <w:pPr>
            <w:pStyle w:val="TOC1"/>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0" w:history="1">
            <w:r w:rsidRPr="00BD3A3B">
              <w:rPr>
                <w:rStyle w:val="Hyperlink"/>
                <w:noProof/>
              </w:rPr>
              <w:t>CHƯƠNG 3: CÀI ĐẶT VÀ THỬ NGHIỆM HỆ THỐNG</w:t>
            </w:r>
            <w:r>
              <w:rPr>
                <w:noProof/>
                <w:webHidden/>
              </w:rPr>
              <w:tab/>
            </w:r>
            <w:r>
              <w:rPr>
                <w:noProof/>
                <w:webHidden/>
              </w:rPr>
              <w:fldChar w:fldCharType="begin"/>
            </w:r>
            <w:r>
              <w:rPr>
                <w:noProof/>
                <w:webHidden/>
              </w:rPr>
              <w:instrText xml:space="preserve"> PAGEREF _Toc185764380 \h </w:instrText>
            </w:r>
            <w:r>
              <w:rPr>
                <w:noProof/>
                <w:webHidden/>
              </w:rPr>
            </w:r>
            <w:r>
              <w:rPr>
                <w:noProof/>
                <w:webHidden/>
              </w:rPr>
              <w:fldChar w:fldCharType="separate"/>
            </w:r>
            <w:r>
              <w:rPr>
                <w:noProof/>
                <w:webHidden/>
              </w:rPr>
              <w:t>56</w:t>
            </w:r>
            <w:r>
              <w:rPr>
                <w:noProof/>
                <w:webHidden/>
              </w:rPr>
              <w:fldChar w:fldCharType="end"/>
            </w:r>
          </w:hyperlink>
        </w:p>
        <w:p w14:paraId="41630B24" w14:textId="3CDD038B"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1" w:history="1">
            <w:r w:rsidRPr="00BD3A3B">
              <w:rPr>
                <w:rStyle w:val="Hyperlink"/>
                <w:noProof/>
              </w:rPr>
              <w:t>3.1 Kiến trúc hệ thống</w:t>
            </w:r>
            <w:r>
              <w:rPr>
                <w:noProof/>
                <w:webHidden/>
              </w:rPr>
              <w:tab/>
            </w:r>
            <w:r>
              <w:rPr>
                <w:noProof/>
                <w:webHidden/>
              </w:rPr>
              <w:fldChar w:fldCharType="begin"/>
            </w:r>
            <w:r>
              <w:rPr>
                <w:noProof/>
                <w:webHidden/>
              </w:rPr>
              <w:instrText xml:space="preserve"> PAGEREF _Toc185764381 \h </w:instrText>
            </w:r>
            <w:r>
              <w:rPr>
                <w:noProof/>
                <w:webHidden/>
              </w:rPr>
            </w:r>
            <w:r>
              <w:rPr>
                <w:noProof/>
                <w:webHidden/>
              </w:rPr>
              <w:fldChar w:fldCharType="separate"/>
            </w:r>
            <w:r>
              <w:rPr>
                <w:noProof/>
                <w:webHidden/>
              </w:rPr>
              <w:t>56</w:t>
            </w:r>
            <w:r>
              <w:rPr>
                <w:noProof/>
                <w:webHidden/>
              </w:rPr>
              <w:fldChar w:fldCharType="end"/>
            </w:r>
          </w:hyperlink>
        </w:p>
        <w:p w14:paraId="0FAF323B" w14:textId="30685D26"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2" w:history="1">
            <w:r w:rsidRPr="00BD3A3B">
              <w:rPr>
                <w:rStyle w:val="Hyperlink"/>
                <w:noProof/>
              </w:rPr>
              <w:t>3.2 Một số hình ảnh về giao diện hệ thống</w:t>
            </w:r>
            <w:r>
              <w:rPr>
                <w:noProof/>
                <w:webHidden/>
              </w:rPr>
              <w:tab/>
            </w:r>
            <w:r>
              <w:rPr>
                <w:noProof/>
                <w:webHidden/>
              </w:rPr>
              <w:fldChar w:fldCharType="begin"/>
            </w:r>
            <w:r>
              <w:rPr>
                <w:noProof/>
                <w:webHidden/>
              </w:rPr>
              <w:instrText xml:space="preserve"> PAGEREF _Toc185764382 \h </w:instrText>
            </w:r>
            <w:r>
              <w:rPr>
                <w:noProof/>
                <w:webHidden/>
              </w:rPr>
            </w:r>
            <w:r>
              <w:rPr>
                <w:noProof/>
                <w:webHidden/>
              </w:rPr>
              <w:fldChar w:fldCharType="separate"/>
            </w:r>
            <w:r>
              <w:rPr>
                <w:noProof/>
                <w:webHidden/>
              </w:rPr>
              <w:t>57</w:t>
            </w:r>
            <w:r>
              <w:rPr>
                <w:noProof/>
                <w:webHidden/>
              </w:rPr>
              <w:fldChar w:fldCharType="end"/>
            </w:r>
          </w:hyperlink>
        </w:p>
        <w:p w14:paraId="4F26C638" w14:textId="18A69F1F"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3" w:history="1">
            <w:r w:rsidRPr="00BD3A3B">
              <w:rPr>
                <w:rStyle w:val="Hyperlink"/>
                <w:noProof/>
              </w:rPr>
              <w:t>3.2.1 Một số giao diện cho người dùng hệ thống</w:t>
            </w:r>
            <w:r>
              <w:rPr>
                <w:noProof/>
                <w:webHidden/>
              </w:rPr>
              <w:tab/>
            </w:r>
            <w:r>
              <w:rPr>
                <w:noProof/>
                <w:webHidden/>
              </w:rPr>
              <w:fldChar w:fldCharType="begin"/>
            </w:r>
            <w:r>
              <w:rPr>
                <w:noProof/>
                <w:webHidden/>
              </w:rPr>
              <w:instrText xml:space="preserve"> PAGEREF _Toc185764383 \h </w:instrText>
            </w:r>
            <w:r>
              <w:rPr>
                <w:noProof/>
                <w:webHidden/>
              </w:rPr>
            </w:r>
            <w:r>
              <w:rPr>
                <w:noProof/>
                <w:webHidden/>
              </w:rPr>
              <w:fldChar w:fldCharType="separate"/>
            </w:r>
            <w:r>
              <w:rPr>
                <w:noProof/>
                <w:webHidden/>
              </w:rPr>
              <w:t>57</w:t>
            </w:r>
            <w:r>
              <w:rPr>
                <w:noProof/>
                <w:webHidden/>
              </w:rPr>
              <w:fldChar w:fldCharType="end"/>
            </w:r>
          </w:hyperlink>
        </w:p>
        <w:p w14:paraId="1D8F2272" w14:textId="3C1C12BF"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4" w:history="1">
            <w:r w:rsidRPr="00BD3A3B">
              <w:rPr>
                <w:rStyle w:val="Hyperlink"/>
                <w:noProof/>
              </w:rPr>
              <w:t>3.2.2 Một số giao diện cho người quản trị</w:t>
            </w:r>
            <w:r>
              <w:rPr>
                <w:noProof/>
                <w:webHidden/>
              </w:rPr>
              <w:tab/>
            </w:r>
            <w:r>
              <w:rPr>
                <w:noProof/>
                <w:webHidden/>
              </w:rPr>
              <w:fldChar w:fldCharType="begin"/>
            </w:r>
            <w:r>
              <w:rPr>
                <w:noProof/>
                <w:webHidden/>
              </w:rPr>
              <w:instrText xml:space="preserve"> PAGEREF _Toc185764384 \h </w:instrText>
            </w:r>
            <w:r>
              <w:rPr>
                <w:noProof/>
                <w:webHidden/>
              </w:rPr>
            </w:r>
            <w:r>
              <w:rPr>
                <w:noProof/>
                <w:webHidden/>
              </w:rPr>
              <w:fldChar w:fldCharType="separate"/>
            </w:r>
            <w:r>
              <w:rPr>
                <w:noProof/>
                <w:webHidden/>
              </w:rPr>
              <w:t>57</w:t>
            </w:r>
            <w:r>
              <w:rPr>
                <w:noProof/>
                <w:webHidden/>
              </w:rPr>
              <w:fldChar w:fldCharType="end"/>
            </w:r>
          </w:hyperlink>
        </w:p>
        <w:p w14:paraId="17292990" w14:textId="1DCB45B5" w:rsidR="00405F3E" w:rsidRDefault="00405F3E">
          <w:pPr>
            <w:pStyle w:val="TOC3"/>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5" w:history="1">
            <w:r w:rsidRPr="00BD3A3B">
              <w:rPr>
                <w:rStyle w:val="Hyperlink"/>
                <w:noProof/>
              </w:rPr>
              <w:t>3.2.3 Một số giao diện cho người bán hàng</w:t>
            </w:r>
            <w:r>
              <w:rPr>
                <w:noProof/>
                <w:webHidden/>
              </w:rPr>
              <w:tab/>
            </w:r>
            <w:r>
              <w:rPr>
                <w:noProof/>
                <w:webHidden/>
              </w:rPr>
              <w:fldChar w:fldCharType="begin"/>
            </w:r>
            <w:r>
              <w:rPr>
                <w:noProof/>
                <w:webHidden/>
              </w:rPr>
              <w:instrText xml:space="preserve"> PAGEREF _Toc185764385 \h </w:instrText>
            </w:r>
            <w:r>
              <w:rPr>
                <w:noProof/>
                <w:webHidden/>
              </w:rPr>
            </w:r>
            <w:r>
              <w:rPr>
                <w:noProof/>
                <w:webHidden/>
              </w:rPr>
              <w:fldChar w:fldCharType="separate"/>
            </w:r>
            <w:r>
              <w:rPr>
                <w:noProof/>
                <w:webHidden/>
              </w:rPr>
              <w:t>57</w:t>
            </w:r>
            <w:r>
              <w:rPr>
                <w:noProof/>
                <w:webHidden/>
              </w:rPr>
              <w:fldChar w:fldCharType="end"/>
            </w:r>
          </w:hyperlink>
        </w:p>
        <w:p w14:paraId="212C2AFE" w14:textId="7B0C98A3" w:rsidR="00405F3E" w:rsidRDefault="00405F3E">
          <w:pPr>
            <w:pStyle w:val="TOC2"/>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6" w:history="1">
            <w:r w:rsidRPr="00BD3A3B">
              <w:rPr>
                <w:rStyle w:val="Hyperlink"/>
                <w:noProof/>
              </w:rPr>
              <w:t>3.3 Kết luận chương</w:t>
            </w:r>
            <w:r>
              <w:rPr>
                <w:noProof/>
                <w:webHidden/>
              </w:rPr>
              <w:tab/>
            </w:r>
            <w:r>
              <w:rPr>
                <w:noProof/>
                <w:webHidden/>
              </w:rPr>
              <w:fldChar w:fldCharType="begin"/>
            </w:r>
            <w:r>
              <w:rPr>
                <w:noProof/>
                <w:webHidden/>
              </w:rPr>
              <w:instrText xml:space="preserve"> PAGEREF _Toc185764386 \h </w:instrText>
            </w:r>
            <w:r>
              <w:rPr>
                <w:noProof/>
                <w:webHidden/>
              </w:rPr>
            </w:r>
            <w:r>
              <w:rPr>
                <w:noProof/>
                <w:webHidden/>
              </w:rPr>
              <w:fldChar w:fldCharType="separate"/>
            </w:r>
            <w:r>
              <w:rPr>
                <w:noProof/>
                <w:webHidden/>
              </w:rPr>
              <w:t>57</w:t>
            </w:r>
            <w:r>
              <w:rPr>
                <w:noProof/>
                <w:webHidden/>
              </w:rPr>
              <w:fldChar w:fldCharType="end"/>
            </w:r>
          </w:hyperlink>
        </w:p>
        <w:p w14:paraId="367A1629" w14:textId="48E5FC06" w:rsidR="00405F3E" w:rsidRDefault="00405F3E">
          <w:pPr>
            <w:pStyle w:val="TOC1"/>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7" w:history="1">
            <w:r w:rsidRPr="00BD3A3B">
              <w:rPr>
                <w:rStyle w:val="Hyperlink"/>
                <w:noProof/>
              </w:rPr>
              <w:t>KẾT LUẬN</w:t>
            </w:r>
            <w:r>
              <w:rPr>
                <w:noProof/>
                <w:webHidden/>
              </w:rPr>
              <w:tab/>
            </w:r>
            <w:r>
              <w:rPr>
                <w:noProof/>
                <w:webHidden/>
              </w:rPr>
              <w:fldChar w:fldCharType="begin"/>
            </w:r>
            <w:r>
              <w:rPr>
                <w:noProof/>
                <w:webHidden/>
              </w:rPr>
              <w:instrText xml:space="preserve"> PAGEREF _Toc185764387 \h </w:instrText>
            </w:r>
            <w:r>
              <w:rPr>
                <w:noProof/>
                <w:webHidden/>
              </w:rPr>
            </w:r>
            <w:r>
              <w:rPr>
                <w:noProof/>
                <w:webHidden/>
              </w:rPr>
              <w:fldChar w:fldCharType="separate"/>
            </w:r>
            <w:r>
              <w:rPr>
                <w:noProof/>
                <w:webHidden/>
              </w:rPr>
              <w:t>57</w:t>
            </w:r>
            <w:r>
              <w:rPr>
                <w:noProof/>
                <w:webHidden/>
              </w:rPr>
              <w:fldChar w:fldCharType="end"/>
            </w:r>
          </w:hyperlink>
        </w:p>
        <w:p w14:paraId="04B0EC1A" w14:textId="720B6475" w:rsidR="00405F3E" w:rsidRDefault="00405F3E">
          <w:pPr>
            <w:pStyle w:val="TOC1"/>
            <w:tabs>
              <w:tab w:val="right" w:pos="9019"/>
            </w:tabs>
            <w:rPr>
              <w:rFonts w:asciiTheme="minorHAnsi" w:eastAsiaTheme="minorEastAsia" w:hAnsiTheme="minorHAnsi" w:cstheme="minorBidi"/>
              <w:noProof/>
              <w:kern w:val="2"/>
              <w:sz w:val="24"/>
              <w:szCs w:val="24"/>
              <w:lang w:val="en-US" w:eastAsia="en-US"/>
              <w14:ligatures w14:val="standardContextual"/>
            </w:rPr>
          </w:pPr>
          <w:hyperlink w:anchor="_Toc185764388" w:history="1">
            <w:r w:rsidRPr="00BD3A3B">
              <w:rPr>
                <w:rStyle w:val="Hyperlink"/>
                <w:noProof/>
              </w:rPr>
              <w:t>DANH MỤC TÀI LIỆU THAM KHẢO</w:t>
            </w:r>
            <w:r>
              <w:rPr>
                <w:noProof/>
                <w:webHidden/>
              </w:rPr>
              <w:tab/>
            </w:r>
            <w:r>
              <w:rPr>
                <w:noProof/>
                <w:webHidden/>
              </w:rPr>
              <w:fldChar w:fldCharType="begin"/>
            </w:r>
            <w:r>
              <w:rPr>
                <w:noProof/>
                <w:webHidden/>
              </w:rPr>
              <w:instrText xml:space="preserve"> PAGEREF _Toc185764388 \h </w:instrText>
            </w:r>
            <w:r>
              <w:rPr>
                <w:noProof/>
                <w:webHidden/>
              </w:rPr>
            </w:r>
            <w:r>
              <w:rPr>
                <w:noProof/>
                <w:webHidden/>
              </w:rPr>
              <w:fldChar w:fldCharType="separate"/>
            </w:r>
            <w:r>
              <w:rPr>
                <w:noProof/>
                <w:webHidden/>
              </w:rPr>
              <w:t>57</w:t>
            </w:r>
            <w:r>
              <w:rPr>
                <w:noProof/>
                <w:webHidden/>
              </w:rPr>
              <w:fldChar w:fldCharType="end"/>
            </w:r>
          </w:hyperlink>
        </w:p>
        <w:p w14:paraId="3179EC90" w14:textId="7BEBA3D8" w:rsidR="007569A2" w:rsidRDefault="00CE686F">
          <w:pPr>
            <w:widowControl w:val="0"/>
            <w:tabs>
              <w:tab w:val="right" w:pos="12000"/>
            </w:tabs>
            <w:spacing w:before="60" w:line="240" w:lineRule="auto"/>
            <w:rPr>
              <w:b/>
              <w:color w:val="000000"/>
            </w:rPr>
          </w:pPr>
          <w:r w:rsidRPr="00C60A20">
            <w:rPr>
              <w:rFonts w:ascii="Times New Roman" w:hAnsi="Times New Roman" w:cs="Times New Roman"/>
              <w:sz w:val="26"/>
              <w:szCs w:val="26"/>
            </w:rPr>
            <w:fldChar w:fldCharType="end"/>
          </w:r>
        </w:p>
      </w:sdtContent>
    </w:sdt>
    <w:p w14:paraId="34CE0A41" w14:textId="77777777" w:rsidR="007569A2" w:rsidRDefault="007569A2">
      <w:pPr>
        <w:rPr>
          <w:rFonts w:ascii="Times New Roman" w:eastAsia="Times New Roman" w:hAnsi="Times New Roman" w:cs="Times New Roman"/>
          <w:sz w:val="28"/>
          <w:szCs w:val="28"/>
        </w:rPr>
      </w:pPr>
    </w:p>
    <w:p w14:paraId="62EBF3C5" w14:textId="77777777" w:rsidR="007569A2" w:rsidRDefault="00CE686F">
      <w:pPr>
        <w:rPr>
          <w:rFonts w:ascii="Times New Roman" w:eastAsia="Times New Roman" w:hAnsi="Times New Roman" w:cs="Times New Roman"/>
          <w:sz w:val="28"/>
          <w:szCs w:val="28"/>
        </w:rPr>
      </w:pPr>
      <w:r>
        <w:br w:type="page"/>
      </w:r>
    </w:p>
    <w:p w14:paraId="11292823"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Bảng biểu </w:t>
      </w:r>
    </w:p>
    <w:p w14:paraId="6D98A12B" w14:textId="77777777" w:rsidR="007569A2" w:rsidRDefault="007569A2">
      <w:pPr>
        <w:rPr>
          <w:rFonts w:ascii="Times New Roman" w:eastAsia="Times New Roman" w:hAnsi="Times New Roman" w:cs="Times New Roman"/>
          <w:sz w:val="28"/>
          <w:szCs w:val="28"/>
        </w:rPr>
      </w:pPr>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RDefault="007569A2">
      <w:pPr>
        <w:rPr>
          <w:rFonts w:ascii="Times New Roman" w:eastAsia="Times New Roman" w:hAnsi="Times New Roman" w:cs="Times New Roman"/>
          <w:sz w:val="28"/>
          <w:szCs w:val="28"/>
        </w:rPr>
      </w:pPr>
    </w:p>
    <w:p w14:paraId="52E56223" w14:textId="77777777" w:rsidR="007569A2" w:rsidRDefault="007569A2">
      <w:pPr>
        <w:rPr>
          <w:rFonts w:ascii="Times New Roman" w:eastAsia="Times New Roman" w:hAnsi="Times New Roman" w:cs="Times New Roman"/>
          <w:sz w:val="28"/>
          <w:szCs w:val="28"/>
        </w:rPr>
      </w:pPr>
    </w:p>
    <w:p w14:paraId="07547A01" w14:textId="77777777" w:rsidR="007569A2" w:rsidRDefault="007569A2">
      <w:pPr>
        <w:rPr>
          <w:rFonts w:ascii="Times New Roman" w:eastAsia="Times New Roman" w:hAnsi="Times New Roman" w:cs="Times New Roman"/>
          <w:sz w:val="28"/>
          <w:szCs w:val="28"/>
        </w:rPr>
      </w:pPr>
    </w:p>
    <w:p w14:paraId="5043CB0F" w14:textId="77777777" w:rsidR="007569A2" w:rsidRDefault="007569A2">
      <w:pPr>
        <w:rPr>
          <w:rFonts w:ascii="Times New Roman" w:eastAsia="Times New Roman" w:hAnsi="Times New Roman" w:cs="Times New Roman"/>
          <w:sz w:val="28"/>
          <w:szCs w:val="28"/>
        </w:rPr>
      </w:pPr>
    </w:p>
    <w:p w14:paraId="07459315" w14:textId="77777777" w:rsidR="007569A2" w:rsidRDefault="007569A2">
      <w:pPr>
        <w:rPr>
          <w:rFonts w:ascii="Times New Roman" w:eastAsia="Times New Roman" w:hAnsi="Times New Roman" w:cs="Times New Roman"/>
          <w:sz w:val="28"/>
          <w:szCs w:val="28"/>
        </w:rPr>
      </w:pPr>
    </w:p>
    <w:p w14:paraId="6537F28F" w14:textId="77777777" w:rsidR="007569A2" w:rsidRDefault="007569A2">
      <w:pPr>
        <w:rPr>
          <w:rFonts w:ascii="Times New Roman" w:eastAsia="Times New Roman" w:hAnsi="Times New Roman" w:cs="Times New Roman"/>
          <w:sz w:val="28"/>
          <w:szCs w:val="28"/>
        </w:rPr>
      </w:pPr>
    </w:p>
    <w:p w14:paraId="6DFB9E20" w14:textId="77777777" w:rsidR="007569A2" w:rsidRDefault="007569A2">
      <w:pPr>
        <w:rPr>
          <w:rFonts w:ascii="Times New Roman" w:eastAsia="Times New Roman" w:hAnsi="Times New Roman" w:cs="Times New Roman"/>
          <w:sz w:val="28"/>
          <w:szCs w:val="28"/>
        </w:rPr>
      </w:pPr>
    </w:p>
    <w:p w14:paraId="70DF9E56" w14:textId="77777777" w:rsidR="007569A2" w:rsidRDefault="007569A2">
      <w:pPr>
        <w:rPr>
          <w:rFonts w:ascii="Times New Roman" w:eastAsia="Times New Roman" w:hAnsi="Times New Roman" w:cs="Times New Roman"/>
          <w:sz w:val="28"/>
          <w:szCs w:val="28"/>
        </w:rPr>
      </w:pPr>
    </w:p>
    <w:p w14:paraId="44E871BC" w14:textId="77777777" w:rsidR="007569A2" w:rsidRDefault="007569A2">
      <w:pPr>
        <w:rPr>
          <w:rFonts w:ascii="Times New Roman" w:eastAsia="Times New Roman" w:hAnsi="Times New Roman" w:cs="Times New Roman"/>
          <w:sz w:val="28"/>
          <w:szCs w:val="28"/>
        </w:rPr>
      </w:pPr>
    </w:p>
    <w:p w14:paraId="144A5D23" w14:textId="77777777" w:rsidR="007569A2" w:rsidRDefault="007569A2">
      <w:pPr>
        <w:rPr>
          <w:rFonts w:ascii="Times New Roman" w:eastAsia="Times New Roman" w:hAnsi="Times New Roman" w:cs="Times New Roman"/>
          <w:sz w:val="28"/>
          <w:szCs w:val="28"/>
        </w:rPr>
      </w:pPr>
    </w:p>
    <w:p w14:paraId="738610EB" w14:textId="77777777" w:rsidR="007569A2" w:rsidRDefault="007569A2">
      <w:pPr>
        <w:rPr>
          <w:rFonts w:ascii="Times New Roman" w:eastAsia="Times New Roman" w:hAnsi="Times New Roman" w:cs="Times New Roman"/>
          <w:sz w:val="28"/>
          <w:szCs w:val="28"/>
        </w:rPr>
      </w:pPr>
    </w:p>
    <w:p w14:paraId="637805D2" w14:textId="77777777" w:rsidR="007569A2" w:rsidRDefault="007569A2">
      <w:pPr>
        <w:rPr>
          <w:rFonts w:ascii="Times New Roman" w:eastAsia="Times New Roman" w:hAnsi="Times New Roman" w:cs="Times New Roman"/>
          <w:sz w:val="28"/>
          <w:szCs w:val="28"/>
        </w:rPr>
      </w:pPr>
    </w:p>
    <w:p w14:paraId="463F29E8" w14:textId="77777777" w:rsidR="007569A2" w:rsidRDefault="007569A2">
      <w:pPr>
        <w:rPr>
          <w:rFonts w:ascii="Times New Roman" w:eastAsia="Times New Roman" w:hAnsi="Times New Roman" w:cs="Times New Roman"/>
          <w:sz w:val="28"/>
          <w:szCs w:val="28"/>
        </w:rPr>
      </w:pPr>
    </w:p>
    <w:p w14:paraId="3B7B4B86" w14:textId="77777777" w:rsidR="007569A2" w:rsidRDefault="007569A2">
      <w:pPr>
        <w:rPr>
          <w:rFonts w:ascii="Times New Roman" w:eastAsia="Times New Roman" w:hAnsi="Times New Roman" w:cs="Times New Roman"/>
          <w:sz w:val="28"/>
          <w:szCs w:val="28"/>
        </w:rPr>
      </w:pPr>
    </w:p>
    <w:p w14:paraId="3A0FF5F2" w14:textId="77777777" w:rsidR="007569A2" w:rsidRDefault="007569A2">
      <w:pPr>
        <w:rPr>
          <w:rFonts w:ascii="Times New Roman" w:eastAsia="Times New Roman" w:hAnsi="Times New Roman" w:cs="Times New Roman"/>
          <w:sz w:val="28"/>
          <w:szCs w:val="28"/>
        </w:rPr>
      </w:pPr>
    </w:p>
    <w:p w14:paraId="5630AD66" w14:textId="77777777" w:rsidR="007569A2" w:rsidRDefault="007569A2">
      <w:pPr>
        <w:rPr>
          <w:rFonts w:ascii="Times New Roman" w:eastAsia="Times New Roman" w:hAnsi="Times New Roman" w:cs="Times New Roman"/>
          <w:sz w:val="28"/>
          <w:szCs w:val="28"/>
        </w:rPr>
      </w:pPr>
    </w:p>
    <w:p w14:paraId="61829076" w14:textId="77777777" w:rsidR="007569A2" w:rsidRDefault="007569A2">
      <w:pPr>
        <w:rPr>
          <w:rFonts w:ascii="Times New Roman" w:eastAsia="Times New Roman" w:hAnsi="Times New Roman" w:cs="Times New Roman"/>
          <w:sz w:val="28"/>
          <w:szCs w:val="28"/>
        </w:rPr>
      </w:pPr>
    </w:p>
    <w:p w14:paraId="2BA226A1" w14:textId="77777777" w:rsidR="007569A2" w:rsidRDefault="007569A2">
      <w:pPr>
        <w:rPr>
          <w:rFonts w:ascii="Times New Roman" w:eastAsia="Times New Roman" w:hAnsi="Times New Roman" w:cs="Times New Roman"/>
          <w:sz w:val="28"/>
          <w:szCs w:val="28"/>
        </w:rPr>
      </w:pPr>
    </w:p>
    <w:p w14:paraId="17AD93B2" w14:textId="77777777" w:rsidR="007569A2" w:rsidRDefault="007569A2">
      <w:pPr>
        <w:rPr>
          <w:rFonts w:ascii="Times New Roman" w:eastAsia="Times New Roman" w:hAnsi="Times New Roman" w:cs="Times New Roman"/>
          <w:sz w:val="28"/>
          <w:szCs w:val="28"/>
        </w:rPr>
      </w:pPr>
    </w:p>
    <w:p w14:paraId="0DE4B5B7" w14:textId="77777777" w:rsidR="007569A2" w:rsidRDefault="007569A2">
      <w:pPr>
        <w:rPr>
          <w:rFonts w:ascii="Times New Roman" w:eastAsia="Times New Roman" w:hAnsi="Times New Roman" w:cs="Times New Roman"/>
          <w:sz w:val="28"/>
          <w:szCs w:val="28"/>
        </w:rPr>
      </w:pPr>
    </w:p>
    <w:p w14:paraId="66204FF1" w14:textId="77777777" w:rsidR="007569A2" w:rsidRDefault="007569A2">
      <w:pPr>
        <w:rPr>
          <w:rFonts w:ascii="Times New Roman" w:eastAsia="Times New Roman" w:hAnsi="Times New Roman" w:cs="Times New Roman"/>
          <w:sz w:val="28"/>
          <w:szCs w:val="28"/>
        </w:rPr>
      </w:pPr>
    </w:p>
    <w:p w14:paraId="2DBF0D7D" w14:textId="77777777" w:rsidR="007569A2" w:rsidRDefault="007569A2">
      <w:pPr>
        <w:rPr>
          <w:rFonts w:ascii="Times New Roman" w:eastAsia="Times New Roman" w:hAnsi="Times New Roman" w:cs="Times New Roman"/>
          <w:sz w:val="28"/>
          <w:szCs w:val="28"/>
        </w:rPr>
      </w:pPr>
    </w:p>
    <w:p w14:paraId="6B62F1B3" w14:textId="77777777" w:rsidR="007569A2" w:rsidRDefault="007569A2">
      <w:pPr>
        <w:rPr>
          <w:rFonts w:ascii="Times New Roman" w:eastAsia="Times New Roman" w:hAnsi="Times New Roman" w:cs="Times New Roman"/>
          <w:sz w:val="28"/>
          <w:szCs w:val="28"/>
        </w:rPr>
      </w:pPr>
    </w:p>
    <w:p w14:paraId="02F2C34E" w14:textId="77777777" w:rsidR="007569A2" w:rsidRDefault="007569A2">
      <w:pPr>
        <w:rPr>
          <w:rFonts w:ascii="Times New Roman" w:eastAsia="Times New Roman" w:hAnsi="Times New Roman" w:cs="Times New Roman"/>
          <w:sz w:val="28"/>
          <w:szCs w:val="28"/>
        </w:rPr>
      </w:pPr>
    </w:p>
    <w:p w14:paraId="680A4E5D" w14:textId="77777777" w:rsidR="007569A2" w:rsidRDefault="007569A2">
      <w:pPr>
        <w:rPr>
          <w:rFonts w:ascii="Times New Roman" w:eastAsia="Times New Roman" w:hAnsi="Times New Roman" w:cs="Times New Roman"/>
          <w:sz w:val="28"/>
          <w:szCs w:val="28"/>
        </w:rPr>
      </w:pPr>
    </w:p>
    <w:p w14:paraId="19219836" w14:textId="77777777" w:rsidR="007569A2" w:rsidRDefault="007569A2">
      <w:pPr>
        <w:rPr>
          <w:rFonts w:ascii="Times New Roman" w:eastAsia="Times New Roman" w:hAnsi="Times New Roman" w:cs="Times New Roman"/>
          <w:sz w:val="28"/>
          <w:szCs w:val="28"/>
        </w:rPr>
      </w:pPr>
    </w:p>
    <w:p w14:paraId="1EE7A70C"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các hình vẽ </w:t>
      </w:r>
    </w:p>
    <w:p w14:paraId="296FEF7D" w14:textId="77777777" w:rsidR="007569A2" w:rsidRDefault="007569A2">
      <w:pPr>
        <w:rPr>
          <w:rFonts w:ascii="Times New Roman" w:eastAsia="Times New Roman" w:hAnsi="Times New Roman" w:cs="Times New Roman"/>
          <w:sz w:val="28"/>
          <w:szCs w:val="28"/>
        </w:rPr>
      </w:pPr>
    </w:p>
    <w:p w14:paraId="7194DBDC" w14:textId="77777777" w:rsidR="007569A2" w:rsidRDefault="007569A2">
      <w:pPr>
        <w:rPr>
          <w:rFonts w:ascii="Times New Roman" w:eastAsia="Times New Roman" w:hAnsi="Times New Roman" w:cs="Times New Roman"/>
          <w:sz w:val="28"/>
          <w:szCs w:val="28"/>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RDefault="007569A2">
      <w:pPr>
        <w:rPr>
          <w:rFonts w:ascii="Times New Roman" w:eastAsia="Times New Roman" w:hAnsi="Times New Roman" w:cs="Times New Roman"/>
          <w:sz w:val="28"/>
          <w:szCs w:val="28"/>
        </w:rPr>
      </w:pPr>
    </w:p>
    <w:p w14:paraId="3041E394" w14:textId="77777777" w:rsidR="007569A2" w:rsidRDefault="007569A2">
      <w:pPr>
        <w:rPr>
          <w:rFonts w:ascii="Times New Roman" w:eastAsia="Times New Roman" w:hAnsi="Times New Roman" w:cs="Times New Roman"/>
          <w:sz w:val="28"/>
          <w:szCs w:val="28"/>
        </w:rPr>
      </w:pPr>
    </w:p>
    <w:p w14:paraId="722B00AE" w14:textId="77777777" w:rsidR="007569A2" w:rsidRDefault="007569A2">
      <w:pPr>
        <w:rPr>
          <w:rFonts w:ascii="Times New Roman" w:eastAsia="Times New Roman" w:hAnsi="Times New Roman" w:cs="Times New Roman"/>
          <w:sz w:val="28"/>
          <w:szCs w:val="28"/>
        </w:rPr>
      </w:pPr>
    </w:p>
    <w:p w14:paraId="42C6D796" w14:textId="77777777" w:rsidR="007569A2" w:rsidRDefault="007569A2">
      <w:pPr>
        <w:rPr>
          <w:rFonts w:ascii="Times New Roman" w:eastAsia="Times New Roman" w:hAnsi="Times New Roman" w:cs="Times New Roman"/>
          <w:sz w:val="28"/>
          <w:szCs w:val="28"/>
        </w:rPr>
      </w:pPr>
    </w:p>
    <w:p w14:paraId="6E1831B3" w14:textId="77777777" w:rsidR="007569A2" w:rsidRDefault="007569A2">
      <w:pPr>
        <w:rPr>
          <w:rFonts w:ascii="Times New Roman" w:eastAsia="Times New Roman" w:hAnsi="Times New Roman" w:cs="Times New Roman"/>
          <w:sz w:val="28"/>
          <w:szCs w:val="28"/>
        </w:rPr>
      </w:pPr>
    </w:p>
    <w:p w14:paraId="54E11D2A" w14:textId="77777777" w:rsidR="007569A2" w:rsidRDefault="007569A2">
      <w:pPr>
        <w:rPr>
          <w:rFonts w:ascii="Times New Roman" w:eastAsia="Times New Roman" w:hAnsi="Times New Roman" w:cs="Times New Roman"/>
          <w:sz w:val="28"/>
          <w:szCs w:val="28"/>
        </w:rPr>
      </w:pPr>
    </w:p>
    <w:p w14:paraId="31126E5D" w14:textId="77777777" w:rsidR="007569A2" w:rsidRDefault="007569A2">
      <w:pPr>
        <w:rPr>
          <w:rFonts w:ascii="Times New Roman" w:eastAsia="Times New Roman" w:hAnsi="Times New Roman" w:cs="Times New Roman"/>
          <w:sz w:val="28"/>
          <w:szCs w:val="28"/>
        </w:rPr>
      </w:pPr>
    </w:p>
    <w:p w14:paraId="2DE403A5" w14:textId="77777777" w:rsidR="007569A2" w:rsidRDefault="007569A2">
      <w:pPr>
        <w:rPr>
          <w:rFonts w:ascii="Times New Roman" w:eastAsia="Times New Roman" w:hAnsi="Times New Roman" w:cs="Times New Roman"/>
          <w:sz w:val="28"/>
          <w:szCs w:val="28"/>
        </w:rPr>
      </w:pPr>
    </w:p>
    <w:p w14:paraId="62431CDC" w14:textId="77777777" w:rsidR="007569A2" w:rsidRDefault="007569A2">
      <w:pPr>
        <w:rPr>
          <w:rFonts w:ascii="Times New Roman" w:eastAsia="Times New Roman" w:hAnsi="Times New Roman" w:cs="Times New Roman"/>
          <w:sz w:val="28"/>
          <w:szCs w:val="28"/>
        </w:rPr>
      </w:pPr>
    </w:p>
    <w:p w14:paraId="49E398E2" w14:textId="77777777" w:rsidR="007569A2" w:rsidRDefault="007569A2">
      <w:pPr>
        <w:rPr>
          <w:rFonts w:ascii="Times New Roman" w:eastAsia="Times New Roman" w:hAnsi="Times New Roman" w:cs="Times New Roman"/>
          <w:sz w:val="28"/>
          <w:szCs w:val="28"/>
        </w:rPr>
      </w:pPr>
    </w:p>
    <w:p w14:paraId="0E06F0BB" w14:textId="77777777" w:rsidR="007569A2" w:rsidRDefault="00CE686F">
      <w:pPr>
        <w:spacing w:before="240" w:after="240"/>
        <w:ind w:left="360"/>
        <w:rPr>
          <w:rFonts w:ascii="Times New Roman" w:eastAsia="Times New Roman" w:hAnsi="Times New Roman" w:cs="Times New Roman"/>
          <w:b/>
          <w:sz w:val="34"/>
          <w:szCs w:val="34"/>
        </w:rPr>
      </w:pPr>
      <w:r>
        <w:rPr>
          <w:rFonts w:ascii="Times New Roman" w:eastAsia="Times New Roman" w:hAnsi="Times New Roman" w:cs="Times New Roman"/>
          <w:b/>
          <w:sz w:val="24"/>
          <w:szCs w:val="24"/>
        </w:rPr>
        <w:tab/>
      </w:r>
      <w:r>
        <w:rPr>
          <w:rFonts w:ascii="Times New Roman" w:eastAsia="Times New Roman" w:hAnsi="Times New Roman" w:cs="Times New Roman"/>
          <w:b/>
          <w:sz w:val="34"/>
          <w:szCs w:val="34"/>
        </w:rPr>
        <w:t>Danh mục các từ + thuật ngữ viết tắt</w:t>
      </w:r>
    </w:p>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RDefault="007569A2">
      <w:pPr>
        <w:rPr>
          <w:rFonts w:ascii="Times New Roman" w:eastAsia="Times New Roman" w:hAnsi="Times New Roman" w:cs="Times New Roman"/>
          <w:sz w:val="28"/>
          <w:szCs w:val="28"/>
        </w:rPr>
      </w:pPr>
    </w:p>
    <w:p w14:paraId="56EE48EE" w14:textId="77777777" w:rsidR="007569A2" w:rsidRDefault="007569A2">
      <w:pPr>
        <w:rPr>
          <w:rFonts w:ascii="Times New Roman" w:eastAsia="Times New Roman" w:hAnsi="Times New Roman" w:cs="Times New Roman"/>
          <w:sz w:val="28"/>
          <w:szCs w:val="28"/>
        </w:rPr>
      </w:pPr>
    </w:p>
    <w:p w14:paraId="2908EB2C" w14:textId="77777777" w:rsidR="007569A2" w:rsidRDefault="007569A2">
      <w:pPr>
        <w:rPr>
          <w:rFonts w:ascii="Times New Roman" w:eastAsia="Times New Roman" w:hAnsi="Times New Roman" w:cs="Times New Roman"/>
          <w:sz w:val="28"/>
          <w:szCs w:val="28"/>
        </w:rPr>
      </w:pPr>
    </w:p>
    <w:p w14:paraId="121FD38A" w14:textId="77777777" w:rsidR="007569A2" w:rsidRDefault="007569A2">
      <w:pPr>
        <w:rPr>
          <w:rFonts w:ascii="Times New Roman" w:eastAsia="Times New Roman" w:hAnsi="Times New Roman" w:cs="Times New Roman"/>
          <w:sz w:val="28"/>
          <w:szCs w:val="28"/>
        </w:rPr>
      </w:pPr>
    </w:p>
    <w:p w14:paraId="1FE2DD96" w14:textId="77777777" w:rsidR="007569A2" w:rsidRDefault="007569A2">
      <w:pPr>
        <w:rPr>
          <w:rFonts w:ascii="Times New Roman" w:eastAsia="Times New Roman" w:hAnsi="Times New Roman" w:cs="Times New Roman"/>
          <w:sz w:val="28"/>
          <w:szCs w:val="28"/>
        </w:rPr>
      </w:pPr>
    </w:p>
    <w:p w14:paraId="27357532" w14:textId="77777777" w:rsidR="007569A2" w:rsidRDefault="007569A2">
      <w:pPr>
        <w:rPr>
          <w:rFonts w:ascii="Times New Roman" w:eastAsia="Times New Roman" w:hAnsi="Times New Roman" w:cs="Times New Roman"/>
          <w:sz w:val="28"/>
          <w:szCs w:val="28"/>
        </w:rPr>
      </w:pPr>
    </w:p>
    <w:p w14:paraId="07F023C8" w14:textId="77777777" w:rsidR="007569A2" w:rsidRDefault="007569A2">
      <w:pPr>
        <w:rPr>
          <w:rFonts w:ascii="Times New Roman" w:eastAsia="Times New Roman" w:hAnsi="Times New Roman" w:cs="Times New Roman"/>
          <w:sz w:val="28"/>
          <w:szCs w:val="28"/>
        </w:rPr>
      </w:pPr>
    </w:p>
    <w:p w14:paraId="4BDB5498" w14:textId="77777777" w:rsidR="007569A2" w:rsidRDefault="007569A2">
      <w:pPr>
        <w:rPr>
          <w:rFonts w:ascii="Times New Roman" w:eastAsia="Times New Roman" w:hAnsi="Times New Roman" w:cs="Times New Roman"/>
          <w:sz w:val="28"/>
          <w:szCs w:val="28"/>
        </w:rPr>
      </w:pPr>
    </w:p>
    <w:p w14:paraId="2916C19D" w14:textId="77777777" w:rsidR="007569A2" w:rsidRDefault="007569A2">
      <w:pPr>
        <w:rPr>
          <w:rFonts w:ascii="Times New Roman" w:eastAsia="Times New Roman" w:hAnsi="Times New Roman" w:cs="Times New Roman"/>
          <w:sz w:val="28"/>
          <w:szCs w:val="28"/>
        </w:rPr>
      </w:pPr>
    </w:p>
    <w:p w14:paraId="7D7639C9" w14:textId="77777777" w:rsidR="007569A2" w:rsidRDefault="00CE686F">
      <w:pPr>
        <w:spacing w:before="240" w:after="240"/>
        <w:ind w:left="360"/>
        <w:jc w:val="center"/>
        <w:rPr>
          <w:rFonts w:ascii="Times New Roman" w:eastAsia="Times New Roman" w:hAnsi="Times New Roman" w:cs="Times New Roman"/>
          <w:b/>
          <w:sz w:val="38"/>
          <w:szCs w:val="38"/>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38"/>
          <w:szCs w:val="38"/>
        </w:rPr>
        <w:t>Lời mở đầu</w:t>
      </w:r>
    </w:p>
    <w:p w14:paraId="74869460" w14:textId="77777777" w:rsidR="007569A2" w:rsidRDefault="007569A2">
      <w:pPr>
        <w:rPr>
          <w:rFonts w:ascii="Times New Roman" w:eastAsia="Times New Roman" w:hAnsi="Times New Roman" w:cs="Times New Roman"/>
          <w:sz w:val="28"/>
          <w:szCs w:val="28"/>
        </w:rPr>
      </w:pPr>
    </w:p>
    <w:p w14:paraId="47D93E8B"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công nghệ thông tin đã có những bước phát triển mạnh mẽ theo cả chiều rộng và sâu. Máy tính</w:t>
      </w:r>
      <w:hyperlink r:id="rId11">
        <w:r>
          <w:rPr>
            <w:rFonts w:ascii="Times New Roman" w:eastAsia="Times New Roman" w:hAnsi="Times New Roman" w:cs="Times New Roman"/>
            <w:sz w:val="28"/>
            <w:szCs w:val="28"/>
          </w:rPr>
          <w:t xml:space="preserve"> điện</w:t>
        </w:r>
      </w:hyperlink>
      <w:r>
        <w:rPr>
          <w:rFonts w:ascii="Times New Roman" w:eastAsia="Times New Roman" w:hAnsi="Times New Roman" w:cs="Times New Roman"/>
          <w:sz w:val="28"/>
          <w:szCs w:val="28"/>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Đứng trước vai trò của thông tin hoạt động cạnh tranh gay gắt, các tổ chức và các doanh nghiệp đều tìm mọi biện pháp để</w:t>
      </w:r>
      <w:hyperlink r:id="rId12">
        <w:r>
          <w:rPr>
            <w:rFonts w:ascii="Times New Roman" w:eastAsia="Times New Roman" w:hAnsi="Times New Roman" w:cs="Times New Roman"/>
            <w:sz w:val="28"/>
            <w:szCs w:val="28"/>
          </w:rPr>
          <w:t xml:space="preserve"> xây dựng</w:t>
        </w:r>
      </w:hyperlink>
      <w:r>
        <w:rPr>
          <w:rFonts w:ascii="Times New Roman" w:eastAsia="Times New Roman" w:hAnsi="Times New Roman" w:cs="Times New Roman"/>
          <w:sz w:val="28"/>
          <w:szCs w:val="28"/>
        </w:rPr>
        <w:t xml:space="preserve"> hoàn thiện hệ thống thông tin của mình nhằm</w:t>
      </w:r>
      <w:hyperlink r:id="rId13">
        <w:r>
          <w:rPr>
            <w:rFonts w:ascii="Times New Roman" w:eastAsia="Times New Roman" w:hAnsi="Times New Roman" w:cs="Times New Roman"/>
            <w:sz w:val="28"/>
            <w:szCs w:val="28"/>
          </w:rPr>
          <w:t xml:space="preserve"> tin học</w:t>
        </w:r>
      </w:hyperlink>
      <w:r>
        <w:rPr>
          <w:rFonts w:ascii="Times New Roman" w:eastAsia="Times New Roman" w:hAnsi="Times New Roman" w:cs="Times New Roman"/>
          <w:sz w:val="28"/>
          <w:szCs w:val="28"/>
        </w:rPr>
        <w:t xml:space="preserve"> hóa các hoạt động tác nghiệp của đơn vị.</w:t>
      </w:r>
    </w:p>
    <w:p w14:paraId="5F79CCCC"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các công ty tin học hàng đầu thế giới không ngừng</w:t>
      </w:r>
      <w:hyperlink r:id="rId14">
        <w:r>
          <w:rPr>
            <w:rFonts w:ascii="Times New Roman" w:eastAsia="Times New Roman" w:hAnsi="Times New Roman" w:cs="Times New Roman"/>
            <w:sz w:val="28"/>
            <w:szCs w:val="28"/>
          </w:rPr>
          <w:t xml:space="preserve"> đầu tư</w:t>
        </w:r>
      </w:hyperlink>
      <w:r>
        <w:rPr>
          <w:rFonts w:ascii="Times New Roman" w:eastAsia="Times New Roman" w:hAnsi="Times New Roman" w:cs="Times New Roman"/>
          <w:sz w:val="28"/>
          <w:szCs w:val="28"/>
        </w:rPr>
        <w:t xml:space="preserve"> và cải thiện các giải pháp cũng như các sản phẩm nhằm cho phép tiến hành</w:t>
      </w:r>
      <w:hyperlink r:id="rId15">
        <w:r>
          <w:rPr>
            <w:rFonts w:ascii="Times New Roman" w:eastAsia="Times New Roman" w:hAnsi="Times New Roman" w:cs="Times New Roman"/>
            <w:sz w:val="28"/>
            <w:szCs w:val="28"/>
          </w:rPr>
          <w:t xml:space="preserve"> thương mại</w:t>
        </w:r>
      </w:hyperlink>
      <w:r>
        <w:rPr>
          <w:rFonts w:ascii="Times New Roman" w:eastAsia="Times New Roman" w:hAnsi="Times New Roman" w:cs="Times New Roman"/>
          <w:sz w:val="28"/>
          <w:szCs w:val="28"/>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tiếp cận và góp phần đẩy mạnh sự phổ biến ở Việt Nam, nhóm em đã quyết định thực hiện đề tài “</w:t>
      </w:r>
      <w:r>
        <w:rPr>
          <w:rFonts w:ascii="Times New Roman" w:eastAsia="Times New Roman" w:hAnsi="Times New Roman" w:cs="Times New Roman"/>
          <w:sz w:val="30"/>
          <w:szCs w:val="30"/>
          <w:highlight w:val="white"/>
        </w:rPr>
        <w:t xml:space="preserve"> Xây dựng website bán đồ điện tử</w:t>
      </w:r>
      <w:r>
        <w:rPr>
          <w:rFonts w:ascii="Times New Roman" w:eastAsia="Times New Roman" w:hAnsi="Times New Roman" w:cs="Times New Roman"/>
          <w:sz w:val="28"/>
          <w:szCs w:val="28"/>
        </w:rPr>
        <w:t>”.</w:t>
      </w:r>
    </w:p>
    <w:p w14:paraId="0F698610" w14:textId="2563A6B4" w:rsidR="007569A2" w:rsidRDefault="00CE686F">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Nội</w:t>
      </w:r>
      <w:ins w:id="0" w:author="Kiên Lê Trung" w:date="2024-12-23T10:58:00Z" w16du:dateUtc="2024-12-23T03:58:00Z">
        <w:r w:rsidR="00740283">
          <w:rPr>
            <w:rFonts w:ascii="Times New Roman" w:eastAsia="Times New Roman" w:hAnsi="Times New Roman" w:cs="Times New Roman"/>
            <w:sz w:val="28"/>
            <w:szCs w:val="28"/>
            <w:lang w:val="vi-VN"/>
          </w:rPr>
          <w:t xml:space="preserve"> </w:t>
        </w:r>
      </w:ins>
      <w:del w:id="1" w:author="Kiên Lê Trung" w:date="2024-12-23T10:58:00Z" w16du:dateUtc="2024-12-23T03:58:00Z">
        <w:r w:rsidDel="00740283">
          <w:rPr>
            <w:rFonts w:ascii="Times New Roman" w:eastAsia="Times New Roman" w:hAnsi="Times New Roman" w:cs="Times New Roman"/>
            <w:sz w:val="28"/>
            <w:szCs w:val="28"/>
          </w:rPr>
          <w:delText xml:space="preserve"> </w:delText>
        </w:r>
      </w:del>
      <w:r>
        <w:rPr>
          <w:rFonts w:ascii="Times New Roman" w:eastAsia="Times New Roman" w:hAnsi="Times New Roman" w:cs="Times New Roman"/>
          <w:sz w:val="28"/>
          <w:szCs w:val="28"/>
        </w:rPr>
        <w:t xml:space="preserve">dung đồ án gồm chương sau : </w:t>
      </w:r>
      <w:r>
        <w:rPr>
          <w:rFonts w:ascii="Times New Roman" w:eastAsia="Times New Roman" w:hAnsi="Times New Roman" w:cs="Times New Roman"/>
          <w:sz w:val="28"/>
          <w:szCs w:val="28"/>
        </w:rPr>
        <w:br/>
        <w:t xml:space="preserve">1 </w:t>
      </w:r>
    </w:p>
    <w:p w14:paraId="18F999B5"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5FCD5EC4"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4319D8C8" w14:textId="597AD653" w:rsidR="007569A2" w:rsidRDefault="007569A2">
      <w:pPr>
        <w:spacing w:before="240" w:after="240"/>
        <w:jc w:val="both"/>
        <w:rPr>
          <w:rFonts w:ascii="Times New Roman" w:eastAsia="Times New Roman" w:hAnsi="Times New Roman" w:cs="Times New Roman"/>
          <w:sz w:val="28"/>
          <w:szCs w:val="28"/>
        </w:rPr>
      </w:pPr>
    </w:p>
    <w:p w14:paraId="187F57B8" w14:textId="77777777" w:rsidR="007569A2" w:rsidRDefault="007569A2">
      <w:pPr>
        <w:rPr>
          <w:rFonts w:ascii="Times New Roman" w:eastAsia="Times New Roman" w:hAnsi="Times New Roman" w:cs="Times New Roman"/>
          <w:sz w:val="28"/>
          <w:szCs w:val="28"/>
        </w:rPr>
      </w:pPr>
    </w:p>
    <w:p w14:paraId="26B37390" w14:textId="77777777" w:rsidR="00B00DDA" w:rsidRDefault="00B00DDA" w:rsidP="00162357">
      <w:pPr>
        <w:rPr>
          <w:ins w:id="2" w:author="Kiên Lê Trung" w:date="2024-12-23T15:45:00Z" w16du:dateUtc="2024-12-23T08:45:00Z"/>
        </w:rPr>
        <w:sectPr w:rsidR="00B00DDA">
          <w:headerReference w:type="default" r:id="rId16"/>
          <w:footerReference w:type="even" r:id="rId17"/>
          <w:footerReference w:type="default" r:id="rId18"/>
          <w:headerReference w:type="first" r:id="rId19"/>
          <w:footerReference w:type="first" r:id="rId20"/>
          <w:pgSz w:w="11909" w:h="16834"/>
          <w:pgMar w:top="1440" w:right="1440" w:bottom="1440" w:left="1440" w:header="720" w:footer="720" w:gutter="0"/>
          <w:pgNumType w:start="1"/>
          <w:cols w:space="720"/>
          <w:titlePg/>
        </w:sectPr>
        <w:pPrChange w:id="3" w:author="khanh pham" w:date="2024-12-23T15:53:00Z" w16du:dateUtc="2024-12-23T08:53:00Z">
          <w:pPr>
            <w:pStyle w:val="Heading1"/>
          </w:pPr>
        </w:pPrChange>
      </w:pPr>
    </w:p>
    <w:p w14:paraId="4BAF8E42" w14:textId="77777777" w:rsidR="009B6F13" w:rsidRDefault="009B6F13">
      <w:pPr>
        <w:pStyle w:val="Heading1"/>
        <w:sectPr w:rsidR="009B6F13">
          <w:footerReference w:type="default" r:id="rId21"/>
          <w:pgSz w:w="11909" w:h="16834"/>
          <w:pgMar w:top="1440" w:right="1440" w:bottom="1440" w:left="1440" w:header="720" w:footer="720" w:gutter="0"/>
          <w:pgNumType w:start="1"/>
          <w:cols w:space="720"/>
          <w:titlePg/>
        </w:sectPr>
      </w:pPr>
    </w:p>
    <w:p w14:paraId="2ECEE504" w14:textId="77777777" w:rsidR="007569A2" w:rsidRPr="00034C0F" w:rsidRDefault="00CE686F" w:rsidP="00EE00A5">
      <w:pPr>
        <w:pStyle w:val="Heading1"/>
      </w:pPr>
      <w:bookmarkStart w:id="4" w:name="_Toc185764350"/>
      <w:r w:rsidRPr="00EE00A5">
        <w:t>CHƯƠNG 1: GIỚI THIỆU BÀI TOÁN VÀ CÔNG NGHỆ LIÊN QUAN</w:t>
      </w:r>
      <w:bookmarkEnd w:id="4"/>
      <w:r w:rsidRPr="00EE00A5">
        <w:t xml:space="preserve"> </w:t>
      </w:r>
    </w:p>
    <w:p w14:paraId="03DC71B3" w14:textId="77777777" w:rsidR="007569A2" w:rsidRDefault="00CE686F">
      <w:pPr>
        <w:pStyle w:val="Heading2"/>
      </w:pPr>
      <w:bookmarkStart w:id="5" w:name="_Toc185764351"/>
      <w:r>
        <w:t>1.1 Tổng quan về hệ thống website bán đồ điện tử</w:t>
      </w:r>
      <w:bookmarkEnd w:id="5"/>
    </w:p>
    <w:p w14:paraId="06BBA33E" w14:textId="68777A7E" w:rsidR="007569A2" w:rsidRPr="00034C0F" w:rsidRDefault="00CE686F" w:rsidP="00034C0F">
      <w:pPr>
        <w:pStyle w:val="Heading3"/>
        <w:rPr>
          <w:lang w:val="en-US"/>
        </w:rPr>
      </w:pPr>
      <w:bookmarkStart w:id="6" w:name="_Toc185764352"/>
      <w:r>
        <w:t>1.1.1 Giới thiệu hệ thống</w:t>
      </w:r>
      <w:bookmarkEnd w:id="6"/>
      <w:r>
        <w:t xml:space="preserve"> </w:t>
      </w:r>
    </w:p>
    <w:p w14:paraId="7EB5A64A" w14:textId="0DB8D12B"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thương mại điện tử gồm ba phần chính: khách hàng,</w:t>
      </w:r>
      <w:r w:rsidR="0004797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464FCBC1" w14:textId="77777777" w:rsidR="007569A2" w:rsidRDefault="007569A2" w:rsidP="00034C0F">
      <w:pPr>
        <w:spacing w:line="312" w:lineRule="auto"/>
        <w:rPr>
          <w:rFonts w:ascii="Times New Roman" w:eastAsia="Times New Roman" w:hAnsi="Times New Roman" w:cs="Times New Roman"/>
          <w:sz w:val="26"/>
          <w:szCs w:val="26"/>
        </w:rPr>
      </w:pPr>
    </w:p>
    <w:p w14:paraId="6217F0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Default="007569A2" w:rsidP="00034C0F">
      <w:pPr>
        <w:spacing w:line="312" w:lineRule="auto"/>
        <w:rPr>
          <w:rFonts w:ascii="Times New Roman" w:eastAsia="Times New Roman" w:hAnsi="Times New Roman" w:cs="Times New Roman"/>
          <w:sz w:val="26"/>
          <w:szCs w:val="26"/>
        </w:rPr>
      </w:pPr>
    </w:p>
    <w:p w14:paraId="0F92FA04" w14:textId="6D4B7D50"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e-commerce cần một máy chủ web để cung cấp giao diện</w:t>
      </w:r>
      <w:r w:rsidR="00335217">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RDefault="007569A2" w:rsidP="00034C0F">
      <w:pPr>
        <w:spacing w:line="312" w:lineRule="auto"/>
        <w:rPr>
          <w:rFonts w:ascii="Times New Roman" w:eastAsia="Times New Roman" w:hAnsi="Times New Roman" w:cs="Times New Roman"/>
          <w:sz w:val="26"/>
          <w:szCs w:val="26"/>
        </w:rPr>
      </w:pPr>
    </w:p>
    <w:p w14:paraId="3B65121D" w14:textId="77777777" w:rsidR="007569A2" w:rsidRDefault="00CE686F">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RPr="00034C0F" w:rsidRDefault="0044160A" w:rsidP="00034C0F">
      <w:pPr>
        <w:spacing w:line="312" w:lineRule="auto"/>
        <w:rPr>
          <w:rFonts w:ascii="Times New Roman" w:eastAsia="Times New Roman" w:hAnsi="Times New Roman" w:cs="Times New Roman"/>
          <w:sz w:val="26"/>
          <w:szCs w:val="26"/>
          <w:lang w:val="en-US"/>
        </w:rPr>
      </w:pPr>
    </w:p>
    <w:p w14:paraId="2FF3984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77777777" w:rsidR="007569A2" w:rsidRDefault="007569A2">
      <w:pPr>
        <w:rPr>
          <w:rFonts w:ascii="Times New Roman" w:eastAsia="Times New Roman" w:hAnsi="Times New Roman" w:cs="Times New Roman"/>
          <w:sz w:val="26"/>
          <w:szCs w:val="26"/>
        </w:rPr>
      </w:pPr>
    </w:p>
    <w:p w14:paraId="62199465" w14:textId="77777777" w:rsidR="007569A2" w:rsidRDefault="007569A2">
      <w:pPr>
        <w:rPr>
          <w:rFonts w:ascii="Times New Roman" w:eastAsia="Times New Roman" w:hAnsi="Times New Roman" w:cs="Times New Roman"/>
          <w:sz w:val="24"/>
          <w:szCs w:val="24"/>
        </w:rPr>
      </w:pPr>
    </w:p>
    <w:p w14:paraId="0DA123B1" w14:textId="77777777" w:rsidR="007569A2" w:rsidRDefault="007569A2">
      <w:pPr>
        <w:rPr>
          <w:rFonts w:ascii="Times New Roman" w:eastAsia="Times New Roman" w:hAnsi="Times New Roman" w:cs="Times New Roman"/>
          <w:sz w:val="24"/>
          <w:szCs w:val="24"/>
        </w:rPr>
      </w:pPr>
    </w:p>
    <w:p w14:paraId="4C4CEA3D" w14:textId="77777777" w:rsidR="007569A2" w:rsidRDefault="007569A2">
      <w:pPr>
        <w:rPr>
          <w:rFonts w:ascii="Times New Roman" w:eastAsia="Times New Roman" w:hAnsi="Times New Roman" w:cs="Times New Roman"/>
          <w:sz w:val="24"/>
          <w:szCs w:val="24"/>
        </w:rPr>
      </w:pPr>
    </w:p>
    <w:p w14:paraId="50895670" w14:textId="77777777" w:rsidR="007569A2" w:rsidRDefault="007569A2">
      <w:pPr>
        <w:rPr>
          <w:rFonts w:ascii="Times New Roman" w:eastAsia="Times New Roman" w:hAnsi="Times New Roman" w:cs="Times New Roman"/>
          <w:sz w:val="28"/>
          <w:szCs w:val="28"/>
        </w:rPr>
      </w:pPr>
    </w:p>
    <w:p w14:paraId="38C1F859" w14:textId="77777777" w:rsidR="007569A2" w:rsidRDefault="007569A2">
      <w:pPr>
        <w:rPr>
          <w:rFonts w:ascii="Times New Roman" w:eastAsia="Times New Roman" w:hAnsi="Times New Roman" w:cs="Times New Roman"/>
          <w:sz w:val="28"/>
          <w:szCs w:val="28"/>
        </w:rPr>
      </w:pPr>
    </w:p>
    <w:p w14:paraId="0C8FE7CE" w14:textId="77777777" w:rsidR="007569A2" w:rsidRDefault="007569A2">
      <w:pPr>
        <w:rPr>
          <w:rFonts w:ascii="Times New Roman" w:eastAsia="Times New Roman" w:hAnsi="Times New Roman" w:cs="Times New Roman"/>
          <w:sz w:val="28"/>
          <w:szCs w:val="28"/>
        </w:rPr>
      </w:pPr>
    </w:p>
    <w:p w14:paraId="041EBB25" w14:textId="77777777" w:rsidR="007569A2" w:rsidRDefault="00CE686F">
      <w:pPr>
        <w:pStyle w:val="Heading3"/>
      </w:pPr>
      <w:bookmarkStart w:id="7" w:name="_Toc185764353"/>
      <w:r>
        <w:t>1.1.2 Khảo sát các sản phẩm tương tự</w:t>
      </w:r>
      <w:bookmarkEnd w:id="7"/>
      <w:r>
        <w:t xml:space="preserve"> </w:t>
      </w:r>
    </w:p>
    <w:p w14:paraId="320128E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8"/>
          <w:szCs w:val="28"/>
        </w:rPr>
        <w:t>Hiện nay</w:t>
      </w:r>
      <w:r>
        <w:rPr>
          <w:rFonts w:ascii="Times New Roman" w:eastAsia="Times New Roman" w:hAnsi="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Default="007569A2" w:rsidP="00034C0F">
      <w:pPr>
        <w:spacing w:line="312" w:lineRule="auto"/>
        <w:rPr>
          <w:rFonts w:ascii="Times New Roman" w:eastAsia="Times New Roman" w:hAnsi="Times New Roman" w:cs="Times New Roman"/>
          <w:sz w:val="26"/>
          <w:szCs w:val="26"/>
        </w:rPr>
      </w:pPr>
    </w:p>
    <w:p w14:paraId="67D53A3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1. Thế Giới Di Động (</w:t>
      </w:r>
      <w:hyperlink r:id="rId22">
        <w:r>
          <w:rPr>
            <w:rFonts w:ascii="Times New Roman" w:eastAsia="Times New Roman" w:hAnsi="Times New Roman" w:cs="Times New Roman"/>
            <w:color w:val="1155CC"/>
            <w:sz w:val="26"/>
            <w:szCs w:val="26"/>
            <w:u w:val="single"/>
          </w:rPr>
          <w:t>https://www.thegioididong.com</w:t>
        </w:r>
      </w:hyperlink>
      <w:r>
        <w:rPr>
          <w:rFonts w:ascii="Times New Roman" w:eastAsia="Times New Roman" w:hAnsi="Times New Roman" w:cs="Times New Roman"/>
          <w:sz w:val="26"/>
          <w:szCs w:val="26"/>
        </w:rPr>
        <w:t>/ )</w:t>
      </w:r>
    </w:p>
    <w:p w14:paraId="155268D3"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77777777" w:rsidR="007569A2" w:rsidRDefault="007569A2" w:rsidP="00034C0F">
      <w:pPr>
        <w:spacing w:line="312" w:lineRule="auto"/>
        <w:rPr>
          <w:rFonts w:ascii="Times New Roman" w:eastAsia="Times New Roman" w:hAnsi="Times New Roman" w:cs="Times New Roman"/>
          <w:sz w:val="26"/>
          <w:szCs w:val="26"/>
        </w:rPr>
      </w:pPr>
    </w:p>
    <w:p w14:paraId="058A10B0"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CellphoneS ( </w:t>
      </w:r>
      <w:hyperlink r:id="rId23">
        <w:r>
          <w:rPr>
            <w:rFonts w:ascii="Times New Roman" w:eastAsia="Times New Roman" w:hAnsi="Times New Roman" w:cs="Times New Roman"/>
            <w:color w:val="1155CC"/>
            <w:sz w:val="26"/>
            <w:szCs w:val="26"/>
            <w:u w:val="single"/>
          </w:rPr>
          <w:t>https://cellphones.com.vn/</w:t>
        </w:r>
      </w:hyperlink>
      <w:r>
        <w:rPr>
          <w:rFonts w:ascii="Times New Roman" w:eastAsia="Times New Roman" w:hAnsi="Times New Roman" w:cs="Times New Roman"/>
          <w:sz w:val="26"/>
          <w:szCs w:val="26"/>
        </w:rPr>
        <w:t xml:space="preserve"> )</w:t>
      </w:r>
    </w:p>
    <w:p w14:paraId="289CB6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Default="007569A2" w:rsidP="00034C0F">
      <w:pPr>
        <w:spacing w:line="312" w:lineRule="auto"/>
        <w:rPr>
          <w:rFonts w:ascii="Times New Roman" w:eastAsia="Times New Roman" w:hAnsi="Times New Roman" w:cs="Times New Roman"/>
          <w:sz w:val="26"/>
          <w:szCs w:val="26"/>
        </w:rPr>
      </w:pPr>
    </w:p>
    <w:p w14:paraId="75C10F6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FPT Shop ( </w:t>
      </w:r>
      <w:hyperlink r:id="rId24">
        <w:r>
          <w:rPr>
            <w:rFonts w:ascii="Times New Roman" w:eastAsia="Times New Roman" w:hAnsi="Times New Roman" w:cs="Times New Roman"/>
            <w:color w:val="1155CC"/>
            <w:sz w:val="26"/>
            <w:szCs w:val="26"/>
            <w:u w:val="single"/>
          </w:rPr>
          <w:t>https://fptshop.com.vn/</w:t>
        </w:r>
      </w:hyperlink>
      <w:r>
        <w:rPr>
          <w:rFonts w:ascii="Times New Roman" w:eastAsia="Times New Roman" w:hAnsi="Times New Roman" w:cs="Times New Roman"/>
          <w:sz w:val="26"/>
          <w:szCs w:val="26"/>
        </w:rPr>
        <w:t xml:space="preserve"> )</w:t>
      </w:r>
    </w:p>
    <w:p w14:paraId="797E50C6" w14:textId="3974960A" w:rsidR="007569A2" w:rsidRPr="00034C0F" w:rsidRDefault="00CE686F" w:rsidP="000556F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3D958A8B" w14:textId="77777777" w:rsidR="007569A2" w:rsidRDefault="00CE686F">
      <w:pPr>
        <w:pStyle w:val="Heading3"/>
      </w:pPr>
      <w:bookmarkStart w:id="8" w:name="_Toc185764354"/>
      <w:r>
        <w:t>1.1.3 Tìm hiểu yêu cầu hệ thống</w:t>
      </w:r>
      <w:bookmarkEnd w:id="8"/>
      <w:r>
        <w:t xml:space="preserve"> </w:t>
      </w:r>
    </w:p>
    <w:p w14:paraId="7B04FA47" w14:textId="77777777" w:rsidR="007569A2" w:rsidRDefault="007569A2"/>
    <w:p w14:paraId="4AC22267" w14:textId="77777777" w:rsidR="007569A2" w:rsidRDefault="00CE686F" w:rsidP="00DE18BD">
      <w:pPr>
        <w:numPr>
          <w:ilvl w:val="0"/>
          <w:numId w:val="59"/>
        </w:numPr>
      </w:pPr>
      <w:r>
        <w:t xml:space="preserve">Yêu cầu chức năng </w:t>
      </w:r>
    </w:p>
    <w:p w14:paraId="568C698B" w14:textId="77777777" w:rsidR="007569A2" w:rsidRDefault="007569A2">
      <w:pPr>
        <w:ind w:left="720"/>
      </w:pPr>
    </w:p>
    <w:p w14:paraId="3A3EA772" w14:textId="77777777" w:rsidR="007569A2" w:rsidRDefault="00CE686F" w:rsidP="00DE18BD">
      <w:pPr>
        <w:numPr>
          <w:ilvl w:val="0"/>
          <w:numId w:val="59"/>
        </w:numPr>
      </w:pPr>
      <w:r>
        <w:t>Yêu cầu phi chức năng</w:t>
      </w:r>
    </w:p>
    <w:p w14:paraId="1F20C7C2" w14:textId="77777777" w:rsidR="007569A2" w:rsidRDefault="00CE686F">
      <w:pPr>
        <w:pStyle w:val="Heading3"/>
      </w:pPr>
      <w:bookmarkStart w:id="9" w:name="_Toc185764355"/>
      <w:r>
        <w:t>1.1.4 Xác định yêu cầu nghiệp vụ</w:t>
      </w:r>
      <w:bookmarkEnd w:id="9"/>
      <w:r>
        <w:t xml:space="preserve"> </w:t>
      </w:r>
    </w:p>
    <w:p w14:paraId="1A939487" w14:textId="77777777" w:rsidR="007569A2" w:rsidRDefault="007569A2">
      <w:pPr>
        <w:rPr>
          <w:rFonts w:ascii="Times New Roman" w:eastAsia="Times New Roman" w:hAnsi="Times New Roman" w:cs="Times New Roman"/>
          <w:sz w:val="24"/>
          <w:szCs w:val="24"/>
        </w:rPr>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Default="00CE686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được thực hiện bởi Người quản trị </w:t>
      </w:r>
    </w:p>
    <w:p w14:paraId="04B16B97" w14:textId="587D152D"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Người quản trị đăng nhập</w:t>
      </w:r>
    </w:p>
    <w:p w14:paraId="5C510A89" w14:textId="6A28FEA0" w:rsidR="494F852C" w:rsidRDefault="494F852C"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F24697A"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danh mục </w:t>
      </w:r>
    </w:p>
    <w:p w14:paraId="5E1EC5C6" w14:textId="69B24C60" w:rsidR="007569A2" w:rsidRPr="00034C0F" w:rsidRDefault="494F852C">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w:t>
      </w:r>
      <w:r w:rsidR="13765967"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nhãn hiệu</w:t>
      </w:r>
    </w:p>
    <w:p w14:paraId="5B16643A" w14:textId="0D3E32D5" w:rsidR="007569A2" w:rsidRPr="00034C0F" w:rsidRDefault="630CF71F">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Quản lý </w:t>
      </w:r>
      <w:r w:rsidR="7D70DA3D" w:rsidRPr="2895571A">
        <w:rPr>
          <w:rFonts w:ascii="Times New Roman" w:eastAsia="Times New Roman" w:hAnsi="Times New Roman" w:cs="Times New Roman"/>
          <w:sz w:val="26"/>
          <w:szCs w:val="26"/>
        </w:rPr>
        <w:t>người dùng</w:t>
      </w:r>
    </w:p>
    <w:p w14:paraId="1BC077A8" w14:textId="4EDD73C9"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Xem thông tin chi tiết của</w:t>
      </w:r>
      <w:r w:rsidR="5F1929B4" w:rsidRPr="2895571A">
        <w:rPr>
          <w:rFonts w:ascii="Times New Roman" w:eastAsia="Times New Roman" w:hAnsi="Times New Roman" w:cs="Times New Roman"/>
          <w:sz w:val="26"/>
          <w:szCs w:val="26"/>
        </w:rPr>
        <w:t xml:space="preserve"> người dùng</w:t>
      </w:r>
    </w:p>
    <w:p w14:paraId="79C0471D" w14:textId="20AFC4F5"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Danh sách </w:t>
      </w:r>
      <w:r w:rsidR="18EE6B7E" w:rsidRPr="2895571A">
        <w:rPr>
          <w:rFonts w:ascii="Times New Roman" w:eastAsia="Times New Roman" w:hAnsi="Times New Roman" w:cs="Times New Roman"/>
          <w:sz w:val="26"/>
          <w:szCs w:val="26"/>
        </w:rPr>
        <w:t>người dùng</w:t>
      </w:r>
      <w:r w:rsidRPr="2895571A">
        <w:rPr>
          <w:rFonts w:ascii="Times New Roman" w:eastAsia="Times New Roman" w:hAnsi="Times New Roman" w:cs="Times New Roman"/>
          <w:sz w:val="26"/>
          <w:szCs w:val="26"/>
        </w:rPr>
        <w:t xml:space="preserve"> sử dụng hệ thống</w:t>
      </w:r>
    </w:p>
    <w:p w14:paraId="1AF87DC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5DAD1DB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2FAC5F69" w14:textId="77777777"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Danh sách các order</w:t>
      </w:r>
    </w:p>
    <w:p w14:paraId="5753464F" w14:textId="5CA4D7C2" w:rsidR="08C5B8B1" w:rsidRDefault="08C5B8B1" w:rsidP="005C5FA5">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Quản lý thống kê </w:t>
      </w:r>
    </w:p>
    <w:p w14:paraId="36AF6883" w14:textId="77777777" w:rsidR="007569A2" w:rsidRDefault="007569A2">
      <w:pPr>
        <w:rPr>
          <w:rFonts w:ascii="Times New Roman" w:eastAsia="Times New Roman" w:hAnsi="Times New Roman" w:cs="Times New Roman"/>
          <w:sz w:val="26"/>
          <w:szCs w:val="26"/>
        </w:rPr>
      </w:pPr>
    </w:p>
    <w:p w14:paraId="54C529ED" w14:textId="4DA2A91B" w:rsidR="007569A2" w:rsidRPr="00034C0F" w:rsidRDefault="630CF71F">
      <w:pPr>
        <w:rPr>
          <w:rFonts w:ascii="Times New Roman" w:eastAsia="Times New Roman" w:hAnsi="Times New Roman" w:cs="Times New Roman"/>
          <w:b/>
          <w:sz w:val="26"/>
          <w:szCs w:val="26"/>
          <w:lang w:val="en-US"/>
        </w:rPr>
      </w:pPr>
      <w:r w:rsidRPr="2895571A">
        <w:rPr>
          <w:rFonts w:ascii="Times New Roman" w:eastAsia="Times New Roman" w:hAnsi="Times New Roman" w:cs="Times New Roman"/>
          <w:b/>
          <w:bCs/>
          <w:sz w:val="26"/>
          <w:szCs w:val="26"/>
        </w:rPr>
        <w:t xml:space="preserve">Chức năng được dùng bởi </w:t>
      </w:r>
      <w:r w:rsidR="436F8BA1" w:rsidRPr="2895571A">
        <w:rPr>
          <w:rFonts w:ascii="Times New Roman" w:eastAsia="Times New Roman" w:hAnsi="Times New Roman" w:cs="Times New Roman"/>
          <w:b/>
          <w:bCs/>
          <w:sz w:val="26"/>
          <w:szCs w:val="26"/>
        </w:rPr>
        <w:t xml:space="preserve">Khách hàng </w:t>
      </w:r>
    </w:p>
    <w:p w14:paraId="0128A60E" w14:textId="54005346"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Đăng ký, đăng nhập</w:t>
      </w:r>
      <w:r w:rsidR="4D308700" w:rsidRPr="2895571A">
        <w:rPr>
          <w:rFonts w:ascii="Times New Roman" w:eastAsia="Times New Roman" w:hAnsi="Times New Roman" w:cs="Times New Roman"/>
          <w:sz w:val="26"/>
          <w:szCs w:val="26"/>
        </w:rPr>
        <w:t>, quên mật khẩu</w:t>
      </w:r>
    </w:p>
    <w:p w14:paraId="7E7E681F" w14:textId="6544A028" w:rsidR="04F9ADAA" w:rsidRDefault="04F9ADAA"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Tìm kiếm sản phẩm, xem chi tiết sản phẩm , thêm sản phẩm vào giỏ hàng</w:t>
      </w:r>
    </w:p>
    <w:p w14:paraId="7E76E663" w14:textId="7A90971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Giỏ hàng </w:t>
      </w:r>
    </w:p>
    <w:p w14:paraId="76C60D8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phương pháp thanh toán</w:t>
      </w:r>
    </w:p>
    <w:p w14:paraId="78A77DAC" w14:textId="18014BC3"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A3345E6" w:rsidRPr="2895571A">
        <w:rPr>
          <w:rFonts w:ascii="Times New Roman" w:eastAsia="Times New Roman" w:hAnsi="Times New Roman" w:cs="Times New Roman"/>
          <w:sz w:val="26"/>
          <w:szCs w:val="26"/>
        </w:rPr>
        <w:t>Đánh giá, bình luận</w:t>
      </w:r>
      <w:r w:rsidRPr="2895571A">
        <w:rPr>
          <w:rFonts w:ascii="Times New Roman" w:eastAsia="Times New Roman" w:hAnsi="Times New Roman" w:cs="Times New Roman"/>
          <w:sz w:val="26"/>
          <w:szCs w:val="26"/>
        </w:rPr>
        <w:t xml:space="preserve"> của sản phẩm</w:t>
      </w:r>
    </w:p>
    <w:p w14:paraId="4301CB5F" w14:textId="7777777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Đổi thông tin các nhân của bản thân</w:t>
      </w:r>
    </w:p>
    <w:p w14:paraId="293121BC" w14:textId="1AF04288" w:rsidR="2895571A" w:rsidRDefault="2895571A" w:rsidP="2895571A">
      <w:pPr>
        <w:rPr>
          <w:rFonts w:ascii="Times New Roman" w:eastAsia="Times New Roman" w:hAnsi="Times New Roman" w:cs="Times New Roman"/>
          <w:sz w:val="26"/>
          <w:szCs w:val="26"/>
        </w:rPr>
      </w:pPr>
    </w:p>
    <w:p w14:paraId="1C0157D6" w14:textId="77777777" w:rsidR="007569A2" w:rsidRDefault="007569A2">
      <w:pPr>
        <w:rPr>
          <w:rFonts w:ascii="Times New Roman" w:eastAsia="Times New Roman" w:hAnsi="Times New Roman" w:cs="Times New Roman"/>
          <w:sz w:val="26"/>
          <w:szCs w:val="26"/>
        </w:rPr>
      </w:pPr>
    </w:p>
    <w:p w14:paraId="2D82C41D" w14:textId="5C638556"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r w:rsidR="0DF9EA7C" w:rsidRPr="2895571A">
        <w:rPr>
          <w:rFonts w:ascii="Times New Roman" w:eastAsia="Times New Roman" w:hAnsi="Times New Roman" w:cs="Times New Roman"/>
          <w:b/>
          <w:bCs/>
          <w:sz w:val="26"/>
          <w:szCs w:val="26"/>
        </w:rPr>
        <w:t>N</w:t>
      </w:r>
      <w:r w:rsidR="0DF9EA7C" w:rsidRPr="005C5FA5">
        <w:rPr>
          <w:rFonts w:ascii="Times New Roman" w:eastAsia="Times New Roman" w:hAnsi="Times New Roman" w:cs="Times New Roman"/>
          <w:b/>
          <w:color w:val="000000" w:themeColor="text1"/>
          <w:sz w:val="25"/>
          <w:szCs w:val="25"/>
        </w:rPr>
        <w:t>gười bán</w:t>
      </w:r>
      <w:r w:rsidR="0DF9EA7C" w:rsidRPr="2895571A">
        <w:rPr>
          <w:rFonts w:ascii="Times New Roman" w:eastAsia="Times New Roman" w:hAnsi="Times New Roman" w:cs="Times New Roman"/>
          <w:b/>
          <w:bCs/>
          <w:sz w:val="26"/>
          <w:szCs w:val="26"/>
        </w:rPr>
        <w:t xml:space="preserve"> </w:t>
      </w:r>
    </w:p>
    <w:p w14:paraId="3691E7B2" w14:textId="77777777" w:rsidR="007569A2" w:rsidRDefault="007569A2">
      <w:pPr>
        <w:rPr>
          <w:rFonts w:ascii="Times New Roman" w:eastAsia="Times New Roman" w:hAnsi="Times New Roman" w:cs="Times New Roman"/>
          <w:b/>
          <w:sz w:val="26"/>
          <w:szCs w:val="26"/>
        </w:rPr>
      </w:pPr>
    </w:p>
    <w:p w14:paraId="293EA81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loại sản phẩm</w:t>
      </w:r>
    </w:p>
    <w:p w14:paraId="460A8A64"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loại sản phẩm</w:t>
      </w:r>
    </w:p>
    <w:p w14:paraId="73AEAA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loại sản phẩm</w:t>
      </w:r>
    </w:p>
    <w:p w14:paraId="1CC35B9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sản phẩm</w:t>
      </w:r>
    </w:p>
    <w:p w14:paraId="742BC0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sản phẩm</w:t>
      </w:r>
    </w:p>
    <w:p w14:paraId="06B7A756"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sản phẩm</w:t>
      </w:r>
    </w:p>
    <w:p w14:paraId="4D748EB5"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sản phẩm</w:t>
      </w:r>
    </w:p>
    <w:p w14:paraId="160BDE4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3F6DB9E3"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huỷ Order</w:t>
      </w:r>
    </w:p>
    <w:p w14:paraId="16F7362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4F133FB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các order</w:t>
      </w:r>
    </w:p>
    <w:p w14:paraId="526770CE" w14:textId="1B9FAD80" w:rsidR="007569A2" w:rsidRDefault="3BF240DA" w:rsidP="2895571A">
      <w:pPr>
        <w:rPr>
          <w:rFonts w:ascii="Times New Roman" w:eastAsia="Times New Roman" w:hAnsi="Times New Roman" w:cs="Times New Roman"/>
          <w:sz w:val="28"/>
          <w:szCs w:val="28"/>
        </w:rPr>
      </w:pPr>
      <w:r w:rsidRPr="2895571A">
        <w:rPr>
          <w:rFonts w:ascii="Times New Roman" w:eastAsia="Times New Roman" w:hAnsi="Times New Roman" w:cs="Times New Roman"/>
          <w:sz w:val="28"/>
          <w:szCs w:val="28"/>
        </w:rPr>
        <w:t>-Quản lý nhập hàng</w:t>
      </w:r>
    </w:p>
    <w:p w14:paraId="7CBEED82" w14:textId="2F3D7A33" w:rsidR="007569A2" w:rsidRDefault="004656B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F93068">
        <w:rPr>
          <w:rFonts w:ascii="Times New Roman" w:eastAsia="Times New Roman" w:hAnsi="Times New Roman" w:cs="Times New Roman"/>
          <w:sz w:val="28"/>
          <w:szCs w:val="28"/>
          <w:lang w:val="en-US"/>
        </w:rPr>
        <w:t>nhà cung cấp</w:t>
      </w:r>
    </w:p>
    <w:p w14:paraId="70E6F4B9" w14:textId="6B24F5DB" w:rsidR="00F93068" w:rsidRDefault="00F9306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994D0F">
        <w:rPr>
          <w:rFonts w:ascii="Times New Roman" w:eastAsia="Times New Roman" w:hAnsi="Times New Roman" w:cs="Times New Roman"/>
          <w:sz w:val="28"/>
          <w:szCs w:val="28"/>
          <w:lang w:val="en-US"/>
        </w:rPr>
        <w:t xml:space="preserve">hàng tồn kho </w:t>
      </w:r>
    </w:p>
    <w:p w14:paraId="2E51FC7B" w14:textId="08F48B0D" w:rsidR="00D75A6A" w:rsidRPr="00034C0F" w:rsidRDefault="00D75A6A">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Quản lý thống kê</w:t>
      </w:r>
    </w:p>
    <w:p w14:paraId="6E36661F" w14:textId="77777777" w:rsidR="007569A2" w:rsidRDefault="007569A2">
      <w:pPr>
        <w:rPr>
          <w:rFonts w:ascii="Times New Roman" w:eastAsia="Times New Roman" w:hAnsi="Times New Roman" w:cs="Times New Roman"/>
          <w:sz w:val="28"/>
          <w:szCs w:val="28"/>
        </w:rPr>
      </w:pPr>
    </w:p>
    <w:p w14:paraId="580A5D38" w14:textId="77777777" w:rsidR="007569A2" w:rsidRDefault="00CE686F">
      <w:pPr>
        <w:pStyle w:val="Heading2"/>
      </w:pPr>
      <w:bookmarkStart w:id="10" w:name="_Toc185764356"/>
      <w:r>
        <w:t>1.2 Tìm hiểu một số công nghệ liên quan</w:t>
      </w:r>
      <w:bookmarkEnd w:id="10"/>
      <w:r>
        <w:t xml:space="preserve">  </w:t>
      </w:r>
    </w:p>
    <w:p w14:paraId="28B9336D" w14:textId="77777777" w:rsidR="007569A2" w:rsidRDefault="00CE686F">
      <w:pPr>
        <w:pStyle w:val="Heading3"/>
      </w:pPr>
      <w:bookmarkStart w:id="11" w:name="_Toc185764357"/>
      <w:r>
        <w:t>1.2.1 Front-End</w:t>
      </w:r>
      <w:bookmarkEnd w:id="11"/>
    </w:p>
    <w:p w14:paraId="1726B018"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Default="007569A2">
      <w:pPr>
        <w:rPr>
          <w:rFonts w:ascii="Times New Roman" w:eastAsia="Times New Roman" w:hAnsi="Times New Roman" w:cs="Times New Roman"/>
          <w:sz w:val="26"/>
          <w:szCs w:val="26"/>
        </w:rPr>
      </w:pPr>
    </w:p>
    <w:p w14:paraId="66584A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chính là xương sống của mọi website. Nó dùng để dựng lên cấu trúc các thành phần có trong website.</w:t>
      </w:r>
    </w:p>
    <w:p w14:paraId="135E58C4" w14:textId="77777777" w:rsidR="007569A2" w:rsidRDefault="007569A2">
      <w:pPr>
        <w:rPr>
          <w:rFonts w:ascii="Times New Roman" w:eastAsia="Times New Roman" w:hAnsi="Times New Roman" w:cs="Times New Roman"/>
          <w:sz w:val="26"/>
          <w:szCs w:val="26"/>
        </w:rPr>
      </w:pPr>
    </w:p>
    <w:p w14:paraId="470EA36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Default="007569A2">
      <w:pPr>
        <w:rPr>
          <w:rFonts w:ascii="Times New Roman" w:eastAsia="Times New Roman" w:hAnsi="Times New Roman" w:cs="Times New Roman"/>
          <w:sz w:val="26"/>
          <w:szCs w:val="26"/>
        </w:rPr>
      </w:pPr>
    </w:p>
    <w:p w14:paraId="7BA20D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mạnh mẽ, giúp việc xây dựng trang web trở nên tiện lợi và nhanh chóng. </w:t>
      </w:r>
    </w:p>
    <w:p w14:paraId="0C6C2CD5" w14:textId="77777777" w:rsidR="007569A2" w:rsidRDefault="007569A2">
      <w:pPr>
        <w:rPr>
          <w:rFonts w:ascii="Times New Roman" w:eastAsia="Times New Roman" w:hAnsi="Times New Roman" w:cs="Times New Roman"/>
          <w:sz w:val="26"/>
          <w:szCs w:val="26"/>
        </w:rPr>
      </w:pPr>
    </w:p>
    <w:p w14:paraId="2C484D95"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Default="007569A2">
      <w:pPr>
        <w:rPr>
          <w:rFonts w:ascii="Times New Roman" w:eastAsia="Times New Roman" w:hAnsi="Times New Roman" w:cs="Times New Roman"/>
          <w:sz w:val="26"/>
          <w:szCs w:val="26"/>
        </w:rPr>
      </w:pPr>
    </w:p>
    <w:p w14:paraId="508C98E9" w14:textId="1935BCE1" w:rsidR="007569A2" w:rsidRPr="00034C0F" w:rsidRDefault="00CE686F">
      <w:pPr>
        <w:rPr>
          <w:rFonts w:ascii="Times New Roman" w:eastAsia="Times New Roman" w:hAnsi="Times New Roman" w:cs="Times New Roman"/>
          <w:sz w:val="28"/>
          <w:szCs w:val="28"/>
          <w:lang w:val="en-US"/>
        </w:rPr>
      </w:pPr>
      <w:r>
        <w:rPr>
          <w:rFonts w:ascii="Times New Roman" w:eastAsia="Times New Roman" w:hAnsi="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eastAsia="Times New Roman" w:hAnsi="Times New Roman" w:cs="Times New Roman"/>
          <w:sz w:val="28"/>
          <w:szCs w:val="28"/>
        </w:rPr>
        <w:t>.</w:t>
      </w:r>
    </w:p>
    <w:p w14:paraId="779F8E76" w14:textId="4536287A" w:rsidR="007569A2" w:rsidRPr="00034C0F" w:rsidRDefault="00CE686F" w:rsidP="00034C0F">
      <w:pPr>
        <w:pStyle w:val="Heading3"/>
        <w:rPr>
          <w:lang w:val="en-US"/>
        </w:rPr>
      </w:pPr>
      <w:bookmarkStart w:id="12" w:name="_Toc185764358"/>
      <w:r>
        <w:t>1.2.2 Back-End</w:t>
      </w:r>
      <w:bookmarkEnd w:id="12"/>
    </w:p>
    <w:p w14:paraId="22CEF6E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Default="007569A2">
      <w:pPr>
        <w:rPr>
          <w:rFonts w:ascii="Times New Roman" w:eastAsia="Times New Roman" w:hAnsi="Times New Roman" w:cs="Times New Roman"/>
          <w:sz w:val="26"/>
          <w:szCs w:val="26"/>
        </w:rPr>
      </w:pPr>
    </w:p>
    <w:p w14:paraId="47DB93B2" w14:textId="49BBA810" w:rsidR="001F6DCA" w:rsidRDefault="00CE686F">
      <w:pPr>
        <w:rPr>
          <w:lang w:val="en-US"/>
        </w:rPr>
      </w:pPr>
      <w:r>
        <w:rPr>
          <w:rFonts w:ascii="Times New Roman" w:eastAsia="Times New Roman" w:hAnsi="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eastAsia="Times New Roman" w:hAnsi="Times New Roman" w:cs="Times New Roman"/>
          <w:sz w:val="26"/>
          <w:szCs w:val="26"/>
        </w:rPr>
        <w:br/>
      </w:r>
    </w:p>
    <w:p w14:paraId="6E51ABA3" w14:textId="55D78379" w:rsidR="007569A2" w:rsidRDefault="00CE686F" w:rsidP="00034C0F">
      <w:pPr>
        <w:pStyle w:val="Heading3"/>
      </w:pPr>
      <w:bookmarkStart w:id="13" w:name="_Toc185764359"/>
      <w:r>
        <w:t>1.2.3 Cơ sở dữ liệu</w:t>
      </w:r>
      <w:bookmarkEnd w:id="13"/>
      <w:r>
        <w:t xml:space="preserve"> </w:t>
      </w:r>
    </w:p>
    <w:p w14:paraId="3479DAAE"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Default="007569A2">
      <w:pPr>
        <w:rPr>
          <w:rFonts w:ascii="Times New Roman" w:eastAsia="Times New Roman" w:hAnsi="Times New Roman" w:cs="Times New Roman"/>
          <w:sz w:val="28"/>
          <w:szCs w:val="28"/>
        </w:rPr>
      </w:pPr>
    </w:p>
    <w:p w14:paraId="5F07D11E" w14:textId="77777777" w:rsidR="007569A2" w:rsidRDefault="007569A2">
      <w:pPr>
        <w:rPr>
          <w:rFonts w:ascii="Times New Roman" w:eastAsia="Times New Roman" w:hAnsi="Times New Roman" w:cs="Times New Roman"/>
          <w:sz w:val="28"/>
          <w:szCs w:val="28"/>
        </w:rPr>
      </w:pPr>
    </w:p>
    <w:p w14:paraId="41508A3C" w14:textId="77777777" w:rsidR="007569A2" w:rsidRDefault="007569A2">
      <w:pPr>
        <w:rPr>
          <w:rFonts w:ascii="Times New Roman" w:eastAsia="Times New Roman" w:hAnsi="Times New Roman" w:cs="Times New Roman"/>
          <w:sz w:val="28"/>
          <w:szCs w:val="28"/>
        </w:rPr>
      </w:pPr>
    </w:p>
    <w:p w14:paraId="64E9F562" w14:textId="77777777" w:rsidR="007569A2" w:rsidRDefault="00CE686F" w:rsidP="001F6DCA">
      <w:pPr>
        <w:pStyle w:val="Heading2"/>
        <w:rPr>
          <w:lang w:val="en-US"/>
        </w:rPr>
      </w:pPr>
      <w:bookmarkStart w:id="14" w:name="_Toc185764360"/>
      <w:r w:rsidRPr="00034C0F">
        <w:t>1.3  Kết luận chương</w:t>
      </w:r>
      <w:bookmarkEnd w:id="14"/>
    </w:p>
    <w:p w14:paraId="63EECE45" w14:textId="5013E0F4" w:rsidR="00B72697" w:rsidRPr="00034C0F" w:rsidRDefault="00B72697" w:rsidP="00B72697">
      <w:pPr>
        <w:rPr>
          <w:rFonts w:ascii="Times New Roman" w:hAnsi="Times New Roman" w:cs="Times New Roman"/>
          <w:sz w:val="26"/>
          <w:szCs w:val="26"/>
          <w:lang w:val="en-US"/>
        </w:rPr>
      </w:pPr>
      <w:r w:rsidRPr="00034C0F">
        <w:rPr>
          <w:rFonts w:ascii="Times New Roman" w:hAnsi="Times New Roman" w:cs="Times New Roman"/>
          <w:sz w:val="26"/>
          <w:szCs w:val="26"/>
          <w:lang w:val="en-US"/>
        </w:rPr>
        <w:t xml:space="preserve">Như vậy, chương 1 của đồ án đã giới thiệu hệ </w:t>
      </w:r>
      <w:proofErr w:type="gramStart"/>
      <w:r w:rsidRPr="00034C0F">
        <w:rPr>
          <w:rFonts w:ascii="Times New Roman" w:hAnsi="Times New Roman" w:cs="Times New Roman"/>
          <w:sz w:val="26"/>
          <w:szCs w:val="26"/>
          <w:lang w:val="en-US"/>
        </w:rPr>
        <w:t>thống .</w:t>
      </w:r>
      <w:proofErr w:type="gramEnd"/>
      <w:r w:rsidRPr="00034C0F">
        <w:rPr>
          <w:rFonts w:ascii="Times New Roman" w:hAnsi="Times New Roman" w:cs="Times New Roman"/>
          <w:sz w:val="26"/>
          <w:szCs w:val="26"/>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034C0F" w:rsidRDefault="00B72697" w:rsidP="00034C0F">
      <w:pPr>
        <w:spacing w:line="312" w:lineRule="auto"/>
        <w:rPr>
          <w:rFonts w:ascii="Times New Roman" w:hAnsi="Times New Roman" w:cs="Times New Roman"/>
          <w:sz w:val="26"/>
          <w:szCs w:val="26"/>
          <w:lang w:val="en-US"/>
        </w:rPr>
      </w:pPr>
    </w:p>
    <w:p w14:paraId="5C89C92E" w14:textId="2458648B" w:rsidR="001F6DCA" w:rsidRPr="00034C0F" w:rsidRDefault="00B72697" w:rsidP="00034C0F">
      <w:pPr>
        <w:rPr>
          <w:rFonts w:cs="Times New Roman"/>
          <w:sz w:val="26"/>
          <w:szCs w:val="26"/>
          <w:lang w:val="en-US"/>
        </w:rPr>
      </w:pPr>
      <w:r w:rsidRPr="00034C0F">
        <w:rPr>
          <w:rFonts w:ascii="Times New Roman" w:hAnsi="Times New Roman" w:cs="Times New Roman"/>
          <w:sz w:val="26"/>
          <w:szCs w:val="26"/>
          <w:lang w:val="en-US"/>
        </w:rPr>
        <w:t xml:space="preserve">Tiếp sau đây, chương 2 sẽ trình bày về quá trình phân tích và thiết kế webiste </w:t>
      </w:r>
      <w:r w:rsidR="001B094C" w:rsidRPr="00034C0F">
        <w:rPr>
          <w:rFonts w:ascii="Times New Roman" w:hAnsi="Times New Roman" w:cs="Times New Roman"/>
          <w:sz w:val="26"/>
          <w:szCs w:val="26"/>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rFonts w:ascii="Times New Roman" w:eastAsia="Times New Roman" w:hAnsi="Times New Roman" w:cs="Times New Roman"/>
          <w:sz w:val="28"/>
          <w:szCs w:val="28"/>
          <w:lang w:val="en-US"/>
        </w:rPr>
      </w:pPr>
    </w:p>
    <w:p w14:paraId="64F29414" w14:textId="77777777" w:rsidR="00D2314F" w:rsidRDefault="00D2314F">
      <w:pPr>
        <w:rPr>
          <w:rFonts w:ascii="Times New Roman" w:eastAsia="Times New Roman" w:hAnsi="Times New Roman" w:cs="Times New Roman"/>
          <w:sz w:val="28"/>
          <w:szCs w:val="28"/>
          <w:lang w:val="en-US"/>
        </w:rPr>
      </w:pPr>
    </w:p>
    <w:p w14:paraId="55FF1695" w14:textId="77777777" w:rsidR="00D2314F" w:rsidRDefault="00D2314F">
      <w:pPr>
        <w:rPr>
          <w:rFonts w:ascii="Times New Roman" w:eastAsia="Times New Roman" w:hAnsi="Times New Roman" w:cs="Times New Roman"/>
          <w:sz w:val="28"/>
          <w:szCs w:val="28"/>
          <w:lang w:val="en-US"/>
        </w:rPr>
      </w:pPr>
    </w:p>
    <w:p w14:paraId="1118C9E9" w14:textId="77777777" w:rsidR="00D2314F" w:rsidRDefault="00D2314F">
      <w:pPr>
        <w:rPr>
          <w:rFonts w:ascii="Times New Roman" w:eastAsia="Times New Roman" w:hAnsi="Times New Roman" w:cs="Times New Roman"/>
          <w:sz w:val="28"/>
          <w:szCs w:val="28"/>
          <w:lang w:val="en-US"/>
        </w:rPr>
      </w:pPr>
    </w:p>
    <w:p w14:paraId="5B9E5410" w14:textId="77777777" w:rsidR="00D2314F" w:rsidRDefault="00D2314F">
      <w:pPr>
        <w:rPr>
          <w:rFonts w:ascii="Times New Roman" w:eastAsia="Times New Roman" w:hAnsi="Times New Roman" w:cs="Times New Roman"/>
          <w:sz w:val="28"/>
          <w:szCs w:val="28"/>
          <w:lang w:val="en-US"/>
        </w:rPr>
      </w:pPr>
    </w:p>
    <w:p w14:paraId="5D99DB21" w14:textId="77777777" w:rsidR="00D2314F" w:rsidRDefault="00D2314F">
      <w:pPr>
        <w:rPr>
          <w:rFonts w:ascii="Times New Roman" w:eastAsia="Times New Roman" w:hAnsi="Times New Roman" w:cs="Times New Roman"/>
          <w:sz w:val="28"/>
          <w:szCs w:val="28"/>
          <w:lang w:val="en-US"/>
        </w:rPr>
      </w:pPr>
    </w:p>
    <w:p w14:paraId="71194920" w14:textId="77777777" w:rsidR="00D2314F" w:rsidRPr="00034C0F" w:rsidRDefault="00D2314F">
      <w:pPr>
        <w:rPr>
          <w:rFonts w:ascii="Times New Roman" w:eastAsia="Times New Roman" w:hAnsi="Times New Roman" w:cs="Times New Roman"/>
          <w:sz w:val="28"/>
          <w:szCs w:val="28"/>
          <w:lang w:val="en-US"/>
        </w:rPr>
      </w:pPr>
    </w:p>
    <w:p w14:paraId="6F8BD81B" w14:textId="77777777" w:rsidR="007569A2" w:rsidRDefault="007569A2">
      <w:pPr>
        <w:rPr>
          <w:rFonts w:ascii="Times New Roman" w:eastAsia="Times New Roman" w:hAnsi="Times New Roman" w:cs="Times New Roman"/>
          <w:sz w:val="28"/>
          <w:szCs w:val="28"/>
        </w:rPr>
      </w:pPr>
    </w:p>
    <w:p w14:paraId="2613E9C1" w14:textId="77777777" w:rsidR="007569A2" w:rsidRDefault="007569A2">
      <w:pPr>
        <w:rPr>
          <w:rFonts w:ascii="Times New Roman" w:eastAsia="Times New Roman" w:hAnsi="Times New Roman" w:cs="Times New Roman"/>
          <w:sz w:val="28"/>
          <w:szCs w:val="28"/>
        </w:rPr>
      </w:pPr>
    </w:p>
    <w:p w14:paraId="1037B8A3" w14:textId="77777777" w:rsidR="007569A2" w:rsidRDefault="007569A2">
      <w:pPr>
        <w:rPr>
          <w:rFonts w:ascii="Times New Roman" w:eastAsia="Times New Roman" w:hAnsi="Times New Roman" w:cs="Times New Roman"/>
          <w:sz w:val="28"/>
          <w:szCs w:val="28"/>
        </w:rPr>
      </w:pPr>
    </w:p>
    <w:p w14:paraId="687C6DE0" w14:textId="77777777" w:rsidR="007569A2" w:rsidRDefault="007569A2">
      <w:pPr>
        <w:rPr>
          <w:rFonts w:ascii="Times New Roman" w:eastAsia="Times New Roman" w:hAnsi="Times New Roman" w:cs="Times New Roman"/>
          <w:sz w:val="28"/>
          <w:szCs w:val="28"/>
        </w:rPr>
      </w:pPr>
    </w:p>
    <w:p w14:paraId="5B2F9378" w14:textId="77777777" w:rsidR="007569A2" w:rsidRDefault="007569A2">
      <w:pPr>
        <w:rPr>
          <w:rFonts w:ascii="Times New Roman" w:eastAsia="Times New Roman" w:hAnsi="Times New Roman" w:cs="Times New Roman"/>
          <w:sz w:val="28"/>
          <w:szCs w:val="28"/>
        </w:rPr>
      </w:pPr>
    </w:p>
    <w:p w14:paraId="58E6DD4E" w14:textId="77777777" w:rsidR="007569A2" w:rsidRDefault="007569A2">
      <w:pPr>
        <w:rPr>
          <w:rFonts w:ascii="Times New Roman" w:eastAsia="Times New Roman" w:hAnsi="Times New Roman" w:cs="Times New Roman"/>
          <w:sz w:val="28"/>
          <w:szCs w:val="28"/>
        </w:rPr>
      </w:pPr>
    </w:p>
    <w:p w14:paraId="7D3BEE8F" w14:textId="77777777" w:rsidR="007569A2" w:rsidRDefault="007569A2">
      <w:pPr>
        <w:rPr>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9E2BB2B" w14:textId="3339D0B9" w:rsidR="007569A2" w:rsidRPr="00034C0F" w:rsidRDefault="00CE686F" w:rsidP="00034C0F">
      <w:pPr>
        <w:pStyle w:val="Heading1"/>
        <w:rPr>
          <w:lang w:val="en-US"/>
        </w:rPr>
      </w:pPr>
      <w:bookmarkStart w:id="15" w:name="_Toc185764361"/>
      <w:r w:rsidRPr="00D2314F">
        <w:t>Chương 2: Phân tích và thiết kế hệ thống</w:t>
      </w:r>
      <w:bookmarkEnd w:id="15"/>
      <w:r w:rsidRPr="00D2314F">
        <w:t xml:space="preserve"> </w:t>
      </w:r>
    </w:p>
    <w:p w14:paraId="59589B9F" w14:textId="77777777" w:rsidR="007569A2" w:rsidRPr="00D2314F" w:rsidRDefault="00CE686F" w:rsidP="00D2314F">
      <w:pPr>
        <w:pStyle w:val="Heading2"/>
      </w:pPr>
      <w:bookmarkStart w:id="16" w:name="_Toc185764362"/>
      <w:r w:rsidRPr="00D2314F">
        <w:t>2.1 Phân tích hệ thống</w:t>
      </w:r>
      <w:bookmarkEnd w:id="16"/>
    </w:p>
    <w:p w14:paraId="57C0D796" w14:textId="766FF1EC" w:rsidR="007569A2" w:rsidRPr="00034C0F" w:rsidRDefault="00CE686F" w:rsidP="00034C0F">
      <w:pPr>
        <w:pStyle w:val="Heading3"/>
        <w:rPr>
          <w:lang w:val="en-US"/>
        </w:rPr>
      </w:pPr>
      <w:bookmarkStart w:id="17" w:name="_Toc185764363"/>
      <w:r w:rsidRPr="00D2314F">
        <w:t>2.1.1 Xác định và mô tả các tác nhân</w:t>
      </w:r>
      <w:bookmarkEnd w:id="17"/>
      <w:r w:rsidRPr="00D2314F">
        <w:t xml:space="preserve"> </w:t>
      </w: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Default="00CE686F" w:rsidP="00D2314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Default="1FE113EA" w:rsidP="00034C0F">
            <w:pPr>
              <w:spacing w:before="160"/>
              <w:ind w:left="180"/>
              <w:rPr>
                <w:rFonts w:ascii="Times New Roman" w:eastAsia="Times New Roman" w:hAnsi="Times New Roman" w:cs="Times New Roman"/>
                <w:sz w:val="26"/>
                <w:szCs w:val="26"/>
              </w:rPr>
            </w:pPr>
            <w:r w:rsidRPr="27172C3D">
              <w:rPr>
                <w:rFonts w:ascii="Times New Roman" w:eastAsia="Times New Roman" w:hAnsi="Times New Roman" w:cs="Times New Roman"/>
                <w:sz w:val="26"/>
                <w:szCs w:val="26"/>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034C0F" w:rsidRDefault="00CE686F" w:rsidP="00034C0F">
            <w:pPr>
              <w:spacing w:before="160"/>
              <w:ind w:left="1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Default="00CE686F" w:rsidP="00034C0F">
            <w:pPr>
              <w:spacing w:before="160"/>
              <w:ind w:left="180"/>
              <w:rPr>
                <w:rFonts w:ascii="Times New Roman" w:eastAsia="Times New Roman" w:hAnsi="Times New Roman" w:cs="Times New Roman"/>
                <w:sz w:val="26"/>
                <w:szCs w:val="26"/>
              </w:rPr>
            </w:pPr>
            <w:r w:rsidRPr="2895571A" w:rsidDel="630CF71F">
              <w:rPr>
                <w:rFonts w:ascii="Times New Roman" w:eastAsia="Times New Roman" w:hAnsi="Times New Roman" w:cs="Times New Roman"/>
                <w:sz w:val="26"/>
                <w:szCs w:val="26"/>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Default="630CF71F" w:rsidP="00034C0F">
            <w:pPr>
              <w:spacing w:before="160"/>
              <w:ind w:left="1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tải các sản phẩm để bán hàng</w:t>
            </w:r>
          </w:p>
        </w:tc>
      </w:tr>
    </w:tbl>
    <w:p w14:paraId="4475AD14" w14:textId="77777777" w:rsidR="007569A2" w:rsidRDefault="007569A2">
      <w:pPr>
        <w:rPr>
          <w:rFonts w:ascii="Times New Roman" w:eastAsia="Times New Roman" w:hAnsi="Times New Roman" w:cs="Times New Roman"/>
          <w:sz w:val="28"/>
          <w:szCs w:val="28"/>
        </w:rPr>
      </w:pPr>
    </w:p>
    <w:p w14:paraId="120C4E94" w14:textId="77777777" w:rsidR="007569A2" w:rsidRDefault="007569A2">
      <w:pPr>
        <w:rPr>
          <w:rFonts w:ascii="Times New Roman" w:eastAsia="Times New Roman" w:hAnsi="Times New Roman" w:cs="Times New Roman"/>
          <w:sz w:val="28"/>
          <w:szCs w:val="28"/>
        </w:rPr>
      </w:pPr>
    </w:p>
    <w:p w14:paraId="73C91252" w14:textId="77777777" w:rsidR="007569A2" w:rsidRDefault="00CE686F">
      <w:pPr>
        <w:pStyle w:val="Heading3"/>
      </w:pPr>
      <w:bookmarkStart w:id="18" w:name="_Toc185764364"/>
      <w:r>
        <w:t>2.1.2 Xác định và mô tả các ca sử dụng</w:t>
      </w:r>
      <w:bookmarkEnd w:id="18"/>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19" w:name="_Toc185764365"/>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19"/>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Default="00CE686F" w:rsidP="00C2094A">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Default="00CE686F" w:rsidP="00034C0F">
            <w:pPr>
              <w:spacing w:before="100"/>
              <w:ind w:left="287"/>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Default="00CE686F" w:rsidP="00034C0F">
            <w:pPr>
              <w:spacing w:before="100"/>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Default="2EB64552" w:rsidP="00034C0F">
            <w:pPr>
              <w:spacing w:before="160"/>
              <w:ind w:left="279" w:right="16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Default="5AAACF58"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Cho </w:t>
            </w:r>
            <w:r w:rsidR="33E274EE" w:rsidRPr="2895571A">
              <w:rPr>
                <w:rFonts w:ascii="Times New Roman" w:eastAsia="Times New Roman" w:hAnsi="Times New Roman" w:cs="Times New Roman"/>
                <w:sz w:val="26"/>
                <w:szCs w:val="26"/>
              </w:rPr>
              <w:t>phép khách hàng đăng ký t</w:t>
            </w:r>
            <w:r w:rsidR="6498746E" w:rsidRPr="2895571A">
              <w:rPr>
                <w:rFonts w:ascii="Times New Roman" w:eastAsia="Times New Roman" w:hAnsi="Times New Roman" w:cs="Times New Roman"/>
                <w:sz w:val="26"/>
                <w:szCs w:val="26"/>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Default="562207D0"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Default="07D8CEA7"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2895571A" w:rsidRDefault="002E7B00" w:rsidP="002A26FC">
            <w:pPr>
              <w:spacing w:before="160"/>
              <w:ind w:left="279"/>
              <w:rPr>
                <w:rFonts w:ascii="Times New Roman" w:eastAsia="Times New Roman" w:hAnsi="Times New Roman" w:cs="Times New Roman"/>
                <w:sz w:val="26"/>
                <w:szCs w:val="26"/>
              </w:rPr>
            </w:pPr>
            <w:r w:rsidRPr="002E7B00">
              <w:rPr>
                <w:rFonts w:ascii="Times New Roman" w:eastAsia="Times New Roman" w:hAnsi="Times New Roman" w:cs="Times New Roman"/>
                <w:sz w:val="26"/>
                <w:szCs w:val="26"/>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2895571A" w:rsidRDefault="00A6167B" w:rsidP="002A26FC">
            <w:pPr>
              <w:spacing w:before="160"/>
              <w:ind w:left="280"/>
              <w:rPr>
                <w:rFonts w:ascii="Times New Roman" w:eastAsia="Times New Roman" w:hAnsi="Times New Roman" w:cs="Times New Roman"/>
                <w:sz w:val="26"/>
                <w:szCs w:val="26"/>
              </w:rPr>
            </w:pPr>
            <w:r w:rsidRPr="00A6167B">
              <w:rPr>
                <w:rFonts w:ascii="Times New Roman" w:eastAsia="Times New Roman" w:hAnsi="Times New Roman" w:cs="Times New Roman"/>
                <w:sz w:val="26"/>
                <w:szCs w:val="26"/>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034C0F" w:rsidRDefault="1411180E"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Tìm kiếm</w:t>
            </w:r>
            <w:r w:rsidR="002D1A25">
              <w:rPr>
                <w:rFonts w:ascii="Times New Roman" w:eastAsia="Times New Roman" w:hAnsi="Times New Roman" w:cs="Times New Roman"/>
                <w:sz w:val="26"/>
                <w:szCs w:val="26"/>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Default="27BAF023"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034C0F" w:rsidRDefault="68B1B4A6"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034C0F" w:rsidRDefault="45BE39CE" w:rsidP="00034C0F">
            <w:pPr>
              <w:spacing w:before="160"/>
              <w:ind w:left="28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thêm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Default="3C302A91"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034C0F" w:rsidRDefault="006D6705" w:rsidP="00034C0F">
            <w:pPr>
              <w:spacing w:before="160"/>
              <w:ind w:left="-15" w:hanging="269"/>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0EA32BE4" w:rsidR="1C055F7F" w:rsidRPr="00034C0F" w:rsidRDefault="1C055F7F" w:rsidP="00034C0F">
            <w:pPr>
              <w:spacing w:before="160"/>
              <w:ind w:left="27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đánh giá sản phẩm</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034C0F" w:rsidRDefault="00B91070"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72EAB5E5" w:rsidR="00BD2BF4" w:rsidRPr="00034C0F" w:rsidRDefault="00662DDE"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r w:rsidR="005B0C0C">
              <w:rPr>
                <w:rFonts w:ascii="Times New Roman" w:eastAsia="Times New Roman" w:hAnsi="Times New Roman" w:cs="Times New Roman"/>
                <w:sz w:val="26"/>
                <w:szCs w:val="26"/>
                <w:lang w:val="en-US"/>
              </w:rPr>
              <w:t xml:space="preserve">em </w:t>
            </w:r>
            <w:r w:rsidR="00320D8E">
              <w:rPr>
                <w:rFonts w:ascii="Times New Roman" w:eastAsia="Times New Roman" w:hAnsi="Times New Roman" w:cs="Times New Roman"/>
                <w:sz w:val="26"/>
                <w:szCs w:val="26"/>
                <w:lang w:val="en-US"/>
              </w:rPr>
              <w:t>sản phẩm</w:t>
            </w:r>
            <w:r w:rsidR="003B1E56">
              <w:rPr>
                <w:rFonts w:ascii="Times New Roman" w:eastAsia="Times New Roman" w:hAnsi="Times New Roman" w:cs="Times New Roman"/>
                <w:sz w:val="26"/>
                <w:szCs w:val="26"/>
                <w:lang w:val="en-US"/>
              </w:rPr>
              <w:t xml:space="preserve"> </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034C0F" w:rsidRDefault="00A7510C" w:rsidP="00034C0F">
            <w:pPr>
              <w:spacing w:before="160"/>
              <w:ind w:left="2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w:t>
            </w:r>
            <w:r w:rsidR="00ED5696">
              <w:rPr>
                <w:rFonts w:ascii="Times New Roman" w:eastAsia="Times New Roman" w:hAnsi="Times New Roman" w:cs="Times New Roman"/>
                <w:sz w:val="26"/>
                <w:szCs w:val="26"/>
                <w:lang w:val="en-US"/>
              </w:rPr>
              <w:t>hép khách</w:t>
            </w:r>
            <w:r w:rsidR="00F24A84">
              <w:rPr>
                <w:rFonts w:ascii="Times New Roman" w:eastAsia="Times New Roman" w:hAnsi="Times New Roman" w:cs="Times New Roman"/>
                <w:sz w:val="26"/>
                <w:szCs w:val="26"/>
                <w:lang w:val="en-US"/>
              </w:rPr>
              <w:t xml:space="preserve"> hàng xem chi tiết</w:t>
            </w:r>
            <w:r w:rsidR="00C05820">
              <w:rPr>
                <w:rFonts w:ascii="Times New Roman" w:eastAsia="Times New Roman" w:hAnsi="Times New Roman" w:cs="Times New Roman"/>
                <w:sz w:val="26"/>
                <w:szCs w:val="26"/>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EC64FD" w:rsidRDefault="0061256E"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EC64FD" w:rsidRDefault="00EF01CF"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r w:rsidR="00537915">
              <w:rPr>
                <w:rFonts w:ascii="Times New Roman" w:eastAsia="Times New Roman" w:hAnsi="Times New Roman" w:cs="Times New Roman"/>
                <w:sz w:val="26"/>
                <w:szCs w:val="26"/>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77777777" w:rsidR="006C0442" w:rsidRPr="00034C0F" w:rsidRDefault="006C0442">
      <w:pPr>
        <w:rPr>
          <w:rFonts w:ascii="Times New Roman" w:eastAsia="Times New Roman" w:hAnsi="Times New Roman" w:cs="Times New Roman"/>
          <w:sz w:val="28"/>
          <w:szCs w:val="28"/>
          <w:lang w:val="en-US"/>
        </w:rPr>
      </w:pPr>
    </w:p>
    <w:p w14:paraId="1C4C317D"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dùng</w:t>
      </w:r>
    </w:p>
    <w:p w14:paraId="616EA273" w14:textId="747ED831" w:rsidR="007569A2" w:rsidRPr="00C60A20" w:rsidRDefault="00CE686F" w:rsidP="002C0E01">
      <w:pPr>
        <w:pStyle w:val="Heading4"/>
        <w:rPr>
          <w:color w:val="auto"/>
          <w:lang w:val="en-US"/>
        </w:rPr>
      </w:pPr>
      <w:bookmarkStart w:id="20" w:name="_Toc185764366"/>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20"/>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034C0F" w:rsidRDefault="02C261AF" w:rsidP="00034C0F">
            <w:pPr>
              <w:pStyle w:val="TableParagraph"/>
              <w:spacing w:before="203"/>
              <w:ind w:left="108"/>
              <w:rPr>
                <w:b/>
                <w:sz w:val="26"/>
              </w:rPr>
            </w:pPr>
            <w:r w:rsidRPr="00034C0F">
              <w:rPr>
                <w:b/>
                <w:sz w:val="26"/>
              </w:rPr>
              <w:t>STT</w:t>
            </w:r>
          </w:p>
        </w:tc>
        <w:tc>
          <w:tcPr>
            <w:tcW w:w="2976" w:type="dxa"/>
          </w:tcPr>
          <w:p w14:paraId="5F0F6599" w14:textId="1A0B3252" w:rsidR="02C261AF" w:rsidRPr="00034C0F" w:rsidRDefault="02C261AF" w:rsidP="00034C0F">
            <w:pPr>
              <w:pStyle w:val="TableParagraph"/>
              <w:spacing w:before="203"/>
              <w:ind w:left="108"/>
              <w:rPr>
                <w:b/>
                <w:sz w:val="26"/>
              </w:rPr>
            </w:pPr>
            <w:r w:rsidRPr="00034C0F">
              <w:rPr>
                <w:b/>
                <w:sz w:val="26"/>
              </w:rPr>
              <w:t>Tên Usecase</w:t>
            </w:r>
          </w:p>
        </w:tc>
        <w:tc>
          <w:tcPr>
            <w:tcW w:w="4678" w:type="dxa"/>
          </w:tcPr>
          <w:p w14:paraId="555355A3" w14:textId="085FACC8" w:rsidR="02C261AF" w:rsidRPr="00034C0F" w:rsidRDefault="02C261AF" w:rsidP="00034C0F">
            <w:pPr>
              <w:pStyle w:val="TableParagraph"/>
              <w:spacing w:before="203"/>
              <w:ind w:left="108"/>
              <w:rPr>
                <w:b/>
                <w:sz w:val="26"/>
              </w:rPr>
            </w:pPr>
            <w:r w:rsidRPr="00034C0F">
              <w:rPr>
                <w:b/>
                <w:sz w:val="26"/>
              </w:rPr>
              <w:t>Mô tả</w:t>
            </w:r>
          </w:p>
        </w:tc>
      </w:tr>
      <w:tr w:rsidR="27172C3D" w14:paraId="415BD7B4" w14:textId="77777777" w:rsidTr="00034C0F">
        <w:trPr>
          <w:trHeight w:val="981"/>
        </w:trPr>
        <w:tc>
          <w:tcPr>
            <w:tcW w:w="988" w:type="dxa"/>
          </w:tcPr>
          <w:p w14:paraId="0DF98F8E" w14:textId="0FDC29CE" w:rsidR="02C261AF" w:rsidRPr="00034C0F" w:rsidRDefault="02C261AF" w:rsidP="00034C0F">
            <w:pPr>
              <w:pStyle w:val="TableParagraph"/>
              <w:spacing w:before="203"/>
              <w:ind w:left="22"/>
              <w:jc w:val="center"/>
              <w:rPr>
                <w:sz w:val="26"/>
              </w:rPr>
            </w:pPr>
            <w:r w:rsidRPr="00034C0F">
              <w:rPr>
                <w:sz w:val="26"/>
              </w:rPr>
              <w:t>1</w:t>
            </w:r>
          </w:p>
        </w:tc>
        <w:tc>
          <w:tcPr>
            <w:tcW w:w="2976" w:type="dxa"/>
          </w:tcPr>
          <w:p w14:paraId="269941FD" w14:textId="35F773C9" w:rsidR="27172C3D" w:rsidRPr="00034C0F" w:rsidRDefault="002C6B7C" w:rsidP="00034C0F">
            <w:pPr>
              <w:pStyle w:val="TableParagraph"/>
              <w:spacing w:before="203"/>
              <w:ind w:left="108"/>
              <w:rPr>
                <w:sz w:val="26"/>
              </w:rPr>
            </w:pPr>
            <w:r w:rsidRPr="00034C0F">
              <w:rPr>
                <w:sz w:val="26"/>
              </w:rPr>
              <w:t>Quản lý sản phẩm</w:t>
            </w:r>
          </w:p>
        </w:tc>
        <w:tc>
          <w:tcPr>
            <w:tcW w:w="4678" w:type="dxa"/>
          </w:tcPr>
          <w:p w14:paraId="1F39C969" w14:textId="62EC8504" w:rsidR="27172C3D" w:rsidRPr="00034C0F" w:rsidRDefault="00DD0859" w:rsidP="00034C0F">
            <w:pPr>
              <w:pStyle w:val="TableParagraph"/>
              <w:spacing w:before="203" w:line="360" w:lineRule="auto"/>
              <w:ind w:left="108"/>
              <w:rPr>
                <w:sz w:val="26"/>
              </w:rPr>
            </w:pPr>
            <w:r w:rsidRPr="00034C0F">
              <w:rPr>
                <w:sz w:val="26"/>
              </w:rPr>
              <w:t>Cho ph</w:t>
            </w:r>
            <w:r w:rsidR="00F72E4F" w:rsidRPr="00034C0F">
              <w:rPr>
                <w:sz w:val="26"/>
              </w:rPr>
              <w:t xml:space="preserve">ép </w:t>
            </w:r>
            <w:r w:rsidR="0077271F" w:rsidRPr="00034C0F">
              <w:rPr>
                <w:sz w:val="26"/>
              </w:rPr>
              <w:t>Người bán có thể</w:t>
            </w:r>
            <w:r w:rsidR="00DA64B1" w:rsidRPr="00034C0F">
              <w:rPr>
                <w:sz w:val="26"/>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034C0F" w:rsidRDefault="02C261AF" w:rsidP="00034C0F">
            <w:pPr>
              <w:pStyle w:val="TableParagraph"/>
              <w:spacing w:before="203"/>
              <w:ind w:left="22"/>
              <w:jc w:val="center"/>
              <w:rPr>
                <w:sz w:val="26"/>
              </w:rPr>
            </w:pPr>
            <w:r w:rsidRPr="00034C0F">
              <w:rPr>
                <w:sz w:val="26"/>
              </w:rPr>
              <w:t>2</w:t>
            </w:r>
          </w:p>
        </w:tc>
        <w:tc>
          <w:tcPr>
            <w:tcW w:w="2976" w:type="dxa"/>
          </w:tcPr>
          <w:p w14:paraId="0A8A26C6" w14:textId="29AD195B" w:rsidR="27172C3D" w:rsidRPr="00034C0F" w:rsidRDefault="0069397D" w:rsidP="00034C0F">
            <w:pPr>
              <w:pStyle w:val="TableParagraph"/>
              <w:spacing w:before="203"/>
              <w:ind w:left="108"/>
              <w:rPr>
                <w:sz w:val="26"/>
              </w:rPr>
            </w:pPr>
            <w:r w:rsidRPr="00034C0F">
              <w:rPr>
                <w:sz w:val="26"/>
              </w:rPr>
              <w:t>Quản lý</w:t>
            </w:r>
            <w:r w:rsidR="00B5766C" w:rsidRPr="00034C0F">
              <w:rPr>
                <w:sz w:val="26"/>
              </w:rPr>
              <w:t xml:space="preserve"> </w:t>
            </w:r>
            <w:r w:rsidR="00C62E02" w:rsidRPr="00034C0F">
              <w:rPr>
                <w:sz w:val="26"/>
              </w:rPr>
              <w:t>đơn hàng</w:t>
            </w:r>
          </w:p>
        </w:tc>
        <w:tc>
          <w:tcPr>
            <w:tcW w:w="4678" w:type="dxa"/>
          </w:tcPr>
          <w:p w14:paraId="6343BB3F" w14:textId="6AF9B103" w:rsidR="27172C3D" w:rsidRPr="00034C0F" w:rsidRDefault="00BD66D1" w:rsidP="00034C0F">
            <w:pPr>
              <w:pStyle w:val="TableParagraph"/>
              <w:spacing w:before="203" w:line="360" w:lineRule="auto"/>
              <w:ind w:left="108"/>
              <w:rPr>
                <w:sz w:val="26"/>
              </w:rPr>
            </w:pPr>
            <w:r w:rsidRPr="00034C0F">
              <w:rPr>
                <w:sz w:val="26"/>
              </w:rPr>
              <w:t>Cho phép Người bán có thể xem danh sách các đơn hàng, c</w:t>
            </w:r>
            <w:r w:rsidR="00F618C3" w:rsidRPr="00034C0F">
              <w:rPr>
                <w:sz w:val="26"/>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034C0F" w:rsidRDefault="02C261AF" w:rsidP="00034C0F">
            <w:pPr>
              <w:pStyle w:val="TableParagraph"/>
              <w:spacing w:before="203"/>
              <w:ind w:left="22"/>
              <w:jc w:val="center"/>
              <w:rPr>
                <w:sz w:val="26"/>
              </w:rPr>
            </w:pPr>
            <w:r w:rsidRPr="00034C0F">
              <w:rPr>
                <w:sz w:val="26"/>
              </w:rPr>
              <w:t>3</w:t>
            </w:r>
          </w:p>
        </w:tc>
        <w:tc>
          <w:tcPr>
            <w:tcW w:w="2976" w:type="dxa"/>
          </w:tcPr>
          <w:p w14:paraId="0359A4DC" w14:textId="4DA3F7AD" w:rsidR="000B2EF0" w:rsidRPr="00034C0F" w:rsidRDefault="00C62E02" w:rsidP="00034C0F">
            <w:pPr>
              <w:pStyle w:val="TableParagraph"/>
              <w:spacing w:before="203"/>
              <w:ind w:left="108"/>
              <w:rPr>
                <w:sz w:val="26"/>
              </w:rPr>
            </w:pPr>
            <w:r w:rsidRPr="00034C0F">
              <w:rPr>
                <w:sz w:val="26"/>
              </w:rPr>
              <w:t xml:space="preserve">Quản lý </w:t>
            </w:r>
            <w:r w:rsidR="000B2EF0" w:rsidRPr="00034C0F">
              <w:rPr>
                <w:sz w:val="26"/>
              </w:rPr>
              <w:t>khuyến mãi</w:t>
            </w:r>
          </w:p>
        </w:tc>
        <w:tc>
          <w:tcPr>
            <w:tcW w:w="4678" w:type="dxa"/>
          </w:tcPr>
          <w:p w14:paraId="4F0FDD84" w14:textId="538ED9CB" w:rsidR="27172C3D" w:rsidRPr="00034C0F" w:rsidRDefault="003418FB" w:rsidP="00034C0F">
            <w:pPr>
              <w:pStyle w:val="TableParagraph"/>
              <w:spacing w:before="203" w:line="360" w:lineRule="auto"/>
              <w:ind w:left="108"/>
              <w:rPr>
                <w:sz w:val="26"/>
              </w:rPr>
            </w:pPr>
            <w:r w:rsidRPr="00034C0F">
              <w:rPr>
                <w:sz w:val="26"/>
              </w:rPr>
              <w:t>Cho phép Người bán có</w:t>
            </w:r>
            <w:r w:rsidR="002C6F52" w:rsidRPr="00034C0F">
              <w:rPr>
                <w:sz w:val="26"/>
              </w:rPr>
              <w:t xml:space="preserve"> thể</w:t>
            </w:r>
            <w:r w:rsidRPr="00034C0F">
              <w:rPr>
                <w:sz w:val="26"/>
              </w:rPr>
              <w:t xml:space="preserve"> </w:t>
            </w:r>
            <w:r w:rsidR="00D24340" w:rsidRPr="00034C0F">
              <w:rPr>
                <w:sz w:val="26"/>
              </w:rPr>
              <w:t>xem danh sách, thêm mới, c</w:t>
            </w:r>
            <w:r w:rsidR="007805D2" w:rsidRPr="00034C0F">
              <w:rPr>
                <w:sz w:val="26"/>
              </w:rPr>
              <w:t>ập nhật</w:t>
            </w:r>
            <w:r w:rsidR="00106C9F" w:rsidRPr="00034C0F">
              <w:rPr>
                <w:sz w:val="26"/>
              </w:rPr>
              <w:t>, xóa mã giảm giá</w:t>
            </w:r>
          </w:p>
        </w:tc>
      </w:tr>
      <w:tr w:rsidR="27172C3D" w14:paraId="74240580" w14:textId="77777777" w:rsidTr="00034C0F">
        <w:trPr>
          <w:trHeight w:val="300"/>
        </w:trPr>
        <w:tc>
          <w:tcPr>
            <w:tcW w:w="988" w:type="dxa"/>
          </w:tcPr>
          <w:p w14:paraId="70A76A7A" w14:textId="5E5EF867" w:rsidR="02C261AF" w:rsidRPr="00034C0F" w:rsidRDefault="02C261AF" w:rsidP="00034C0F">
            <w:pPr>
              <w:pStyle w:val="TableParagraph"/>
              <w:spacing w:before="203"/>
              <w:ind w:left="22"/>
              <w:jc w:val="center"/>
              <w:rPr>
                <w:sz w:val="26"/>
              </w:rPr>
            </w:pPr>
            <w:r w:rsidRPr="00034C0F">
              <w:rPr>
                <w:sz w:val="26"/>
              </w:rPr>
              <w:t>4</w:t>
            </w:r>
          </w:p>
        </w:tc>
        <w:tc>
          <w:tcPr>
            <w:tcW w:w="2976" w:type="dxa"/>
          </w:tcPr>
          <w:p w14:paraId="35888514" w14:textId="78B76A65" w:rsidR="27172C3D" w:rsidRPr="00034C0F" w:rsidRDefault="00B46EFC" w:rsidP="00034C0F">
            <w:pPr>
              <w:pStyle w:val="TableParagraph"/>
              <w:spacing w:before="203"/>
              <w:ind w:left="108"/>
              <w:rPr>
                <w:sz w:val="26"/>
              </w:rPr>
            </w:pPr>
            <w:r w:rsidRPr="00034C0F">
              <w:rPr>
                <w:sz w:val="26"/>
              </w:rPr>
              <w:t>Quản lý nhà cung cấp</w:t>
            </w:r>
          </w:p>
        </w:tc>
        <w:tc>
          <w:tcPr>
            <w:tcW w:w="4678" w:type="dxa"/>
          </w:tcPr>
          <w:p w14:paraId="174F58A5" w14:textId="1B0A11B4" w:rsidR="27172C3D" w:rsidRPr="00034C0F" w:rsidRDefault="00106C9F" w:rsidP="00034C0F">
            <w:pPr>
              <w:pStyle w:val="TableParagraph"/>
              <w:spacing w:before="203" w:line="360" w:lineRule="auto"/>
              <w:ind w:left="108"/>
              <w:rPr>
                <w:sz w:val="26"/>
              </w:rPr>
            </w:pPr>
            <w:r w:rsidRPr="00034C0F">
              <w:rPr>
                <w:sz w:val="26"/>
              </w:rPr>
              <w:t xml:space="preserve">Cho phép Người bán có </w:t>
            </w:r>
            <w:r w:rsidR="006C2B07" w:rsidRPr="00034C0F">
              <w:rPr>
                <w:sz w:val="26"/>
              </w:rPr>
              <w:t>thể</w:t>
            </w:r>
            <w:r w:rsidR="006C057A" w:rsidRPr="00034C0F">
              <w:rPr>
                <w:sz w:val="26"/>
              </w:rPr>
              <w:t xml:space="preserve"> </w:t>
            </w:r>
            <w:r w:rsidR="00B03358" w:rsidRPr="00034C0F">
              <w:rPr>
                <w:sz w:val="26"/>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034C0F" w:rsidRDefault="02C261AF" w:rsidP="00034C0F">
            <w:pPr>
              <w:pStyle w:val="TableParagraph"/>
              <w:spacing w:before="203"/>
              <w:ind w:left="22"/>
              <w:jc w:val="center"/>
              <w:rPr>
                <w:sz w:val="26"/>
              </w:rPr>
            </w:pPr>
            <w:r w:rsidRPr="00034C0F">
              <w:rPr>
                <w:sz w:val="26"/>
              </w:rPr>
              <w:t>5</w:t>
            </w:r>
          </w:p>
        </w:tc>
        <w:tc>
          <w:tcPr>
            <w:tcW w:w="2976" w:type="dxa"/>
          </w:tcPr>
          <w:p w14:paraId="41E25BF5" w14:textId="5C2A9B0F" w:rsidR="27172C3D" w:rsidRPr="00034C0F" w:rsidRDefault="00B46EFC" w:rsidP="00034C0F">
            <w:pPr>
              <w:pStyle w:val="TableParagraph"/>
              <w:spacing w:before="203"/>
              <w:ind w:left="108"/>
              <w:rPr>
                <w:sz w:val="26"/>
              </w:rPr>
            </w:pPr>
            <w:r w:rsidRPr="00034C0F">
              <w:rPr>
                <w:sz w:val="26"/>
              </w:rPr>
              <w:t xml:space="preserve">Quản lý </w:t>
            </w:r>
            <w:r w:rsidR="00A336C0" w:rsidRPr="00034C0F">
              <w:rPr>
                <w:sz w:val="26"/>
              </w:rPr>
              <w:t>nhập hàng</w:t>
            </w:r>
          </w:p>
        </w:tc>
        <w:tc>
          <w:tcPr>
            <w:tcW w:w="4678" w:type="dxa"/>
          </w:tcPr>
          <w:p w14:paraId="506ABF7B" w14:textId="6DA82A69" w:rsidR="27172C3D" w:rsidRPr="00034C0F" w:rsidRDefault="00B25526" w:rsidP="00034C0F">
            <w:pPr>
              <w:pStyle w:val="TableParagraph"/>
              <w:spacing w:before="203" w:line="360" w:lineRule="auto"/>
              <w:ind w:left="108"/>
              <w:rPr>
                <w:sz w:val="26"/>
              </w:rPr>
            </w:pPr>
            <w:r w:rsidRPr="00034C0F">
              <w:rPr>
                <w:sz w:val="26"/>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034C0F" w:rsidRDefault="00A336C0" w:rsidP="00034C0F">
            <w:pPr>
              <w:pStyle w:val="TableParagraph"/>
              <w:spacing w:before="203"/>
              <w:ind w:left="22"/>
              <w:jc w:val="center"/>
              <w:rPr>
                <w:sz w:val="26"/>
              </w:rPr>
            </w:pPr>
            <w:r w:rsidRPr="00034C0F">
              <w:rPr>
                <w:sz w:val="26"/>
              </w:rPr>
              <w:t>6</w:t>
            </w:r>
          </w:p>
        </w:tc>
        <w:tc>
          <w:tcPr>
            <w:tcW w:w="2976" w:type="dxa"/>
          </w:tcPr>
          <w:p w14:paraId="2B692BC6" w14:textId="00964C5D" w:rsidR="00A3338E" w:rsidRPr="00034C0F" w:rsidRDefault="00A336C0" w:rsidP="00034C0F">
            <w:pPr>
              <w:pStyle w:val="TableParagraph"/>
              <w:spacing w:before="203"/>
              <w:ind w:left="108"/>
              <w:rPr>
                <w:sz w:val="26"/>
              </w:rPr>
            </w:pPr>
            <w:r w:rsidRPr="00034C0F">
              <w:rPr>
                <w:sz w:val="26"/>
              </w:rPr>
              <w:t xml:space="preserve">Quản lý </w:t>
            </w:r>
            <w:r w:rsidR="00FC52DB" w:rsidRPr="00034C0F">
              <w:rPr>
                <w:sz w:val="26"/>
              </w:rPr>
              <w:t>hàng tồn kho</w:t>
            </w:r>
          </w:p>
        </w:tc>
        <w:tc>
          <w:tcPr>
            <w:tcW w:w="4678" w:type="dxa"/>
          </w:tcPr>
          <w:p w14:paraId="7CC10585" w14:textId="11E10CA3" w:rsidR="00A3338E" w:rsidRPr="00034C0F" w:rsidRDefault="00B25526" w:rsidP="00034C0F">
            <w:pPr>
              <w:pStyle w:val="TableParagraph"/>
              <w:spacing w:before="203" w:line="360" w:lineRule="auto"/>
              <w:ind w:left="108"/>
              <w:rPr>
                <w:sz w:val="26"/>
              </w:rPr>
            </w:pPr>
            <w:r w:rsidRPr="00034C0F">
              <w:rPr>
                <w:sz w:val="26"/>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034C0F" w:rsidRDefault="00FC52DB" w:rsidP="00034C0F">
            <w:pPr>
              <w:pStyle w:val="TableParagraph"/>
              <w:spacing w:before="203"/>
              <w:ind w:left="22"/>
              <w:jc w:val="center"/>
              <w:rPr>
                <w:sz w:val="26"/>
              </w:rPr>
            </w:pPr>
            <w:r w:rsidRPr="00034C0F">
              <w:rPr>
                <w:sz w:val="26"/>
              </w:rPr>
              <w:t>7</w:t>
            </w:r>
          </w:p>
        </w:tc>
        <w:tc>
          <w:tcPr>
            <w:tcW w:w="2976" w:type="dxa"/>
          </w:tcPr>
          <w:p w14:paraId="7C89075E" w14:textId="06D63478" w:rsidR="00FC52DB" w:rsidRPr="00034C0F" w:rsidRDefault="00FC52DB" w:rsidP="00034C0F">
            <w:pPr>
              <w:pStyle w:val="TableParagraph"/>
              <w:spacing w:before="203"/>
              <w:ind w:left="108"/>
              <w:rPr>
                <w:sz w:val="26"/>
              </w:rPr>
            </w:pPr>
            <w:r w:rsidRPr="00034C0F">
              <w:rPr>
                <w:sz w:val="26"/>
              </w:rPr>
              <w:t>Quản lý thống kê</w:t>
            </w:r>
          </w:p>
        </w:tc>
        <w:tc>
          <w:tcPr>
            <w:tcW w:w="4678" w:type="dxa"/>
          </w:tcPr>
          <w:p w14:paraId="2FECA3F9" w14:textId="6FD4DF27" w:rsidR="00FC52DB" w:rsidRPr="00034C0F" w:rsidRDefault="00B25526" w:rsidP="00034C0F">
            <w:pPr>
              <w:pStyle w:val="TableParagraph"/>
              <w:spacing w:before="203" w:line="360" w:lineRule="auto"/>
              <w:ind w:left="108"/>
              <w:rPr>
                <w:sz w:val="26"/>
              </w:rPr>
            </w:pPr>
            <w:r w:rsidRPr="00034C0F">
              <w:rPr>
                <w:sz w:val="26"/>
              </w:rPr>
              <w:t xml:space="preserve">Cho </w:t>
            </w:r>
            <w:r w:rsidR="006C60C2" w:rsidRPr="00034C0F">
              <w:rPr>
                <w:sz w:val="26"/>
              </w:rPr>
              <w:t>phép Người bán có thể xem báo cáo thống kê doanh thu sản phẩm, đơn hàng</w:t>
            </w:r>
            <w:r w:rsidR="00B84166" w:rsidRPr="00034C0F">
              <w:rPr>
                <w:sz w:val="26"/>
              </w:rPr>
              <w:t>….</w:t>
            </w:r>
          </w:p>
        </w:tc>
      </w:tr>
    </w:tbl>
    <w:p w14:paraId="054B4CB0" w14:textId="77777777" w:rsidR="00ED3C15" w:rsidRPr="00034C0F" w:rsidRDefault="00ED3C15" w:rsidP="00034C0F">
      <w:pPr>
        <w:rPr>
          <w:lang w:val="en-US"/>
        </w:rPr>
      </w:pPr>
    </w:p>
    <w:p w14:paraId="3FA92145" w14:textId="13D7C515" w:rsidR="007569A2" w:rsidRPr="00C60A20" w:rsidRDefault="00CE686F" w:rsidP="002C0E01">
      <w:pPr>
        <w:pStyle w:val="Heading4"/>
        <w:rPr>
          <w:color w:val="auto"/>
          <w:lang w:val="en-US"/>
        </w:rPr>
      </w:pPr>
      <w:bookmarkStart w:id="21" w:name="_Toc185764367"/>
      <w:r w:rsidRPr="00C60A20">
        <w:rPr>
          <w:color w:val="auto"/>
        </w:rPr>
        <w:t xml:space="preserve">2.1.2.c.   Danh sách các usecase cho Người </w:t>
      </w:r>
      <w:r w:rsidR="00DD0859" w:rsidRPr="00C60A20">
        <w:rPr>
          <w:color w:val="auto"/>
        </w:rPr>
        <w:t>quản trị</w:t>
      </w:r>
      <w:bookmarkEnd w:id="21"/>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2"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23">
          <w:tblGrid>
            <w:gridCol w:w="5"/>
            <w:gridCol w:w="955"/>
            <w:gridCol w:w="5"/>
            <w:gridCol w:w="2994"/>
            <w:gridCol w:w="1"/>
            <w:gridCol w:w="4679"/>
            <w:gridCol w:w="1"/>
          </w:tblGrid>
        </w:tblGridChange>
      </w:tblGrid>
      <w:tr w:rsidR="00D870EE" w:rsidRPr="000E70CB" w14:paraId="118CBEF5" w14:textId="77777777" w:rsidTr="00947AE6">
        <w:trPr>
          <w:trHeight w:val="300"/>
          <w:trPrChange w:id="24" w:author="Kiên Lê Trung" w:date="2024-12-21T17:37:00Z" w16du:dateUtc="2024-12-21T10:37:00Z">
            <w:trPr>
              <w:trHeight w:val="300"/>
            </w:trPr>
          </w:trPrChange>
        </w:trPr>
        <w:tc>
          <w:tcPr>
            <w:tcW w:w="960" w:type="dxa"/>
            <w:tcPrChange w:id="25" w:author="Kiên Lê Trung" w:date="2024-12-21T17:37:00Z" w16du:dateUtc="2024-12-21T10:37:00Z">
              <w:tcPr>
                <w:tcW w:w="960" w:type="dxa"/>
                <w:gridSpan w:val="2"/>
              </w:tcPr>
            </w:tcPrChange>
          </w:tcPr>
          <w:p w14:paraId="1D150026"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STT</w:t>
            </w:r>
          </w:p>
        </w:tc>
        <w:tc>
          <w:tcPr>
            <w:tcW w:w="2994" w:type="dxa"/>
            <w:tcPrChange w:id="26" w:author="Kiên Lê Trung" w:date="2024-12-21T17:37:00Z" w16du:dateUtc="2024-12-21T10:37:00Z">
              <w:tcPr>
                <w:tcW w:w="3000" w:type="dxa"/>
                <w:gridSpan w:val="3"/>
              </w:tcPr>
            </w:tcPrChange>
          </w:tcPr>
          <w:p w14:paraId="49B385CD"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Tên Usecase</w:t>
            </w:r>
          </w:p>
        </w:tc>
        <w:tc>
          <w:tcPr>
            <w:tcW w:w="4680" w:type="dxa"/>
            <w:tcPrChange w:id="27" w:author="Kiên Lê Trung" w:date="2024-12-21T17:37:00Z" w16du:dateUtc="2024-12-21T10:37:00Z">
              <w:tcPr>
                <w:tcW w:w="4680" w:type="dxa"/>
                <w:gridSpan w:val="2"/>
              </w:tcPr>
            </w:tcPrChange>
          </w:tcPr>
          <w:p w14:paraId="0720D4B4"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Mô tả</w:t>
            </w:r>
          </w:p>
        </w:tc>
      </w:tr>
      <w:tr w:rsidR="00D870EE" w:rsidRPr="000E70CB" w14:paraId="48382F50" w14:textId="77777777" w:rsidTr="00947AE6">
        <w:trPr>
          <w:trHeight w:val="300"/>
          <w:trPrChange w:id="28" w:author="Kiên Lê Trung" w:date="2024-12-21T17:37:00Z" w16du:dateUtc="2024-12-21T10:37:00Z">
            <w:trPr>
              <w:trHeight w:val="300"/>
            </w:trPr>
          </w:trPrChange>
        </w:trPr>
        <w:tc>
          <w:tcPr>
            <w:tcW w:w="960" w:type="dxa"/>
            <w:tcPrChange w:id="29" w:author="Kiên Lê Trung" w:date="2024-12-21T17:37:00Z" w16du:dateUtc="2024-12-21T10:37:00Z">
              <w:tcPr>
                <w:tcW w:w="960" w:type="dxa"/>
                <w:gridSpan w:val="2"/>
              </w:tcPr>
            </w:tcPrChange>
          </w:tcPr>
          <w:p w14:paraId="5F866E0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1</w:t>
            </w:r>
          </w:p>
        </w:tc>
        <w:tc>
          <w:tcPr>
            <w:tcW w:w="2994" w:type="dxa"/>
            <w:tcPrChange w:id="30" w:author="Kiên Lê Trung" w:date="2024-12-21T17:37:00Z" w16du:dateUtc="2024-12-21T10:37:00Z">
              <w:tcPr>
                <w:tcW w:w="3000" w:type="dxa"/>
                <w:gridSpan w:val="3"/>
              </w:tcPr>
            </w:tcPrChange>
          </w:tcPr>
          <w:p w14:paraId="433714A0" w14:textId="43EB442F" w:rsidR="00D870EE" w:rsidRPr="00034C0F"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rPr>
              <w:t>Qu</w:t>
            </w:r>
            <w:r w:rsidRPr="000E70CB">
              <w:rPr>
                <w:rFonts w:ascii="Times New Roman" w:eastAsia="Times New Roman" w:hAnsi="Times New Roman" w:cs="Times New Roman"/>
                <w:sz w:val="26"/>
                <w:szCs w:val="26"/>
                <w:lang w:val="vi-VN"/>
              </w:rPr>
              <w:t xml:space="preserve">ản lý </w:t>
            </w:r>
            <w:r w:rsidR="00A31761">
              <w:rPr>
                <w:rFonts w:ascii="Times New Roman" w:eastAsia="Times New Roman" w:hAnsi="Times New Roman" w:cs="Times New Roman"/>
                <w:sz w:val="26"/>
                <w:szCs w:val="26"/>
                <w:lang w:val="en-US"/>
              </w:rPr>
              <w:t>tài khoản khách hàng</w:t>
            </w:r>
          </w:p>
        </w:tc>
        <w:tc>
          <w:tcPr>
            <w:tcW w:w="4680" w:type="dxa"/>
            <w:tcPrChange w:id="31" w:author="Kiên Lê Trung" w:date="2024-12-21T17:37:00Z" w16du:dateUtc="2024-12-21T10:37:00Z">
              <w:tcPr>
                <w:tcW w:w="4680" w:type="dxa"/>
                <w:gridSpan w:val="2"/>
              </w:tcPr>
            </w:tcPrChange>
          </w:tcPr>
          <w:p w14:paraId="331F060F" w14:textId="0BB81B7D"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795955">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w:t>
            </w:r>
            <w:r w:rsidR="00B435D0">
              <w:rPr>
                <w:rFonts w:ascii="Times New Roman" w:eastAsia="Times New Roman" w:hAnsi="Times New Roman" w:cs="Times New Roman"/>
                <w:sz w:val="26"/>
                <w:szCs w:val="26"/>
                <w:lang w:val="en-US"/>
              </w:rPr>
              <w:t xml:space="preserve">, chỉnh sửa trạng thái </w:t>
            </w:r>
            <w:r w:rsidR="00962C0B">
              <w:rPr>
                <w:rFonts w:ascii="Times New Roman" w:eastAsia="Times New Roman" w:hAnsi="Times New Roman" w:cs="Times New Roman"/>
                <w:sz w:val="26"/>
                <w:szCs w:val="26"/>
                <w:lang w:val="en-US"/>
              </w:rPr>
              <w:t>của khách hàng</w:t>
            </w:r>
          </w:p>
        </w:tc>
      </w:tr>
      <w:tr w:rsidR="00D870EE" w:rsidRPr="000E70CB" w14:paraId="70281208" w14:textId="77777777" w:rsidTr="00947AE6">
        <w:trPr>
          <w:trHeight w:val="300"/>
          <w:trPrChange w:id="32" w:author="Kiên Lê Trung" w:date="2024-12-21T17:37:00Z" w16du:dateUtc="2024-12-21T10:37:00Z">
            <w:trPr>
              <w:trHeight w:val="300"/>
            </w:trPr>
          </w:trPrChange>
        </w:trPr>
        <w:tc>
          <w:tcPr>
            <w:tcW w:w="960" w:type="dxa"/>
            <w:tcPrChange w:id="33" w:author="Kiên Lê Trung" w:date="2024-12-21T17:37:00Z" w16du:dateUtc="2024-12-21T10:37:00Z">
              <w:tcPr>
                <w:tcW w:w="960" w:type="dxa"/>
                <w:gridSpan w:val="2"/>
              </w:tcPr>
            </w:tcPrChange>
          </w:tcPr>
          <w:p w14:paraId="2E7BDCF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2</w:t>
            </w:r>
          </w:p>
        </w:tc>
        <w:tc>
          <w:tcPr>
            <w:tcW w:w="2994" w:type="dxa"/>
            <w:tcPrChange w:id="34" w:author="Kiên Lê Trung" w:date="2024-12-21T17:37:00Z" w16du:dateUtc="2024-12-21T10:37:00Z">
              <w:tcPr>
                <w:tcW w:w="3000" w:type="dxa"/>
                <w:gridSpan w:val="3"/>
              </w:tcPr>
            </w:tcPrChange>
          </w:tcPr>
          <w:p w14:paraId="60D7CAF6" w14:textId="26D6F9A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A31761">
              <w:rPr>
                <w:rFonts w:ascii="Times New Roman" w:eastAsia="Times New Roman" w:hAnsi="Times New Roman" w:cs="Times New Roman"/>
                <w:sz w:val="26"/>
                <w:szCs w:val="26"/>
                <w:lang w:val="en-US"/>
              </w:rPr>
              <w:t>tài khoản người bán</w:t>
            </w:r>
          </w:p>
        </w:tc>
        <w:tc>
          <w:tcPr>
            <w:tcW w:w="4680" w:type="dxa"/>
            <w:tcPrChange w:id="35" w:author="Kiên Lê Trung" w:date="2024-12-21T17:37:00Z" w16du:dateUtc="2024-12-21T10:37:00Z">
              <w:tcPr>
                <w:tcW w:w="4680" w:type="dxa"/>
                <w:gridSpan w:val="2"/>
              </w:tcPr>
            </w:tcPrChange>
          </w:tcPr>
          <w:p w14:paraId="51922F29" w14:textId="567BCBC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962C0B">
              <w:rPr>
                <w:rFonts w:ascii="Times New Roman" w:eastAsia="Times New Roman" w:hAnsi="Times New Roman" w:cs="Times New Roman"/>
                <w:sz w:val="26"/>
                <w:szCs w:val="26"/>
                <w:lang w:val="en-US"/>
              </w:rPr>
              <w:t>quản trị có thể xem danh sách</w:t>
            </w:r>
            <w:r w:rsidR="006772EE">
              <w:rPr>
                <w:rFonts w:ascii="Times New Roman" w:eastAsia="Times New Roman" w:hAnsi="Times New Roman" w:cs="Times New Roman"/>
                <w:sz w:val="26"/>
                <w:szCs w:val="26"/>
                <w:lang w:val="en-US"/>
              </w:rPr>
              <w:t>, xem chi tiết và chỉnh sửa trạng thái của người bán</w:t>
            </w:r>
          </w:p>
        </w:tc>
      </w:tr>
      <w:tr w:rsidR="00D870EE" w:rsidRPr="000E70CB" w14:paraId="7CBD9E70" w14:textId="77777777" w:rsidTr="00947AE6">
        <w:trPr>
          <w:trHeight w:val="300"/>
          <w:trPrChange w:id="36" w:author="Kiên Lê Trung" w:date="2024-12-21T17:37:00Z" w16du:dateUtc="2024-12-21T10:37:00Z">
            <w:trPr>
              <w:trHeight w:val="300"/>
            </w:trPr>
          </w:trPrChange>
        </w:trPr>
        <w:tc>
          <w:tcPr>
            <w:tcW w:w="960" w:type="dxa"/>
            <w:tcPrChange w:id="37" w:author="Kiên Lê Trung" w:date="2024-12-21T17:37:00Z" w16du:dateUtc="2024-12-21T10:37:00Z">
              <w:tcPr>
                <w:tcW w:w="960" w:type="dxa"/>
                <w:gridSpan w:val="2"/>
              </w:tcPr>
            </w:tcPrChange>
          </w:tcPr>
          <w:p w14:paraId="4C48AA73"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3</w:t>
            </w:r>
          </w:p>
        </w:tc>
        <w:tc>
          <w:tcPr>
            <w:tcW w:w="2994" w:type="dxa"/>
            <w:tcPrChange w:id="38" w:author="Kiên Lê Trung" w:date="2024-12-21T17:37:00Z" w16du:dateUtc="2024-12-21T10:37:00Z">
              <w:tcPr>
                <w:tcW w:w="3000" w:type="dxa"/>
                <w:gridSpan w:val="3"/>
              </w:tcPr>
            </w:tcPrChange>
          </w:tcPr>
          <w:p w14:paraId="1ABFED33" w14:textId="67CD224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5F342A">
              <w:rPr>
                <w:rFonts w:ascii="Times New Roman" w:eastAsia="Times New Roman" w:hAnsi="Times New Roman" w:cs="Times New Roman"/>
                <w:sz w:val="26"/>
                <w:szCs w:val="26"/>
                <w:lang w:val="en-US"/>
              </w:rPr>
              <w:t>đơn hàng</w:t>
            </w:r>
          </w:p>
        </w:tc>
        <w:tc>
          <w:tcPr>
            <w:tcW w:w="4680" w:type="dxa"/>
            <w:tcPrChange w:id="39" w:author="Kiên Lê Trung" w:date="2024-12-21T17:37:00Z" w16du:dateUtc="2024-12-21T10:37:00Z">
              <w:tcPr>
                <w:tcW w:w="4680" w:type="dxa"/>
                <w:gridSpan w:val="2"/>
              </w:tcPr>
            </w:tcPrChange>
          </w:tcPr>
          <w:p w14:paraId="4FFB74D3" w14:textId="530EFBF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6772E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w:t>
            </w:r>
            <w:r w:rsidR="00F623F3">
              <w:rPr>
                <w:rFonts w:ascii="Times New Roman" w:eastAsia="Times New Roman" w:hAnsi="Times New Roman" w:cs="Times New Roman"/>
                <w:sz w:val="26"/>
                <w:szCs w:val="26"/>
                <w:lang w:val="en-US"/>
              </w:rPr>
              <w:t>xem chi tiết các đơn hàng</w:t>
            </w:r>
          </w:p>
        </w:tc>
      </w:tr>
      <w:tr w:rsidR="00D870EE" w:rsidRPr="000E70CB" w14:paraId="0C2DA32A" w14:textId="77777777" w:rsidTr="00947AE6">
        <w:trPr>
          <w:trHeight w:val="300"/>
          <w:trPrChange w:id="40" w:author="Kiên Lê Trung" w:date="2024-12-21T17:37:00Z" w16du:dateUtc="2024-12-21T10:37:00Z">
            <w:trPr>
              <w:trHeight w:val="300"/>
            </w:trPr>
          </w:trPrChange>
        </w:trPr>
        <w:tc>
          <w:tcPr>
            <w:tcW w:w="960" w:type="dxa"/>
            <w:tcPrChange w:id="41" w:author="Kiên Lê Trung" w:date="2024-12-21T17:37:00Z" w16du:dateUtc="2024-12-21T10:37:00Z">
              <w:tcPr>
                <w:tcW w:w="960" w:type="dxa"/>
                <w:gridSpan w:val="2"/>
              </w:tcPr>
            </w:tcPrChange>
          </w:tcPr>
          <w:p w14:paraId="11741C16"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4</w:t>
            </w:r>
          </w:p>
        </w:tc>
        <w:tc>
          <w:tcPr>
            <w:tcW w:w="2994" w:type="dxa"/>
            <w:tcPrChange w:id="42" w:author="Kiên Lê Trung" w:date="2024-12-21T17:37:00Z" w16du:dateUtc="2024-12-21T10:37:00Z">
              <w:tcPr>
                <w:tcW w:w="3000" w:type="dxa"/>
                <w:gridSpan w:val="3"/>
              </w:tcPr>
            </w:tcPrChange>
          </w:tcPr>
          <w:p w14:paraId="2E6632F6" w14:textId="1BC75673"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danh mục</w:t>
            </w:r>
          </w:p>
        </w:tc>
        <w:tc>
          <w:tcPr>
            <w:tcW w:w="4680" w:type="dxa"/>
            <w:tcPrChange w:id="43" w:author="Kiên Lê Trung" w:date="2024-12-21T17:37:00Z" w16du:dateUtc="2024-12-21T10:37:00Z">
              <w:tcPr>
                <w:tcW w:w="4680" w:type="dxa"/>
                <w:gridSpan w:val="2"/>
              </w:tcPr>
            </w:tcPrChange>
          </w:tcPr>
          <w:p w14:paraId="21BDDF56" w14:textId="67E8905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thêm mới, cập nhật, xóa </w:t>
            </w:r>
            <w:r w:rsidR="00F623F3">
              <w:rPr>
                <w:rFonts w:ascii="Times New Roman" w:eastAsia="Times New Roman" w:hAnsi="Times New Roman" w:cs="Times New Roman"/>
                <w:sz w:val="26"/>
                <w:szCs w:val="26"/>
                <w:lang w:val="en-US"/>
              </w:rPr>
              <w:t>danh mục</w:t>
            </w:r>
          </w:p>
        </w:tc>
      </w:tr>
      <w:tr w:rsidR="00D870EE" w:rsidRPr="000E70CB" w14:paraId="0091D66A" w14:textId="77777777" w:rsidTr="00947AE6">
        <w:trPr>
          <w:trHeight w:val="300"/>
          <w:trPrChange w:id="44" w:author="Kiên Lê Trung" w:date="2024-12-21T17:37:00Z" w16du:dateUtc="2024-12-21T10:37:00Z">
            <w:trPr>
              <w:trHeight w:val="300"/>
            </w:trPr>
          </w:trPrChange>
        </w:trPr>
        <w:tc>
          <w:tcPr>
            <w:tcW w:w="960" w:type="dxa"/>
            <w:tcPrChange w:id="45" w:author="Kiên Lê Trung" w:date="2024-12-21T17:37:00Z" w16du:dateUtc="2024-12-21T10:37:00Z">
              <w:tcPr>
                <w:tcW w:w="960" w:type="dxa"/>
                <w:gridSpan w:val="2"/>
              </w:tcPr>
            </w:tcPrChange>
          </w:tcPr>
          <w:p w14:paraId="4DD92938"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5</w:t>
            </w:r>
          </w:p>
        </w:tc>
        <w:tc>
          <w:tcPr>
            <w:tcW w:w="2994" w:type="dxa"/>
            <w:tcPrChange w:id="46" w:author="Kiên Lê Trung" w:date="2024-12-21T17:37:00Z" w16du:dateUtc="2024-12-21T10:37:00Z">
              <w:tcPr>
                <w:tcW w:w="3000" w:type="dxa"/>
                <w:gridSpan w:val="3"/>
              </w:tcPr>
            </w:tcPrChange>
          </w:tcPr>
          <w:p w14:paraId="1F0F3492" w14:textId="2C1DA802"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nhãn hiệu</w:t>
            </w:r>
          </w:p>
        </w:tc>
        <w:tc>
          <w:tcPr>
            <w:tcW w:w="4680" w:type="dxa"/>
            <w:tcPrChange w:id="47" w:author="Kiên Lê Trung" w:date="2024-12-21T17:37:00Z" w16du:dateUtc="2024-12-21T10:37:00Z">
              <w:tcPr>
                <w:tcW w:w="4680" w:type="dxa"/>
                <w:gridSpan w:val="2"/>
              </w:tcPr>
            </w:tcPrChange>
          </w:tcPr>
          <w:p w14:paraId="256075BF" w14:textId="1E3A93B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 xml:space="preserve">quản trị </w:t>
            </w:r>
            <w:r w:rsidR="00D714DE">
              <w:rPr>
                <w:rFonts w:ascii="Times New Roman" w:eastAsia="Times New Roman" w:hAnsi="Times New Roman" w:cs="Times New Roman"/>
                <w:sz w:val="26"/>
                <w:szCs w:val="26"/>
                <w:lang w:val="en-US"/>
              </w:rPr>
              <w:t>có thể xem nhãn hiệu, thêm mới, cập nhật, xóa nhãn hiệu</w:t>
            </w:r>
          </w:p>
        </w:tc>
      </w:tr>
      <w:tr w:rsidR="00D870EE" w:rsidRPr="000E70CB" w14:paraId="583D3947" w14:textId="77777777" w:rsidTr="00947AE6">
        <w:trPr>
          <w:trHeight w:val="300"/>
          <w:trPrChange w:id="48" w:author="Kiên Lê Trung" w:date="2024-12-21T17:37:00Z" w16du:dateUtc="2024-12-21T10:37:00Z">
            <w:trPr>
              <w:trHeight w:val="300"/>
            </w:trPr>
          </w:trPrChange>
        </w:trPr>
        <w:tc>
          <w:tcPr>
            <w:tcW w:w="960" w:type="dxa"/>
            <w:tcPrChange w:id="49" w:author="Kiên Lê Trung" w:date="2024-12-21T17:37:00Z" w16du:dateUtc="2024-12-21T10:37:00Z">
              <w:tcPr>
                <w:tcW w:w="960" w:type="dxa"/>
                <w:gridSpan w:val="2"/>
              </w:tcPr>
            </w:tcPrChange>
          </w:tcPr>
          <w:p w14:paraId="7B634457" w14:textId="2763EA11" w:rsidR="00D870EE" w:rsidRPr="000E70CB" w:rsidRDefault="00B726B9" w:rsidP="00034C0F">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994" w:type="dxa"/>
            <w:tcPrChange w:id="50" w:author="Kiên Lê Trung" w:date="2024-12-21T17:37:00Z" w16du:dateUtc="2024-12-21T10:37:00Z">
              <w:tcPr>
                <w:tcW w:w="3000" w:type="dxa"/>
                <w:gridSpan w:val="3"/>
              </w:tcPr>
            </w:tcPrChange>
          </w:tcPr>
          <w:p w14:paraId="2A41C766" w14:textId="7777777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Quản lý thống kê</w:t>
            </w:r>
          </w:p>
        </w:tc>
        <w:tc>
          <w:tcPr>
            <w:tcW w:w="4680" w:type="dxa"/>
            <w:tcPrChange w:id="51" w:author="Kiên Lê Trung" w:date="2024-12-21T17:37:00Z" w16du:dateUtc="2024-12-21T10:37:00Z">
              <w:tcPr>
                <w:tcW w:w="4680" w:type="dxa"/>
                <w:gridSpan w:val="2"/>
              </w:tcPr>
            </w:tcPrChange>
          </w:tcPr>
          <w:p w14:paraId="388B6F65" w14:textId="65FDD45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D714D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báo cáo thống kê doanh thu sản phẩm, đơn hàng….</w:t>
            </w:r>
          </w:p>
        </w:tc>
      </w:tr>
    </w:tbl>
    <w:p w14:paraId="47079598" w14:textId="77777777" w:rsidR="007569A2" w:rsidRPr="00C60A20" w:rsidRDefault="00CE686F" w:rsidP="740FB05A">
      <w:pPr>
        <w:pStyle w:val="Heading3"/>
        <w:rPr>
          <w:b w:val="0"/>
          <w:color w:val="auto"/>
          <w:szCs w:val="26"/>
        </w:rPr>
      </w:pPr>
      <w:bookmarkStart w:id="52" w:name="_Toc185764368"/>
      <w:r w:rsidRPr="00C60A20">
        <w:rPr>
          <w:color w:val="auto"/>
        </w:rPr>
        <w:t>2.1.3</w:t>
      </w:r>
      <w:r w:rsidRPr="00C60A20">
        <w:rPr>
          <w:color w:val="auto"/>
          <w:sz w:val="14"/>
          <w:szCs w:val="14"/>
        </w:rPr>
        <w:t xml:space="preserve">     </w:t>
      </w:r>
      <w:r w:rsidRPr="00C60A20">
        <w:rPr>
          <w:color w:val="auto"/>
          <w:szCs w:val="26"/>
        </w:rPr>
        <w:t xml:space="preserve">Biểu đồ </w:t>
      </w:r>
      <w:bookmarkStart w:id="53" w:name="_Int_toI0yeoU"/>
      <w:r w:rsidRPr="00C60A20">
        <w:rPr>
          <w:color w:val="auto"/>
          <w:szCs w:val="26"/>
        </w:rPr>
        <w:t>usecase</w:t>
      </w:r>
      <w:bookmarkEnd w:id="52"/>
      <w:bookmarkEnd w:id="53"/>
    </w:p>
    <w:p w14:paraId="2766A62A" w14:textId="77777777" w:rsidR="007569A2" w:rsidRDefault="00CE686F">
      <w:pPr>
        <w:rPr>
          <w:rFonts w:ascii="Times New Roman" w:eastAsia="Times New Roman" w:hAnsi="Times New Roman" w:cs="Times New Roman"/>
          <w:sz w:val="30"/>
          <w:szCs w:val="30"/>
        </w:rPr>
      </w:pPr>
      <w:r>
        <w:rPr>
          <w:rFonts w:ascii="Times New Roman" w:eastAsia="Times New Roman" w:hAnsi="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Default="007569A2">
      <w:pPr>
        <w:rPr>
          <w:rFonts w:ascii="Times New Roman" w:eastAsia="Times New Roman" w:hAnsi="Times New Roman" w:cs="Times New Roman"/>
          <w:sz w:val="28"/>
          <w:szCs w:val="28"/>
        </w:rPr>
      </w:pPr>
    </w:p>
    <w:p w14:paraId="33C5B619" w14:textId="77777777" w:rsidR="007569A2" w:rsidRPr="00C60A20" w:rsidRDefault="00CE686F">
      <w:pPr>
        <w:pStyle w:val="Heading4"/>
        <w:rPr>
          <w:color w:val="auto"/>
          <w:sz w:val="26"/>
          <w:szCs w:val="26"/>
        </w:rPr>
      </w:pPr>
      <w:bookmarkStart w:id="54" w:name="_Toc185764369"/>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54"/>
    </w:p>
    <w:p w14:paraId="4853B841" w14:textId="77777777" w:rsidR="007569A2" w:rsidRDefault="007569A2">
      <w:pPr>
        <w:rPr>
          <w:rFonts w:ascii="Times New Roman" w:eastAsia="Times New Roman" w:hAnsi="Times New Roman" w:cs="Times New Roman"/>
          <w:sz w:val="28"/>
          <w:szCs w:val="28"/>
        </w:rPr>
      </w:pPr>
    </w:p>
    <w:p w14:paraId="4AB4EA24" w14:textId="77777777" w:rsidR="00D617D3" w:rsidRDefault="00CE686F" w:rsidP="002C3FFF">
      <w:pPr>
        <w:keepNext/>
      </w:pPr>
      <w:commentRangeStart w:id="55"/>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731200" cy="3898900"/>
                    </a:xfrm>
                    <a:prstGeom prst="rect">
                      <a:avLst/>
                    </a:prstGeom>
                    <a:ln/>
                  </pic:spPr>
                </pic:pic>
              </a:graphicData>
            </a:graphic>
          </wp:inline>
        </w:drawing>
      </w:r>
      <w:commentRangeEnd w:id="55"/>
    </w:p>
    <w:p w14:paraId="78BEFD2A" w14:textId="12EBB6BE" w:rsidR="007569A2" w:rsidRPr="00034C0F" w:rsidRDefault="00CE686F">
      <w:pPr>
        <w:rPr>
          <w:rFonts w:ascii="Times New Roman" w:eastAsia="Times New Roman" w:hAnsi="Times New Roman" w:cs="Times New Roman"/>
          <w:sz w:val="28"/>
          <w:szCs w:val="28"/>
          <w:lang w:val="en-US"/>
        </w:rPr>
      </w:pPr>
      <w:r>
        <w:commentReference w:id="55"/>
      </w:r>
    </w:p>
    <w:p w14:paraId="27A76422" w14:textId="77777777" w:rsidR="007569A2" w:rsidRDefault="007569A2">
      <w:pPr>
        <w:rPr>
          <w:rFonts w:ascii="Times New Roman" w:eastAsia="Times New Roman" w:hAnsi="Times New Roman" w:cs="Times New Roman"/>
          <w:sz w:val="28"/>
          <w:szCs w:val="28"/>
        </w:rPr>
      </w:pPr>
    </w:p>
    <w:p w14:paraId="67B7A70C" w14:textId="43F1BC73" w:rsidR="007569A2" w:rsidRPr="00C60A20" w:rsidRDefault="00CE686F" w:rsidP="00034C0F">
      <w:pPr>
        <w:pStyle w:val="Heading4"/>
        <w:rPr>
          <w:color w:val="auto"/>
          <w:lang w:val="en-US"/>
        </w:rPr>
      </w:pPr>
      <w:bookmarkStart w:id="56" w:name="_Toc185764370"/>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56"/>
    </w:p>
    <w:p w14:paraId="71887C79" w14:textId="3D03D3F6" w:rsidR="007569A2" w:rsidRPr="00C60A20" w:rsidRDefault="00CE686F" w:rsidP="00C60A20">
      <w:pPr>
        <w:pStyle w:val="ListParagraph"/>
        <w:numPr>
          <w:ilvl w:val="0"/>
          <w:numId w:val="150"/>
        </w:numPr>
        <w:rPr>
          <w:rFonts w:ascii="Times New Roman" w:eastAsia="Times New Roman" w:hAnsi="Times New Roman" w:cs="Times New Roman"/>
          <w:sz w:val="28"/>
          <w:szCs w:val="28"/>
          <w:lang w:val="en-US"/>
        </w:rPr>
      </w:pPr>
      <w:r w:rsidRPr="00C60A20">
        <w:rPr>
          <w:rFonts w:ascii="Times New Roman" w:hAnsi="Times New Roman" w:cs="Times New Roman"/>
          <w:sz w:val="26"/>
          <w:szCs w:val="26"/>
        </w:rPr>
        <w:t xml:space="preserve">Phân rã </w:t>
      </w:r>
      <w:r w:rsidR="00983677">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sidDel="00906FF4">
        <w:rPr>
          <w:rFonts w:ascii="Times New Roman" w:hAnsi="Times New Roman" w:cs="Times New Roman"/>
          <w:sz w:val="26"/>
          <w:szCs w:val="26"/>
          <w:lang w:val="en-US"/>
        </w:rPr>
        <w:t>“</w:t>
      </w:r>
      <w:r w:rsidRPr="00C60A20">
        <w:rPr>
          <w:rFonts w:ascii="Times New Roman" w:hAnsi="Times New Roman" w:cs="Times New Roman"/>
          <w:b/>
          <w:sz w:val="26"/>
          <w:szCs w:val="26"/>
        </w:rPr>
        <w:t>Đăng ký</w:t>
      </w:r>
      <w:r w:rsidR="00D54B83" w:rsidRPr="00C60A20">
        <w:rPr>
          <w:rFonts w:ascii="Times New Roman" w:eastAsia="Times New Roman" w:hAnsi="Times New Roman" w:cs="Times New Roman"/>
          <w:sz w:val="28"/>
          <w:szCs w:val="28"/>
          <w:lang w:val="en-US"/>
        </w:rPr>
        <w:t>”</w:t>
      </w:r>
    </w:p>
    <w:p w14:paraId="3B7FD67C" w14:textId="77777777" w:rsidR="007569A2" w:rsidRDefault="007569A2">
      <w:pPr>
        <w:rPr>
          <w:rFonts w:ascii="Times New Roman" w:eastAsia="Times New Roman" w:hAnsi="Times New Roman" w:cs="Times New Roman"/>
          <w:sz w:val="28"/>
          <w:szCs w:val="28"/>
        </w:rPr>
      </w:pPr>
    </w:p>
    <w:p w14:paraId="38D6B9B6" w14:textId="4D01001D" w:rsidR="007569A2" w:rsidRDefault="24FACA8E" w:rsidP="2895571A">
      <w:commentRangeStart w:id="57"/>
      <w:commentRangeEnd w:id="57"/>
      <w:r>
        <w:rPr>
          <w:rStyle w:val="CommentReference"/>
        </w:rPr>
        <w:commentReference w:id="57"/>
      </w:r>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143A2EA5" w14:textId="6D44B251" w:rsidR="00697EBD" w:rsidRPr="00C60A20" w:rsidRDefault="00697EBD" w:rsidP="00C60A20">
      <w:pPr>
        <w:pStyle w:val="ListParagraph"/>
        <w:numPr>
          <w:ilvl w:val="1"/>
          <w:numId w:val="151"/>
        </w:numPr>
        <w:rPr>
          <w:sz w:val="26"/>
          <w:szCs w:val="26"/>
          <w:lang w:val="en-US"/>
        </w:rPr>
      </w:pPr>
      <w:r>
        <w:rPr>
          <w:rFonts w:ascii="Times New Roman" w:eastAsia="Times New Roman" w:hAnsi="Times New Roman" w:cs="Times New Roman"/>
          <w:sz w:val="26"/>
          <w:szCs w:val="26"/>
          <w:lang w:val="vi-VN"/>
        </w:rPr>
        <w:t xml:space="preserve">Phân rã Usecase </w:t>
      </w:r>
      <w:r w:rsidR="00AE00A7">
        <w:rPr>
          <w:rFonts w:ascii="Times New Roman" w:eastAsia="Times New Roman" w:hAnsi="Times New Roman" w:cs="Times New Roman"/>
          <w:sz w:val="26"/>
          <w:szCs w:val="26"/>
          <w:lang w:val="vi-VN"/>
        </w:rPr>
        <w:t xml:space="preserve">“ </w:t>
      </w:r>
      <w:r w:rsidR="00AE00A7" w:rsidRPr="00C60A20">
        <w:rPr>
          <w:rFonts w:ascii="Times New Roman" w:eastAsia="Times New Roman" w:hAnsi="Times New Roman" w:cs="Times New Roman"/>
          <w:b/>
          <w:sz w:val="26"/>
          <w:szCs w:val="26"/>
          <w:lang w:val="vi-VN"/>
        </w:rPr>
        <w:t>Tìm kiếm sản phẩm</w:t>
      </w:r>
      <w:r w:rsidR="00AE00A7">
        <w:rPr>
          <w:rFonts w:ascii="Times New Roman" w:eastAsia="Times New Roman" w:hAnsi="Times New Roman" w:cs="Times New Roman"/>
          <w:sz w:val="26"/>
          <w:szCs w:val="26"/>
          <w:lang w:val="vi-VN"/>
        </w:rPr>
        <w:t xml:space="preserve"> “</w:t>
      </w:r>
    </w:p>
    <w:p w14:paraId="698536F5" w14:textId="77777777" w:rsidR="007569A2" w:rsidRDefault="007569A2">
      <w:pPr>
        <w:rPr>
          <w:rFonts w:ascii="Times New Roman" w:eastAsia="Times New Roman" w:hAnsi="Times New Roman" w:cs="Times New Roman"/>
          <w:sz w:val="28"/>
          <w:szCs w:val="28"/>
        </w:rPr>
      </w:pPr>
    </w:p>
    <w:p w14:paraId="3B22BB7D" w14:textId="4C62844B" w:rsidR="007569A2" w:rsidRPr="00034C0F" w:rsidRDefault="00081A53">
      <w:pPr>
        <w:rPr>
          <w:rFonts w:ascii="Times New Roman" w:eastAsia="Times New Roman" w:hAnsi="Times New Roman" w:cs="Times New Roman"/>
          <w:sz w:val="28"/>
          <w:szCs w:val="28"/>
          <w:lang w:val="en-US"/>
        </w:rPr>
      </w:pPr>
      <w:r w:rsidRPr="00081A53">
        <w:rPr>
          <w:rFonts w:ascii="Times New Roman" w:eastAsia="Times New Roman" w:hAnsi="Times New Roman" w:cs="Times New Roman"/>
          <w:sz w:val="28"/>
          <w:szCs w:val="28"/>
        </w:rPr>
        <w:drawing>
          <wp:inline distT="0" distB="0" distL="0" distR="0" wp14:anchorId="373B06C8" wp14:editId="275C0F13">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31"/>
                    <a:stretch>
                      <a:fillRect/>
                    </a:stretch>
                  </pic:blipFill>
                  <pic:spPr>
                    <a:xfrm>
                      <a:off x="0" y="0"/>
                      <a:ext cx="5733415" cy="2241550"/>
                    </a:xfrm>
                    <a:prstGeom prst="rect">
                      <a:avLst/>
                    </a:prstGeom>
                  </pic:spPr>
                </pic:pic>
              </a:graphicData>
            </a:graphic>
          </wp:inline>
        </w:drawing>
      </w:r>
      <w:commentRangeStart w:id="58"/>
      <w:commentRangeStart w:id="59"/>
      <w:commentRangeEnd w:id="59"/>
      <w:r w:rsidR="00CE686F">
        <w:rPr>
          <w:rStyle w:val="CommentReference"/>
        </w:rPr>
        <w:commentReference w:id="59"/>
      </w:r>
      <w:commentRangeEnd w:id="58"/>
      <w:r w:rsidR="00CE686F">
        <w:rPr>
          <w:rStyle w:val="CommentReference"/>
        </w:rPr>
        <w:commentReference w:id="58"/>
      </w:r>
    </w:p>
    <w:p w14:paraId="17B246DD" w14:textId="77777777" w:rsidR="007569A2" w:rsidRDefault="007569A2">
      <w:pPr>
        <w:rPr>
          <w:rFonts w:ascii="Times New Roman" w:eastAsia="Times New Roman" w:hAnsi="Times New Roman" w:cs="Times New Roman"/>
          <w:sz w:val="28"/>
          <w:szCs w:val="28"/>
        </w:rPr>
      </w:pPr>
    </w:p>
    <w:p w14:paraId="470EF9AA" w14:textId="35152D8D" w:rsidR="007569A2" w:rsidRPr="00C60A20" w:rsidRDefault="00CE686F" w:rsidP="00C60A20">
      <w:pPr>
        <w:pStyle w:val="ListParagraph"/>
        <w:numPr>
          <w:ilvl w:val="0"/>
          <w:numId w:val="167"/>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Thêm sản phẩm vào giỏ hàng </w:t>
      </w:r>
      <w:r w:rsidRPr="00C60A20">
        <w:rPr>
          <w:rFonts w:ascii="Times New Roman" w:hAnsi="Times New Roman" w:cs="Times New Roman"/>
          <w:sz w:val="26"/>
          <w:szCs w:val="26"/>
        </w:rPr>
        <w:t>”</w:t>
      </w:r>
    </w:p>
    <w:p w14:paraId="6BF89DA3" w14:textId="77777777" w:rsidR="007569A2" w:rsidRDefault="007569A2">
      <w:pPr>
        <w:rPr>
          <w:rFonts w:ascii="Times New Roman" w:eastAsia="Times New Roman" w:hAnsi="Times New Roman" w:cs="Times New Roman"/>
          <w:sz w:val="28"/>
          <w:szCs w:val="28"/>
        </w:rPr>
      </w:pPr>
    </w:p>
    <w:p w14:paraId="5C3E0E74" w14:textId="251F0E36" w:rsidR="007569A2" w:rsidRDefault="39EF4FFA" w:rsidP="5A64F9FC">
      <w:pPr>
        <w:rPr>
          <w:rFonts w:ascii="Times New Roman" w:eastAsia="Times New Roman" w:hAnsi="Times New Roman" w:cs="Times New Roman"/>
          <w:sz w:val="28"/>
          <w:szCs w:val="28"/>
        </w:rPr>
      </w:pPr>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66A1FAB9" w14:textId="77777777" w:rsidR="007569A2" w:rsidRDefault="007569A2">
      <w:pPr>
        <w:rPr>
          <w:rFonts w:ascii="Times New Roman" w:eastAsia="Times New Roman" w:hAnsi="Times New Roman" w:cs="Times New Roman"/>
          <w:sz w:val="28"/>
          <w:szCs w:val="28"/>
        </w:rPr>
      </w:pPr>
    </w:p>
    <w:p w14:paraId="76BB753C" w14:textId="77777777" w:rsidR="007569A2" w:rsidRDefault="007569A2">
      <w:pPr>
        <w:rPr>
          <w:rFonts w:ascii="Times New Roman" w:eastAsia="Times New Roman" w:hAnsi="Times New Roman" w:cs="Times New Roman"/>
          <w:sz w:val="28"/>
          <w:szCs w:val="28"/>
        </w:rPr>
      </w:pPr>
    </w:p>
    <w:p w14:paraId="38723505" w14:textId="629FD136" w:rsidR="007569A2" w:rsidRPr="00C60A20" w:rsidRDefault="00CE686F" w:rsidP="00C60A20">
      <w:pPr>
        <w:pStyle w:val="ListParagraph"/>
        <w:numPr>
          <w:ilvl w:val="0"/>
          <w:numId w:val="168"/>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Thanh toán đơn hàng </w:t>
      </w:r>
      <w:r w:rsidRPr="00C60A20">
        <w:rPr>
          <w:rFonts w:ascii="Times New Roman" w:hAnsi="Times New Roman" w:cs="Times New Roman"/>
          <w:sz w:val="26"/>
          <w:szCs w:val="26"/>
        </w:rPr>
        <w:t>”</w:t>
      </w:r>
    </w:p>
    <w:p w14:paraId="513DA1E0" w14:textId="77777777" w:rsidR="007569A2" w:rsidRDefault="007569A2">
      <w:pPr>
        <w:rPr>
          <w:rFonts w:ascii="Times New Roman" w:eastAsia="Times New Roman" w:hAnsi="Times New Roman" w:cs="Times New Roman"/>
          <w:sz w:val="28"/>
          <w:szCs w:val="28"/>
        </w:rPr>
      </w:pPr>
    </w:p>
    <w:p w14:paraId="75CAC6F5" w14:textId="1226A5F4" w:rsidR="007569A2" w:rsidRPr="007158F7" w:rsidRDefault="00E76974" w:rsidP="007158F7">
      <w:bookmarkStart w:id="60" w:name="_njfhpeobxpnc" w:colFirst="0" w:colLast="0"/>
      <w:bookmarkEnd w:id="60"/>
      <w:r w:rsidRPr="00E76974">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33"/>
                    <a:stretch>
                      <a:fillRect/>
                    </a:stretch>
                  </pic:blipFill>
                  <pic:spPr>
                    <a:xfrm>
                      <a:off x="0" y="0"/>
                      <a:ext cx="5733415" cy="2719070"/>
                    </a:xfrm>
                    <a:prstGeom prst="rect">
                      <a:avLst/>
                    </a:prstGeom>
                  </pic:spPr>
                </pic:pic>
              </a:graphicData>
            </a:graphic>
          </wp:inline>
        </w:drawing>
      </w:r>
      <w:commentRangeStart w:id="61"/>
      <w:commentRangeEnd w:id="61"/>
      <w:r w:rsidR="00CE686F">
        <w:rPr>
          <w:rStyle w:val="CommentReference"/>
        </w:rPr>
        <w:commentReference w:id="61"/>
      </w:r>
    </w:p>
    <w:p w14:paraId="66060428" w14:textId="77777777" w:rsidR="007569A2" w:rsidRDefault="007569A2">
      <w:pPr>
        <w:rPr>
          <w:sz w:val="28"/>
          <w:szCs w:val="28"/>
        </w:rPr>
      </w:pPr>
    </w:p>
    <w:p w14:paraId="1D0656FE" w14:textId="77777777" w:rsidR="007569A2" w:rsidRDefault="007569A2">
      <w:pPr>
        <w:rPr>
          <w:sz w:val="28"/>
          <w:szCs w:val="28"/>
        </w:rPr>
      </w:pPr>
    </w:p>
    <w:p w14:paraId="7B37605A" w14:textId="77777777" w:rsidR="007569A2" w:rsidRDefault="007569A2">
      <w:pPr>
        <w:rPr>
          <w:sz w:val="28"/>
          <w:szCs w:val="28"/>
        </w:rPr>
      </w:pPr>
    </w:p>
    <w:p w14:paraId="764A1B9C" w14:textId="4B2F09C5" w:rsidR="007569A2" w:rsidRPr="00C60A20" w:rsidRDefault="00CE686F" w:rsidP="00C60A20">
      <w:pPr>
        <w:pStyle w:val="ListParagraph"/>
        <w:numPr>
          <w:ilvl w:val="0"/>
          <w:numId w:val="169"/>
        </w:numPr>
        <w:ind w:left="709"/>
        <w:rPr>
          <w:rFonts w:ascii="Times New Roman" w:hAnsi="Times New Roman" w:cs="Times New Roman"/>
          <w:sz w:val="26"/>
          <w:szCs w:val="26"/>
        </w:rPr>
      </w:pPr>
      <w:commentRangeStart w:id="62"/>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Đánh giá và bình luận </w:t>
      </w:r>
      <w:r w:rsidRPr="00C60A20">
        <w:rPr>
          <w:rFonts w:ascii="Times New Roman" w:hAnsi="Times New Roman" w:cs="Times New Roman"/>
          <w:sz w:val="26"/>
          <w:szCs w:val="26"/>
        </w:rPr>
        <w:t>”</w:t>
      </w:r>
      <w:commentRangeEnd w:id="62"/>
      <w:r w:rsidR="003B5E3E">
        <w:rPr>
          <w:rStyle w:val="CommentReference"/>
        </w:rPr>
        <w:commentReference w:id="62"/>
      </w:r>
    </w:p>
    <w:p w14:paraId="394798F2" w14:textId="77777777" w:rsidR="007569A2" w:rsidRDefault="007569A2">
      <w:pPr>
        <w:rPr>
          <w:sz w:val="24"/>
          <w:szCs w:val="24"/>
        </w:rPr>
      </w:pPr>
    </w:p>
    <w:p w14:paraId="3889A505" w14:textId="6FB94D64" w:rsidR="007569A2" w:rsidRDefault="002214F5" w:rsidP="00C60A20">
      <w:bookmarkStart w:id="63" w:name="_lxs9i6qrp944" w:colFirst="0" w:colLast="0"/>
      <w:bookmarkEnd w:id="63"/>
      <w:r w:rsidRPr="002214F5">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34"/>
                    <a:stretch>
                      <a:fillRect/>
                    </a:stretch>
                  </pic:blipFill>
                  <pic:spPr>
                    <a:xfrm>
                      <a:off x="0" y="0"/>
                      <a:ext cx="5733415" cy="2066925"/>
                    </a:xfrm>
                    <a:prstGeom prst="rect">
                      <a:avLst/>
                    </a:prstGeom>
                  </pic:spPr>
                </pic:pic>
              </a:graphicData>
            </a:graphic>
          </wp:inline>
        </w:drawing>
      </w:r>
      <w:commentRangeStart w:id="64"/>
      <w:commentRangeEnd w:id="64"/>
      <w:r w:rsidR="00CE686F">
        <w:rPr>
          <w:rStyle w:val="CommentReference"/>
        </w:rPr>
        <w:commentReference w:id="64"/>
      </w:r>
    </w:p>
    <w:p w14:paraId="29079D35" w14:textId="77777777" w:rsidR="007569A2" w:rsidRDefault="007569A2"/>
    <w:p w14:paraId="76614669" w14:textId="4B3387A3" w:rsidR="007569A2" w:rsidRPr="00C60A20" w:rsidRDefault="00CE686F" w:rsidP="00034C0F">
      <w:pPr>
        <w:pStyle w:val="Heading4"/>
        <w:rPr>
          <w:color w:val="auto"/>
          <w:lang w:val="en-US"/>
        </w:rPr>
      </w:pPr>
      <w:bookmarkStart w:id="65" w:name="_Toc185764371"/>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66" w:name="_mqidg1v9lbf1" w:colFirst="0" w:colLast="0"/>
      <w:bookmarkEnd w:id="65"/>
      <w:bookmarkEnd w:id="66"/>
    </w:p>
    <w:p w14:paraId="7E1C2E56" w14:textId="1E1190F9" w:rsidR="007569A2" w:rsidRPr="00D7288B" w:rsidRDefault="00CE686F" w:rsidP="00C60A20">
      <w:pPr>
        <w:pStyle w:val="ListParagraph"/>
        <w:numPr>
          <w:ilvl w:val="0"/>
          <w:numId w:val="170"/>
        </w:numPr>
        <w:ind w:left="709"/>
        <w:rPr>
          <w:rFonts w:ascii="Times New Roman" w:hAnsi="Times New Roman" w:cs="Times New Roman"/>
          <w:b/>
          <w:sz w:val="26"/>
          <w:szCs w:val="26"/>
        </w:rPr>
      </w:pPr>
      <w:r w:rsidRPr="00D7288B">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D7288B">
        <w:rPr>
          <w:rFonts w:ascii="Times New Roman" w:hAnsi="Times New Roman" w:cs="Times New Roman"/>
          <w:sz w:val="26"/>
          <w:szCs w:val="26"/>
        </w:rPr>
        <w:t xml:space="preserve"> </w:t>
      </w:r>
      <w:r w:rsidRPr="00D7288B">
        <w:rPr>
          <w:rFonts w:ascii="Times New Roman" w:hAnsi="Times New Roman" w:cs="Times New Roman"/>
          <w:b/>
          <w:sz w:val="26"/>
          <w:szCs w:val="26"/>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67" w:name="_rt4pop4sffdq" w:colFirst="0" w:colLast="0"/>
      <w:bookmarkEnd w:id="67"/>
      <w:r>
        <w:rPr>
          <w:noProof/>
        </w:rPr>
        <w:drawing>
          <wp:inline distT="0" distB="0" distL="0" distR="0" wp14:anchorId="51E14F77" wp14:editId="5E339420">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7777777" w:rsidR="007569A2" w:rsidRDefault="007569A2"/>
    <w:p w14:paraId="2AC57CB0" w14:textId="77777777" w:rsidR="007569A2" w:rsidRDefault="007569A2"/>
    <w:p w14:paraId="5186B13D" w14:textId="77777777" w:rsidR="007569A2" w:rsidRDefault="007569A2"/>
    <w:p w14:paraId="68838E8E" w14:textId="433BE8C2" w:rsidR="007569A2" w:rsidRPr="00C60A20" w:rsidRDefault="00CE686F" w:rsidP="00C60A20">
      <w:pPr>
        <w:pStyle w:val="ListParagraph"/>
        <w:numPr>
          <w:ilvl w:val="0"/>
          <w:numId w:val="171"/>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00D7288B">
        <w:rPr>
          <w:rFonts w:ascii="Times New Roman" w:hAnsi="Times New Roman" w:cs="Times New Roman"/>
          <w:sz w:val="26"/>
          <w:szCs w:val="26"/>
          <w:lang w:val="vi-VN"/>
        </w:rPr>
        <w:t xml:space="preserve"> </w:t>
      </w:r>
      <w:r w:rsidRPr="00C60A20">
        <w:rPr>
          <w:rFonts w:ascii="Times New Roman" w:hAnsi="Times New Roman" w:cs="Times New Roman"/>
          <w:b/>
          <w:sz w:val="26"/>
          <w:szCs w:val="26"/>
        </w:rPr>
        <w:t>Quản lý kho hàng, tồn kho sản phẩm, khách hàng</w:t>
      </w:r>
      <w:r w:rsidRPr="00C60A20">
        <w:rPr>
          <w:rFonts w:ascii="Times New Roman" w:hAnsi="Times New Roman" w:cs="Times New Roman"/>
          <w:sz w:val="26"/>
          <w:szCs w:val="26"/>
        </w:rPr>
        <w:t xml:space="preserve"> ”</w:t>
      </w:r>
    </w:p>
    <w:p w14:paraId="6C57C439" w14:textId="77777777" w:rsidR="007569A2" w:rsidRPr="00B54AF4" w:rsidRDefault="007569A2"/>
    <w:p w14:paraId="3D404BC9" w14:textId="77777777" w:rsidR="007569A2" w:rsidRDefault="00CE686F">
      <w:pPr>
        <w:rPr>
          <w:sz w:val="28"/>
          <w:szCs w:val="28"/>
        </w:rPr>
      </w:pPr>
      <w:commentRangeStart w:id="68"/>
      <w:commentRangeStart w:id="69"/>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530600"/>
                    </a:xfrm>
                    <a:prstGeom prst="rect">
                      <a:avLst/>
                    </a:prstGeom>
                    <a:ln/>
                  </pic:spPr>
                </pic:pic>
              </a:graphicData>
            </a:graphic>
          </wp:inline>
        </w:drawing>
      </w:r>
      <w:commentRangeEnd w:id="68"/>
      <w:r>
        <w:rPr>
          <w:rStyle w:val="CommentReference"/>
        </w:rPr>
        <w:commentReference w:id="68"/>
      </w:r>
      <w:commentRangeEnd w:id="69"/>
      <w:r w:rsidR="004C3F56">
        <w:rPr>
          <w:rStyle w:val="CommentReference"/>
        </w:rPr>
        <w:commentReference w:id="69"/>
      </w:r>
    </w:p>
    <w:p w14:paraId="61319B8A" w14:textId="77777777" w:rsidR="007569A2" w:rsidRDefault="007569A2">
      <w:pPr>
        <w:rPr>
          <w:sz w:val="28"/>
          <w:szCs w:val="28"/>
        </w:rPr>
      </w:pPr>
    </w:p>
    <w:p w14:paraId="4690D2CA" w14:textId="51253CA5" w:rsidR="007569A2" w:rsidRPr="00C60A20" w:rsidRDefault="00CE686F" w:rsidP="00C60A20">
      <w:pPr>
        <w:pStyle w:val="ListParagraph"/>
        <w:numPr>
          <w:ilvl w:val="0"/>
          <w:numId w:val="172"/>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 </w:t>
      </w:r>
      <w:r w:rsidRPr="00C60A20">
        <w:rPr>
          <w:rFonts w:ascii="Times New Roman" w:hAnsi="Times New Roman" w:cs="Times New Roman"/>
          <w:b/>
          <w:sz w:val="26"/>
          <w:szCs w:val="26"/>
        </w:rPr>
        <w:t>Quản lý đơn hàng, giao hàng</w:t>
      </w:r>
      <w:r w:rsidRPr="00C60A20">
        <w:rPr>
          <w:rFonts w:ascii="Times New Roman" w:hAnsi="Times New Roman" w:cs="Times New Roman"/>
          <w:sz w:val="26"/>
          <w:szCs w:val="26"/>
        </w:rPr>
        <w:t>”</w:t>
      </w:r>
    </w:p>
    <w:p w14:paraId="31A560F4" w14:textId="77777777" w:rsidR="007569A2" w:rsidRDefault="00CE686F" w:rsidP="740FB05A">
      <w:pPr>
        <w:rPr>
          <w:b/>
          <w:bCs/>
          <w:sz w:val="24"/>
          <w:szCs w:val="24"/>
        </w:rPr>
      </w:pPr>
      <w:commentRangeStart w:id="70"/>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1200" cy="2184400"/>
                    </a:xfrm>
                    <a:prstGeom prst="rect">
                      <a:avLst/>
                    </a:prstGeom>
                    <a:ln/>
                  </pic:spPr>
                </pic:pic>
              </a:graphicData>
            </a:graphic>
          </wp:inline>
        </w:drawing>
      </w:r>
      <w:commentRangeEnd w:id="70"/>
      <w:r>
        <w:commentReference w:id="70"/>
      </w:r>
    </w:p>
    <w:p w14:paraId="70DF735C" w14:textId="77777777" w:rsidR="007569A2" w:rsidRDefault="007569A2">
      <w:pPr>
        <w:rPr>
          <w:b/>
          <w:sz w:val="24"/>
          <w:szCs w:val="24"/>
        </w:rPr>
      </w:pPr>
    </w:p>
    <w:p w14:paraId="3A413BF6" w14:textId="77777777" w:rsidR="007569A2" w:rsidRDefault="007569A2"/>
    <w:p w14:paraId="33D28B4B" w14:textId="77777777" w:rsidR="007569A2" w:rsidRDefault="007569A2"/>
    <w:p w14:paraId="431A865E" w14:textId="053C3589" w:rsidR="007569A2" w:rsidRPr="00C60A20" w:rsidRDefault="7A5AEBB1" w:rsidP="00C60A20">
      <w:pPr>
        <w:pStyle w:val="ListParagraph"/>
        <w:numPr>
          <w:ilvl w:val="0"/>
          <w:numId w:val="173"/>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Báo cáo thống kê </w:t>
      </w:r>
      <w:r w:rsidR="7BD89C58" w:rsidRPr="00C60A20">
        <w:rPr>
          <w:rFonts w:ascii="Times New Roman" w:hAnsi="Times New Roman" w:cs="Times New Roman"/>
          <w:b/>
          <w:sz w:val="26"/>
          <w:szCs w:val="26"/>
        </w:rPr>
        <w:t>của người bán</w:t>
      </w:r>
      <w:r w:rsidRPr="00C60A20">
        <w:rPr>
          <w:rFonts w:ascii="Times New Roman" w:hAnsi="Times New Roman" w:cs="Times New Roman"/>
          <w:b/>
          <w:sz w:val="26"/>
          <w:szCs w:val="26"/>
        </w:rPr>
        <w:t>: doanh thu, lợi nhuận</w:t>
      </w:r>
      <w:r w:rsidR="7537B1FC" w:rsidRPr="00C60A20">
        <w:rPr>
          <w:rFonts w:ascii="Times New Roman" w:hAnsi="Times New Roman" w:cs="Times New Roman"/>
          <w:b/>
          <w:sz w:val="26"/>
          <w:szCs w:val="26"/>
        </w:rPr>
        <w:t>, địa chỉ mua hàng, trạng thái đơn hàng</w:t>
      </w:r>
      <w:r w:rsidR="7537B1FC" w:rsidRPr="00C60A20">
        <w:rPr>
          <w:rFonts w:ascii="Times New Roman" w:hAnsi="Times New Roman" w:cs="Times New Roman"/>
          <w:sz w:val="26"/>
          <w:szCs w:val="26"/>
        </w:rPr>
        <w:t>”</w:t>
      </w:r>
      <w:r w:rsidRPr="00C60A20">
        <w:rPr>
          <w:rFonts w:ascii="Times New Roman" w:hAnsi="Times New Roman" w:cs="Times New Roman"/>
          <w:sz w:val="26"/>
          <w:szCs w:val="26"/>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5111268D" w:rsidR="59001287" w:rsidRPr="007158F7" w:rsidRDefault="59001287" w:rsidP="59001287"/>
    <w:p w14:paraId="37EFA3E3" w14:textId="5E4E1D16" w:rsidR="007569A2" w:rsidRDefault="007569A2">
      <w:pPr>
        <w:rPr>
          <w:sz w:val="28"/>
          <w:szCs w:val="28"/>
        </w:rPr>
      </w:pPr>
    </w:p>
    <w:p w14:paraId="521C1E6F" w14:textId="06D0C8B9" w:rsidR="007569A2" w:rsidRPr="00C60A20" w:rsidRDefault="00517332" w:rsidP="00C60A20">
      <w:pPr>
        <w:pStyle w:val="ListParagraph"/>
        <w:numPr>
          <w:ilvl w:val="0"/>
          <w:numId w:val="173"/>
        </w:numPr>
        <w:ind w:left="709"/>
      </w:pPr>
      <w:r w:rsidRPr="00C60A20">
        <w:rPr>
          <w:rFonts w:ascii="Times New Roman" w:hAnsi="Times New Roman" w:cs="Times New Roman"/>
          <w:sz w:val="26"/>
          <w:szCs w:val="26"/>
          <w:lang w:val="vi-VN"/>
        </w:rPr>
        <w:t xml:space="preserve">Phân rã Usecase “ </w:t>
      </w:r>
      <w:r w:rsidRPr="00C60A20">
        <w:rPr>
          <w:rFonts w:ascii="Times New Roman" w:hAnsi="Times New Roman" w:cs="Times New Roman"/>
          <w:b/>
          <w:sz w:val="26"/>
          <w:szCs w:val="26"/>
          <w:lang w:val="vi-VN"/>
        </w:rPr>
        <w:t>Quản lý khuyến mãi</w:t>
      </w:r>
      <w:r w:rsidRPr="00C60A20">
        <w:rPr>
          <w:rFonts w:ascii="Times New Roman" w:hAnsi="Times New Roman" w:cs="Times New Roman"/>
          <w:sz w:val="26"/>
          <w:szCs w:val="26"/>
          <w:lang w:val="vi-VN"/>
        </w:rPr>
        <w:t xml:space="preserve"> “ </w:t>
      </w:r>
    </w:p>
    <w:p w14:paraId="41C6AC2A" w14:textId="2019E569" w:rsidR="007569A2" w:rsidRDefault="007569A2"/>
    <w:p w14:paraId="76DD069B" w14:textId="1B1957E5" w:rsidR="1E1DDABD" w:rsidRDefault="1E1DDABD" w:rsidP="740FB05A">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2DC44586" w14:textId="40332BD6" w:rsidR="007569A2" w:rsidRPr="00C60A20" w:rsidRDefault="00F51725" w:rsidP="00034C0F">
      <w:pPr>
        <w:pStyle w:val="ListParagraph"/>
        <w:numPr>
          <w:ilvl w:val="0"/>
          <w:numId w:val="59"/>
        </w:numPr>
        <w:rPr>
          <w:rFonts w:ascii="Times New Roman" w:hAnsi="Times New Roman" w:cs="Times New Roman"/>
          <w:sz w:val="26"/>
          <w:szCs w:val="26"/>
          <w:lang w:val="en-US"/>
        </w:rPr>
      </w:pPr>
      <w:r>
        <w:rPr>
          <w:rFonts w:ascii="Times New Roman" w:hAnsi="Times New Roman" w:cs="Times New Roman"/>
          <w:sz w:val="26"/>
          <w:szCs w:val="26"/>
          <w:lang w:val="vi-VN"/>
        </w:rPr>
        <w:t>Phân rã Usecase “</w:t>
      </w:r>
      <w:commentRangeStart w:id="71"/>
      <w:r w:rsidR="00C5469A" w:rsidRPr="00C60A20">
        <w:rPr>
          <w:rFonts w:ascii="Times New Roman" w:hAnsi="Times New Roman" w:cs="Times New Roman"/>
          <w:b/>
          <w:sz w:val="26"/>
          <w:szCs w:val="26"/>
          <w:lang w:val="en-US"/>
        </w:rPr>
        <w:t xml:space="preserve">Quản lý nhà cung </w:t>
      </w:r>
      <w:r w:rsidR="00C5469A" w:rsidRPr="00C60A20" w:rsidDel="00F51725">
        <w:rPr>
          <w:rFonts w:ascii="Times New Roman" w:hAnsi="Times New Roman" w:cs="Times New Roman"/>
          <w:b/>
          <w:sz w:val="26"/>
          <w:szCs w:val="26"/>
          <w:lang w:val="en-US"/>
        </w:rPr>
        <w:t>cấp</w:t>
      </w:r>
      <w:commentRangeEnd w:id="71"/>
      <w:r w:rsidR="00C5469A" w:rsidRPr="00C60A20">
        <w:rPr>
          <w:rStyle w:val="CommentReference"/>
          <w:rFonts w:ascii="Times New Roman" w:hAnsi="Times New Roman" w:cs="Times New Roman"/>
          <w:b/>
          <w:sz w:val="26"/>
          <w:szCs w:val="26"/>
        </w:rPr>
        <w:commentReference w:id="71"/>
      </w:r>
      <w:r>
        <w:rPr>
          <w:rFonts w:ascii="Times New Roman" w:hAnsi="Times New Roman" w:cs="Times New Roman"/>
          <w:sz w:val="26"/>
          <w:szCs w:val="26"/>
          <w:lang w:val="vi-VN"/>
        </w:rPr>
        <w:t>”</w:t>
      </w:r>
    </w:p>
    <w:p w14:paraId="6CC526C9" w14:textId="77777777" w:rsidR="00677107" w:rsidRDefault="00677107" w:rsidP="00677107">
      <w:pPr>
        <w:rPr>
          <w:lang w:val="en-US"/>
        </w:rPr>
      </w:pPr>
    </w:p>
    <w:p w14:paraId="570FF31F" w14:textId="77777777" w:rsidR="00677107" w:rsidRDefault="00677107" w:rsidP="00677107">
      <w:pPr>
        <w:rPr>
          <w:lang w:val="en-US"/>
        </w:rPr>
      </w:pPr>
    </w:p>
    <w:p w14:paraId="42E60D57" w14:textId="3AF59104" w:rsidR="00677107" w:rsidRDefault="00AF47C7" w:rsidP="00677107">
      <w:pPr>
        <w:rPr>
          <w:lang w:val="en-US"/>
        </w:rPr>
      </w:pPr>
      <w:r w:rsidRPr="00AF47C7">
        <w:rPr>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40"/>
                    <a:stretch>
                      <a:fillRect/>
                    </a:stretch>
                  </pic:blipFill>
                  <pic:spPr>
                    <a:xfrm>
                      <a:off x="0" y="0"/>
                      <a:ext cx="5733415" cy="3007360"/>
                    </a:xfrm>
                    <a:prstGeom prst="rect">
                      <a:avLst/>
                    </a:prstGeom>
                  </pic:spPr>
                </pic:pic>
              </a:graphicData>
            </a:graphic>
          </wp:inline>
        </w:drawing>
      </w:r>
    </w:p>
    <w:p w14:paraId="4FFCBC07" w14:textId="39FA3412" w:rsidR="007569A2" w:rsidRPr="00C60A20" w:rsidRDefault="00340D02" w:rsidP="00C60A20">
      <w:pPr>
        <w:pStyle w:val="ListParagraph"/>
        <w:numPr>
          <w:ilvl w:val="1"/>
          <w:numId w:val="142"/>
        </w:numPr>
        <w:rPr>
          <w:rFonts w:ascii="Times New Roman" w:hAnsi="Times New Roman" w:cs="Times New Roman"/>
          <w:sz w:val="26"/>
          <w:szCs w:val="26"/>
          <w:lang w:val="vi-VN"/>
        </w:rPr>
      </w:pPr>
      <w:r w:rsidRPr="00C60A20">
        <w:rPr>
          <w:rFonts w:ascii="Times New Roman" w:hAnsi="Times New Roman" w:cs="Times New Roman"/>
          <w:sz w:val="26"/>
          <w:szCs w:val="26"/>
          <w:lang w:val="en-US"/>
        </w:rPr>
        <w:t>Phân</w:t>
      </w:r>
      <w:r w:rsidRPr="00C60A20">
        <w:rPr>
          <w:rFonts w:ascii="Times New Roman" w:hAnsi="Times New Roman" w:cs="Times New Roman"/>
          <w:sz w:val="26"/>
          <w:szCs w:val="26"/>
          <w:lang w:val="vi-VN"/>
        </w:rPr>
        <w:t xml:space="preserve"> rã Usecase “</w:t>
      </w:r>
      <w:r w:rsidR="00677107" w:rsidRPr="00C60A20">
        <w:rPr>
          <w:rFonts w:ascii="Times New Roman" w:hAnsi="Times New Roman" w:cs="Times New Roman"/>
          <w:b/>
          <w:sz w:val="26"/>
          <w:szCs w:val="26"/>
          <w:lang w:val="en-US"/>
        </w:rPr>
        <w:t xml:space="preserve">Quản lý nhập </w:t>
      </w:r>
      <w:r w:rsidR="00677107" w:rsidRPr="00C60A20" w:rsidDel="00340D02">
        <w:rPr>
          <w:rFonts w:ascii="Times New Roman" w:hAnsi="Times New Roman" w:cs="Times New Roman"/>
          <w:b/>
          <w:sz w:val="26"/>
          <w:szCs w:val="26"/>
          <w:lang w:val="en-US"/>
        </w:rPr>
        <w:t>hàng</w:t>
      </w:r>
      <w:r w:rsidRPr="00C60A20">
        <w:rPr>
          <w:rFonts w:ascii="Times New Roman" w:hAnsi="Times New Roman" w:cs="Times New Roman"/>
          <w:sz w:val="26"/>
          <w:szCs w:val="26"/>
          <w:lang w:val="vi-VN"/>
        </w:rPr>
        <w:t>”</w:t>
      </w:r>
    </w:p>
    <w:p w14:paraId="2431F60B" w14:textId="56E33E5E" w:rsidR="00677107" w:rsidRDefault="0018193D">
      <w:pPr>
        <w:rPr>
          <w:lang w:val="en-US"/>
        </w:rPr>
      </w:pPr>
      <w:r w:rsidRPr="0018193D">
        <w:rPr>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41"/>
                    <a:stretch>
                      <a:fillRect/>
                    </a:stretch>
                  </pic:blipFill>
                  <pic:spPr>
                    <a:xfrm>
                      <a:off x="0" y="0"/>
                      <a:ext cx="5733415" cy="2190115"/>
                    </a:xfrm>
                    <a:prstGeom prst="rect">
                      <a:avLst/>
                    </a:prstGeom>
                  </pic:spPr>
                </pic:pic>
              </a:graphicData>
            </a:graphic>
          </wp:inline>
        </w:drawing>
      </w:r>
    </w:p>
    <w:p w14:paraId="250B35AF" w14:textId="77777777" w:rsidR="00C862A4" w:rsidRDefault="00C862A4">
      <w:pPr>
        <w:rPr>
          <w:lang w:val="en-US"/>
        </w:rPr>
      </w:pPr>
    </w:p>
    <w:p w14:paraId="2BE53659" w14:textId="77777777" w:rsidR="00C862A4" w:rsidRDefault="00C862A4">
      <w:pPr>
        <w:rPr>
          <w:lang w:val="en-US"/>
        </w:rPr>
      </w:pPr>
    </w:p>
    <w:p w14:paraId="1062E347" w14:textId="77777777" w:rsidR="00C862A4" w:rsidRDefault="00C862A4">
      <w:pPr>
        <w:rPr>
          <w:lang w:val="en-US"/>
        </w:rPr>
      </w:pPr>
    </w:p>
    <w:p w14:paraId="67A02023" w14:textId="77777777" w:rsidR="00C862A4" w:rsidRDefault="00C862A4">
      <w:pPr>
        <w:rPr>
          <w:lang w:val="en-US"/>
        </w:rPr>
      </w:pPr>
    </w:p>
    <w:p w14:paraId="1025A5CB" w14:textId="77777777" w:rsidR="00C862A4" w:rsidRDefault="00C862A4">
      <w:pPr>
        <w:rPr>
          <w:lang w:val="en-US"/>
        </w:rPr>
      </w:pPr>
    </w:p>
    <w:p w14:paraId="7E8FE7CF" w14:textId="77777777" w:rsidR="00C862A4" w:rsidRPr="00034C0F" w:rsidRDefault="00C862A4">
      <w:pPr>
        <w:rPr>
          <w:lang w:val="en-US"/>
        </w:rPr>
      </w:pPr>
    </w:p>
    <w:p w14:paraId="16EADF94" w14:textId="44ED929D" w:rsidR="007569A2" w:rsidRPr="00C60A20" w:rsidRDefault="00CE686F">
      <w:pPr>
        <w:pStyle w:val="Heading4"/>
        <w:rPr>
          <w:color w:val="auto"/>
          <w:sz w:val="28"/>
          <w:szCs w:val="28"/>
        </w:rPr>
      </w:pPr>
      <w:bookmarkStart w:id="72" w:name="_Toc185764372"/>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72"/>
      <w:r w:rsidRPr="00C60A20">
        <w:rPr>
          <w:color w:val="auto"/>
          <w:sz w:val="28"/>
          <w:szCs w:val="28"/>
        </w:rPr>
        <w:t xml:space="preserve"> </w:t>
      </w:r>
    </w:p>
    <w:p w14:paraId="316F38DE" w14:textId="00A0B580" w:rsidR="007569A2" w:rsidRPr="00C60A20" w:rsidRDefault="00CE686F" w:rsidP="00C60A20">
      <w:pPr>
        <w:pStyle w:val="ListParagraph"/>
        <w:numPr>
          <w:ilvl w:val="0"/>
          <w:numId w:val="174"/>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54E33" w:rsidRPr="00C60A20">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 tài khoản khách hàng</w:t>
      </w:r>
      <w:r w:rsidRPr="00C60A20">
        <w:rPr>
          <w:rFonts w:ascii="Times New Roman" w:hAnsi="Times New Roman" w:cs="Times New Roman"/>
          <w:sz w:val="26"/>
          <w:szCs w:val="26"/>
        </w:rPr>
        <w:t>”</w:t>
      </w:r>
    </w:p>
    <w:p w14:paraId="1728B4D0" w14:textId="77777777" w:rsidR="007569A2" w:rsidRDefault="007569A2">
      <w:pPr>
        <w:rPr>
          <w:b/>
          <w:sz w:val="26"/>
          <w:szCs w:val="26"/>
        </w:rPr>
      </w:pPr>
    </w:p>
    <w:p w14:paraId="34959D4B" w14:textId="08A10D00" w:rsidR="007569A2" w:rsidRPr="005C5FA5" w:rsidRDefault="00CE686F" w:rsidP="005C5FA5">
      <w:bookmarkStart w:id="73" w:name="_16eos795q34f" w:colFirst="0" w:colLast="0"/>
      <w:bookmarkEnd w:id="73"/>
      <w:commentRangeStart w:id="74"/>
      <w:commentRangeEnd w:id="74"/>
      <w:r>
        <w:rPr>
          <w:rStyle w:val="CommentReference"/>
        </w:rPr>
        <w:commentReference w:id="74"/>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6BDD9FEB" w14:textId="444B66C2" w:rsidR="00EB2917" w:rsidRPr="00C60A20" w:rsidRDefault="00082E98" w:rsidP="00C60A20">
      <w:pPr>
        <w:pStyle w:val="ListParagraph"/>
        <w:numPr>
          <w:ilvl w:val="0"/>
          <w:numId w:val="162"/>
        </w:numPr>
        <w:ind w:left="709" w:hanging="283"/>
        <w:rPr>
          <w:rFonts w:ascii="Times New Roman" w:hAnsi="Times New Roman" w:cs="Times New Roman"/>
          <w:sz w:val="26"/>
          <w:szCs w:val="26"/>
          <w:lang w:val="vi-VN"/>
        </w:rPr>
      </w:pPr>
      <w:r w:rsidRPr="00C60A20">
        <w:rPr>
          <w:rFonts w:ascii="Times New Roman" w:hAnsi="Times New Roman" w:cs="Times New Roman"/>
          <w:sz w:val="26"/>
          <w:szCs w:val="26"/>
          <w:lang w:val="vi-VN"/>
        </w:rPr>
        <w:t xml:space="preserve">Phân rã Usecase “ </w:t>
      </w:r>
      <w:r w:rsidRPr="00C60A20">
        <w:rPr>
          <w:rFonts w:ascii="Times New Roman" w:hAnsi="Times New Roman" w:cs="Times New Roman"/>
          <w:b/>
          <w:sz w:val="26"/>
          <w:szCs w:val="26"/>
          <w:lang w:val="vi-VN"/>
        </w:rPr>
        <w:t>Quản lý tài khoản người bán</w:t>
      </w:r>
      <w:r w:rsidRPr="00C60A20">
        <w:rPr>
          <w:rFonts w:ascii="Times New Roman" w:hAnsi="Times New Roman" w:cs="Times New Roman"/>
          <w:sz w:val="26"/>
          <w:szCs w:val="26"/>
          <w:lang w:val="vi-VN"/>
        </w:rPr>
        <w:t xml:space="preserve"> “</w:t>
      </w:r>
    </w:p>
    <w:p w14:paraId="507E2ACF" w14:textId="77777777" w:rsidR="00954E33" w:rsidRDefault="00954E33" w:rsidP="00EB2917">
      <w:pPr>
        <w:pStyle w:val="ListParagraph"/>
        <w:rPr>
          <w:lang w:val="vi-VN"/>
        </w:rPr>
      </w:pPr>
    </w:p>
    <w:p w14:paraId="2016B27B" w14:textId="4EE25FD4" w:rsidR="00146937" w:rsidRPr="00C60A20" w:rsidRDefault="00146937" w:rsidP="00C60A20">
      <w:pPr>
        <w:pStyle w:val="ListParagraph"/>
        <w:ind w:left="0"/>
        <w:rPr>
          <w:lang w:val="vi-VN"/>
        </w:rPr>
      </w:pPr>
      <w:r>
        <w:rPr>
          <w:noProof/>
        </w:rPr>
        <w:drawing>
          <wp:inline distT="0" distB="0" distL="0" distR="0" wp14:anchorId="5A771343" wp14:editId="795A7E4C">
            <wp:extent cx="5981700" cy="2295525"/>
            <wp:effectExtent l="0" t="0" r="0" b="9525"/>
            <wp:docPr id="2133314332" name="Picture 21333143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332" name="Picture 2133314332" descr="A diagram of a compan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95308" cy="2300747"/>
                    </a:xfrm>
                    <a:prstGeom prst="rect">
                      <a:avLst/>
                    </a:prstGeom>
                  </pic:spPr>
                </pic:pic>
              </a:graphicData>
            </a:graphic>
          </wp:inline>
        </w:drawing>
      </w:r>
      <w:bookmarkStart w:id="75" w:name="_y8mks1r5mxg8" w:colFirst="0" w:colLast="0"/>
      <w:bookmarkEnd w:id="75"/>
    </w:p>
    <w:p w14:paraId="0C483197" w14:textId="4F959499" w:rsidR="007569A2" w:rsidRPr="00C60A20" w:rsidRDefault="00CE686F" w:rsidP="00C60A20">
      <w:pPr>
        <w:pStyle w:val="ListParagraph"/>
        <w:numPr>
          <w:ilvl w:val="0"/>
          <w:numId w:val="175"/>
        </w:numPr>
        <w:ind w:left="709" w:hanging="283"/>
        <w:rPr>
          <w:rFonts w:ascii="Times New Roman" w:hAnsi="Times New Roman" w:cs="Times New Roman"/>
          <w:sz w:val="26"/>
          <w:szCs w:val="26"/>
        </w:rPr>
      </w:pPr>
      <w:bookmarkStart w:id="76" w:name="_Toc185759287"/>
      <w:bookmarkStart w:id="77" w:name="_Toc185759288"/>
      <w:bookmarkEnd w:id="76"/>
      <w:bookmarkEnd w:id="77"/>
      <w:r w:rsidRPr="00C60A20">
        <w:rPr>
          <w:rFonts w:ascii="Times New Roman" w:hAnsi="Times New Roman" w:cs="Times New Roman"/>
          <w:sz w:val="26"/>
          <w:szCs w:val="26"/>
        </w:rPr>
        <w:t xml:space="preserve">Phân rã </w:t>
      </w:r>
      <w:r w:rsidR="00983677" w:rsidRPr="00D7288B">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 đơn hàng</w:t>
      </w:r>
      <w:r w:rsidRPr="00C60A20">
        <w:rPr>
          <w:rFonts w:ascii="Times New Roman" w:hAnsi="Times New Roman" w:cs="Times New Roman"/>
          <w:sz w:val="26"/>
          <w:szCs w:val="26"/>
        </w:rPr>
        <w:t>”</w:t>
      </w:r>
    </w:p>
    <w:p w14:paraId="5A7E0CF2" w14:textId="033E8444" w:rsidR="007569A2" w:rsidRPr="00C60A20" w:rsidRDefault="007569A2" w:rsidP="00C60A20">
      <w:pPr>
        <w:pStyle w:val="ListParagraph"/>
        <w:ind w:left="709"/>
        <w:rPr>
          <w:rFonts w:ascii="Times New Roman" w:hAnsi="Times New Roman" w:cs="Times New Roman"/>
          <w:sz w:val="26"/>
          <w:szCs w:val="26"/>
        </w:rPr>
      </w:pPr>
    </w:p>
    <w:p w14:paraId="770DA672" w14:textId="7DFA35A4" w:rsidR="3F5363AD" w:rsidRPr="005C5FA5" w:rsidRDefault="3F5363AD" w:rsidP="5A64F9FC">
      <w:bookmarkStart w:id="78" w:name="_4amctghsycoj"/>
      <w:bookmarkEnd w:id="78"/>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0C76FB9F" w14:textId="3B08D3AE" w:rsidR="007569A2" w:rsidRPr="00C60A20" w:rsidRDefault="00CE686F" w:rsidP="00C60A20">
      <w:pPr>
        <w:pStyle w:val="ListParagraph"/>
        <w:numPr>
          <w:ilvl w:val="0"/>
          <w:numId w:val="175"/>
        </w:numPr>
        <w:ind w:left="709" w:hanging="283"/>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w:t>
      </w:r>
      <w:r w:rsidR="40DCA01E" w:rsidRPr="00C60A20">
        <w:rPr>
          <w:rFonts w:ascii="Times New Roman" w:hAnsi="Times New Roman" w:cs="Times New Roman"/>
          <w:b/>
          <w:sz w:val="26"/>
          <w:szCs w:val="26"/>
        </w:rPr>
        <w:t xml:space="preserve"> thống kê</w:t>
      </w:r>
      <w:r w:rsidRPr="00C60A20">
        <w:rPr>
          <w:rFonts w:ascii="Times New Roman" w:hAnsi="Times New Roman" w:cs="Times New Roman"/>
          <w:b/>
          <w:sz w:val="26"/>
          <w:szCs w:val="26"/>
        </w:rPr>
        <w:t xml:space="preserve"> báo cáo </w:t>
      </w:r>
      <w:r w:rsidR="3C36AF63" w:rsidRPr="00C60A20">
        <w:rPr>
          <w:rFonts w:ascii="Times New Roman" w:hAnsi="Times New Roman" w:cs="Times New Roman"/>
          <w:b/>
          <w:sz w:val="26"/>
          <w:szCs w:val="26"/>
        </w:rPr>
        <w:t>của người quản trị</w:t>
      </w:r>
      <w:r w:rsidRPr="00C60A20">
        <w:rPr>
          <w:rFonts w:ascii="Times New Roman" w:hAnsi="Times New Roman" w:cs="Times New Roman"/>
          <w:sz w:val="26"/>
          <w:szCs w:val="26"/>
        </w:rPr>
        <w:t>”</w:t>
      </w:r>
    </w:p>
    <w:p w14:paraId="1AC5CDBE" w14:textId="77777777" w:rsidR="007569A2" w:rsidRDefault="007569A2">
      <w:pPr>
        <w:rPr>
          <w:sz w:val="26"/>
          <w:szCs w:val="26"/>
        </w:rPr>
      </w:pPr>
    </w:p>
    <w:p w14:paraId="342D4C27" w14:textId="11CCFD14" w:rsidR="007569A2" w:rsidRDefault="00CE686F" w:rsidP="5A64F9FC">
      <w:r>
        <w:rPr>
          <w:rFonts w:ascii="Times New Roman" w:eastAsia="Times New Roman" w:hAnsi="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31200" cy="2019300"/>
                    </a:xfrm>
                    <a:prstGeom prst="rect">
                      <a:avLst/>
                    </a:prstGeom>
                    <a:ln/>
                  </pic:spPr>
                </pic:pic>
              </a:graphicData>
            </a:graphic>
          </wp:inline>
        </w:drawing>
      </w:r>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545B5F7C" w14:textId="6A516E4F" w:rsidR="007569A2" w:rsidRPr="00C60A20" w:rsidRDefault="00CE686F" w:rsidP="00C60A20">
      <w:pPr>
        <w:pStyle w:val="ListParagraph"/>
        <w:numPr>
          <w:ilvl w:val="0"/>
          <w:numId w:val="176"/>
        </w:numPr>
        <w:ind w:left="709" w:hanging="283"/>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Quản lý danh mục</w:t>
      </w:r>
      <w:r w:rsidRPr="00C60A20">
        <w:rPr>
          <w:rFonts w:ascii="Times New Roman" w:hAnsi="Times New Roman" w:cs="Times New Roman"/>
          <w:sz w:val="26"/>
          <w:szCs w:val="26"/>
        </w:rPr>
        <w:t xml:space="preserve"> ”</w:t>
      </w:r>
    </w:p>
    <w:p w14:paraId="3572E399" w14:textId="2B20F302" w:rsidR="007569A2" w:rsidRDefault="6C298972" w:rsidP="5A64F9FC">
      <w:r>
        <w:rPr>
          <w:noProof/>
        </w:rPr>
        <w:drawing>
          <wp:inline distT="0" distB="0" distL="0" distR="0" wp14:anchorId="6C32AE26" wp14:editId="6C0385DE">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6CEB15CE" w14:textId="77777777" w:rsidR="007569A2" w:rsidRDefault="00CE686F" w:rsidP="5A64F9FC">
      <w:pPr>
        <w:rPr>
          <w:rFonts w:ascii="Times New Roman" w:eastAsia="Times New Roman" w:hAnsi="Times New Roman" w:cs="Times New Roman"/>
          <w:b/>
          <w:bCs/>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3530600"/>
                    </a:xfrm>
                    <a:prstGeom prst="rect">
                      <a:avLst/>
                    </a:prstGeom>
                    <a:ln/>
                  </pic:spPr>
                </pic:pic>
              </a:graphicData>
            </a:graphic>
          </wp:inline>
        </w:drawing>
      </w:r>
    </w:p>
    <w:p w14:paraId="7BDC1BEA" w14:textId="2FC2C4DA" w:rsidR="5A64F9FC" w:rsidRDefault="5A64F9FC" w:rsidP="5A64F9FC">
      <w:pPr>
        <w:rPr>
          <w:rFonts w:ascii="Times New Roman" w:eastAsia="Times New Roman" w:hAnsi="Times New Roman" w:cs="Times New Roman"/>
          <w:b/>
          <w:bCs/>
          <w:sz w:val="24"/>
          <w:szCs w:val="24"/>
        </w:rPr>
      </w:pPr>
    </w:p>
    <w:p w14:paraId="07A92DE8" w14:textId="4D1E8B97" w:rsidR="1806AF38" w:rsidRPr="00C60A20" w:rsidRDefault="1806AF38" w:rsidP="00C60A20">
      <w:pPr>
        <w:pStyle w:val="ListParagraph"/>
        <w:numPr>
          <w:ilvl w:val="0"/>
          <w:numId w:val="177"/>
        </w:numPr>
        <w:ind w:left="709" w:hanging="283"/>
        <w:rPr>
          <w:rFonts w:ascii="Times New Roman" w:hAnsi="Times New Roman" w:cs="Times New Roman"/>
          <w:b/>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76C8CEF2" w:rsidR="1F0844AA" w:rsidRPr="005C5FA5" w:rsidRDefault="1F0844AA" w:rsidP="5A64F9FC">
      <w:r>
        <w:rPr>
          <w:noProof/>
        </w:rPr>
        <w:drawing>
          <wp:inline distT="0" distB="0" distL="0" distR="0" wp14:anchorId="046BEF93" wp14:editId="09B47BF1">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18F3A8F7" w14:textId="77777777" w:rsidR="007569A2" w:rsidRDefault="00CE686F">
      <w:pPr>
        <w:pStyle w:val="Heading3"/>
        <w:rPr>
          <w:rFonts w:eastAsia="Times New Roman" w:cs="Times New Roman"/>
          <w:b w:val="0"/>
          <w:sz w:val="24"/>
          <w:szCs w:val="24"/>
        </w:rPr>
      </w:pPr>
      <w:bookmarkStart w:id="79" w:name="_Toc185764373"/>
      <w:r>
        <w:t>2.1.4 Xây dựng kịch bản</w:t>
      </w:r>
      <w:bookmarkEnd w:id="79"/>
      <w:r>
        <w:t xml:space="preserve"> </w:t>
      </w:r>
    </w:p>
    <w:p w14:paraId="66518E39" w14:textId="754828CE" w:rsidR="007569A2" w:rsidRPr="00034C0F" w:rsidRDefault="00CE686F" w:rsidP="00C60A20">
      <w:pPr>
        <w:pStyle w:val="ListParagraph"/>
        <w:numPr>
          <w:ilvl w:val="0"/>
          <w:numId w:val="178"/>
        </w:numPr>
        <w:spacing w:line="360" w:lineRule="auto"/>
        <w:ind w:left="709"/>
        <w:rPr>
          <w:rFonts w:ascii="Times New Roman" w:hAnsi="Times New Roman" w:cs="Times New Roman"/>
          <w:sz w:val="26"/>
          <w:szCs w:val="26"/>
        </w:rPr>
      </w:pPr>
      <w:bookmarkStart w:id="80" w:name="_xvimcszu6ui" w:colFirst="0" w:colLast="0"/>
      <w:bookmarkEnd w:id="80"/>
      <w:r w:rsidRPr="00034C0F">
        <w:rPr>
          <w:rFonts w:ascii="Times New Roman" w:eastAsia="Times New Roman" w:hAnsi="Times New Roman" w:cs="Times New Roman"/>
          <w:b/>
          <w:sz w:val="26"/>
          <w:szCs w:val="26"/>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04B335C" w14:textId="42651B3A"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5FBED97" w14:textId="09B4BE19"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74179802" w:rsidRPr="5A64F9FC">
              <w:rPr>
                <w:rFonts w:ascii="Times New Roman" w:eastAsia="Times New Roman" w:hAnsi="Times New Roman" w:cs="Times New Roman"/>
                <w:sz w:val="26"/>
                <w:szCs w:val="26"/>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7E5D2AA" w14:textId="26F748CF" w:rsidR="007569A2" w:rsidRDefault="00CE686F"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3F20FF3"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B7009D7" w14:textId="4AFE3790" w:rsidR="007569A2" w:rsidRDefault="00CE686F" w:rsidP="5A64F9FC">
            <w:pPr>
              <w:spacing w:line="240" w:lineRule="auto"/>
            </w:pPr>
            <w:r w:rsidRPr="005C5FA5">
              <w:rPr>
                <w:rFonts w:ascii="Times New Roman" w:eastAsia="Times New Roman" w:hAnsi="Times New Roman" w:cs="Times New Roman"/>
                <w:sz w:val="26"/>
                <w:szCs w:val="26"/>
              </w:rPr>
              <w:t>Khách hàng</w:t>
            </w:r>
            <w:r w:rsidR="3B7C56EB" w:rsidRPr="005C5FA5">
              <w:rPr>
                <w:rFonts w:ascii="Times New Roman" w:eastAsia="Times New Roman" w:hAnsi="Times New Roman" w:cs="Times New Roman"/>
                <w:sz w:val="26"/>
                <w:szCs w:val="26"/>
              </w:rPr>
              <w:t xml:space="preserve">, </w:t>
            </w:r>
            <w:r w:rsidR="3B7C56EB" w:rsidRPr="5A64F9FC">
              <w:rPr>
                <w:rFonts w:ascii="Times New Roman" w:eastAsia="Times New Roman" w:hAnsi="Times New Roman" w:cs="Times New Roman"/>
                <w:sz w:val="26"/>
                <w:szCs w:val="26"/>
              </w:rPr>
              <w:t>Người bán</w:t>
            </w:r>
            <w:r w:rsidRPr="005C5FA5">
              <w:rPr>
                <w:rFonts w:ascii="Times New Roman" w:eastAsia="Times New Roman" w:hAnsi="Times New Roman" w:cs="Times New Roman"/>
                <w:sz w:val="26"/>
                <w:szCs w:val="26"/>
              </w:rPr>
              <w:t xml:space="preserve"> đăng ký tài khoản thành công</w:t>
            </w:r>
            <w: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A5D603" w14:textId="0DBF291E" w:rsidR="007569A2" w:rsidRDefault="49E41313"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đăng ký </w:t>
            </w:r>
            <w:r w:rsidR="00CE686F" w:rsidRPr="5A64F9FC">
              <w:rPr>
                <w:rFonts w:ascii="Times New Roman" w:eastAsia="Times New Roman" w:hAnsi="Times New Roman" w:cs="Times New Roman"/>
                <w:sz w:val="26"/>
                <w:szCs w:val="26"/>
              </w:rPr>
              <w:t>vào hệ thống để đăng ký tài khoản.</w:t>
            </w:r>
          </w:p>
          <w:p w14:paraId="2AE4FB6A"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Đăng nhập: ô nhập tên đăng nhập, ô nhập mật khẩu, nút đăng nhập, quên mật khẩu, đăng ký tài khoản.</w:t>
            </w:r>
          </w:p>
          <w:p w14:paraId="50BC5F86" w14:textId="79990DEE" w:rsidR="007569A2" w:rsidRDefault="7254EE04"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chọn Đăng ký tài khoản</w:t>
            </w:r>
          </w:p>
          <w:p w14:paraId="4A1178BC" w14:textId="069EEA4F"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Đăng ký tài khoản </w:t>
            </w:r>
            <w:ins w:id="81" w:author="Kiên Lê Trung" w:date="2024-12-23T10:51:00Z" w16du:dateUtc="2024-12-23T03:51:00Z">
              <w:r w:rsidR="00D27259">
                <w:rPr>
                  <w:rFonts w:ascii="Times New Roman" w:eastAsia="Times New Roman" w:hAnsi="Times New Roman" w:cs="Times New Roman"/>
                  <w:sz w:val="26"/>
                  <w:szCs w:val="26"/>
                </w:rPr>
                <w:t>gồm</w:t>
              </w:r>
              <w:r w:rsidR="00D27259">
                <w:rPr>
                  <w:rFonts w:ascii="Times New Roman" w:eastAsia="Times New Roman" w:hAnsi="Times New Roman" w:cs="Times New Roman"/>
                  <w:sz w:val="26"/>
                  <w:szCs w:val="26"/>
                  <w:lang w:val="vi-VN"/>
                </w:rPr>
                <w:t xml:space="preserve"> các </w:t>
              </w:r>
            </w:ins>
            <w:ins w:id="82" w:author="Kiên Lê Trung" w:date="2024-12-23T11:39:00Z" w16du:dateUtc="2024-12-23T04:39:00Z">
              <w:r w:rsidR="008B1C6B">
                <w:rPr>
                  <w:rFonts w:ascii="Times New Roman" w:eastAsia="Times New Roman" w:hAnsi="Times New Roman" w:cs="Times New Roman"/>
                  <w:sz w:val="26"/>
                  <w:szCs w:val="26"/>
                  <w:lang w:val="vi-VN"/>
                </w:rPr>
                <w:t xml:space="preserve">trường: Họ và tên, Email, Mật khẩu, Nhập lại mật khẩu, Số điện thoại, Giới tính, Quốc gia, Tỉnh </w:t>
              </w:r>
            </w:ins>
            <w:ins w:id="83" w:author="Kiên Lê Trung" w:date="2024-12-23T11:40:00Z" w16du:dateUtc="2024-12-23T04:40:00Z">
              <w:r w:rsidR="008B1C6B">
                <w:rPr>
                  <w:rFonts w:ascii="Times New Roman" w:eastAsia="Times New Roman" w:hAnsi="Times New Roman" w:cs="Times New Roman"/>
                  <w:sz w:val="26"/>
                  <w:szCs w:val="26"/>
                  <w:lang w:val="vi-VN"/>
                </w:rPr>
                <w:t xml:space="preserve">thành, Huyện, Xã, Địa chỉ chi </w:t>
              </w:r>
              <w:r w:rsidR="00D3405F">
                <w:rPr>
                  <w:rFonts w:ascii="Times New Roman" w:eastAsia="Times New Roman" w:hAnsi="Times New Roman" w:cs="Times New Roman"/>
                  <w:sz w:val="26"/>
                  <w:szCs w:val="26"/>
                  <w:lang w:val="vi-VN"/>
                </w:rPr>
                <w:t xml:space="preserve">tiết, nút Người bán và nút Đăng </w:t>
              </w:r>
            </w:ins>
            <w:ins w:id="84" w:author="Kiên Lê Trung" w:date="2024-12-23T11:41:00Z" w16du:dateUtc="2024-12-23T04:41:00Z">
              <w:r w:rsidR="00A84B65">
                <w:rPr>
                  <w:rFonts w:ascii="Times New Roman" w:eastAsia="Times New Roman" w:hAnsi="Times New Roman" w:cs="Times New Roman"/>
                  <w:sz w:val="26"/>
                  <w:szCs w:val="26"/>
                  <w:lang w:val="en-US"/>
                </w:rPr>
                <w:t xml:space="preserve">ký </w:t>
              </w:r>
            </w:ins>
          </w:p>
          <w:p w14:paraId="036C19A6" w14:textId="4E949FB7" w:rsidR="007569A2" w:rsidRDefault="5A08055F" w:rsidP="00034C0F">
            <w:pPr>
              <w:widowControl w:val="0"/>
              <w:numPr>
                <w:ilvl w:val="0"/>
                <w:numId w:val="62"/>
              </w:numPr>
              <w:rPr>
                <w:rFonts w:ascii="Times New Roman" w:eastAsia="Times New Roman" w:hAnsi="Times New Roman" w:cs="Times New Roman"/>
                <w:sz w:val="26"/>
                <w:szCs w:val="26"/>
              </w:rPr>
            </w:pPr>
            <w:del w:id="85" w:author="Kiên Lê Trung" w:date="2024-12-23T11:45:00Z" w16du:dateUtc="2024-12-23T04:45:00Z">
              <w:r w:rsidRPr="5A64F9FC" w:rsidDel="00A44649">
                <w:rPr>
                  <w:rFonts w:ascii="Times New Roman" w:eastAsia="Times New Roman" w:hAnsi="Times New Roman" w:cs="Times New Roman"/>
                  <w:sz w:val="26"/>
                  <w:szCs w:val="26"/>
                </w:rPr>
                <w:delText xml:space="preserve"> </w:delText>
              </w:r>
            </w:del>
            <w:commentRangeStart w:id="86"/>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w:t>
            </w:r>
            <w:del w:id="87" w:author="Kiên Lê Trung" w:date="2024-12-23T11:41:00Z" w16du:dateUtc="2024-12-23T04:41:00Z">
              <w:r w:rsidR="00CE686F" w:rsidRPr="5A64F9FC" w:rsidDel="0065710D">
                <w:rPr>
                  <w:rFonts w:ascii="Times New Roman" w:eastAsia="Times New Roman" w:hAnsi="Times New Roman" w:cs="Times New Roman"/>
                  <w:sz w:val="26"/>
                  <w:szCs w:val="26"/>
                </w:rPr>
                <w:delText xml:space="preserve"> </w:delText>
              </w:r>
            </w:del>
            <w:ins w:id="88" w:author="Kiên Lê Trung" w:date="2024-12-23T11:41:00Z" w16du:dateUtc="2024-12-23T04:41:00Z">
              <w:r w:rsidR="0065710D">
                <w:rPr>
                  <w:rFonts w:ascii="Times New Roman" w:eastAsia="Times New Roman" w:hAnsi="Times New Roman" w:cs="Times New Roman"/>
                  <w:sz w:val="26"/>
                  <w:szCs w:val="26"/>
                  <w:lang w:val="en-US"/>
                </w:rPr>
                <w:t xml:space="preserve"> H</w:t>
              </w:r>
            </w:ins>
            <w:ins w:id="89" w:author="Kiên Lê Trung" w:date="2024-12-23T11:42:00Z" w16du:dateUtc="2024-12-23T04:42:00Z">
              <w:r w:rsidR="0065710D">
                <w:rPr>
                  <w:rFonts w:ascii="Times New Roman" w:eastAsia="Times New Roman" w:hAnsi="Times New Roman" w:cs="Times New Roman"/>
                  <w:sz w:val="26"/>
                  <w:szCs w:val="26"/>
                  <w:lang w:val="en-US"/>
                </w:rPr>
                <w:t xml:space="preserve">ọ </w:t>
              </w:r>
              <w:r w:rsidR="00A72FD7">
                <w:rPr>
                  <w:rFonts w:ascii="Times New Roman" w:eastAsia="Times New Roman" w:hAnsi="Times New Roman" w:cs="Times New Roman"/>
                  <w:sz w:val="26"/>
                  <w:szCs w:val="26"/>
                  <w:lang w:val="en-US"/>
                </w:rPr>
                <w:t xml:space="preserve">và tên = Lê Trung Kiên, Email = </w:t>
              </w:r>
              <w:r w:rsidR="006530B6">
                <w:rPr>
                  <w:rFonts w:ascii="Times New Roman" w:eastAsia="Times New Roman" w:hAnsi="Times New Roman" w:cs="Times New Roman"/>
                  <w:sz w:val="26"/>
                  <w:szCs w:val="26"/>
                  <w:lang w:val="en-US"/>
                </w:rPr>
                <w:fldChar w:fldCharType="begin"/>
              </w:r>
              <w:r w:rsidR="006530B6">
                <w:rPr>
                  <w:rFonts w:ascii="Times New Roman" w:eastAsia="Times New Roman" w:hAnsi="Times New Roman" w:cs="Times New Roman"/>
                  <w:sz w:val="26"/>
                  <w:szCs w:val="26"/>
                  <w:lang w:val="en-US"/>
                </w:rPr>
                <w:instrText>HYPERLINK "mailto:kinltrung72@gmail.com"</w:instrText>
              </w:r>
              <w:r w:rsidR="006530B6">
                <w:rPr>
                  <w:rFonts w:ascii="Times New Roman" w:eastAsia="Times New Roman" w:hAnsi="Times New Roman" w:cs="Times New Roman"/>
                  <w:sz w:val="26"/>
                  <w:szCs w:val="26"/>
                  <w:lang w:val="en-US"/>
                </w:rPr>
                <w:fldChar w:fldCharType="separate"/>
              </w:r>
              <w:r w:rsidR="006530B6" w:rsidRPr="00AD67F6">
                <w:rPr>
                  <w:rStyle w:val="Hyperlink"/>
                  <w:rFonts w:ascii="Times New Roman" w:eastAsia="Times New Roman" w:hAnsi="Times New Roman" w:cs="Times New Roman"/>
                  <w:sz w:val="26"/>
                  <w:szCs w:val="26"/>
                  <w:lang w:val="en-US"/>
                </w:rPr>
                <w:t>kinltrung72@gmail.com</w:t>
              </w:r>
              <w:r w:rsidR="006530B6">
                <w:rPr>
                  <w:rFonts w:ascii="Times New Roman" w:eastAsia="Times New Roman" w:hAnsi="Times New Roman" w:cs="Times New Roman"/>
                  <w:sz w:val="26"/>
                  <w:szCs w:val="26"/>
                  <w:lang w:val="en-US"/>
                </w:rPr>
                <w:fldChar w:fldCharType="end"/>
              </w:r>
              <w:r w:rsidR="006530B6">
                <w:rPr>
                  <w:rFonts w:ascii="Times New Roman" w:eastAsia="Times New Roman" w:hAnsi="Times New Roman" w:cs="Times New Roman"/>
                  <w:sz w:val="26"/>
                  <w:szCs w:val="26"/>
                  <w:lang w:val="en-US"/>
                </w:rPr>
                <w:t xml:space="preserve">, </w:t>
              </w:r>
              <w:r w:rsidR="00A12FAD">
                <w:rPr>
                  <w:rFonts w:ascii="Times New Roman" w:eastAsia="Times New Roman" w:hAnsi="Times New Roman" w:cs="Times New Roman"/>
                  <w:sz w:val="26"/>
                  <w:szCs w:val="26"/>
                  <w:lang w:val="en-US"/>
                </w:rPr>
                <w:t>Mật kh</w:t>
              </w:r>
              <w:r w:rsidR="00E21E38">
                <w:rPr>
                  <w:rFonts w:ascii="Times New Roman" w:eastAsia="Times New Roman" w:hAnsi="Times New Roman" w:cs="Times New Roman"/>
                  <w:sz w:val="26"/>
                  <w:szCs w:val="26"/>
                  <w:lang w:val="en-US"/>
                </w:rPr>
                <w:t xml:space="preserve">ẩu = 12345, Nhập lại mật khẩu </w:t>
              </w:r>
            </w:ins>
            <w:ins w:id="90" w:author="Kiên Lê Trung" w:date="2024-12-23T11:43:00Z" w16du:dateUtc="2024-12-23T04:43:00Z">
              <w:r w:rsidR="000A1966">
                <w:rPr>
                  <w:rFonts w:ascii="Times New Roman" w:eastAsia="Times New Roman" w:hAnsi="Times New Roman" w:cs="Times New Roman"/>
                  <w:sz w:val="26"/>
                  <w:szCs w:val="26"/>
                  <w:lang w:val="en-US"/>
                </w:rPr>
                <w:t xml:space="preserve">= </w:t>
              </w:r>
              <w:r w:rsidR="00E82063">
                <w:rPr>
                  <w:rFonts w:ascii="Times New Roman" w:eastAsia="Times New Roman" w:hAnsi="Times New Roman" w:cs="Times New Roman"/>
                  <w:sz w:val="26"/>
                  <w:szCs w:val="26"/>
                  <w:lang w:val="en-US"/>
                </w:rPr>
                <w:t>12345</w:t>
              </w:r>
              <w:r w:rsidR="00214E58">
                <w:rPr>
                  <w:rFonts w:ascii="Times New Roman" w:eastAsia="Times New Roman" w:hAnsi="Times New Roman" w:cs="Times New Roman"/>
                  <w:sz w:val="26"/>
                  <w:szCs w:val="26"/>
                  <w:lang w:val="en-US"/>
                </w:rPr>
                <w:t xml:space="preserve">, </w:t>
              </w:r>
              <w:r w:rsidR="006907A9">
                <w:rPr>
                  <w:rFonts w:ascii="Times New Roman" w:eastAsia="Times New Roman" w:hAnsi="Times New Roman" w:cs="Times New Roman"/>
                  <w:sz w:val="26"/>
                  <w:szCs w:val="26"/>
                  <w:lang w:val="en-US"/>
                </w:rPr>
                <w:t xml:space="preserve">Số điện thoại </w:t>
              </w:r>
              <w:r w:rsidR="00CE693E">
                <w:rPr>
                  <w:rFonts w:ascii="Times New Roman" w:eastAsia="Times New Roman" w:hAnsi="Times New Roman" w:cs="Times New Roman"/>
                  <w:sz w:val="26"/>
                  <w:szCs w:val="26"/>
                  <w:lang w:val="en-US"/>
                </w:rPr>
                <w:t xml:space="preserve">= </w:t>
              </w:r>
            </w:ins>
            <w:ins w:id="91" w:author="Kiên Lê Trung" w:date="2024-12-23T11:44:00Z" w16du:dateUtc="2024-12-23T04:44:00Z">
              <w:r w:rsidR="00CE693E">
                <w:rPr>
                  <w:rFonts w:ascii="Times New Roman" w:eastAsia="Times New Roman" w:hAnsi="Times New Roman" w:cs="Times New Roman"/>
                  <w:sz w:val="26"/>
                  <w:szCs w:val="26"/>
                  <w:lang w:val="en-US"/>
                </w:rPr>
                <w:t xml:space="preserve">0705145129, </w:t>
              </w:r>
              <w:r w:rsidR="00DB7F7C">
                <w:rPr>
                  <w:rFonts w:ascii="Times New Roman" w:eastAsia="Times New Roman" w:hAnsi="Times New Roman" w:cs="Times New Roman"/>
                  <w:sz w:val="26"/>
                  <w:szCs w:val="26"/>
                  <w:lang w:val="en-US"/>
                </w:rPr>
                <w:t xml:space="preserve">Giới tính = Nam, Quốc gia = Việt Nam, Tỉnh thành = Hà Nội, Huyện = Bắc Từ Liêm, Xã = Phú Diễn, </w:t>
              </w:r>
              <w:r w:rsidR="00972062">
                <w:rPr>
                  <w:rFonts w:ascii="Times New Roman" w:eastAsia="Times New Roman" w:hAnsi="Times New Roman" w:cs="Times New Roman"/>
                  <w:sz w:val="26"/>
                  <w:szCs w:val="26"/>
                  <w:lang w:val="en-US"/>
                </w:rPr>
                <w:t>Địa ch</w:t>
              </w:r>
            </w:ins>
            <w:ins w:id="92" w:author="Kiên Lê Trung" w:date="2024-12-23T11:45:00Z" w16du:dateUtc="2024-12-23T04:45:00Z">
              <w:r w:rsidR="00972062">
                <w:rPr>
                  <w:rFonts w:ascii="Times New Roman" w:eastAsia="Times New Roman" w:hAnsi="Times New Roman" w:cs="Times New Roman"/>
                  <w:sz w:val="26"/>
                  <w:szCs w:val="26"/>
                  <w:lang w:val="en-US"/>
                </w:rPr>
                <w:t>ỉ chi tiết = Số nhà 23, Tổ dân phố 16</w:t>
              </w:r>
              <w:r w:rsidR="00D17FA2">
                <w:rPr>
                  <w:rFonts w:ascii="Times New Roman" w:eastAsia="Times New Roman" w:hAnsi="Times New Roman" w:cs="Times New Roman"/>
                  <w:sz w:val="26"/>
                  <w:szCs w:val="26"/>
                  <w:lang w:val="en-US"/>
                </w:rPr>
                <w:t xml:space="preserve"> </w:t>
              </w:r>
            </w:ins>
            <w:del w:id="93" w:author="Kiên Lê Trung" w:date="2024-12-23T11:41:00Z" w16du:dateUtc="2024-12-23T04:41:00Z">
              <w:r w:rsidR="00CE686F" w:rsidRPr="5A64F9FC" w:rsidDel="0065710D">
                <w:rPr>
                  <w:rFonts w:ascii="Times New Roman" w:eastAsia="Times New Roman" w:hAnsi="Times New Roman" w:cs="Times New Roman"/>
                  <w:sz w:val="26"/>
                  <w:szCs w:val="26"/>
                </w:rPr>
                <w:delText>những thông tin hiển thị trên giao diện</w:delText>
              </w:r>
            </w:del>
            <w:r w:rsidR="435FDD0D" w:rsidRPr="5A64F9FC">
              <w:rPr>
                <w:rFonts w:ascii="Times New Roman" w:eastAsia="Times New Roman" w:hAnsi="Times New Roman" w:cs="Times New Roman"/>
                <w:sz w:val="26"/>
                <w:szCs w:val="26"/>
              </w:rPr>
              <w:t>. Nếu người đăng ký muốn làm người bán thì tích vào ô người bán</w:t>
            </w:r>
            <w:r w:rsidR="4814EF7D" w:rsidRPr="5A64F9FC">
              <w:rPr>
                <w:rFonts w:ascii="Times New Roman" w:eastAsia="Times New Roman" w:hAnsi="Times New Roman" w:cs="Times New Roman"/>
                <w:sz w:val="26"/>
                <w:szCs w:val="26"/>
              </w:rPr>
              <w:t>. Cuối cùng</w:t>
            </w:r>
            <w:r w:rsidR="00CE686F" w:rsidRPr="5A64F9FC">
              <w:rPr>
                <w:rFonts w:ascii="Times New Roman" w:eastAsia="Times New Roman" w:hAnsi="Times New Roman" w:cs="Times New Roman"/>
                <w:sz w:val="26"/>
                <w:szCs w:val="26"/>
              </w:rPr>
              <w:t xml:space="preserve"> bấm vào nút Đăng ký </w:t>
            </w:r>
            <w:commentRangeEnd w:id="86"/>
            <w:r w:rsidR="00590221">
              <w:rPr>
                <w:rStyle w:val="CommentReference"/>
              </w:rPr>
              <w:commentReference w:id="86"/>
            </w:r>
          </w:p>
          <w:p w14:paraId="1A174DD3"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ra giao diện để khách hàng nhập mã OTP và gửi đến gmail của khách hàng 1 mã OTP </w:t>
            </w:r>
            <w:del w:id="94" w:author="Kiên Lê Trung" w:date="2024-12-23T11:45:00Z" w16du:dateUtc="2024-12-23T04:45:00Z">
              <w:r w:rsidDel="00A44649">
                <w:rPr>
                  <w:rFonts w:ascii="Times New Roman" w:eastAsia="Times New Roman" w:hAnsi="Times New Roman" w:cs="Times New Roman"/>
                  <w:sz w:val="26"/>
                  <w:szCs w:val="26"/>
                </w:rPr>
                <w:delText xml:space="preserve"> </w:delText>
              </w:r>
            </w:del>
          </w:p>
          <w:p w14:paraId="47131CE6" w14:textId="74FE3700" w:rsidR="007569A2" w:rsidRDefault="3F723845"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 chính xác mã OTP đó </w:t>
            </w:r>
          </w:p>
          <w:p w14:paraId="79DEB2BB"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B54B83" w14:textId="5790E373" w:rsidR="007569A2" w:rsidRDefault="00CE686F" w:rsidP="00034C0F">
            <w:pPr>
              <w:widowControl w:val="0"/>
              <w:ind w:left="94"/>
              <w:rPr>
                <w:ins w:id="95" w:author="Kiên Lê Trung" w:date="2024-12-23T11:46:00Z" w16du:dateUtc="2024-12-23T04:46:00Z"/>
                <w:rFonts w:ascii="Times New Roman" w:eastAsia="Times New Roman" w:hAnsi="Times New Roman" w:cs="Times New Roman"/>
                <w:sz w:val="26"/>
                <w:szCs w:val="26"/>
                <w:lang w:val="en-US"/>
              </w:rPr>
            </w:pPr>
            <w:r w:rsidRPr="5A64F9FC">
              <w:rPr>
                <w:rFonts w:ascii="Times New Roman" w:eastAsia="Times New Roman" w:hAnsi="Times New Roman" w:cs="Times New Roman"/>
                <w:sz w:val="26"/>
                <w:szCs w:val="26"/>
              </w:rPr>
              <w:t xml:space="preserve">    5.1 </w:t>
            </w:r>
            <w:commentRangeStart w:id="96"/>
            <w:r w:rsidRPr="5A64F9FC">
              <w:rPr>
                <w:rFonts w:ascii="Times New Roman" w:eastAsia="Times New Roman" w:hAnsi="Times New Roman" w:cs="Times New Roman"/>
                <w:sz w:val="26"/>
                <w:szCs w:val="26"/>
              </w:rPr>
              <w:t xml:space="preserve">Thông tin </w:t>
            </w:r>
            <w:r w:rsidR="353C29FE" w:rsidRPr="5A64F9FC">
              <w:rPr>
                <w:rFonts w:ascii="Times New Roman" w:eastAsia="Times New Roman" w:hAnsi="Times New Roman" w:cs="Times New Roman"/>
                <w:sz w:val="26"/>
                <w:szCs w:val="26"/>
              </w:rPr>
              <w:t>n</w:t>
            </w:r>
            <w:r w:rsidR="6919DFF4" w:rsidRPr="5A64F9FC">
              <w:rPr>
                <w:rFonts w:ascii="Times New Roman" w:eastAsia="Times New Roman" w:hAnsi="Times New Roman" w:cs="Times New Roman"/>
                <w:sz w:val="26"/>
                <w:szCs w:val="26"/>
              </w:rPr>
              <w:t>gười đăng ký</w:t>
            </w:r>
            <w:r w:rsidRPr="5A64F9FC">
              <w:rPr>
                <w:rFonts w:ascii="Times New Roman" w:eastAsia="Times New Roman" w:hAnsi="Times New Roman" w:cs="Times New Roman"/>
                <w:sz w:val="26"/>
                <w:szCs w:val="26"/>
              </w:rPr>
              <w:t xml:space="preserve"> đã được đăng ký trước đó</w:t>
            </w:r>
            <w:commentRangeEnd w:id="96"/>
            <w:r w:rsidR="003A0622">
              <w:rPr>
                <w:rStyle w:val="CommentReference"/>
              </w:rPr>
              <w:commentReference w:id="96"/>
            </w:r>
          </w:p>
          <w:p w14:paraId="4CCBB3E4" w14:textId="36263583" w:rsidR="0010042F" w:rsidRDefault="0010042F" w:rsidP="00034C0F">
            <w:pPr>
              <w:widowControl w:val="0"/>
              <w:ind w:left="94"/>
              <w:rPr>
                <w:ins w:id="97" w:author="Kiên Lê Trung" w:date="2024-12-23T11:47:00Z" w16du:dateUtc="2024-12-23T04:47:00Z"/>
                <w:rFonts w:ascii="Times New Roman" w:eastAsia="Times New Roman" w:hAnsi="Times New Roman" w:cs="Times New Roman"/>
                <w:sz w:val="26"/>
                <w:szCs w:val="26"/>
                <w:lang w:val="en-US"/>
              </w:rPr>
            </w:pPr>
            <w:ins w:id="98" w:author="Kiên Lê Trung" w:date="2024-12-23T11:46:00Z" w16du:dateUtc="2024-12-23T04:46:00Z">
              <w:r>
                <w:rPr>
                  <w:rFonts w:ascii="Times New Roman" w:eastAsia="Times New Roman" w:hAnsi="Times New Roman" w:cs="Times New Roman"/>
                  <w:sz w:val="26"/>
                  <w:szCs w:val="26"/>
                  <w:lang w:val="en-US"/>
                </w:rPr>
                <w:t xml:space="preserve">        5.1.1 Hệ thống thông báo </w:t>
              </w:r>
              <w:r w:rsidR="00F1619E">
                <w:rPr>
                  <w:rFonts w:ascii="Times New Roman" w:eastAsia="Times New Roman" w:hAnsi="Times New Roman" w:cs="Times New Roman"/>
                  <w:sz w:val="26"/>
                  <w:szCs w:val="26"/>
                  <w:lang w:val="en-US"/>
                </w:rPr>
                <w:t xml:space="preserve">Email đã được đăng ký </w:t>
              </w:r>
            </w:ins>
          </w:p>
          <w:p w14:paraId="1EA75D3F" w14:textId="55C1F8B6" w:rsidR="00A7228C" w:rsidRDefault="00A7228C" w:rsidP="00034C0F">
            <w:pPr>
              <w:widowControl w:val="0"/>
              <w:ind w:left="94"/>
              <w:rPr>
                <w:ins w:id="99" w:author="Kiên Lê Trung" w:date="2024-12-23T11:48:00Z" w16du:dateUtc="2024-12-23T04:48:00Z"/>
                <w:rFonts w:ascii="Times New Roman" w:eastAsia="Times New Roman" w:hAnsi="Times New Roman" w:cs="Times New Roman"/>
                <w:sz w:val="26"/>
                <w:szCs w:val="26"/>
                <w:lang w:val="en-US"/>
              </w:rPr>
            </w:pPr>
            <w:ins w:id="100" w:author="Kiên Lê Trung" w:date="2024-12-23T11:47:00Z" w16du:dateUtc="2024-12-23T04:47:00Z">
              <w:r>
                <w:rPr>
                  <w:rFonts w:ascii="Times New Roman" w:eastAsia="Times New Roman" w:hAnsi="Times New Roman" w:cs="Times New Roman"/>
                  <w:sz w:val="26"/>
                  <w:szCs w:val="26"/>
                  <w:lang w:val="en-US"/>
                </w:rPr>
                <w:t xml:space="preserve">        5.1.2 Người đăng kí nhập 1 email </w:t>
              </w:r>
            </w:ins>
            <w:ins w:id="101" w:author="Kiên Lê Trung" w:date="2024-12-23T11:48:00Z" w16du:dateUtc="2024-12-23T04:48:00Z">
              <w:r>
                <w:rPr>
                  <w:rFonts w:ascii="Times New Roman" w:eastAsia="Times New Roman" w:hAnsi="Times New Roman" w:cs="Times New Roman"/>
                  <w:sz w:val="26"/>
                  <w:szCs w:val="26"/>
                  <w:lang w:val="en-US"/>
                </w:rPr>
                <w:t>khác của bản thân để đăng ký</w:t>
              </w:r>
            </w:ins>
          </w:p>
          <w:p w14:paraId="26809B1A" w14:textId="50EA8B60" w:rsidR="00867E7E" w:rsidRDefault="00867E7E" w:rsidP="00034C0F">
            <w:pPr>
              <w:widowControl w:val="0"/>
              <w:ind w:left="94"/>
              <w:rPr>
                <w:ins w:id="102" w:author="Kiên Lê Trung" w:date="2024-12-23T11:48:00Z" w16du:dateUtc="2024-12-23T04:48:00Z"/>
                <w:rFonts w:ascii="Times New Roman" w:eastAsia="Times New Roman" w:hAnsi="Times New Roman" w:cs="Times New Roman"/>
                <w:sz w:val="26"/>
                <w:szCs w:val="26"/>
                <w:lang w:val="en-US"/>
              </w:rPr>
            </w:pPr>
            <w:ins w:id="103" w:author="Kiên Lê Trung" w:date="2024-12-23T11:48:00Z" w16du:dateUtc="2024-12-23T04:48:00Z">
              <w:r>
                <w:rPr>
                  <w:rFonts w:ascii="Times New Roman" w:eastAsia="Times New Roman" w:hAnsi="Times New Roman" w:cs="Times New Roman"/>
                  <w:sz w:val="26"/>
                  <w:szCs w:val="26"/>
                  <w:lang w:val="en-US"/>
                </w:rPr>
                <w:t xml:space="preserve">    5.2 </w:t>
              </w:r>
              <w:r w:rsidR="000654F2">
                <w:rPr>
                  <w:rFonts w:ascii="Times New Roman" w:eastAsia="Times New Roman" w:hAnsi="Times New Roman" w:cs="Times New Roman"/>
                  <w:sz w:val="26"/>
                  <w:szCs w:val="26"/>
                  <w:lang w:val="en-US"/>
                </w:rPr>
                <w:t xml:space="preserve">Thông tin người dùng sai định dạng </w:t>
              </w:r>
            </w:ins>
          </w:p>
          <w:p w14:paraId="1938C935" w14:textId="11635309" w:rsidR="000654F2" w:rsidRDefault="000654F2" w:rsidP="00034C0F">
            <w:pPr>
              <w:widowControl w:val="0"/>
              <w:ind w:left="94"/>
              <w:rPr>
                <w:ins w:id="104" w:author="Kiên Lê Trung" w:date="2024-12-23T11:49:00Z" w16du:dateUtc="2024-12-23T04:49:00Z"/>
                <w:rFonts w:ascii="Times New Roman" w:eastAsia="Times New Roman" w:hAnsi="Times New Roman" w:cs="Times New Roman"/>
                <w:sz w:val="26"/>
                <w:szCs w:val="26"/>
                <w:lang w:val="en-US"/>
              </w:rPr>
            </w:pPr>
            <w:ins w:id="105" w:author="Kiên Lê Trung" w:date="2024-12-23T11:48:00Z" w16du:dateUtc="2024-12-23T04:48:00Z">
              <w:r>
                <w:rPr>
                  <w:rFonts w:ascii="Times New Roman" w:eastAsia="Times New Roman" w:hAnsi="Times New Roman" w:cs="Times New Roman"/>
                  <w:sz w:val="26"/>
                  <w:szCs w:val="26"/>
                  <w:lang w:val="en-US"/>
                </w:rPr>
                <w:t xml:space="preserve">        5.2.1 Hệ thống thông báo thông tin bị</w:t>
              </w:r>
            </w:ins>
            <w:ins w:id="106" w:author="Kiên Lê Trung" w:date="2024-12-23T11:49:00Z" w16du:dateUtc="2024-12-23T04:49:00Z">
              <w:r>
                <w:rPr>
                  <w:rFonts w:ascii="Times New Roman" w:eastAsia="Times New Roman" w:hAnsi="Times New Roman" w:cs="Times New Roman"/>
                  <w:sz w:val="26"/>
                  <w:szCs w:val="26"/>
                  <w:lang w:val="en-US"/>
                </w:rPr>
                <w:t xml:space="preserve"> sai </w:t>
              </w:r>
              <w:r w:rsidR="00DE5738">
                <w:rPr>
                  <w:rFonts w:ascii="Times New Roman" w:eastAsia="Times New Roman" w:hAnsi="Times New Roman" w:cs="Times New Roman"/>
                  <w:sz w:val="26"/>
                  <w:szCs w:val="26"/>
                  <w:lang w:val="en-US"/>
                </w:rPr>
                <w:t>định dạng</w:t>
              </w:r>
            </w:ins>
          </w:p>
          <w:p w14:paraId="6207E0A2" w14:textId="6CF64EEA" w:rsidR="000654F2" w:rsidRPr="0010042F" w:rsidRDefault="000654F2" w:rsidP="00034C0F">
            <w:pPr>
              <w:widowControl w:val="0"/>
              <w:ind w:left="94"/>
              <w:rPr>
                <w:rFonts w:ascii="Times New Roman" w:eastAsia="Times New Roman" w:hAnsi="Times New Roman" w:cs="Times New Roman"/>
                <w:sz w:val="26"/>
                <w:szCs w:val="26"/>
                <w:lang w:val="en-US"/>
                <w:rPrChange w:id="107" w:author="Kiên Lê Trung" w:date="2024-12-23T11:46:00Z" w16du:dateUtc="2024-12-23T04:46:00Z">
                  <w:rPr>
                    <w:rFonts w:ascii="Times New Roman" w:eastAsia="Times New Roman" w:hAnsi="Times New Roman" w:cs="Times New Roman"/>
                    <w:sz w:val="26"/>
                    <w:szCs w:val="26"/>
                  </w:rPr>
                </w:rPrChange>
              </w:rPr>
            </w:pPr>
            <w:ins w:id="108" w:author="Kiên Lê Trung" w:date="2024-12-23T11:49:00Z" w16du:dateUtc="2024-12-23T04:49:00Z">
              <w:r>
                <w:rPr>
                  <w:rFonts w:ascii="Times New Roman" w:eastAsia="Times New Roman" w:hAnsi="Times New Roman" w:cs="Times New Roman"/>
                  <w:sz w:val="26"/>
                  <w:szCs w:val="26"/>
                  <w:lang w:val="en-US"/>
                </w:rPr>
                <w:t xml:space="preserve">        5.2.2 Người dùng </w:t>
              </w:r>
              <w:r w:rsidR="008204D4">
                <w:rPr>
                  <w:rFonts w:ascii="Times New Roman" w:eastAsia="Times New Roman" w:hAnsi="Times New Roman" w:cs="Times New Roman"/>
                  <w:sz w:val="26"/>
                  <w:szCs w:val="26"/>
                  <w:lang w:val="en-US"/>
                </w:rPr>
                <w:t>nhập lại thông tin để đăng ký</w:t>
              </w:r>
            </w:ins>
          </w:p>
          <w:p w14:paraId="3A14DCEE" w14:textId="6C7294B5" w:rsidR="007569A2" w:rsidRDefault="00CE686F"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6.1 </w:t>
            </w:r>
            <w:r w:rsidR="3DFD60A7" w:rsidRPr="5A64F9FC">
              <w:rPr>
                <w:rFonts w:ascii="Times New Roman" w:eastAsia="Times New Roman" w:hAnsi="Times New Roman" w:cs="Times New Roman"/>
                <w:sz w:val="26"/>
                <w:szCs w:val="26"/>
              </w:rPr>
              <w:t xml:space="preserve"> Người đăng ký</w:t>
            </w:r>
            <w:r w:rsidRPr="5A64F9FC">
              <w:rPr>
                <w:rFonts w:ascii="Times New Roman" w:eastAsia="Times New Roman" w:hAnsi="Times New Roman" w:cs="Times New Roman"/>
                <w:sz w:val="26"/>
                <w:szCs w:val="26"/>
              </w:rPr>
              <w:t xml:space="preserve"> nhập sai gmail nên không nhận được OTP</w:t>
            </w:r>
          </w:p>
          <w:p w14:paraId="7E75FCD0" w14:textId="77777777" w:rsidR="007569A2" w:rsidRDefault="007569A2">
            <w:pPr>
              <w:widowControl w:val="0"/>
              <w:spacing w:line="240" w:lineRule="auto"/>
              <w:ind w:left="94"/>
              <w:rPr>
                <w:rFonts w:ascii="Times New Roman" w:eastAsia="Times New Roman" w:hAnsi="Times New Roman" w:cs="Times New Roman"/>
                <w:sz w:val="26"/>
                <w:szCs w:val="26"/>
              </w:rPr>
            </w:pPr>
          </w:p>
          <w:p w14:paraId="10FDAA0E"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7749704C" w14:textId="33AA0653" w:rsidR="5A64F9FC" w:rsidRPr="00034C0F" w:rsidRDefault="5A64F9FC" w:rsidP="5A64F9FC">
      <w:pPr>
        <w:spacing w:after="160" w:line="259" w:lineRule="auto"/>
        <w:rPr>
          <w:rFonts w:ascii="Times New Roman" w:eastAsia="Times New Roman" w:hAnsi="Times New Roman" w:cs="Times New Roman"/>
          <w:sz w:val="26"/>
          <w:szCs w:val="26"/>
          <w:lang w:val="en-US"/>
        </w:rPr>
      </w:pPr>
    </w:p>
    <w:p w14:paraId="673C37A3" w14:textId="46F89A9F" w:rsidR="00A14FDE" w:rsidRPr="00C60A20" w:rsidRDefault="00CE686F" w:rsidP="00C60A20">
      <w:pPr>
        <w:pStyle w:val="ListParagraph"/>
        <w:numPr>
          <w:ilvl w:val="0"/>
          <w:numId w:val="179"/>
        </w:numPr>
        <w:spacing w:line="360" w:lineRule="auto"/>
        <w:ind w:left="709"/>
        <w:rPr>
          <w:rFonts w:ascii="Times New Roman" w:hAnsi="Times New Roman" w:cs="Times New Roman"/>
          <w:b/>
          <w:sz w:val="26"/>
          <w:szCs w:val="26"/>
          <w:lang w:val="en-US"/>
        </w:rPr>
      </w:pPr>
      <w:r w:rsidRPr="00C60A20">
        <w:rPr>
          <w:rFonts w:ascii="Times New Roman" w:hAnsi="Times New Roman" w:cs="Times New Roman"/>
          <w:b/>
          <w:sz w:val="26"/>
          <w:szCs w:val="26"/>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064001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D4E0BEC" w14:textId="2B9949A3"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1A9C0EED" w:rsidRPr="5A64F9FC">
              <w:rPr>
                <w:rFonts w:ascii="Times New Roman" w:eastAsia="Times New Roman" w:hAnsi="Times New Roman" w:cs="Times New Roman"/>
                <w:sz w:val="26"/>
                <w:szCs w:val="26"/>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2A23AB3" w14:textId="1A555EE5"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A99F9D3" w:rsidRPr="5A64F9FC">
              <w:rPr>
                <w:rFonts w:ascii="Times New Roman" w:eastAsia="Times New Roman" w:hAnsi="Times New Roman" w:cs="Times New Roman"/>
                <w:sz w:val="26"/>
                <w:szCs w:val="26"/>
              </w:rPr>
              <w:t xml:space="preserve">, người bán </w:t>
            </w:r>
            <w:r w:rsidRPr="5A64F9FC">
              <w:rPr>
                <w:rFonts w:ascii="Times New Roman" w:eastAsia="Times New Roman" w:hAnsi="Times New Roman" w:cs="Times New Roman"/>
                <w:sz w:val="26"/>
                <w:szCs w:val="26"/>
              </w:rPr>
              <w:t xml:space="preserve"> 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Default="00CE686F">
            <w:pPr>
              <w:widowControl w:val="0"/>
              <w:spacing w:before="3" w:line="240" w:lineRule="auto"/>
              <w:ind w:left="141" w:hanging="45"/>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70F9B15" w14:textId="28C4BE51"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100F0DA"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B0FBDD2" w14:textId="77777777" w:rsidR="007569A2" w:rsidRDefault="00CE686F" w:rsidP="00034C0F">
            <w:pPr>
              <w:widowControl w:val="0"/>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của hệ thống</w:t>
            </w:r>
          </w:p>
          <w:p w14:paraId="1A6FD2B6" w14:textId="6647F66E" w:rsidR="007569A2" w:rsidRDefault="00CE686F" w:rsidP="00034C0F">
            <w:pPr>
              <w:widowControl w:val="0"/>
              <w:numPr>
                <w:ilvl w:val="0"/>
                <w:numId w:val="55"/>
              </w:numPr>
              <w:rPr>
                <w:rFonts w:ascii="Times New Roman" w:eastAsia="Times New Roman" w:hAnsi="Times New Roman" w:cs="Times New Roman"/>
                <w:sz w:val="26"/>
                <w:szCs w:val="26"/>
              </w:rPr>
            </w:pPr>
            <w:commentRangeStart w:id="109"/>
            <w:r>
              <w:rPr>
                <w:rFonts w:ascii="Times New Roman" w:eastAsia="Times New Roman" w:hAnsi="Times New Roman" w:cs="Times New Roman"/>
                <w:sz w:val="26"/>
                <w:szCs w:val="26"/>
              </w:rPr>
              <w:t>Hệ thống trả về giao diện cho người dùng đăng nhập</w:t>
            </w:r>
            <w:commentRangeEnd w:id="109"/>
            <w:r w:rsidR="006C6D73">
              <w:rPr>
                <w:rStyle w:val="CommentReference"/>
              </w:rPr>
              <w:commentReference w:id="109"/>
            </w:r>
            <w:ins w:id="110" w:author="Kiên Lê Trung" w:date="2024-12-23T14:05:00Z" w16du:dateUtc="2024-12-23T07:05:00Z">
              <w:r w:rsidR="008A5B89">
                <w:rPr>
                  <w:rFonts w:ascii="Times New Roman" w:eastAsia="Times New Roman" w:hAnsi="Times New Roman" w:cs="Times New Roman"/>
                  <w:sz w:val="26"/>
                  <w:szCs w:val="26"/>
                  <w:lang w:val="en-US"/>
                </w:rPr>
                <w:t xml:space="preserve"> gồm các trường Email</w:t>
              </w:r>
            </w:ins>
            <w:ins w:id="111" w:author="Kiên Lê Trung" w:date="2024-12-23T14:06:00Z" w16du:dateUtc="2024-12-23T07:06:00Z">
              <w:r w:rsidR="00115BD4">
                <w:rPr>
                  <w:rFonts w:ascii="Times New Roman" w:eastAsia="Times New Roman" w:hAnsi="Times New Roman" w:cs="Times New Roman"/>
                  <w:sz w:val="26"/>
                  <w:szCs w:val="26"/>
                  <w:lang w:val="en-US"/>
                </w:rPr>
                <w:t xml:space="preserve">, </w:t>
              </w:r>
            </w:ins>
            <w:ins w:id="112" w:author="Kiên Lê Trung" w:date="2024-12-23T14:05:00Z" w16du:dateUtc="2024-12-23T07:05:00Z">
              <w:r w:rsidR="007A1F32">
                <w:rPr>
                  <w:rFonts w:ascii="Times New Roman" w:eastAsia="Times New Roman" w:hAnsi="Times New Roman" w:cs="Times New Roman"/>
                  <w:sz w:val="26"/>
                  <w:szCs w:val="26"/>
                  <w:lang w:val="en-US"/>
                </w:rPr>
                <w:t>Mật khẩu</w:t>
              </w:r>
            </w:ins>
            <w:ins w:id="113" w:author="Kiên Lê Trung" w:date="2024-12-23T14:06:00Z" w16du:dateUtc="2024-12-23T07:06:00Z">
              <w:r w:rsidR="00115BD4">
                <w:rPr>
                  <w:rFonts w:ascii="Times New Roman" w:eastAsia="Times New Roman" w:hAnsi="Times New Roman" w:cs="Times New Roman"/>
                  <w:sz w:val="26"/>
                  <w:szCs w:val="26"/>
                  <w:lang w:val="en-US"/>
                </w:rPr>
                <w:t xml:space="preserve">, </w:t>
              </w:r>
            </w:ins>
            <w:ins w:id="114" w:author="Kiên Lê Trung" w:date="2024-12-23T14:07:00Z" w16du:dateUtc="2024-12-23T07:07:00Z">
              <w:r w:rsidR="00B32271">
                <w:rPr>
                  <w:rFonts w:ascii="Times New Roman" w:eastAsia="Times New Roman" w:hAnsi="Times New Roman" w:cs="Times New Roman"/>
                  <w:sz w:val="26"/>
                  <w:szCs w:val="26"/>
                  <w:lang w:val="en-US"/>
                </w:rPr>
                <w:t>các nút ghi nh</w:t>
              </w:r>
              <w:r w:rsidR="00780A4E">
                <w:rPr>
                  <w:rFonts w:ascii="Times New Roman" w:eastAsia="Times New Roman" w:hAnsi="Times New Roman" w:cs="Times New Roman"/>
                  <w:sz w:val="26"/>
                  <w:szCs w:val="26"/>
                  <w:lang w:val="en-US"/>
                </w:rPr>
                <w:t>ớ mật khẩu</w:t>
              </w:r>
              <w:r w:rsidR="005A2DDD">
                <w:rPr>
                  <w:rFonts w:ascii="Times New Roman" w:eastAsia="Times New Roman" w:hAnsi="Times New Roman" w:cs="Times New Roman"/>
                  <w:sz w:val="26"/>
                  <w:szCs w:val="26"/>
                  <w:lang w:val="en-US"/>
                </w:rPr>
                <w:t>, quên mật khẩu, kênh người bán</w:t>
              </w:r>
            </w:ins>
            <w:ins w:id="115" w:author="Kiên Lê Trung" w:date="2024-12-23T14:09:00Z" w16du:dateUtc="2024-12-23T07:09:00Z">
              <w:r w:rsidR="00082413">
                <w:rPr>
                  <w:rFonts w:ascii="Times New Roman" w:eastAsia="Times New Roman" w:hAnsi="Times New Roman" w:cs="Times New Roman"/>
                  <w:sz w:val="26"/>
                  <w:szCs w:val="26"/>
                  <w:lang w:val="en-US"/>
                </w:rPr>
                <w:t>, Đăng ký</w:t>
              </w:r>
            </w:ins>
            <w:ins w:id="116" w:author="Kiên Lê Trung" w:date="2024-12-23T14:07:00Z" w16du:dateUtc="2024-12-23T07:07:00Z">
              <w:r w:rsidR="005A2DDD">
                <w:rPr>
                  <w:rFonts w:ascii="Times New Roman" w:eastAsia="Times New Roman" w:hAnsi="Times New Roman" w:cs="Times New Roman"/>
                  <w:sz w:val="26"/>
                  <w:szCs w:val="26"/>
                  <w:lang w:val="en-US"/>
                </w:rPr>
                <w:t xml:space="preserve"> và Đăng nhập</w:t>
              </w:r>
            </w:ins>
            <w:ins w:id="117" w:author="Kiên Lê Trung" w:date="2024-12-23T14:06:00Z" w16du:dateUtc="2024-12-23T07:06:00Z">
              <w:r w:rsidR="00E9477A">
                <w:rPr>
                  <w:rFonts w:ascii="Times New Roman" w:eastAsia="Times New Roman" w:hAnsi="Times New Roman" w:cs="Times New Roman"/>
                  <w:sz w:val="26"/>
                  <w:szCs w:val="26"/>
                  <w:lang w:val="en-US"/>
                </w:rPr>
                <w:t xml:space="preserve"> </w:t>
              </w:r>
            </w:ins>
          </w:p>
          <w:p w14:paraId="081E49D2" w14:textId="2D6F2FAD" w:rsidR="007569A2" w:rsidRDefault="000F476D" w:rsidP="00034C0F">
            <w:pPr>
              <w:widowControl w:val="0"/>
              <w:numPr>
                <w:ilvl w:val="0"/>
                <w:numId w:val="55"/>
              </w:numPr>
              <w:rPr>
                <w:rFonts w:ascii="Times New Roman" w:eastAsia="Times New Roman" w:hAnsi="Times New Roman" w:cs="Times New Roman"/>
                <w:sz w:val="26"/>
                <w:szCs w:val="26"/>
              </w:rPr>
            </w:pPr>
            <w:ins w:id="118" w:author="Kiên Lê Trung" w:date="2024-12-23T14:08:00Z" w16du:dateUtc="2024-12-23T07:08:00Z">
              <w:r>
                <w:rPr>
                  <w:rFonts w:ascii="Times New Roman" w:eastAsia="Times New Roman" w:hAnsi="Times New Roman" w:cs="Times New Roman"/>
                  <w:sz w:val="26"/>
                  <w:szCs w:val="26"/>
                  <w:lang w:val="en-US"/>
                </w:rPr>
                <w:t xml:space="preserve">Nếu người dùng </w:t>
              </w:r>
              <w:r w:rsidR="00F62A5B">
                <w:rPr>
                  <w:rFonts w:ascii="Times New Roman" w:eastAsia="Times New Roman" w:hAnsi="Times New Roman" w:cs="Times New Roman"/>
                  <w:sz w:val="26"/>
                  <w:szCs w:val="26"/>
                  <w:lang w:val="en-US"/>
                </w:rPr>
                <w:t xml:space="preserve">muốn đăng nhập bằng </w:t>
              </w:r>
              <w:r w:rsidR="00932AAF">
                <w:rPr>
                  <w:rFonts w:ascii="Times New Roman" w:eastAsia="Times New Roman" w:hAnsi="Times New Roman" w:cs="Times New Roman"/>
                  <w:sz w:val="26"/>
                  <w:szCs w:val="26"/>
                  <w:lang w:val="en-US"/>
                </w:rPr>
                <w:t>Kênh người bán thì bấm vào kênh người bán</w:t>
              </w:r>
            </w:ins>
            <w:ins w:id="119" w:author="Kiên Lê Trung" w:date="2024-12-23T14:09:00Z" w16du:dateUtc="2024-12-23T07:09:00Z">
              <w:r w:rsidR="005A6374">
                <w:rPr>
                  <w:rFonts w:ascii="Times New Roman" w:eastAsia="Times New Roman" w:hAnsi="Times New Roman" w:cs="Times New Roman"/>
                  <w:sz w:val="26"/>
                  <w:szCs w:val="26"/>
                  <w:lang w:val="en-US"/>
                </w:rPr>
                <w:t xml:space="preserve">. </w:t>
              </w:r>
            </w:ins>
            <w:r w:rsidR="00CE686F">
              <w:rPr>
                <w:rFonts w:ascii="Times New Roman" w:eastAsia="Times New Roman" w:hAnsi="Times New Roman" w:cs="Times New Roman"/>
                <w:sz w:val="26"/>
                <w:szCs w:val="26"/>
              </w:rPr>
              <w:t xml:space="preserve">Người dùng điền </w:t>
            </w:r>
            <w:ins w:id="120" w:author="Kiên Lê Trung" w:date="2024-12-23T14:06:00Z" w16du:dateUtc="2024-12-23T07:06:00Z">
              <w:r w:rsidR="004B0BB8">
                <w:rPr>
                  <w:rFonts w:ascii="Times New Roman" w:eastAsia="Times New Roman" w:hAnsi="Times New Roman" w:cs="Times New Roman"/>
                  <w:sz w:val="26"/>
                  <w:szCs w:val="26"/>
                  <w:lang w:val="en-US"/>
                </w:rPr>
                <w:t>Email = kinltrung72@gmail.com</w:t>
              </w:r>
            </w:ins>
            <w:del w:id="121" w:author="Kiên Lê Trung" w:date="2024-12-23T14:06:00Z" w16du:dateUtc="2024-12-23T07:06:00Z">
              <w:r w:rsidR="00CE686F" w:rsidDel="004B0BB8">
                <w:rPr>
                  <w:rFonts w:ascii="Times New Roman" w:eastAsia="Times New Roman" w:hAnsi="Times New Roman" w:cs="Times New Roman"/>
                  <w:sz w:val="26"/>
                  <w:szCs w:val="26"/>
                </w:rPr>
                <w:delText>tài khoản</w:delText>
              </w:r>
            </w:del>
            <w:r w:rsidR="00CE686F">
              <w:rPr>
                <w:rFonts w:ascii="Times New Roman" w:eastAsia="Times New Roman" w:hAnsi="Times New Roman" w:cs="Times New Roman"/>
                <w:sz w:val="26"/>
                <w:szCs w:val="26"/>
              </w:rPr>
              <w:t xml:space="preserve"> và mật khẩu </w:t>
            </w:r>
            <w:ins w:id="122" w:author="Kiên Lê Trung" w:date="2024-12-23T14:06:00Z" w16du:dateUtc="2024-12-23T07:06:00Z">
              <w:r w:rsidR="00E9477A">
                <w:rPr>
                  <w:rFonts w:ascii="Times New Roman" w:eastAsia="Times New Roman" w:hAnsi="Times New Roman" w:cs="Times New Roman"/>
                  <w:sz w:val="26"/>
                  <w:szCs w:val="26"/>
                  <w:lang w:val="en-US"/>
                </w:rPr>
                <w:t>= 12345</w:t>
              </w:r>
            </w:ins>
            <w:del w:id="123" w:author="Kiên Lê Trung" w:date="2024-12-23T14:06:00Z" w16du:dateUtc="2024-12-23T07:06:00Z">
              <w:r w:rsidR="00CE686F" w:rsidDel="00E9477A">
                <w:rPr>
                  <w:rFonts w:ascii="Times New Roman" w:eastAsia="Times New Roman" w:hAnsi="Times New Roman" w:cs="Times New Roman"/>
                  <w:sz w:val="26"/>
                  <w:szCs w:val="26"/>
                </w:rPr>
                <w:delText>của</w:delText>
              </w:r>
            </w:del>
            <w:r w:rsidR="00CE686F">
              <w:rPr>
                <w:rFonts w:ascii="Times New Roman" w:eastAsia="Times New Roman" w:hAnsi="Times New Roman" w:cs="Times New Roman"/>
                <w:sz w:val="26"/>
                <w:szCs w:val="26"/>
              </w:rPr>
              <w:t xml:space="preserve"> </w:t>
            </w:r>
            <w:ins w:id="124" w:author="Kiên Lê Trung" w:date="2024-12-23T14:06:00Z" w16du:dateUtc="2024-12-23T07:06:00Z">
              <w:r w:rsidR="00E9477A">
                <w:rPr>
                  <w:rFonts w:ascii="Times New Roman" w:eastAsia="Times New Roman" w:hAnsi="Times New Roman" w:cs="Times New Roman"/>
                  <w:sz w:val="26"/>
                  <w:szCs w:val="26"/>
                  <w:lang w:val="en-US"/>
                </w:rPr>
                <w:t>và bấm Đăng nhập</w:t>
              </w:r>
            </w:ins>
            <w:del w:id="125" w:author="Kiên Lê Trung" w:date="2024-12-23T14:06:00Z" w16du:dateUtc="2024-12-23T07:06:00Z">
              <w:r w:rsidR="00CE686F" w:rsidDel="00E9477A">
                <w:rPr>
                  <w:rFonts w:ascii="Times New Roman" w:eastAsia="Times New Roman" w:hAnsi="Times New Roman" w:cs="Times New Roman"/>
                  <w:sz w:val="26"/>
                  <w:szCs w:val="26"/>
                </w:rPr>
                <w:delText>mình</w:delText>
              </w:r>
            </w:del>
          </w:p>
          <w:p w14:paraId="49B84A17" w14:textId="77777777" w:rsidR="007569A2" w:rsidRDefault="00CE686F" w:rsidP="00034C0F">
            <w:pPr>
              <w:widowControl w:val="0"/>
              <w:numPr>
                <w:ilvl w:val="0"/>
                <w:numId w:val="55"/>
              </w:numPr>
              <w:spacing w:before="46"/>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trang chủ Home cho người dùng</w:t>
            </w:r>
          </w:p>
          <w:p w14:paraId="2191599E" w14:textId="77777777" w:rsidR="007569A2" w:rsidRDefault="007569A2">
            <w:pPr>
              <w:widowControl w:val="0"/>
              <w:spacing w:before="46" w:line="240" w:lineRule="auto"/>
              <w:ind w:left="708"/>
              <w:rPr>
                <w:rFonts w:ascii="Times New Roman" w:eastAsia="Times New Roman" w:hAnsi="Times New Roman" w:cs="Times New Roman"/>
                <w:sz w:val="26"/>
                <w:szCs w:val="26"/>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245AB83" w14:textId="6E087ADE" w:rsidR="007569A2" w:rsidRDefault="00CE686F" w:rsidP="00034C0F">
            <w:pPr>
              <w:widowControl w:val="0"/>
              <w:rPr>
                <w:ins w:id="126" w:author="Kiên Lê Trung" w:date="2024-12-23T14:10:00Z" w16du:dateUtc="2024-12-23T07:10: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4.1 Hệ thống thông báo tài khoản </w:t>
            </w:r>
            <w:ins w:id="127" w:author="Kiên Lê Trung" w:date="2024-12-23T14:10:00Z" w16du:dateUtc="2024-12-23T07:10:00Z">
              <w:r w:rsidR="00EC4DCC">
                <w:rPr>
                  <w:rFonts w:ascii="Times New Roman" w:eastAsia="Times New Roman" w:hAnsi="Times New Roman" w:cs="Times New Roman"/>
                  <w:sz w:val="26"/>
                  <w:szCs w:val="26"/>
                  <w:lang w:val="en-US"/>
                </w:rPr>
                <w:t xml:space="preserve">không tồn tại </w:t>
              </w:r>
            </w:ins>
            <w:del w:id="128" w:author="Kiên Lê Trung" w:date="2024-12-23T14:10:00Z" w16du:dateUtc="2024-12-23T07:10:00Z">
              <w:r w:rsidDel="00EC4DCC">
                <w:rPr>
                  <w:rFonts w:ascii="Times New Roman" w:eastAsia="Times New Roman" w:hAnsi="Times New Roman" w:cs="Times New Roman"/>
                  <w:sz w:val="26"/>
                  <w:szCs w:val="26"/>
                </w:rPr>
                <w:delText>mật khẩu không chính xác</w:delText>
              </w:r>
            </w:del>
          </w:p>
          <w:p w14:paraId="74FC9DBA" w14:textId="2A55472C" w:rsidR="00EC4DCC" w:rsidRDefault="00EC4DCC" w:rsidP="00034C0F">
            <w:pPr>
              <w:widowControl w:val="0"/>
              <w:rPr>
                <w:ins w:id="129" w:author="Kiên Lê Trung" w:date="2024-12-23T14:11:00Z" w16du:dateUtc="2024-12-23T07:11:00Z"/>
                <w:rFonts w:ascii="Times New Roman" w:eastAsia="Times New Roman" w:hAnsi="Times New Roman" w:cs="Times New Roman"/>
                <w:sz w:val="26"/>
                <w:szCs w:val="26"/>
                <w:lang w:val="en-US"/>
              </w:rPr>
            </w:pPr>
            <w:ins w:id="130" w:author="Kiên Lê Trung" w:date="2024-12-23T14:10:00Z" w16du:dateUtc="2024-12-23T07:10:00Z">
              <w:r>
                <w:rPr>
                  <w:rFonts w:ascii="Times New Roman" w:eastAsia="Times New Roman" w:hAnsi="Times New Roman" w:cs="Times New Roman"/>
                  <w:sz w:val="26"/>
                  <w:szCs w:val="26"/>
                  <w:lang w:val="en-US"/>
                </w:rPr>
                <w:t xml:space="preserve">           4.1.1 Người dùng kiểm </w:t>
              </w:r>
            </w:ins>
            <w:ins w:id="131" w:author="Kiên Lê Trung" w:date="2024-12-23T14:11:00Z" w16du:dateUtc="2024-12-23T07:11:00Z">
              <w:r>
                <w:rPr>
                  <w:rFonts w:ascii="Times New Roman" w:eastAsia="Times New Roman" w:hAnsi="Times New Roman" w:cs="Times New Roman"/>
                  <w:sz w:val="26"/>
                  <w:szCs w:val="26"/>
                  <w:lang w:val="en-US"/>
                </w:rPr>
                <w:t xml:space="preserve">tra lại </w:t>
              </w:r>
              <w:r w:rsidR="002008A9">
                <w:rPr>
                  <w:rFonts w:ascii="Times New Roman" w:eastAsia="Times New Roman" w:hAnsi="Times New Roman" w:cs="Times New Roman"/>
                  <w:sz w:val="26"/>
                  <w:szCs w:val="26"/>
                  <w:lang w:val="en-US"/>
                </w:rPr>
                <w:t>email và mật khẩu</w:t>
              </w:r>
              <w:r w:rsidR="00E94346">
                <w:rPr>
                  <w:rFonts w:ascii="Times New Roman" w:eastAsia="Times New Roman" w:hAnsi="Times New Roman" w:cs="Times New Roman"/>
                  <w:sz w:val="26"/>
                  <w:szCs w:val="26"/>
                  <w:lang w:val="en-US"/>
                </w:rPr>
                <w:t xml:space="preserve"> hoặc bấm vào Quên</w:t>
              </w:r>
            </w:ins>
          </w:p>
          <w:p w14:paraId="6F31C056" w14:textId="194D3818" w:rsidR="00E94346" w:rsidRPr="00EC4DCC" w:rsidRDefault="00E94346" w:rsidP="00034C0F">
            <w:pPr>
              <w:widowControl w:val="0"/>
              <w:rPr>
                <w:ins w:id="132" w:author="Kiên Lê Trung" w:date="2024-12-23T14:09:00Z" w16du:dateUtc="2024-12-23T07:09:00Z"/>
                <w:rFonts w:ascii="Times New Roman" w:eastAsia="Times New Roman" w:hAnsi="Times New Roman" w:cs="Times New Roman"/>
                <w:sz w:val="26"/>
                <w:szCs w:val="26"/>
                <w:lang w:val="en-US"/>
              </w:rPr>
            </w:pPr>
            <w:ins w:id="133" w:author="Kiên Lê Trung" w:date="2024-12-23T14:11:00Z" w16du:dateUtc="2024-12-23T07:11:00Z">
              <w:r>
                <w:rPr>
                  <w:rFonts w:ascii="Times New Roman" w:eastAsia="Times New Roman" w:hAnsi="Times New Roman" w:cs="Times New Roman"/>
                  <w:sz w:val="26"/>
                  <w:szCs w:val="26"/>
                  <w:lang w:val="en-US"/>
                </w:rPr>
                <w:t xml:space="preserve">                    mật khẩu để lấy lại mật khẩu</w:t>
              </w:r>
            </w:ins>
          </w:p>
          <w:p w14:paraId="598798B0" w14:textId="77777777" w:rsidR="006A138B" w:rsidRDefault="006A138B" w:rsidP="00034C0F">
            <w:pPr>
              <w:widowControl w:val="0"/>
              <w:rPr>
                <w:ins w:id="134" w:author="Kiên Lê Trung" w:date="2024-12-23T14:13:00Z" w16du:dateUtc="2024-12-23T07:13:00Z"/>
                <w:rFonts w:ascii="Times New Roman" w:eastAsia="Times New Roman" w:hAnsi="Times New Roman" w:cs="Times New Roman"/>
                <w:sz w:val="26"/>
                <w:szCs w:val="26"/>
                <w:lang w:val="en-US"/>
              </w:rPr>
            </w:pPr>
            <w:ins w:id="135" w:author="Kiên Lê Trung" w:date="2024-12-23T14:09:00Z" w16du:dateUtc="2024-12-23T07:09:00Z">
              <w:r>
                <w:rPr>
                  <w:rFonts w:ascii="Times New Roman" w:eastAsia="Times New Roman" w:hAnsi="Times New Roman" w:cs="Times New Roman"/>
                  <w:sz w:val="26"/>
                  <w:szCs w:val="26"/>
                  <w:lang w:val="en-US"/>
                </w:rPr>
                <w:t xml:space="preserve">     </w:t>
              </w:r>
            </w:ins>
            <w:ins w:id="136" w:author="Kiên Lê Trung" w:date="2024-12-23T14:12:00Z" w16du:dateUtc="2024-12-23T07:12:00Z">
              <w:r w:rsidR="002A05F8">
                <w:rPr>
                  <w:rFonts w:ascii="Times New Roman" w:eastAsia="Times New Roman" w:hAnsi="Times New Roman" w:cs="Times New Roman"/>
                  <w:sz w:val="26"/>
                  <w:szCs w:val="26"/>
                  <w:lang w:val="en-US"/>
                </w:rPr>
                <w:t xml:space="preserve">4.2 </w:t>
              </w:r>
              <w:r w:rsidR="00403A32">
                <w:rPr>
                  <w:rFonts w:ascii="Times New Roman" w:eastAsia="Times New Roman" w:hAnsi="Times New Roman" w:cs="Times New Roman"/>
                  <w:sz w:val="26"/>
                  <w:szCs w:val="26"/>
                  <w:lang w:val="en-US"/>
                </w:rPr>
                <w:t xml:space="preserve">Hệ thống thông báo </w:t>
              </w:r>
            </w:ins>
            <w:ins w:id="137" w:author="Kiên Lê Trung" w:date="2024-12-23T14:13:00Z" w16du:dateUtc="2024-12-23T07:13:00Z">
              <w:r w:rsidR="00403A32">
                <w:rPr>
                  <w:rFonts w:ascii="Times New Roman" w:eastAsia="Times New Roman" w:hAnsi="Times New Roman" w:cs="Times New Roman"/>
                  <w:sz w:val="26"/>
                  <w:szCs w:val="26"/>
                  <w:lang w:val="en-US"/>
                </w:rPr>
                <w:t xml:space="preserve">email không đúng định dạng </w:t>
              </w:r>
            </w:ins>
          </w:p>
          <w:p w14:paraId="1DB9D751" w14:textId="0E239CDF" w:rsidR="00403A32" w:rsidRPr="006A138B" w:rsidRDefault="00403A32" w:rsidP="00034C0F">
            <w:pPr>
              <w:widowControl w:val="0"/>
              <w:rPr>
                <w:rFonts w:ascii="Times New Roman" w:eastAsia="Times New Roman" w:hAnsi="Times New Roman" w:cs="Times New Roman"/>
                <w:sz w:val="26"/>
                <w:szCs w:val="26"/>
                <w:lang w:val="en-US"/>
                <w:rPrChange w:id="138" w:author="Kiên Lê Trung" w:date="2024-12-23T14:09:00Z" w16du:dateUtc="2024-12-23T07:09:00Z">
                  <w:rPr>
                    <w:rFonts w:ascii="Times New Roman" w:eastAsia="Times New Roman" w:hAnsi="Times New Roman" w:cs="Times New Roman"/>
                    <w:sz w:val="26"/>
                    <w:szCs w:val="26"/>
                  </w:rPr>
                </w:rPrChange>
              </w:rPr>
            </w:pPr>
            <w:ins w:id="139" w:author="Kiên Lê Trung" w:date="2024-12-23T14:13:00Z" w16du:dateUtc="2024-12-23T07:13:00Z">
              <w:r>
                <w:rPr>
                  <w:rFonts w:ascii="Times New Roman" w:eastAsia="Times New Roman" w:hAnsi="Times New Roman" w:cs="Times New Roman"/>
                  <w:sz w:val="26"/>
                  <w:szCs w:val="26"/>
                  <w:lang w:val="en-US"/>
                </w:rPr>
                <w:t xml:space="preserve">         4.2.1 Người dùng kiểm tra lại email và đăng nhập lại </w:t>
              </w:r>
            </w:ins>
          </w:p>
        </w:tc>
      </w:tr>
    </w:tbl>
    <w:p w14:paraId="4DD1A6CE" w14:textId="77777777" w:rsidR="00EA4A86" w:rsidRPr="00C60A20" w:rsidRDefault="00EA4A86" w:rsidP="00C60A20">
      <w:pPr>
        <w:pStyle w:val="ListParagraph"/>
        <w:spacing w:after="160" w:line="360" w:lineRule="auto"/>
        <w:rPr>
          <w:rFonts w:ascii="Times New Roman" w:hAnsi="Times New Roman" w:cs="Times New Roman"/>
          <w:b/>
          <w:sz w:val="26"/>
          <w:szCs w:val="26"/>
        </w:rPr>
      </w:pPr>
    </w:p>
    <w:p w14:paraId="7673E5AE" w14:textId="541BE94A" w:rsidR="007569A2" w:rsidRPr="00034C0F" w:rsidRDefault="078731BC" w:rsidP="00C60A20">
      <w:pPr>
        <w:pStyle w:val="ListParagraph"/>
        <w:numPr>
          <w:ilvl w:val="0"/>
          <w:numId w:val="86"/>
        </w:numPr>
        <w:spacing w:after="160" w:line="360" w:lineRule="auto"/>
        <w:rPr>
          <w:rFonts w:ascii="Times New Roman" w:hAnsi="Times New Roman" w:cs="Times New Roman"/>
          <w:b/>
          <w:sz w:val="26"/>
          <w:szCs w:val="26"/>
        </w:rPr>
      </w:pPr>
      <w:r w:rsidRPr="00034C0F">
        <w:rPr>
          <w:rFonts w:ascii="Times New Roman" w:hAnsi="Times New Roman" w:cs="Times New Roman"/>
          <w:b/>
          <w:sz w:val="26"/>
          <w:szCs w:val="26"/>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0A6BB315" w14:textId="279F9EB5" w:rsidR="7804F8C7" w:rsidRDefault="7804F8C7"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94171C2" w14:textId="02A61C63"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w:t>
            </w:r>
            <w:r w:rsidR="6F3C4BF1" w:rsidRPr="5A64F9FC">
              <w:rPr>
                <w:rFonts w:ascii="Times New Roman" w:eastAsia="Times New Roman" w:hAnsi="Times New Roman" w:cs="Times New Roman"/>
                <w:sz w:val="26"/>
                <w:szCs w:val="26"/>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264188" w14:textId="7A5BEA89"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đã có tài</w:t>
            </w:r>
            <w:r w:rsidR="1D02DE28" w:rsidRPr="5A64F9FC">
              <w:rPr>
                <w:rFonts w:ascii="Times New Roman" w:eastAsia="Times New Roman" w:hAnsi="Times New Roman" w:cs="Times New Roman"/>
                <w:sz w:val="26"/>
                <w:szCs w:val="26"/>
              </w:rPr>
              <w:t xml:space="preserve"> </w:t>
            </w:r>
            <w:r w:rsidR="38D94218" w:rsidRPr="5A64F9FC">
              <w:rPr>
                <w:rFonts w:ascii="Times New Roman" w:eastAsia="Times New Roman" w:hAnsi="Times New Roman" w:cs="Times New Roman"/>
                <w:sz w:val="26"/>
                <w:szCs w:val="26"/>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Default="5A64F9FC" w:rsidP="5A64F9FC">
            <w:pPr>
              <w:widowControl w:val="0"/>
              <w:spacing w:before="3" w:line="240" w:lineRule="auto"/>
              <w:ind w:left="141" w:hanging="45"/>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0081E0A" w14:textId="28C4BE51"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6C114F74" w14:textId="6A70A754" w:rsidR="5A64F9FC" w:rsidRDefault="5A64F9FC" w:rsidP="005C5FA5">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dùng </w:t>
            </w:r>
            <w:r w:rsidR="2DE63E39" w:rsidRPr="5A64F9FC">
              <w:rPr>
                <w:rFonts w:ascii="Times New Roman" w:eastAsia="Times New Roman" w:hAnsi="Times New Roman" w:cs="Times New Roman"/>
                <w:sz w:val="26"/>
                <w:szCs w:val="26"/>
              </w:rPr>
              <w:t xml:space="preserve">đang ở trang Login của hệ thống, </w:t>
            </w:r>
            <w:r w:rsidR="244D1374" w:rsidRPr="5A64F9FC">
              <w:rPr>
                <w:rFonts w:ascii="Times New Roman" w:eastAsia="Times New Roman" w:hAnsi="Times New Roman" w:cs="Times New Roman"/>
                <w:sz w:val="26"/>
                <w:szCs w:val="26"/>
              </w:rPr>
              <w:t>bấm vào Quên mật khẩu</w:t>
            </w:r>
          </w:p>
          <w:p w14:paraId="110FF2C9" w14:textId="77777777" w:rsidR="244D1374" w:rsidRPr="00C60A20" w:rsidRDefault="244D1374" w:rsidP="5A64F9FC">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Quên mật khẩu</w:t>
            </w:r>
          </w:p>
          <w:p w14:paraId="323912E2" w14:textId="4AA0D8BD" w:rsidR="00613F68" w:rsidRPr="00C60A20" w:rsidRDefault="00613F68"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dùng nhập địa chỉ email và click vào nút gửi mã OTP</w:t>
            </w:r>
          </w:p>
          <w:p w14:paraId="1C122786" w14:textId="77777777" w:rsidR="00613F68" w:rsidRPr="00C60A20" w:rsidRDefault="00613F68"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Pr>
                <w:rFonts w:ascii="Times New Roman" w:eastAsia="Times New Roman" w:hAnsi="Times New Roman" w:cs="Times New Roman"/>
                <w:sz w:val="26"/>
                <w:szCs w:val="26"/>
                <w:lang w:val="en-US"/>
              </w:rPr>
              <w:t>ệ thống gửi mã OTP về email và</w:t>
            </w:r>
            <w:r w:rsidR="00B45C3C">
              <w:rPr>
                <w:rFonts w:ascii="Times New Roman" w:eastAsia="Times New Roman" w:hAnsi="Times New Roman" w:cs="Times New Roman"/>
                <w:sz w:val="26"/>
                <w:szCs w:val="26"/>
                <w:lang w:val="en-US"/>
              </w:rPr>
              <w:t xml:space="preserve"> chuyển đến trang nhập OTP</w:t>
            </w:r>
          </w:p>
          <w:p w14:paraId="6362CE53" w14:textId="77777777" w:rsidR="00B45C3C" w:rsidRPr="00C60A20" w:rsidRDefault="00B45C3C"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w:t>
            </w:r>
            <w:r>
              <w:rPr>
                <w:rFonts w:ascii="Times New Roman" w:eastAsia="Times New Roman" w:hAnsi="Times New Roman" w:cs="Times New Roman"/>
                <w:sz w:val="26"/>
                <w:szCs w:val="26"/>
                <w:lang w:val="en-US"/>
              </w:rPr>
              <w:t>ười dùng nhập mã OTP</w:t>
            </w:r>
          </w:p>
          <w:p w14:paraId="69083178" w14:textId="7009AFB6" w:rsidR="244D1374" w:rsidRDefault="00B45C3C"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w:t>
            </w:r>
            <w:r w:rsidR="00835014">
              <w:rPr>
                <w:rFonts w:ascii="Times New Roman" w:eastAsia="Times New Roman" w:hAnsi="Times New Roman" w:cs="Times New Roman"/>
                <w:sz w:val="26"/>
                <w:szCs w:val="26"/>
              </w:rPr>
              <w:t>ống gửi mật khẩu</w:t>
            </w:r>
            <w:r w:rsidR="00835014">
              <w:rPr>
                <w:rFonts w:ascii="Times New Roman" w:eastAsia="Times New Roman" w:hAnsi="Times New Roman" w:cs="Times New Roman"/>
                <w:sz w:val="26"/>
                <w:szCs w:val="26"/>
                <w:lang w:val="en-US"/>
              </w:rPr>
              <w:t xml:space="preserve"> về email và thông</w:t>
            </w:r>
            <w:r w:rsidR="00E17245">
              <w:rPr>
                <w:rFonts w:ascii="Times New Roman" w:eastAsia="Times New Roman" w:hAnsi="Times New Roman" w:cs="Times New Roman"/>
                <w:sz w:val="26"/>
                <w:szCs w:val="26"/>
                <w:lang w:val="en-US"/>
              </w:rPr>
              <w:t xml:space="preserve"> báo </w:t>
            </w:r>
            <w:r w:rsidR="006F17A7">
              <w:rPr>
                <w:rFonts w:ascii="Times New Roman" w:eastAsia="Times New Roman" w:hAnsi="Times New Roman" w:cs="Times New Roman"/>
                <w:sz w:val="26"/>
                <w:szCs w:val="26"/>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Default="5A64F9FC" w:rsidP="5A64F9FC">
            <w:pPr>
              <w:widowControl w:val="0"/>
              <w:spacing w:line="240" w:lineRule="auto"/>
              <w:ind w:left="94"/>
              <w:rPr>
                <w:rFonts w:ascii="Times New Roman" w:eastAsia="Times New Roman" w:hAnsi="Times New Roman" w:cs="Times New Roman"/>
                <w:sz w:val="26"/>
                <w:szCs w:val="26"/>
              </w:rPr>
            </w:pPr>
            <w:commentRangeStart w:id="140"/>
            <w:r w:rsidRPr="5A64F9FC">
              <w:rPr>
                <w:rFonts w:ascii="Times New Roman" w:eastAsia="Times New Roman" w:hAnsi="Times New Roman" w:cs="Times New Roman"/>
                <w:sz w:val="26"/>
                <w:szCs w:val="26"/>
              </w:rPr>
              <w:t>Ngoại lệ:</w:t>
            </w:r>
          </w:p>
          <w:p w14:paraId="3FEA3B3F" w14:textId="77777777" w:rsidR="5A64F9FC" w:rsidRDefault="5A64F9FC" w:rsidP="5A64F9FC">
            <w:pPr>
              <w:widowControl w:val="0"/>
              <w:spacing w:line="240" w:lineRule="auto"/>
              <w:rPr>
                <w:ins w:id="141" w:author="Kiên Lê Trung" w:date="2024-12-23T14:15:00Z" w16du:dateUtc="2024-12-23T07:15:00Z"/>
                <w:rFonts w:ascii="Times New Roman" w:eastAsia="Times New Roman" w:hAnsi="Times New Roman" w:cs="Times New Roman"/>
                <w:sz w:val="26"/>
                <w:szCs w:val="26"/>
                <w:lang w:val="en-US"/>
              </w:rPr>
            </w:pPr>
            <w:r w:rsidRPr="5A64F9FC">
              <w:rPr>
                <w:rFonts w:ascii="Times New Roman" w:eastAsia="Times New Roman" w:hAnsi="Times New Roman" w:cs="Times New Roman"/>
                <w:sz w:val="26"/>
                <w:szCs w:val="26"/>
              </w:rPr>
              <w:t xml:space="preserve">     </w:t>
            </w:r>
            <w:commentRangeEnd w:id="140"/>
            <w:r w:rsidR="00873634">
              <w:rPr>
                <w:rStyle w:val="CommentReference"/>
              </w:rPr>
              <w:commentReference w:id="140"/>
            </w:r>
            <w:ins w:id="142" w:author="Kiên Lê Trung" w:date="2024-12-23T14:14:00Z" w16du:dateUtc="2024-12-23T07:14:00Z">
              <w:r w:rsidR="00302E58">
                <w:rPr>
                  <w:rFonts w:ascii="Times New Roman" w:eastAsia="Times New Roman" w:hAnsi="Times New Roman" w:cs="Times New Roman"/>
                  <w:sz w:val="26"/>
                  <w:szCs w:val="26"/>
                  <w:lang w:val="en-US"/>
                </w:rPr>
                <w:t xml:space="preserve">3.1 Người dùng nhập email không đúng định dạng </w:t>
              </w:r>
            </w:ins>
          </w:p>
          <w:p w14:paraId="40FC5150" w14:textId="032D5E94" w:rsidR="00677A6C" w:rsidRDefault="00677A6C" w:rsidP="5A64F9FC">
            <w:pPr>
              <w:widowControl w:val="0"/>
              <w:spacing w:line="240" w:lineRule="auto"/>
              <w:rPr>
                <w:ins w:id="143" w:author="Kiên Lê Trung" w:date="2024-12-23T14:14:00Z" w16du:dateUtc="2024-12-23T07:14:00Z"/>
                <w:rFonts w:ascii="Times New Roman" w:eastAsia="Times New Roman" w:hAnsi="Times New Roman" w:cs="Times New Roman"/>
                <w:sz w:val="26"/>
                <w:szCs w:val="26"/>
                <w:lang w:val="en-US"/>
              </w:rPr>
            </w:pPr>
            <w:ins w:id="144" w:author="Kiên Lê Trung" w:date="2024-12-23T14:15:00Z" w16du:dateUtc="2024-12-23T07:15:00Z">
              <w:r>
                <w:rPr>
                  <w:rFonts w:ascii="Times New Roman" w:eastAsia="Times New Roman" w:hAnsi="Times New Roman" w:cs="Times New Roman"/>
                  <w:sz w:val="26"/>
                  <w:szCs w:val="26"/>
                  <w:lang w:val="en-US"/>
                </w:rPr>
                <w:t xml:space="preserve">           3.1.1 Hệ thống thông báo email không đúng định dạng</w:t>
              </w:r>
            </w:ins>
          </w:p>
          <w:p w14:paraId="3802439F" w14:textId="7CF27838" w:rsidR="00302E58" w:rsidRDefault="00302E58" w:rsidP="5A64F9FC">
            <w:pPr>
              <w:widowControl w:val="0"/>
              <w:spacing w:line="240" w:lineRule="auto"/>
              <w:rPr>
                <w:ins w:id="145" w:author="Kiên Lê Trung" w:date="2024-12-23T14:14:00Z" w16du:dateUtc="2024-12-23T07:14:00Z"/>
                <w:rFonts w:ascii="Times New Roman" w:eastAsia="Times New Roman" w:hAnsi="Times New Roman" w:cs="Times New Roman"/>
                <w:sz w:val="26"/>
                <w:szCs w:val="26"/>
                <w:lang w:val="en-US"/>
              </w:rPr>
            </w:pPr>
            <w:ins w:id="146" w:author="Kiên Lê Trung" w:date="2024-12-23T14:14:00Z" w16du:dateUtc="2024-12-23T07:14:00Z">
              <w:r>
                <w:rPr>
                  <w:rFonts w:ascii="Times New Roman" w:eastAsia="Times New Roman" w:hAnsi="Times New Roman" w:cs="Times New Roman"/>
                  <w:sz w:val="26"/>
                  <w:szCs w:val="26"/>
                  <w:lang w:val="en-US"/>
                </w:rPr>
                <w:t xml:space="preserve">           3.</w:t>
              </w:r>
            </w:ins>
            <w:ins w:id="147" w:author="Kiên Lê Trung" w:date="2024-12-23T14:15:00Z" w16du:dateUtc="2024-12-23T07:15:00Z">
              <w:r w:rsidR="00677A6C">
                <w:rPr>
                  <w:rFonts w:ascii="Times New Roman" w:eastAsia="Times New Roman" w:hAnsi="Times New Roman" w:cs="Times New Roman"/>
                  <w:sz w:val="26"/>
                  <w:szCs w:val="26"/>
                  <w:lang w:val="en-US"/>
                </w:rPr>
                <w:t>1.</w:t>
              </w:r>
            </w:ins>
            <w:ins w:id="148" w:author="Kiên Lê Trung" w:date="2024-12-23T14:14:00Z" w16du:dateUtc="2024-12-23T07:14:00Z">
              <w:r>
                <w:rPr>
                  <w:rFonts w:ascii="Times New Roman" w:eastAsia="Times New Roman" w:hAnsi="Times New Roman" w:cs="Times New Roman"/>
                  <w:sz w:val="26"/>
                  <w:szCs w:val="26"/>
                  <w:lang w:val="en-US"/>
                </w:rPr>
                <w:t xml:space="preserve">2 Người dùng kiểm tra lại </w:t>
              </w:r>
              <w:r w:rsidR="00F122B1">
                <w:rPr>
                  <w:rFonts w:ascii="Times New Roman" w:eastAsia="Times New Roman" w:hAnsi="Times New Roman" w:cs="Times New Roman"/>
                  <w:sz w:val="26"/>
                  <w:szCs w:val="26"/>
                  <w:lang w:val="en-US"/>
                </w:rPr>
                <w:t xml:space="preserve">email và </w:t>
              </w:r>
              <w:r w:rsidR="00E06584">
                <w:rPr>
                  <w:rFonts w:ascii="Times New Roman" w:eastAsia="Times New Roman" w:hAnsi="Times New Roman" w:cs="Times New Roman"/>
                  <w:sz w:val="26"/>
                  <w:szCs w:val="26"/>
                  <w:lang w:val="en-US"/>
                </w:rPr>
                <w:t>bấm lại nút gửi mã OTP</w:t>
              </w:r>
            </w:ins>
          </w:p>
          <w:p w14:paraId="398ACF04" w14:textId="77777777" w:rsidR="00E06584" w:rsidRDefault="00E06584" w:rsidP="5A64F9FC">
            <w:pPr>
              <w:widowControl w:val="0"/>
              <w:spacing w:line="240" w:lineRule="auto"/>
              <w:rPr>
                <w:ins w:id="149" w:author="Kiên Lê Trung" w:date="2024-12-23T14:15:00Z" w16du:dateUtc="2024-12-23T07:15:00Z"/>
                <w:rFonts w:ascii="Times New Roman" w:eastAsia="Times New Roman" w:hAnsi="Times New Roman" w:cs="Times New Roman"/>
                <w:sz w:val="26"/>
                <w:szCs w:val="26"/>
                <w:lang w:val="en-US"/>
              </w:rPr>
            </w:pPr>
            <w:ins w:id="150" w:author="Kiên Lê Trung" w:date="2024-12-23T14:14:00Z" w16du:dateUtc="2024-12-23T07:14:00Z">
              <w:r>
                <w:rPr>
                  <w:rFonts w:ascii="Times New Roman" w:eastAsia="Times New Roman" w:hAnsi="Times New Roman" w:cs="Times New Roman"/>
                  <w:sz w:val="26"/>
                  <w:szCs w:val="26"/>
                  <w:lang w:val="en-US"/>
                </w:rPr>
                <w:t xml:space="preserve">     </w:t>
              </w:r>
              <w:r w:rsidR="00AC48D1">
                <w:rPr>
                  <w:rFonts w:ascii="Times New Roman" w:eastAsia="Times New Roman" w:hAnsi="Times New Roman" w:cs="Times New Roman"/>
                  <w:sz w:val="26"/>
                  <w:szCs w:val="26"/>
                  <w:lang w:val="en-US"/>
                </w:rPr>
                <w:t xml:space="preserve">5.1 Người dùng nhập sai mã OTP </w:t>
              </w:r>
            </w:ins>
          </w:p>
          <w:p w14:paraId="748CC383" w14:textId="77777777" w:rsidR="00402AD3" w:rsidRDefault="00402AD3" w:rsidP="5A64F9FC">
            <w:pPr>
              <w:widowControl w:val="0"/>
              <w:spacing w:line="240" w:lineRule="auto"/>
              <w:rPr>
                <w:ins w:id="151" w:author="Kiên Lê Trung" w:date="2024-12-23T14:15:00Z" w16du:dateUtc="2024-12-23T07:15:00Z"/>
                <w:rFonts w:ascii="Times New Roman" w:eastAsia="Times New Roman" w:hAnsi="Times New Roman" w:cs="Times New Roman"/>
                <w:sz w:val="26"/>
                <w:szCs w:val="26"/>
                <w:lang w:val="en-US"/>
              </w:rPr>
            </w:pPr>
            <w:ins w:id="152" w:author="Kiên Lê Trung" w:date="2024-12-23T14:15:00Z" w16du:dateUtc="2024-12-23T07:15:00Z">
              <w:r>
                <w:rPr>
                  <w:rFonts w:ascii="Times New Roman" w:eastAsia="Times New Roman" w:hAnsi="Times New Roman" w:cs="Times New Roman"/>
                  <w:sz w:val="26"/>
                  <w:szCs w:val="26"/>
                  <w:lang w:val="en-US"/>
                </w:rPr>
                <w:t xml:space="preserve">          </w:t>
              </w:r>
              <w:r w:rsidR="00A65369">
                <w:rPr>
                  <w:rFonts w:ascii="Times New Roman" w:eastAsia="Times New Roman" w:hAnsi="Times New Roman" w:cs="Times New Roman"/>
                  <w:sz w:val="26"/>
                  <w:szCs w:val="26"/>
                  <w:lang w:val="en-US"/>
                </w:rPr>
                <w:t xml:space="preserve"> </w:t>
              </w:r>
              <w:r w:rsidR="00677A6C">
                <w:rPr>
                  <w:rFonts w:ascii="Times New Roman" w:eastAsia="Times New Roman" w:hAnsi="Times New Roman" w:cs="Times New Roman"/>
                  <w:sz w:val="26"/>
                  <w:szCs w:val="26"/>
                  <w:lang w:val="en-US"/>
                </w:rPr>
                <w:t xml:space="preserve">5.1.1 Hệ thống thông báo mã OTP không đúng </w:t>
              </w:r>
            </w:ins>
          </w:p>
          <w:p w14:paraId="5CCAAF78" w14:textId="583AD7B7" w:rsidR="00677A6C" w:rsidRPr="00302E58" w:rsidRDefault="00677A6C" w:rsidP="5A64F9FC">
            <w:pPr>
              <w:widowControl w:val="0"/>
              <w:spacing w:line="240" w:lineRule="auto"/>
              <w:rPr>
                <w:rFonts w:ascii="Times New Roman" w:eastAsia="Times New Roman" w:hAnsi="Times New Roman" w:cs="Times New Roman"/>
                <w:sz w:val="26"/>
                <w:szCs w:val="26"/>
                <w:lang w:val="en-US"/>
                <w:rPrChange w:id="153" w:author="Kiên Lê Trung" w:date="2024-12-23T14:14:00Z" w16du:dateUtc="2024-12-23T07:14:00Z">
                  <w:rPr>
                    <w:rFonts w:ascii="Times New Roman" w:eastAsia="Times New Roman" w:hAnsi="Times New Roman" w:cs="Times New Roman"/>
                    <w:sz w:val="26"/>
                    <w:szCs w:val="26"/>
                  </w:rPr>
                </w:rPrChange>
              </w:rPr>
            </w:pPr>
            <w:ins w:id="154" w:author="Kiên Lê Trung" w:date="2024-12-23T14:15:00Z" w16du:dateUtc="2024-12-23T07:15:00Z">
              <w:r>
                <w:rPr>
                  <w:rFonts w:ascii="Times New Roman" w:eastAsia="Times New Roman" w:hAnsi="Times New Roman" w:cs="Times New Roman"/>
                  <w:sz w:val="26"/>
                  <w:szCs w:val="26"/>
                  <w:lang w:val="en-US"/>
                </w:rPr>
                <w:t xml:space="preserve">           5.</w:t>
              </w:r>
            </w:ins>
            <w:ins w:id="155" w:author="Kiên Lê Trung" w:date="2024-12-23T14:16:00Z" w16du:dateUtc="2024-12-23T07:16:00Z">
              <w:r>
                <w:rPr>
                  <w:rFonts w:ascii="Times New Roman" w:eastAsia="Times New Roman" w:hAnsi="Times New Roman" w:cs="Times New Roman"/>
                  <w:sz w:val="26"/>
                  <w:szCs w:val="26"/>
                  <w:lang w:val="en-US"/>
                </w:rPr>
                <w:t>1.2 Người dùng kiểm tra và nhập lại mã OTP</w:t>
              </w:r>
            </w:ins>
          </w:p>
        </w:tc>
      </w:tr>
    </w:tbl>
    <w:p w14:paraId="3DD56F7B" w14:textId="240B807F" w:rsidR="5A64F9FC" w:rsidRDefault="5A64F9FC" w:rsidP="5A64F9FC">
      <w:pPr>
        <w:spacing w:after="160" w:line="259" w:lineRule="auto"/>
        <w:rPr>
          <w:sz w:val="28"/>
          <w:szCs w:val="28"/>
        </w:rPr>
      </w:pPr>
    </w:p>
    <w:p w14:paraId="5D8118B8" w14:textId="757657D0" w:rsidR="007569A2" w:rsidRPr="00C60A20" w:rsidRDefault="00CE686F" w:rsidP="00C60A20">
      <w:pPr>
        <w:pStyle w:val="ListParagraph"/>
        <w:numPr>
          <w:ilvl w:val="0"/>
          <w:numId w:val="180"/>
        </w:numPr>
        <w:ind w:left="709"/>
        <w:rPr>
          <w:rFonts w:ascii="Times New Roman" w:hAnsi="Times New Roman" w:cs="Times New Roman"/>
          <w:b/>
          <w:sz w:val="26"/>
          <w:szCs w:val="26"/>
        </w:rPr>
      </w:pPr>
      <w:bookmarkStart w:id="156" w:name="_cdr8gxc61mh0" w:colFirst="0" w:colLast="0"/>
      <w:bookmarkEnd w:id="156"/>
      <w:r w:rsidRPr="00C60A20">
        <w:rPr>
          <w:rFonts w:ascii="Times New Roman" w:hAnsi="Times New Roman" w:cs="Times New Roman"/>
          <w:b/>
          <w:sz w:val="26"/>
          <w:szCs w:val="26"/>
        </w:rPr>
        <w:t xml:space="preserve">Chức năng Xem sản phẩm </w:t>
      </w:r>
    </w:p>
    <w:p w14:paraId="21B7150A" w14:textId="77777777" w:rsidR="007569A2" w:rsidRDefault="00CE686F" w:rsidP="00034C0F">
      <w:pPr>
        <w:numPr>
          <w:ilvl w:val="0"/>
          <w:numId w:val="8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Tìm kiếm sản phẩm</w:t>
      </w:r>
    </w:p>
    <w:p w14:paraId="100C5B58" w14:textId="77777777" w:rsidR="007569A2" w:rsidRDefault="00CE686F">
      <w:pPr>
        <w:ind w:left="720"/>
        <w:rPr>
          <w:color w:val="666666"/>
          <w:sz w:val="28"/>
          <w:szCs w:val="28"/>
        </w:rPr>
      </w:pPr>
      <w:r>
        <w:rPr>
          <w:rFonts w:ascii="Times New Roman" w:eastAsia="Times New Roman" w:hAnsi="Times New Roman" w:cs="Times New Roman"/>
          <w:sz w:val="26"/>
          <w:szCs w:val="26"/>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14:paraId="69942A6C" w14:textId="1DD152B5"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8BE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14:paraId="184AC8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8DE842"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14:paraId="0F10577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8A8776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14:paraId="63A5053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8BD555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5725BFC"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0BB89E7B"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1 tiêu chí hoặc nhiều tiêu chí để tìm kiếm theo mong muốn của bản thân</w:t>
            </w:r>
          </w:p>
          <w:p w14:paraId="53E70B83" w14:textId="5813BC6C" w:rsidR="007569A2" w:rsidRPr="00034C0F"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sản phẩm tương ứng với kết quả tìm kiếm của khách hàn</w:t>
            </w:r>
            <w:r w:rsidR="00FA3DED">
              <w:rPr>
                <w:rFonts w:ascii="Times New Roman" w:eastAsia="Times New Roman" w:hAnsi="Times New Roman" w:cs="Times New Roman"/>
                <w:sz w:val="26"/>
                <w:szCs w:val="26"/>
                <w:lang w:val="en-US"/>
              </w:rPr>
              <w:t>g</w:t>
            </w:r>
          </w:p>
          <w:p w14:paraId="2E04F4D2" w14:textId="77777777" w:rsidR="00FA3DED" w:rsidRDefault="00FA3DED" w:rsidP="00034C0F">
            <w:pPr>
              <w:widowControl w:val="0"/>
              <w:spacing w:line="240" w:lineRule="auto"/>
              <w:ind w:left="720"/>
              <w:rPr>
                <w:rFonts w:ascii="Times New Roman" w:eastAsia="Times New Roman" w:hAnsi="Times New Roman" w:cs="Times New Roman"/>
                <w:sz w:val="26"/>
                <w:szCs w:val="26"/>
              </w:rPr>
            </w:pP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83E45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Sản phẩm của khách hàng tìm kiếm không có trong hệ thống </w:t>
            </w:r>
          </w:p>
          <w:p w14:paraId="041D98D7"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5AB7C0C5" w14:textId="77777777" w:rsidR="007569A2" w:rsidRDefault="007569A2">
      <w:pPr>
        <w:spacing w:after="160" w:line="259" w:lineRule="auto"/>
        <w:ind w:left="720"/>
        <w:rPr>
          <w:rFonts w:ascii="Times New Roman" w:eastAsia="Times New Roman" w:hAnsi="Times New Roman" w:cs="Times New Roman"/>
          <w:sz w:val="26"/>
          <w:szCs w:val="26"/>
        </w:rPr>
      </w:pPr>
    </w:p>
    <w:p w14:paraId="25AA05CD" w14:textId="77777777" w:rsidR="007569A2" w:rsidRDefault="00CE686F" w:rsidP="00034C0F">
      <w:pPr>
        <w:numPr>
          <w:ilvl w:val="0"/>
          <w:numId w:val="8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Xem chi tiết sản phẩm</w:t>
      </w:r>
    </w:p>
    <w:p w14:paraId="55B33694" w14:textId="77777777" w:rsidR="007569A2" w:rsidRDefault="007569A2">
      <w:pPr>
        <w:ind w:left="720"/>
        <w:rPr>
          <w:color w:val="666666"/>
          <w:sz w:val="28"/>
          <w:szCs w:val="28"/>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14:paraId="52316731" w14:textId="025E9CEF"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115AD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14:paraId="51C1F6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8F76E4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14:paraId="3A36088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F7D8A3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14:paraId="0DEF227D"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8148CB7" w14:textId="77777777" w:rsidR="007569A2" w:rsidRDefault="00CE686F">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BFE322"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6B15A2C"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sản phẩm bằng tên sản phẩm, bằng bộ lọc trên giao diện Trang chủ hoặc lướt trên Trang chủ để tìm sản phẩm muốn xem</w:t>
            </w:r>
          </w:p>
          <w:p w14:paraId="7B336DD3"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1 sản phẩm mong muốn xem thông tin chi tiết </w:t>
            </w:r>
          </w:p>
          <w:p w14:paraId="2742B5A9"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85A9F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Sản phẩm không tồn tại </w:t>
            </w:r>
          </w:p>
          <w:p w14:paraId="4455F193"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1C2776EB" w14:textId="77777777" w:rsidR="007569A2" w:rsidRDefault="007569A2">
      <w:pPr>
        <w:spacing w:after="160" w:line="259" w:lineRule="auto"/>
        <w:rPr>
          <w:rFonts w:ascii="Times New Roman" w:eastAsia="Times New Roman" w:hAnsi="Times New Roman" w:cs="Times New Roman"/>
          <w:sz w:val="26"/>
          <w:szCs w:val="26"/>
        </w:rPr>
      </w:pPr>
    </w:p>
    <w:p w14:paraId="4F1B2064" w14:textId="083070CD" w:rsidR="007569A2" w:rsidRPr="00C60A20" w:rsidRDefault="00CE686F" w:rsidP="00C60A20">
      <w:pPr>
        <w:pStyle w:val="ListParagraph"/>
        <w:numPr>
          <w:ilvl w:val="0"/>
          <w:numId w:val="181"/>
        </w:numPr>
        <w:ind w:left="709"/>
        <w:rPr>
          <w:rFonts w:ascii="Times New Roman" w:hAnsi="Times New Roman" w:cs="Times New Roman"/>
          <w:b/>
          <w:sz w:val="26"/>
          <w:szCs w:val="26"/>
        </w:rPr>
      </w:pPr>
      <w:bookmarkStart w:id="157" w:name="_syxvcov2i23s" w:colFirst="0" w:colLast="0"/>
      <w:bookmarkEnd w:id="157"/>
      <w:r w:rsidRPr="00C60A20">
        <w:rPr>
          <w:rFonts w:ascii="Times New Roman" w:hAnsi="Times New Roman" w:cs="Times New Roman"/>
          <w:b/>
          <w:sz w:val="26"/>
          <w:szCs w:val="26"/>
        </w:rPr>
        <w:t xml:space="preserve">Chức năng quản lý giỏ hàng </w:t>
      </w:r>
    </w:p>
    <w:p w14:paraId="2025A5AF" w14:textId="77777777" w:rsidR="007569A2" w:rsidRDefault="00CE686F" w:rsidP="00034C0F">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 vào giỏ hàng</w:t>
      </w:r>
    </w:p>
    <w:p w14:paraId="15342E60" w14:textId="77777777" w:rsidR="007569A2" w:rsidRDefault="007569A2">
      <w:pPr>
        <w:spacing w:after="160" w:line="259" w:lineRule="auto"/>
        <w:ind w:left="1440"/>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14:paraId="3DC212A4" w14:textId="02B732A0"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E40A38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14:paraId="5D1144B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AE0952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14:paraId="2212FD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1B79B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14:paraId="4F42DA2E"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A8B2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51DBF07" w14:textId="07619A2D" w:rsidR="007569A2" w:rsidRPr="00DC2A08" w:rsidRDefault="00CE686F" w:rsidP="008A2850">
            <w:pPr>
              <w:widowControl w:val="0"/>
              <w:numPr>
                <w:ilvl w:val="0"/>
                <w:numId w:val="67"/>
              </w:numPr>
              <w:rPr>
                <w:ins w:id="158" w:author="Kiên Lê Trung" w:date="2024-12-23T14:18:00Z" w16du:dateUtc="2024-12-23T07:18:00Z"/>
                <w:rFonts w:ascii="Times New Roman" w:eastAsia="Times New Roman" w:hAnsi="Times New Roman" w:cs="Times New Roman"/>
                <w:sz w:val="26"/>
                <w:szCs w:val="26"/>
              </w:rPr>
            </w:pPr>
            <w:commentRangeStart w:id="159"/>
            <w:r>
              <w:rPr>
                <w:rFonts w:ascii="Times New Roman" w:eastAsia="Times New Roman" w:hAnsi="Times New Roman" w:cs="Times New Roman"/>
                <w:sz w:val="26"/>
                <w:szCs w:val="26"/>
              </w:rPr>
              <w:t xml:space="preserve">Khách hàng </w:t>
            </w:r>
            <w:ins w:id="160" w:author="Kiên Lê Trung" w:date="2024-12-23T14:17:00Z" w16du:dateUtc="2024-12-23T07:17:00Z">
              <w:r w:rsidR="00C92180">
                <w:rPr>
                  <w:rFonts w:ascii="Times New Roman" w:eastAsia="Times New Roman" w:hAnsi="Times New Roman" w:cs="Times New Roman"/>
                  <w:sz w:val="26"/>
                  <w:szCs w:val="26"/>
                  <w:lang w:val="en-US"/>
                </w:rPr>
                <w:t>vào hệ thống để thêm sản phẩm vào giỏ</w:t>
              </w:r>
            </w:ins>
            <w:ins w:id="161" w:author="Kiên Lê Trung" w:date="2024-12-23T14:18:00Z" w16du:dateUtc="2024-12-23T07:18:00Z">
              <w:r w:rsidR="00C92180">
                <w:rPr>
                  <w:rFonts w:ascii="Times New Roman" w:eastAsia="Times New Roman" w:hAnsi="Times New Roman" w:cs="Times New Roman"/>
                  <w:sz w:val="26"/>
                  <w:szCs w:val="26"/>
                  <w:lang w:val="en-US"/>
                </w:rPr>
                <w:t xml:space="preserve"> hàng</w:t>
              </w:r>
            </w:ins>
            <w:del w:id="162" w:author="Kiên Lê Trung" w:date="2024-12-23T14:17:00Z" w16du:dateUtc="2024-12-23T07:17:00Z">
              <w:r w:rsidDel="00C92180">
                <w:rPr>
                  <w:rFonts w:ascii="Times New Roman" w:eastAsia="Times New Roman" w:hAnsi="Times New Roman" w:cs="Times New Roman"/>
                  <w:sz w:val="26"/>
                  <w:szCs w:val="26"/>
                </w:rPr>
                <w:delText xml:space="preserve">đăng nhập vào hệ thống </w:delText>
              </w:r>
              <w:commentRangeEnd w:id="159"/>
              <w:r w:rsidR="00090574" w:rsidDel="00C92180">
                <w:rPr>
                  <w:rStyle w:val="CommentReference"/>
                </w:rPr>
                <w:commentReference w:id="159"/>
              </w:r>
            </w:del>
          </w:p>
          <w:p w14:paraId="22838A7C" w14:textId="77777777" w:rsidR="008A2850" w:rsidRPr="00DC2A08" w:rsidRDefault="008A2850" w:rsidP="008A2850">
            <w:pPr>
              <w:widowControl w:val="0"/>
              <w:numPr>
                <w:ilvl w:val="0"/>
                <w:numId w:val="67"/>
              </w:numPr>
              <w:rPr>
                <w:ins w:id="163" w:author="Kiên Lê Trung" w:date="2024-12-23T14:20:00Z" w16du:dateUtc="2024-12-23T07:20:00Z"/>
                <w:rFonts w:ascii="Times New Roman" w:eastAsia="Times New Roman" w:hAnsi="Times New Roman" w:cs="Times New Roman"/>
                <w:sz w:val="26"/>
                <w:szCs w:val="26"/>
              </w:rPr>
            </w:pPr>
            <w:commentRangeStart w:id="164"/>
            <w:ins w:id="165" w:author="Kiên Lê Trung" w:date="2024-12-23T14:18:00Z" w16du:dateUtc="2024-12-23T07:18:00Z">
              <w:r>
                <w:rPr>
                  <w:rFonts w:ascii="Times New Roman" w:eastAsia="Times New Roman" w:hAnsi="Times New Roman" w:cs="Times New Roman"/>
                  <w:sz w:val="26"/>
                  <w:szCs w:val="26"/>
                </w:rPr>
                <w:t>Hệ thống trả về giao diện cho người dùng đăng nhập</w:t>
              </w:r>
              <w:commentRangeEnd w:id="164"/>
              <w:r>
                <w:rPr>
                  <w:rStyle w:val="CommentReference"/>
                </w:rPr>
                <w:commentReference w:id="164"/>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68B5FAE1" w14:textId="2EB9F8D1" w:rsidR="00EC4EDF" w:rsidRPr="00DC2A08" w:rsidRDefault="00EC4EDF" w:rsidP="008A2850">
            <w:pPr>
              <w:widowControl w:val="0"/>
              <w:numPr>
                <w:ilvl w:val="0"/>
                <w:numId w:val="67"/>
              </w:numPr>
              <w:rPr>
                <w:ins w:id="166" w:author="Kiên Lê Trung" w:date="2024-12-23T14:20:00Z" w16du:dateUtc="2024-12-23T07:20:00Z"/>
                <w:rFonts w:ascii="Times New Roman" w:eastAsia="Times New Roman" w:hAnsi="Times New Roman" w:cs="Times New Roman"/>
                <w:sz w:val="26"/>
                <w:szCs w:val="26"/>
              </w:rPr>
            </w:pPr>
            <w:ins w:id="167" w:author="Kiên Lê Trung" w:date="2024-12-23T14:20:00Z" w16du:dateUtc="2024-12-23T07:20: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50250687" w14:textId="5E73FB7B" w:rsidR="00057FDC" w:rsidDel="008A2850" w:rsidRDefault="00057FDC" w:rsidP="008A2850">
            <w:pPr>
              <w:widowControl w:val="0"/>
              <w:numPr>
                <w:ilvl w:val="0"/>
                <w:numId w:val="67"/>
              </w:numPr>
              <w:rPr>
                <w:del w:id="168" w:author="Kiên Lê Trung" w:date="2024-12-23T14:18:00Z" w16du:dateUtc="2024-12-23T07:18:00Z"/>
                <w:rFonts w:ascii="Times New Roman" w:eastAsia="Times New Roman" w:hAnsi="Times New Roman" w:cs="Times New Roman"/>
                <w:sz w:val="26"/>
                <w:szCs w:val="26"/>
              </w:rPr>
            </w:pPr>
          </w:p>
          <w:p w14:paraId="14F8D0BC" w14:textId="32ED1CF2" w:rsidR="007569A2" w:rsidDel="00F03EFF" w:rsidRDefault="00CE686F" w:rsidP="008A2850">
            <w:pPr>
              <w:widowControl w:val="0"/>
              <w:numPr>
                <w:ilvl w:val="0"/>
                <w:numId w:val="67"/>
              </w:numPr>
              <w:rPr>
                <w:del w:id="169" w:author="Kiên Lê Trung" w:date="2024-12-23T14:21:00Z" w16du:dateUtc="2024-12-23T07:21:00Z"/>
                <w:rFonts w:ascii="Times New Roman" w:eastAsia="Times New Roman" w:hAnsi="Times New Roman" w:cs="Times New Roman"/>
                <w:sz w:val="26"/>
                <w:szCs w:val="26"/>
              </w:rPr>
            </w:pPr>
            <w:del w:id="170" w:author="Kiên Lê Trung" w:date="2024-12-23T14:21:00Z" w16du:dateUtc="2024-12-23T07:21:00Z">
              <w:r w:rsidDel="00F03EFF">
                <w:rPr>
                  <w:rFonts w:ascii="Times New Roman" w:eastAsia="Times New Roman" w:hAnsi="Times New Roman" w:cs="Times New Roman"/>
                  <w:sz w:val="26"/>
                  <w:szCs w:val="26"/>
                </w:rPr>
                <w:delText>Khách hàng vào trang chủ của hệ thống</w:delText>
              </w:r>
            </w:del>
          </w:p>
          <w:p w14:paraId="73486909" w14:textId="2B25519B"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w:t>
            </w:r>
            <w:ins w:id="171" w:author="Kiên Lê Trung" w:date="2024-12-23T14:22:00Z" w16du:dateUtc="2024-12-23T07:22:00Z">
              <w:r w:rsidR="00B02F4E">
                <w:rPr>
                  <w:rFonts w:ascii="Times New Roman" w:eastAsia="Times New Roman" w:hAnsi="Times New Roman" w:cs="Times New Roman"/>
                  <w:sz w:val="26"/>
                  <w:szCs w:val="26"/>
                  <w:lang w:val="en-US"/>
                </w:rPr>
                <w:t xml:space="preserve"> </w:t>
              </w:r>
            </w:ins>
            <w:ins w:id="172" w:author="Kiên Lê Trung" w:date="2024-12-23T14:23:00Z" w16du:dateUtc="2024-12-23T07:23:00Z">
              <w:r w:rsidR="00951029">
                <w:rPr>
                  <w:rFonts w:ascii="Times New Roman" w:eastAsia="Times New Roman" w:hAnsi="Times New Roman" w:cs="Times New Roman"/>
                  <w:sz w:val="26"/>
                  <w:szCs w:val="26"/>
                  <w:lang w:val="en-US"/>
                </w:rPr>
                <w:t>bằng cách nhập từ khóa hoặc bằng giọng nói</w:t>
              </w:r>
              <w:r w:rsidR="002D5B83">
                <w:rPr>
                  <w:rFonts w:ascii="Times New Roman" w:eastAsia="Times New Roman" w:hAnsi="Times New Roman" w:cs="Times New Roman"/>
                  <w:sz w:val="26"/>
                  <w:szCs w:val="26"/>
                  <w:lang w:val="en-US"/>
                </w:rPr>
                <w:t xml:space="preserve">, </w:t>
              </w:r>
              <w:r w:rsidR="0036048A">
                <w:rPr>
                  <w:rFonts w:ascii="Times New Roman" w:eastAsia="Times New Roman" w:hAnsi="Times New Roman" w:cs="Times New Roman"/>
                  <w:sz w:val="26"/>
                  <w:szCs w:val="26"/>
                  <w:lang w:val="en-US"/>
                </w:rPr>
                <w:t xml:space="preserve">các bộ lọc như là : </w:t>
              </w:r>
              <w:r w:rsidR="00FC1ABF">
                <w:rPr>
                  <w:rFonts w:ascii="Times New Roman" w:eastAsia="Times New Roman" w:hAnsi="Times New Roman" w:cs="Times New Roman"/>
                  <w:sz w:val="26"/>
                  <w:szCs w:val="26"/>
                  <w:lang w:val="en-US"/>
                </w:rPr>
                <w:t>Danh mục, Thương hiệu, Đánh giá, Khoảng giá</w:t>
              </w:r>
              <w:r w:rsidR="00E75856">
                <w:rPr>
                  <w:rFonts w:ascii="Times New Roman" w:eastAsia="Times New Roman" w:hAnsi="Times New Roman" w:cs="Times New Roman"/>
                  <w:sz w:val="26"/>
                  <w:szCs w:val="26"/>
                  <w:lang w:val="en-US"/>
                </w:rPr>
                <w:t xml:space="preserve">, </w:t>
              </w:r>
            </w:ins>
            <w:ins w:id="173" w:author="Kiên Lê Trung" w:date="2024-12-23T14:24:00Z" w16du:dateUtc="2024-12-23T07:24:00Z">
              <w:r w:rsidR="00334F8E">
                <w:rPr>
                  <w:rFonts w:ascii="Times New Roman" w:eastAsia="Times New Roman" w:hAnsi="Times New Roman" w:cs="Times New Roman"/>
                  <w:sz w:val="26"/>
                  <w:szCs w:val="26"/>
                  <w:lang w:val="en-US"/>
                </w:rPr>
                <w:t>Sắp xếp theo</w:t>
              </w:r>
              <w:r w:rsidR="004B4D7E">
                <w:rPr>
                  <w:rFonts w:ascii="Times New Roman" w:eastAsia="Times New Roman" w:hAnsi="Times New Roman" w:cs="Times New Roman"/>
                  <w:sz w:val="26"/>
                  <w:szCs w:val="26"/>
                  <w:lang w:val="en-US"/>
                </w:rPr>
                <w:t>: Mặc định, Giá tăng dần, Giá giảm dần</w:t>
              </w:r>
            </w:ins>
            <w:del w:id="174" w:author="Kiên Lê Trung" w:date="2024-12-23T14:23:00Z" w16du:dateUtc="2024-12-23T07:23:00Z">
              <w:r w:rsidDel="002D5B83">
                <w:rPr>
                  <w:rFonts w:ascii="Times New Roman" w:eastAsia="Times New Roman" w:hAnsi="Times New Roman" w:cs="Times New Roman"/>
                  <w:sz w:val="26"/>
                  <w:szCs w:val="26"/>
                </w:rPr>
                <w:delText xml:space="preserve"> và lọc sản phẩm</w:delText>
              </w:r>
            </w:del>
            <w:ins w:id="175" w:author="Kiên Lê Trung" w:date="2024-12-23T14:35:00Z" w16du:dateUtc="2024-12-23T07:35:00Z">
              <w:r w:rsidR="00D92CC0">
                <w:rPr>
                  <w:rFonts w:ascii="Times New Roman" w:eastAsia="Times New Roman" w:hAnsi="Times New Roman" w:cs="Times New Roman"/>
                  <w:sz w:val="26"/>
                  <w:szCs w:val="26"/>
                  <w:lang w:val="en-US"/>
                </w:rPr>
                <w:t>, Giỏ hàng</w:t>
              </w:r>
              <w:r w:rsidR="00731D5B">
                <w:rPr>
                  <w:rFonts w:ascii="Times New Roman" w:eastAsia="Times New Roman" w:hAnsi="Times New Roman" w:cs="Times New Roman"/>
                  <w:sz w:val="26"/>
                  <w:szCs w:val="26"/>
                  <w:lang w:val="en-US"/>
                </w:rPr>
                <w:t xml:space="preserve"> và Theo dõi đơn hàng</w:t>
              </w:r>
            </w:ins>
            <w:del w:id="176" w:author="Kiên Lê Trung" w:date="2024-12-23T14:35:00Z" w16du:dateUtc="2024-12-23T07:35:00Z">
              <w:r w:rsidDel="00D92CC0">
                <w:rPr>
                  <w:rFonts w:ascii="Times New Roman" w:eastAsia="Times New Roman" w:hAnsi="Times New Roman" w:cs="Times New Roman"/>
                  <w:sz w:val="26"/>
                  <w:szCs w:val="26"/>
                </w:rPr>
                <w:delText>.</w:delText>
              </w:r>
            </w:del>
          </w:p>
          <w:p w14:paraId="44FA352D" w14:textId="2B71F99D"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w:t>
            </w:r>
            <w:ins w:id="177" w:author="Kiên Lê Trung" w:date="2024-12-23T14:26:00Z" w16du:dateUtc="2024-12-23T07:26:00Z">
              <w:r w:rsidR="00427789">
                <w:rPr>
                  <w:rFonts w:ascii="Times New Roman" w:eastAsia="Times New Roman" w:hAnsi="Times New Roman" w:cs="Times New Roman"/>
                  <w:sz w:val="26"/>
                  <w:szCs w:val="26"/>
                  <w:lang w:val="en-US"/>
                </w:rPr>
                <w:t xml:space="preserve"> </w:t>
              </w:r>
              <w:r w:rsidR="00A24EF0">
                <w:rPr>
                  <w:rFonts w:ascii="Times New Roman" w:eastAsia="Times New Roman" w:hAnsi="Times New Roman" w:cs="Times New Roman"/>
                  <w:sz w:val="26"/>
                  <w:szCs w:val="26"/>
                  <w:lang w:val="en-US"/>
                </w:rPr>
                <w:t>hoặc</w:t>
              </w:r>
            </w:ins>
            <w:del w:id="178" w:author="Kiên Lê Trung" w:date="2024-12-23T14:26:00Z" w16du:dateUtc="2024-12-23T07:26:00Z">
              <w:r w:rsidDel="00A24EF0">
                <w:rPr>
                  <w:rFonts w:ascii="Times New Roman" w:eastAsia="Times New Roman" w:hAnsi="Times New Roman" w:cs="Times New Roman"/>
                  <w:sz w:val="26"/>
                  <w:szCs w:val="26"/>
                </w:rPr>
                <w:delText xml:space="preserve"> </w:delText>
              </w:r>
            </w:del>
            <w:del w:id="179" w:author="Kiên Lê Trung" w:date="2024-12-23T14:25:00Z" w16du:dateUtc="2024-12-23T07:25:00Z">
              <w:r w:rsidDel="00C6196A">
                <w:rPr>
                  <w:rFonts w:ascii="Times New Roman" w:eastAsia="Times New Roman" w:hAnsi="Times New Roman" w:cs="Times New Roman"/>
                  <w:sz w:val="26"/>
                  <w:szCs w:val="26"/>
                </w:rPr>
                <w:delText>hoặc</w:delText>
              </w:r>
            </w:del>
            <w:r>
              <w:rPr>
                <w:rFonts w:ascii="Times New Roman" w:eastAsia="Times New Roman" w:hAnsi="Times New Roman" w:cs="Times New Roman"/>
                <w:sz w:val="26"/>
                <w:szCs w:val="26"/>
              </w:rPr>
              <w:t xml:space="preserve"> </w:t>
            </w:r>
            <w:ins w:id="180" w:author="Kiên Lê Trung" w:date="2024-12-23T14:24:00Z" w16du:dateUtc="2024-12-23T07:24:00Z">
              <w:r w:rsidR="00E21977">
                <w:rPr>
                  <w:rFonts w:ascii="Times New Roman" w:eastAsia="Times New Roman" w:hAnsi="Times New Roman" w:cs="Times New Roman"/>
                  <w:sz w:val="26"/>
                  <w:szCs w:val="26"/>
                  <w:lang w:val="en-US"/>
                </w:rPr>
                <w:t xml:space="preserve">dùng bộ lọc để tìm kiếm </w:t>
              </w:r>
            </w:ins>
            <w:ins w:id="181" w:author="Kiên Lê Trung" w:date="2024-12-23T14:26:00Z" w16du:dateUtc="2024-12-23T07:26:00Z">
              <w:r w:rsidR="004235B7">
                <w:rPr>
                  <w:rFonts w:ascii="Times New Roman" w:eastAsia="Times New Roman" w:hAnsi="Times New Roman" w:cs="Times New Roman"/>
                  <w:sz w:val="26"/>
                  <w:szCs w:val="26"/>
                  <w:lang w:val="en-US"/>
                </w:rPr>
                <w:t>cũng như</w:t>
              </w:r>
              <w:r w:rsidR="00A24EF0">
                <w:rPr>
                  <w:rFonts w:ascii="Times New Roman" w:eastAsia="Times New Roman" w:hAnsi="Times New Roman" w:cs="Times New Roman"/>
                  <w:sz w:val="26"/>
                  <w:szCs w:val="26"/>
                  <w:lang w:val="en-US"/>
                </w:rPr>
                <w:t xml:space="preserve"> </w:t>
              </w:r>
            </w:ins>
            <w:r>
              <w:rPr>
                <w:rFonts w:ascii="Times New Roman" w:eastAsia="Times New Roman" w:hAnsi="Times New Roman" w:cs="Times New Roman"/>
                <w:sz w:val="26"/>
                <w:szCs w:val="26"/>
              </w:rPr>
              <w:t>chọn vào luôn sản phẩm hiển thị trên hệ thống</w:t>
            </w:r>
          </w:p>
          <w:p w14:paraId="0C7A0145" w14:textId="77777777" w:rsidR="007569A2" w:rsidRPr="00DC2A08" w:rsidRDefault="00CE686F" w:rsidP="008A2850">
            <w:pPr>
              <w:widowControl w:val="0"/>
              <w:numPr>
                <w:ilvl w:val="0"/>
                <w:numId w:val="67"/>
              </w:numPr>
              <w:rPr>
                <w:ins w:id="182" w:author="Kiên Lê Trung" w:date="2024-12-23T14:27:00Z" w16du:dateUtc="2024-12-23T07:27:00Z"/>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646BE1B5" w14:textId="0D3411A6" w:rsidR="00A26630" w:rsidRDefault="00A26630" w:rsidP="008A2850">
            <w:pPr>
              <w:widowControl w:val="0"/>
              <w:numPr>
                <w:ilvl w:val="0"/>
                <w:numId w:val="67"/>
              </w:numPr>
              <w:rPr>
                <w:rFonts w:ascii="Times New Roman" w:eastAsia="Times New Roman" w:hAnsi="Times New Roman" w:cs="Times New Roman"/>
                <w:sz w:val="26"/>
                <w:szCs w:val="26"/>
              </w:rPr>
            </w:pPr>
            <w:ins w:id="183" w:author="Kiên Lê Trung" w:date="2024-12-23T14:27:00Z" w16du:dateUtc="2024-12-23T07:27:00Z">
              <w:r>
                <w:rPr>
                  <w:rFonts w:ascii="Times New Roman" w:eastAsia="Times New Roman" w:hAnsi="Times New Roman" w:cs="Times New Roman"/>
                  <w:sz w:val="26"/>
                  <w:szCs w:val="26"/>
                  <w:lang w:val="en-US"/>
                </w:rPr>
                <w:t xml:space="preserve">Hệ thống hiển thị các thông tin về sản </w:t>
              </w:r>
            </w:ins>
            <w:ins w:id="184" w:author="Kiên Lê Trung" w:date="2024-12-23T16:06:00Z" w16du:dateUtc="2024-12-23T09:06:00Z">
              <w:r w:rsidR="00205917">
                <w:rPr>
                  <w:rFonts w:ascii="Times New Roman" w:eastAsia="Times New Roman" w:hAnsi="Times New Roman" w:cs="Times New Roman"/>
                  <w:sz w:val="26"/>
                  <w:szCs w:val="26"/>
                  <w:lang w:val="en-US"/>
                </w:rPr>
                <w:t>phẩm:</w:t>
              </w:r>
            </w:ins>
            <w:ins w:id="185" w:author="Kiên Lê Trung" w:date="2024-12-23T14:27:00Z" w16du:dateUtc="2024-12-23T07:27:00Z">
              <w:r w:rsidR="00AA524B">
                <w:rPr>
                  <w:rFonts w:ascii="Times New Roman" w:eastAsia="Times New Roman" w:hAnsi="Times New Roman" w:cs="Times New Roman"/>
                  <w:sz w:val="26"/>
                  <w:szCs w:val="26"/>
                  <w:lang w:val="en-US"/>
                </w:rPr>
                <w:t xml:space="preserve"> Ảnh, </w:t>
              </w:r>
              <w:r w:rsidR="008B4F3F">
                <w:rPr>
                  <w:rFonts w:ascii="Times New Roman" w:eastAsia="Times New Roman" w:hAnsi="Times New Roman" w:cs="Times New Roman"/>
                  <w:sz w:val="26"/>
                  <w:szCs w:val="26"/>
                  <w:lang w:val="en-US"/>
                </w:rPr>
                <w:t>tên, mô tả, đánh giá</w:t>
              </w:r>
              <w:r w:rsidR="00D33151">
                <w:rPr>
                  <w:rFonts w:ascii="Times New Roman" w:eastAsia="Times New Roman" w:hAnsi="Times New Roman" w:cs="Times New Roman"/>
                  <w:sz w:val="26"/>
                  <w:szCs w:val="26"/>
                  <w:lang w:val="en-US"/>
                </w:rPr>
                <w:t>, Số lượng đã b</w:t>
              </w:r>
            </w:ins>
            <w:ins w:id="186" w:author="Kiên Lê Trung" w:date="2024-12-23T14:28:00Z" w16du:dateUtc="2024-12-23T07:28:00Z">
              <w:r w:rsidR="00D33151">
                <w:rPr>
                  <w:rFonts w:ascii="Times New Roman" w:eastAsia="Times New Roman" w:hAnsi="Times New Roman" w:cs="Times New Roman"/>
                  <w:sz w:val="26"/>
                  <w:szCs w:val="26"/>
                  <w:lang w:val="en-US"/>
                </w:rPr>
                <w:t>án, Giá tiền</w:t>
              </w:r>
              <w:r w:rsidR="00404AE8">
                <w:rPr>
                  <w:rFonts w:ascii="Times New Roman" w:eastAsia="Times New Roman" w:hAnsi="Times New Roman" w:cs="Times New Roman"/>
                  <w:sz w:val="26"/>
                  <w:szCs w:val="26"/>
                  <w:lang w:val="en-US"/>
                </w:rPr>
                <w:t>, các thuộc tính của sản phẩm, số lượng hàng tồn kho</w:t>
              </w:r>
              <w:r w:rsidR="00883C59">
                <w:rPr>
                  <w:rFonts w:ascii="Times New Roman" w:eastAsia="Times New Roman" w:hAnsi="Times New Roman" w:cs="Times New Roman"/>
                  <w:sz w:val="26"/>
                  <w:szCs w:val="26"/>
                  <w:lang w:val="en-US"/>
                </w:rPr>
                <w:t xml:space="preserve">, </w:t>
              </w:r>
              <w:r w:rsidR="00666AD1">
                <w:rPr>
                  <w:rFonts w:ascii="Times New Roman" w:eastAsia="Times New Roman" w:hAnsi="Times New Roman" w:cs="Times New Roman"/>
                  <w:sz w:val="26"/>
                  <w:szCs w:val="26"/>
                  <w:lang w:val="en-US"/>
                </w:rPr>
                <w:t>các Nút bấm Thêm vào giỏ hàng</w:t>
              </w:r>
            </w:ins>
            <w:ins w:id="187" w:author="Kiên Lê Trung" w:date="2024-12-23T14:29:00Z" w16du:dateUtc="2024-12-23T07:29:00Z">
              <w:r w:rsidR="007B6178">
                <w:rPr>
                  <w:rFonts w:ascii="Times New Roman" w:eastAsia="Times New Roman" w:hAnsi="Times New Roman" w:cs="Times New Roman"/>
                  <w:sz w:val="26"/>
                  <w:szCs w:val="26"/>
                  <w:lang w:val="en-US"/>
                </w:rPr>
                <w:t>,</w:t>
              </w:r>
            </w:ins>
            <w:ins w:id="188" w:author="Kiên Lê Trung" w:date="2024-12-23T14:28:00Z" w16du:dateUtc="2024-12-23T07:28:00Z">
              <w:r w:rsidR="00666AD1">
                <w:rPr>
                  <w:rFonts w:ascii="Times New Roman" w:eastAsia="Times New Roman" w:hAnsi="Times New Roman" w:cs="Times New Roman"/>
                  <w:sz w:val="26"/>
                  <w:szCs w:val="26"/>
                  <w:lang w:val="en-US"/>
                </w:rPr>
                <w:t xml:space="preserve"> Mua ngay </w:t>
              </w:r>
            </w:ins>
            <w:ins w:id="189" w:author="Kiên Lê Trung" w:date="2024-12-23T14:30:00Z" w16du:dateUtc="2024-12-23T07:30:00Z">
              <w:r w:rsidR="00190F62">
                <w:rPr>
                  <w:rFonts w:ascii="Times New Roman" w:eastAsia="Times New Roman" w:hAnsi="Times New Roman" w:cs="Times New Roman"/>
                  <w:sz w:val="26"/>
                  <w:szCs w:val="26"/>
                  <w:lang w:val="en-US"/>
                </w:rPr>
                <w:t xml:space="preserve">và nút bấm Chat ngay </w:t>
              </w:r>
            </w:ins>
          </w:p>
          <w:p w14:paraId="5F7CB2F8" w14:textId="6D7BC1FF"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ins w:id="190" w:author="Kiên Lê Trung" w:date="2024-12-23T14:30:00Z" w16du:dateUtc="2024-12-23T07:30:00Z">
              <w:r w:rsidR="00190F62">
                <w:rPr>
                  <w:rFonts w:ascii="Times New Roman" w:eastAsia="Times New Roman" w:hAnsi="Times New Roman" w:cs="Times New Roman"/>
                  <w:sz w:val="26"/>
                  <w:szCs w:val="26"/>
                  <w:lang w:val="en-US"/>
                </w:rPr>
                <w:t xml:space="preserve"> chọn số lượng sản phẩm</w:t>
              </w:r>
            </w:ins>
            <w:ins w:id="191" w:author="Kiên Lê Trung" w:date="2024-12-23T14:31:00Z" w16du:dateUtc="2024-12-23T07:31:00Z">
              <w:r w:rsidR="002547D0">
                <w:rPr>
                  <w:rFonts w:ascii="Times New Roman" w:eastAsia="Times New Roman" w:hAnsi="Times New Roman" w:cs="Times New Roman"/>
                  <w:sz w:val="26"/>
                  <w:szCs w:val="26"/>
                  <w:lang w:val="en-US"/>
                </w:rPr>
                <w:t xml:space="preserve">, các thuộc tính của sản phẩm đó </w:t>
              </w:r>
            </w:ins>
            <w:r>
              <w:rPr>
                <w:rFonts w:ascii="Times New Roman" w:eastAsia="Times New Roman" w:hAnsi="Times New Roman" w:cs="Times New Roman"/>
                <w:sz w:val="26"/>
                <w:szCs w:val="26"/>
              </w:rPr>
              <w:t xml:space="preserve"> ấn vào nút “ Thêm mới giỏ hàng “</w:t>
            </w:r>
          </w:p>
          <w:p w14:paraId="721C8A29"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1AE13BBD"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37A10156"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5EB89DE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409383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D97443"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586A418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6D58052C"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6F5C1609" w14:textId="77777777" w:rsidR="007569A2" w:rsidRDefault="00CE686F" w:rsidP="00034C0F">
            <w:pPr>
              <w:widowControl w:val="0"/>
              <w:ind w:left="94"/>
              <w:rPr>
                <w:ins w:id="192" w:author="Kiên Lê Trung" w:date="2024-12-23T14:32:00Z" w16du:dateUtc="2024-12-23T07:32: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ins w:id="193" w:author="Kiên Lê Trung" w:date="2024-12-23T14:32:00Z" w16du:dateUtc="2024-12-23T07:32:00Z">
              <w:r w:rsidR="004A4132">
                <w:rPr>
                  <w:rFonts w:ascii="Times New Roman" w:eastAsia="Times New Roman" w:hAnsi="Times New Roman" w:cs="Times New Roman"/>
                  <w:sz w:val="26"/>
                  <w:szCs w:val="26"/>
                  <w:lang w:val="en-US"/>
                </w:rPr>
                <w:t xml:space="preserve">8.1 Người dùng </w:t>
              </w:r>
              <w:r w:rsidR="00C318E1">
                <w:rPr>
                  <w:rFonts w:ascii="Times New Roman" w:eastAsia="Times New Roman" w:hAnsi="Times New Roman" w:cs="Times New Roman"/>
                  <w:sz w:val="26"/>
                  <w:szCs w:val="26"/>
                  <w:lang w:val="en-US"/>
                </w:rPr>
                <w:t xml:space="preserve">chọn số sản phẩm vượt quá với </w:t>
              </w:r>
              <w:r w:rsidR="008A2686">
                <w:rPr>
                  <w:rFonts w:ascii="Times New Roman" w:eastAsia="Times New Roman" w:hAnsi="Times New Roman" w:cs="Times New Roman"/>
                  <w:sz w:val="26"/>
                  <w:szCs w:val="26"/>
                  <w:lang w:val="en-US"/>
                </w:rPr>
                <w:t>số lượng tồn kho</w:t>
              </w:r>
            </w:ins>
          </w:p>
          <w:p w14:paraId="39B6B1D1" w14:textId="2629DD61" w:rsidR="008A2686" w:rsidRPr="004A4132" w:rsidRDefault="008A2686" w:rsidP="009939AA">
            <w:pPr>
              <w:widowControl w:val="0"/>
              <w:ind w:left="309"/>
              <w:rPr>
                <w:rFonts w:ascii="Times New Roman" w:eastAsia="Times New Roman" w:hAnsi="Times New Roman" w:cs="Times New Roman"/>
                <w:sz w:val="26"/>
                <w:szCs w:val="26"/>
                <w:lang w:val="en-US"/>
                <w:rPrChange w:id="194" w:author="Kiên Lê Trung" w:date="2024-12-23T14:32:00Z" w16du:dateUtc="2024-12-23T07:32:00Z">
                  <w:rPr>
                    <w:rFonts w:ascii="Times New Roman" w:eastAsia="Times New Roman" w:hAnsi="Times New Roman" w:cs="Times New Roman"/>
                    <w:sz w:val="26"/>
                    <w:szCs w:val="26"/>
                  </w:rPr>
                </w:rPrChange>
              </w:rPr>
              <w:pPrChange w:id="195" w:author="Kiên Lê Trung" w:date="2024-12-23T14:39:00Z" w16du:dateUtc="2024-12-23T07:39:00Z">
                <w:pPr>
                  <w:widowControl w:val="0"/>
                  <w:ind w:left="94"/>
                </w:pPr>
              </w:pPrChange>
            </w:pPr>
            <w:ins w:id="196" w:author="Kiên Lê Trung" w:date="2024-12-23T14:32:00Z" w16du:dateUtc="2024-12-23T07:32:00Z">
              <w:r>
                <w:rPr>
                  <w:rFonts w:ascii="Times New Roman" w:eastAsia="Times New Roman" w:hAnsi="Times New Roman" w:cs="Times New Roman"/>
                  <w:sz w:val="26"/>
                  <w:szCs w:val="26"/>
                  <w:lang w:val="en-US"/>
                </w:rPr>
                <w:t xml:space="preserve">    </w:t>
              </w:r>
            </w:ins>
            <w:ins w:id="197" w:author="Kiên Lê Trung" w:date="2024-12-23T14:39:00Z" w16du:dateUtc="2024-12-23T07:39:00Z">
              <w:r w:rsidR="009939AA">
                <w:rPr>
                  <w:rFonts w:ascii="Times New Roman" w:eastAsia="Times New Roman" w:hAnsi="Times New Roman" w:cs="Times New Roman"/>
                  <w:sz w:val="26"/>
                  <w:szCs w:val="26"/>
                  <w:lang w:val="en-US"/>
                </w:rPr>
                <w:t xml:space="preserve"> </w:t>
              </w:r>
            </w:ins>
            <w:ins w:id="198" w:author="Kiên Lê Trung" w:date="2024-12-23T14:32:00Z" w16du:dateUtc="2024-12-23T07:32:00Z">
              <w:r>
                <w:rPr>
                  <w:rFonts w:ascii="Times New Roman" w:eastAsia="Times New Roman" w:hAnsi="Times New Roman" w:cs="Times New Roman"/>
                  <w:sz w:val="26"/>
                  <w:szCs w:val="26"/>
                  <w:lang w:val="en-US"/>
                </w:rPr>
                <w:t xml:space="preserve"> </w:t>
              </w:r>
            </w:ins>
            <w:ins w:id="199" w:author="Kiên Lê Trung" w:date="2024-12-23T14:33:00Z" w16du:dateUtc="2024-12-23T07:33:00Z">
              <w:r w:rsidR="00083538">
                <w:rPr>
                  <w:rFonts w:ascii="Times New Roman" w:eastAsia="Times New Roman" w:hAnsi="Times New Roman" w:cs="Times New Roman"/>
                  <w:sz w:val="26"/>
                  <w:szCs w:val="26"/>
                  <w:lang w:val="en-US"/>
                </w:rPr>
                <w:t xml:space="preserve">8.1.1 Hệ thống thông báo </w:t>
              </w:r>
            </w:ins>
            <w:ins w:id="200" w:author="Kiên Lê Trung" w:date="2024-12-23T14:48:00Z" w16du:dateUtc="2024-12-23T07:48:00Z">
              <w:r w:rsidR="00BA1379">
                <w:rPr>
                  <w:rFonts w:ascii="Times New Roman" w:eastAsia="Times New Roman" w:hAnsi="Times New Roman" w:cs="Times New Roman"/>
                  <w:sz w:val="26"/>
                  <w:szCs w:val="26"/>
                  <w:lang w:val="en-US"/>
                </w:rPr>
                <w:t>“Số</w:t>
              </w:r>
            </w:ins>
            <w:ins w:id="201" w:author="Kiên Lê Trung" w:date="2024-12-23T14:33:00Z" w16du:dateUtc="2024-12-23T07:33:00Z">
              <w:r w:rsidR="00083538">
                <w:rPr>
                  <w:rFonts w:ascii="Times New Roman" w:eastAsia="Times New Roman" w:hAnsi="Times New Roman" w:cs="Times New Roman"/>
                  <w:sz w:val="26"/>
                  <w:szCs w:val="26"/>
                  <w:lang w:val="en-US"/>
                </w:rPr>
                <w:t xml:space="preserve"> lượng sản phẩm vượt quá số lượng “</w:t>
              </w:r>
            </w:ins>
          </w:p>
        </w:tc>
      </w:tr>
    </w:tbl>
    <w:p w14:paraId="7D62D461" w14:textId="77777777" w:rsidR="007569A2" w:rsidRDefault="007569A2">
      <w:pPr>
        <w:spacing w:after="160" w:line="259" w:lineRule="auto"/>
        <w:ind w:left="720"/>
      </w:pPr>
    </w:p>
    <w:p w14:paraId="0C989E54" w14:textId="77777777" w:rsidR="007569A2" w:rsidRDefault="00CE686F" w:rsidP="00034C0F">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số lượng sản phẩm </w:t>
      </w:r>
    </w:p>
    <w:p w14:paraId="492506DD" w14:textId="77777777" w:rsidR="007569A2" w:rsidRPr="00034C0F" w:rsidRDefault="007569A2" w:rsidP="00034C0F">
      <w:pPr>
        <w:spacing w:after="160" w:line="259" w:lineRule="auto"/>
        <w:rPr>
          <w:lang w:val="en-US"/>
        </w:rPr>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14:paraId="6A1E4720" w14:textId="491DE7A3"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FA6538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14:paraId="722121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97038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14:paraId="4AA45B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690AB1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14:paraId="491F85B2"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A7EC48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04413C3" w14:textId="75E5B774" w:rsidR="00731D5B" w:rsidRPr="002256E2" w:rsidRDefault="00731D5B" w:rsidP="00731D5B">
            <w:pPr>
              <w:widowControl w:val="0"/>
              <w:numPr>
                <w:ilvl w:val="0"/>
                <w:numId w:val="75"/>
              </w:numPr>
              <w:rPr>
                <w:ins w:id="202" w:author="Kiên Lê Trung" w:date="2024-12-23T14:35:00Z" w16du:dateUtc="2024-12-23T07:35:00Z"/>
                <w:rFonts w:ascii="Times New Roman" w:eastAsia="Times New Roman" w:hAnsi="Times New Roman" w:cs="Times New Roman"/>
                <w:sz w:val="26"/>
                <w:szCs w:val="26"/>
              </w:rPr>
            </w:pPr>
            <w:ins w:id="203" w:author="Kiên Lê Trung" w:date="2024-12-23T14:35:00Z" w16du:dateUtc="2024-12-23T07:35: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 xml:space="preserve">vào hệ thống để </w:t>
              </w:r>
            </w:ins>
            <w:ins w:id="204" w:author="Kiên Lê Trung" w:date="2024-12-23T15:40:00Z" w16du:dateUtc="2024-12-23T08:40:00Z">
              <w:r w:rsidR="004F1248">
                <w:rPr>
                  <w:rFonts w:ascii="Times New Roman" w:eastAsia="Times New Roman" w:hAnsi="Times New Roman" w:cs="Times New Roman"/>
                  <w:sz w:val="26"/>
                  <w:szCs w:val="26"/>
                  <w:lang w:val="en-US"/>
                </w:rPr>
                <w:t>chỉnh sửa số lượng</w:t>
              </w:r>
            </w:ins>
            <w:ins w:id="205" w:author="Kiên Lê Trung" w:date="2024-12-23T14:35:00Z" w16du:dateUtc="2024-12-23T07:35:00Z">
              <w:r>
                <w:rPr>
                  <w:rFonts w:ascii="Times New Roman" w:eastAsia="Times New Roman" w:hAnsi="Times New Roman" w:cs="Times New Roman"/>
                  <w:sz w:val="26"/>
                  <w:szCs w:val="26"/>
                  <w:lang w:val="en-US"/>
                </w:rPr>
                <w:t xml:space="preserve"> sản phẩm </w:t>
              </w:r>
            </w:ins>
            <w:ins w:id="206" w:author="Kiên Lê Trung" w:date="2024-12-23T15:40:00Z" w16du:dateUtc="2024-12-23T08:40:00Z">
              <w:r w:rsidR="009D2417">
                <w:rPr>
                  <w:rFonts w:ascii="Times New Roman" w:eastAsia="Times New Roman" w:hAnsi="Times New Roman" w:cs="Times New Roman"/>
                  <w:sz w:val="26"/>
                  <w:szCs w:val="26"/>
                  <w:lang w:val="en-US"/>
                </w:rPr>
                <w:t>trong</w:t>
              </w:r>
            </w:ins>
            <w:ins w:id="207" w:author="Kiên Lê Trung" w:date="2024-12-23T14:35:00Z" w16du:dateUtc="2024-12-23T07:35:00Z">
              <w:r>
                <w:rPr>
                  <w:rFonts w:ascii="Times New Roman" w:eastAsia="Times New Roman" w:hAnsi="Times New Roman" w:cs="Times New Roman"/>
                  <w:sz w:val="26"/>
                  <w:szCs w:val="26"/>
                  <w:lang w:val="en-US"/>
                </w:rPr>
                <w:t xml:space="preserve"> giỏ hàng</w:t>
              </w:r>
            </w:ins>
          </w:p>
          <w:p w14:paraId="4EB6D8DC" w14:textId="77777777" w:rsidR="00731D5B" w:rsidRPr="002256E2" w:rsidRDefault="00731D5B" w:rsidP="00731D5B">
            <w:pPr>
              <w:widowControl w:val="0"/>
              <w:numPr>
                <w:ilvl w:val="0"/>
                <w:numId w:val="75"/>
              </w:numPr>
              <w:rPr>
                <w:ins w:id="208" w:author="Kiên Lê Trung" w:date="2024-12-23T14:35:00Z" w16du:dateUtc="2024-12-23T07:35:00Z"/>
                <w:rFonts w:ascii="Times New Roman" w:eastAsia="Times New Roman" w:hAnsi="Times New Roman" w:cs="Times New Roman"/>
                <w:sz w:val="26"/>
                <w:szCs w:val="26"/>
              </w:rPr>
            </w:pPr>
            <w:commentRangeStart w:id="209"/>
            <w:ins w:id="210" w:author="Kiên Lê Trung" w:date="2024-12-23T14:35:00Z" w16du:dateUtc="2024-12-23T07:35:00Z">
              <w:r>
                <w:rPr>
                  <w:rFonts w:ascii="Times New Roman" w:eastAsia="Times New Roman" w:hAnsi="Times New Roman" w:cs="Times New Roman"/>
                  <w:sz w:val="26"/>
                  <w:szCs w:val="26"/>
                </w:rPr>
                <w:t>Hệ thống trả về giao diện cho người dùng đăng nhập</w:t>
              </w:r>
              <w:commentRangeEnd w:id="209"/>
              <w:r>
                <w:rPr>
                  <w:rStyle w:val="CommentReference"/>
                </w:rPr>
                <w:commentReference w:id="209"/>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57AA5287" w14:textId="77777777" w:rsidR="00731D5B" w:rsidRPr="002256E2" w:rsidRDefault="00731D5B" w:rsidP="00731D5B">
            <w:pPr>
              <w:widowControl w:val="0"/>
              <w:numPr>
                <w:ilvl w:val="0"/>
                <w:numId w:val="75"/>
              </w:numPr>
              <w:rPr>
                <w:ins w:id="211" w:author="Kiên Lê Trung" w:date="2024-12-23T14:35:00Z" w16du:dateUtc="2024-12-23T07:35:00Z"/>
                <w:rFonts w:ascii="Times New Roman" w:eastAsia="Times New Roman" w:hAnsi="Times New Roman" w:cs="Times New Roman"/>
                <w:sz w:val="26"/>
                <w:szCs w:val="26"/>
              </w:rPr>
            </w:pPr>
            <w:ins w:id="212" w:author="Kiên Lê Trung" w:date="2024-12-23T14:35:00Z" w16du:dateUtc="2024-12-23T07:35: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3C2CEEC4" w14:textId="77777777" w:rsidR="00731D5B" w:rsidRDefault="00731D5B" w:rsidP="00731D5B">
            <w:pPr>
              <w:widowControl w:val="0"/>
              <w:numPr>
                <w:ilvl w:val="0"/>
                <w:numId w:val="75"/>
              </w:numPr>
              <w:rPr>
                <w:ins w:id="213" w:author="Kiên Lê Trung" w:date="2024-12-23T14:35:00Z" w16du:dateUtc="2024-12-23T07:35:00Z"/>
                <w:rFonts w:ascii="Times New Roman" w:eastAsia="Times New Roman" w:hAnsi="Times New Roman" w:cs="Times New Roman"/>
                <w:sz w:val="26"/>
                <w:szCs w:val="26"/>
              </w:rPr>
            </w:pPr>
            <w:ins w:id="214" w:author="Kiên Lê Trung" w:date="2024-12-23T14:35:00Z" w16du:dateUtc="2024-12-23T07:35: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00CEE5D4" w14:textId="51FFDEDA" w:rsidR="007569A2" w:rsidDel="00731D5B" w:rsidRDefault="00CE686F" w:rsidP="00731D5B">
            <w:pPr>
              <w:widowControl w:val="0"/>
              <w:numPr>
                <w:ilvl w:val="0"/>
                <w:numId w:val="75"/>
              </w:numPr>
              <w:rPr>
                <w:del w:id="215" w:author="Kiên Lê Trung" w:date="2024-12-23T14:35:00Z" w16du:dateUtc="2024-12-23T07:35:00Z"/>
                <w:rFonts w:ascii="Times New Roman" w:eastAsia="Times New Roman" w:hAnsi="Times New Roman" w:cs="Times New Roman"/>
                <w:sz w:val="26"/>
                <w:szCs w:val="26"/>
              </w:rPr>
            </w:pPr>
            <w:del w:id="216" w:author="Kiên Lê Trung" w:date="2024-12-23T14:35:00Z" w16du:dateUtc="2024-12-23T07:35:00Z">
              <w:r w:rsidDel="00731D5B">
                <w:rPr>
                  <w:rFonts w:ascii="Times New Roman" w:eastAsia="Times New Roman" w:hAnsi="Times New Roman" w:cs="Times New Roman"/>
                  <w:sz w:val="26"/>
                  <w:szCs w:val="26"/>
                </w:rPr>
                <w:delText xml:space="preserve">Khách hàng đăng nhập vào hệ thống </w:delText>
              </w:r>
            </w:del>
          </w:p>
          <w:p w14:paraId="74DAAA32" w14:textId="2A260728" w:rsidR="007569A2" w:rsidDel="00731D5B" w:rsidRDefault="00CE686F" w:rsidP="00731D5B">
            <w:pPr>
              <w:widowControl w:val="0"/>
              <w:numPr>
                <w:ilvl w:val="0"/>
                <w:numId w:val="75"/>
              </w:numPr>
              <w:rPr>
                <w:del w:id="217" w:author="Kiên Lê Trung" w:date="2024-12-23T14:35:00Z" w16du:dateUtc="2024-12-23T07:35:00Z"/>
                <w:rFonts w:ascii="Times New Roman" w:eastAsia="Times New Roman" w:hAnsi="Times New Roman" w:cs="Times New Roman"/>
                <w:sz w:val="26"/>
                <w:szCs w:val="26"/>
              </w:rPr>
            </w:pPr>
            <w:del w:id="218" w:author="Kiên Lê Trung" w:date="2024-12-23T14:35:00Z" w16du:dateUtc="2024-12-23T07:35:00Z">
              <w:r w:rsidDel="00731D5B">
                <w:rPr>
                  <w:rFonts w:ascii="Times New Roman" w:eastAsia="Times New Roman" w:hAnsi="Times New Roman" w:cs="Times New Roman"/>
                  <w:sz w:val="26"/>
                  <w:szCs w:val="26"/>
                </w:rPr>
                <w:delText>Khách hàng vào trang chủ của hệ thống</w:delText>
              </w:r>
            </w:del>
          </w:p>
          <w:p w14:paraId="1518547A" w14:textId="1BD16153" w:rsidR="007569A2" w:rsidDel="00731D5B" w:rsidRDefault="00CE686F" w:rsidP="00731D5B">
            <w:pPr>
              <w:widowControl w:val="0"/>
              <w:numPr>
                <w:ilvl w:val="0"/>
                <w:numId w:val="75"/>
              </w:numPr>
              <w:rPr>
                <w:del w:id="219" w:author="Kiên Lê Trung" w:date="2024-12-23T14:35:00Z" w16du:dateUtc="2024-12-23T07:35:00Z"/>
                <w:rFonts w:ascii="Times New Roman" w:eastAsia="Times New Roman" w:hAnsi="Times New Roman" w:cs="Times New Roman"/>
                <w:sz w:val="26"/>
                <w:szCs w:val="26"/>
              </w:rPr>
            </w:pPr>
            <w:del w:id="220" w:author="Kiên Lê Trung" w:date="2024-12-23T14:35:00Z" w16du:dateUtc="2024-12-23T07:35:00Z">
              <w:r w:rsidDel="00731D5B">
                <w:rPr>
                  <w:rFonts w:ascii="Times New Roman" w:eastAsia="Times New Roman" w:hAnsi="Times New Roman" w:cs="Times New Roman"/>
                  <w:sz w:val="26"/>
                  <w:szCs w:val="26"/>
                </w:rPr>
                <w:delText>Hệ thống hiển thị danh sách các sản phẩm, đồng thời hiển thị thanh tìm kiếm sản phẩm và lọc sản phẩm.</w:delText>
              </w:r>
            </w:del>
          </w:p>
          <w:p w14:paraId="05944A27" w14:textId="7921B62B" w:rsidR="007569A2" w:rsidDel="00731D5B" w:rsidRDefault="00CE686F" w:rsidP="00731D5B">
            <w:pPr>
              <w:widowControl w:val="0"/>
              <w:numPr>
                <w:ilvl w:val="0"/>
                <w:numId w:val="75"/>
              </w:numPr>
              <w:rPr>
                <w:del w:id="221" w:author="Kiên Lê Trung" w:date="2024-12-23T14:35:00Z" w16du:dateUtc="2024-12-23T07:35:00Z"/>
                <w:rFonts w:ascii="Times New Roman" w:eastAsia="Times New Roman" w:hAnsi="Times New Roman" w:cs="Times New Roman"/>
                <w:sz w:val="26"/>
                <w:szCs w:val="26"/>
              </w:rPr>
            </w:pPr>
            <w:del w:id="222" w:author="Kiên Lê Trung" w:date="2024-12-23T14:35:00Z" w16du:dateUtc="2024-12-23T07:35:00Z">
              <w:r w:rsidDel="00731D5B">
                <w:rPr>
                  <w:rFonts w:ascii="Times New Roman" w:eastAsia="Times New Roman" w:hAnsi="Times New Roman" w:cs="Times New Roman"/>
                  <w:sz w:val="26"/>
                  <w:szCs w:val="26"/>
                </w:rPr>
                <w:delText>Khách hàng có thể tìm kiếm sản phẩm hoặc chọn vào luôn sản phẩm hiển thị trên hệ thống</w:delText>
              </w:r>
            </w:del>
          </w:p>
          <w:p w14:paraId="4F639468" w14:textId="18ED309D" w:rsidR="007569A2" w:rsidDel="00731D5B" w:rsidRDefault="00CE686F" w:rsidP="00731D5B">
            <w:pPr>
              <w:widowControl w:val="0"/>
              <w:numPr>
                <w:ilvl w:val="0"/>
                <w:numId w:val="75"/>
              </w:numPr>
              <w:rPr>
                <w:del w:id="223" w:author="Kiên Lê Trung" w:date="2024-12-23T14:35:00Z" w16du:dateUtc="2024-12-23T07:35:00Z"/>
                <w:rFonts w:ascii="Times New Roman" w:eastAsia="Times New Roman" w:hAnsi="Times New Roman" w:cs="Times New Roman"/>
                <w:sz w:val="26"/>
                <w:szCs w:val="26"/>
              </w:rPr>
            </w:pPr>
            <w:del w:id="224" w:author="Kiên Lê Trung" w:date="2024-12-23T14:35:00Z" w16du:dateUtc="2024-12-23T07:35:00Z">
              <w:r w:rsidDel="00731D5B">
                <w:rPr>
                  <w:rFonts w:ascii="Times New Roman" w:eastAsia="Times New Roman" w:hAnsi="Times New Roman" w:cs="Times New Roman"/>
                  <w:sz w:val="26"/>
                  <w:szCs w:val="26"/>
                </w:rPr>
                <w:delText xml:space="preserve">Khách hàng click vào sản phẩm mình muốn mua </w:delText>
              </w:r>
            </w:del>
          </w:p>
          <w:p w14:paraId="15C3F2BB" w14:textId="55A75FBC" w:rsidR="007569A2" w:rsidDel="00731D5B" w:rsidRDefault="00CE686F" w:rsidP="00731D5B">
            <w:pPr>
              <w:widowControl w:val="0"/>
              <w:numPr>
                <w:ilvl w:val="0"/>
                <w:numId w:val="75"/>
              </w:numPr>
              <w:rPr>
                <w:del w:id="225" w:author="Kiên Lê Trung" w:date="2024-12-23T14:35:00Z" w16du:dateUtc="2024-12-23T07:35:00Z"/>
                <w:rFonts w:ascii="Times New Roman" w:eastAsia="Times New Roman" w:hAnsi="Times New Roman" w:cs="Times New Roman"/>
                <w:sz w:val="26"/>
                <w:szCs w:val="26"/>
              </w:rPr>
            </w:pPr>
            <w:del w:id="226" w:author="Kiên Lê Trung" w:date="2024-12-23T14:35:00Z" w16du:dateUtc="2024-12-23T07:35:00Z">
              <w:r w:rsidDel="00731D5B">
                <w:rPr>
                  <w:rFonts w:ascii="Times New Roman" w:eastAsia="Times New Roman" w:hAnsi="Times New Roman" w:cs="Times New Roman"/>
                  <w:sz w:val="26"/>
                  <w:szCs w:val="26"/>
                </w:rPr>
                <w:delText>Khách hàng ấn vào nút “ Thêm mới giỏ hàng “</w:delText>
              </w:r>
            </w:del>
          </w:p>
          <w:p w14:paraId="5D5D4E6A" w14:textId="466087BC" w:rsidR="007569A2" w:rsidDel="00731D5B" w:rsidRDefault="00CE686F" w:rsidP="00731D5B">
            <w:pPr>
              <w:widowControl w:val="0"/>
              <w:numPr>
                <w:ilvl w:val="0"/>
                <w:numId w:val="75"/>
              </w:numPr>
              <w:rPr>
                <w:del w:id="227" w:author="Kiên Lê Trung" w:date="2024-12-23T14:35:00Z" w16du:dateUtc="2024-12-23T07:35:00Z"/>
                <w:rFonts w:ascii="Times New Roman" w:eastAsia="Times New Roman" w:hAnsi="Times New Roman" w:cs="Times New Roman"/>
                <w:sz w:val="26"/>
                <w:szCs w:val="26"/>
              </w:rPr>
            </w:pPr>
            <w:del w:id="228" w:author="Kiên Lê Trung" w:date="2024-12-23T14:35:00Z" w16du:dateUtc="2024-12-23T07:35:00Z">
              <w:r w:rsidDel="00731D5B">
                <w:rPr>
                  <w:rFonts w:ascii="Times New Roman" w:eastAsia="Times New Roman" w:hAnsi="Times New Roman" w:cs="Times New Roman"/>
                  <w:sz w:val="26"/>
                  <w:szCs w:val="26"/>
                </w:rPr>
                <w:delText>Hệ thống thực hiện yêu cầu thêm sản phẩm đã chọn vào giỏ hàng và hiển thị thông báo “ Sản phẩm đã được thêm vào giỏ hàng”</w:delText>
              </w:r>
            </w:del>
          </w:p>
          <w:p w14:paraId="0C5F00C7"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2AC776DB" w14:textId="047EDA04"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w:t>
            </w:r>
            <w:ins w:id="229" w:author="Kiên Lê Trung" w:date="2024-12-23T14:37:00Z" w16du:dateUtc="2024-12-23T07:37:00Z">
              <w:r w:rsidR="0043711B">
                <w:rPr>
                  <w:rFonts w:ascii="Times New Roman" w:eastAsia="Times New Roman" w:hAnsi="Times New Roman" w:cs="Times New Roman"/>
                  <w:sz w:val="26"/>
                  <w:szCs w:val="26"/>
                  <w:lang w:val="en-US"/>
                </w:rPr>
                <w:t xml:space="preserve"> danh sách</w:t>
              </w:r>
            </w:ins>
            <w:r>
              <w:rPr>
                <w:rFonts w:ascii="Times New Roman" w:eastAsia="Times New Roman" w:hAnsi="Times New Roman" w:cs="Times New Roman"/>
                <w:sz w:val="26"/>
                <w:szCs w:val="26"/>
              </w:rPr>
              <w:t xml:space="preserve"> giỏ hàng của người dùng </w:t>
            </w:r>
            <w:ins w:id="230" w:author="Kiên Lê Trung" w:date="2024-12-23T14:37:00Z" w16du:dateUtc="2024-12-23T07:37:00Z">
              <w:r w:rsidR="00F51E59">
                <w:rPr>
                  <w:rFonts w:ascii="Times New Roman" w:eastAsia="Times New Roman" w:hAnsi="Times New Roman" w:cs="Times New Roman"/>
                  <w:sz w:val="26"/>
                  <w:szCs w:val="26"/>
                  <w:lang w:val="en-US"/>
                </w:rPr>
                <w:t xml:space="preserve">bao gồm tên </w:t>
              </w:r>
            </w:ins>
            <w:ins w:id="231" w:author="Kiên Lê Trung" w:date="2024-12-23T14:38:00Z" w16du:dateUtc="2024-12-23T07:38:00Z">
              <w:r w:rsidR="00F51E59">
                <w:rPr>
                  <w:rFonts w:ascii="Times New Roman" w:eastAsia="Times New Roman" w:hAnsi="Times New Roman" w:cs="Times New Roman"/>
                  <w:sz w:val="26"/>
                  <w:szCs w:val="26"/>
                  <w:lang w:val="en-US"/>
                </w:rPr>
                <w:t>shop, tên sản phẩm, hình ảnh , các thuộc tính , số lượng , giá sản phẩm</w:t>
              </w:r>
            </w:ins>
            <w:ins w:id="232" w:author="Kiên Lê Trung" w:date="2024-12-23T14:50:00Z" w16du:dateUtc="2024-12-23T07:50:00Z">
              <w:r w:rsidR="00E77577">
                <w:rPr>
                  <w:rFonts w:ascii="Times New Roman" w:eastAsia="Times New Roman" w:hAnsi="Times New Roman" w:cs="Times New Roman"/>
                  <w:sz w:val="26"/>
                  <w:szCs w:val="26"/>
                  <w:lang w:val="en-US"/>
                </w:rPr>
                <w:t>,</w:t>
              </w:r>
              <w:r w:rsidR="002D3580">
                <w:rPr>
                  <w:rFonts w:ascii="Times New Roman" w:eastAsia="Times New Roman" w:hAnsi="Times New Roman" w:cs="Times New Roman"/>
                  <w:sz w:val="26"/>
                  <w:szCs w:val="26"/>
                  <w:lang w:val="en-US"/>
                </w:rPr>
                <w:t xml:space="preserve"> </w:t>
              </w:r>
              <w:r w:rsidR="000943EE">
                <w:rPr>
                  <w:rFonts w:ascii="Times New Roman" w:eastAsia="Times New Roman" w:hAnsi="Times New Roman" w:cs="Times New Roman"/>
                  <w:sz w:val="26"/>
                  <w:szCs w:val="26"/>
                  <w:lang w:val="en-US"/>
                </w:rPr>
                <w:t>Nút</w:t>
              </w:r>
            </w:ins>
            <w:ins w:id="233" w:author="Kiên Lê Trung" w:date="2024-12-23T14:52:00Z" w16du:dateUtc="2024-12-23T07:52:00Z">
              <w:r w:rsidR="00652EBC">
                <w:rPr>
                  <w:rFonts w:ascii="Times New Roman" w:eastAsia="Times New Roman" w:hAnsi="Times New Roman" w:cs="Times New Roman"/>
                  <w:sz w:val="26"/>
                  <w:szCs w:val="26"/>
                  <w:lang w:val="en-US"/>
                </w:rPr>
                <w:t xml:space="preserve"> xóa sản phẩm,</w:t>
              </w:r>
            </w:ins>
            <w:ins w:id="234" w:author="Kiên Lê Trung" w:date="2024-12-23T14:50:00Z" w16du:dateUtc="2024-12-23T07:50:00Z">
              <w:r w:rsidR="000943EE">
                <w:rPr>
                  <w:rFonts w:ascii="Times New Roman" w:eastAsia="Times New Roman" w:hAnsi="Times New Roman" w:cs="Times New Roman"/>
                  <w:sz w:val="26"/>
                  <w:szCs w:val="26"/>
                  <w:lang w:val="en-US"/>
                </w:rPr>
                <w:t xml:space="preserve"> chọn địa chỉ giao hàng, Thanh toán Online và Thanh toán </w:t>
              </w:r>
              <w:r w:rsidR="00D66B96">
                <w:rPr>
                  <w:rFonts w:ascii="Times New Roman" w:eastAsia="Times New Roman" w:hAnsi="Times New Roman" w:cs="Times New Roman"/>
                  <w:sz w:val="26"/>
                  <w:szCs w:val="26"/>
                  <w:lang w:val="en-US"/>
                </w:rPr>
                <w:t>khi nhận</w:t>
              </w:r>
            </w:ins>
            <w:ins w:id="235" w:author="Kiên Lê Trung" w:date="2024-12-23T14:38:00Z" w16du:dateUtc="2024-12-23T07:38:00Z">
              <w:r w:rsidR="00F51E59">
                <w:rPr>
                  <w:rFonts w:ascii="Times New Roman" w:eastAsia="Times New Roman" w:hAnsi="Times New Roman" w:cs="Times New Roman"/>
                  <w:sz w:val="26"/>
                  <w:szCs w:val="26"/>
                  <w:lang w:val="en-US"/>
                </w:rPr>
                <w:t xml:space="preserve"> </w:t>
              </w:r>
            </w:ins>
          </w:p>
          <w:p w14:paraId="7C97BB5B"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tùy chỉnh số lượng bằng cách bấm dấu “+” hoặc “-” hoặc điền số vào chỗ số lượng</w:t>
            </w:r>
          </w:p>
          <w:p w14:paraId="29BFF476"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cập nhập giá theo số lượng mà người dùng muốn mua</w:t>
            </w:r>
          </w:p>
          <w:p w14:paraId="31CD0C16"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AF73AA" w14:textId="01FDBBC1" w:rsidR="007569A2" w:rsidDel="000B67C7" w:rsidRDefault="00CE686F" w:rsidP="00034C0F">
            <w:pPr>
              <w:widowControl w:val="0"/>
              <w:ind w:left="94"/>
              <w:rPr>
                <w:del w:id="236" w:author="Kiên Lê Trung" w:date="2024-12-23T14:47:00Z" w16du:dateUtc="2024-12-23T07:47:00Z"/>
                <w:rFonts w:ascii="Times New Roman" w:eastAsia="Times New Roman" w:hAnsi="Times New Roman" w:cs="Times New Roman"/>
                <w:sz w:val="26"/>
                <w:szCs w:val="26"/>
              </w:rPr>
            </w:pPr>
            <w:del w:id="237" w:author="Kiên Lê Trung" w:date="2024-12-23T14:47:00Z" w16du:dateUtc="2024-12-23T07:47:00Z">
              <w:r w:rsidDel="000B67C7">
                <w:rPr>
                  <w:rFonts w:ascii="Times New Roman" w:eastAsia="Times New Roman" w:hAnsi="Times New Roman" w:cs="Times New Roman"/>
                  <w:sz w:val="26"/>
                  <w:szCs w:val="26"/>
                </w:rPr>
                <w:delText xml:space="preserve">    4.1 Hệ thống không tìm thấy sản phẩm nào theo từ khóa mà người dùng </w:delText>
              </w:r>
            </w:del>
          </w:p>
          <w:p w14:paraId="501FB9CE" w14:textId="0D657C94" w:rsidR="007569A2" w:rsidDel="000B67C7" w:rsidRDefault="00CE686F" w:rsidP="00034C0F">
            <w:pPr>
              <w:widowControl w:val="0"/>
              <w:ind w:left="94"/>
              <w:rPr>
                <w:del w:id="238" w:author="Kiên Lê Trung" w:date="2024-12-23T14:47:00Z" w16du:dateUtc="2024-12-23T07:47:00Z"/>
                <w:rFonts w:ascii="Times New Roman" w:eastAsia="Times New Roman" w:hAnsi="Times New Roman" w:cs="Times New Roman"/>
                <w:sz w:val="26"/>
                <w:szCs w:val="26"/>
              </w:rPr>
            </w:pPr>
            <w:del w:id="239" w:author="Kiên Lê Trung" w:date="2024-12-23T14:47:00Z" w16du:dateUtc="2024-12-23T07:47:00Z">
              <w:r w:rsidDel="000B67C7">
                <w:rPr>
                  <w:rFonts w:ascii="Times New Roman" w:eastAsia="Times New Roman" w:hAnsi="Times New Roman" w:cs="Times New Roman"/>
                  <w:sz w:val="26"/>
                  <w:szCs w:val="26"/>
                </w:rPr>
                <w:delText xml:space="preserve">          tìm kiếm </w:delText>
              </w:r>
            </w:del>
          </w:p>
          <w:p w14:paraId="27C64266" w14:textId="1AC0E56C" w:rsidR="007569A2" w:rsidDel="000B67C7" w:rsidRDefault="00CE686F" w:rsidP="00034C0F">
            <w:pPr>
              <w:widowControl w:val="0"/>
              <w:ind w:left="94"/>
              <w:rPr>
                <w:del w:id="240" w:author="Kiên Lê Trung" w:date="2024-12-23T14:47:00Z" w16du:dateUtc="2024-12-23T07:47:00Z"/>
                <w:rFonts w:ascii="Times New Roman" w:eastAsia="Times New Roman" w:hAnsi="Times New Roman" w:cs="Times New Roman"/>
                <w:sz w:val="26"/>
                <w:szCs w:val="26"/>
              </w:rPr>
            </w:pPr>
            <w:del w:id="241" w:author="Kiên Lê Trung" w:date="2024-12-23T14:47:00Z" w16du:dateUtc="2024-12-23T07:47:00Z">
              <w:r w:rsidDel="000B67C7">
                <w:rPr>
                  <w:rFonts w:ascii="Times New Roman" w:eastAsia="Times New Roman" w:hAnsi="Times New Roman" w:cs="Times New Roman"/>
                  <w:sz w:val="26"/>
                  <w:szCs w:val="26"/>
                </w:rPr>
                <w:delText xml:space="preserve">        4.1.1 Hệ thống thông báo “ Không tìm thấy sản phẩm phù hợp “</w:delText>
              </w:r>
            </w:del>
          </w:p>
          <w:p w14:paraId="19FBC7DA" w14:textId="030A868D" w:rsidR="007569A2" w:rsidDel="000B67C7" w:rsidRDefault="00CE686F" w:rsidP="00034C0F">
            <w:pPr>
              <w:widowControl w:val="0"/>
              <w:ind w:left="94"/>
              <w:rPr>
                <w:del w:id="242" w:author="Kiên Lê Trung" w:date="2024-12-23T14:47:00Z" w16du:dateUtc="2024-12-23T07:47:00Z"/>
                <w:rFonts w:ascii="Times New Roman" w:eastAsia="Times New Roman" w:hAnsi="Times New Roman" w:cs="Times New Roman"/>
                <w:sz w:val="26"/>
                <w:szCs w:val="26"/>
              </w:rPr>
            </w:pPr>
            <w:del w:id="243" w:author="Kiên Lê Trung" w:date="2024-12-23T14:47:00Z" w16du:dateUtc="2024-12-23T07:47:00Z">
              <w:r w:rsidDel="000B67C7">
                <w:rPr>
                  <w:rFonts w:ascii="Times New Roman" w:eastAsia="Times New Roman" w:hAnsi="Times New Roman" w:cs="Times New Roman"/>
                  <w:sz w:val="26"/>
                  <w:szCs w:val="26"/>
                </w:rPr>
                <w:delText xml:space="preserve">        4.1.2 Khách hàng trở lại tiếp tục tìm kiếm và mua sản phẩm</w:delText>
              </w:r>
            </w:del>
          </w:p>
          <w:p w14:paraId="3A1C9D4B" w14:textId="09D60230" w:rsidR="00BA1379" w:rsidRDefault="00CE686F" w:rsidP="00BA1379">
            <w:pPr>
              <w:widowControl w:val="0"/>
              <w:ind w:left="94"/>
              <w:rPr>
                <w:ins w:id="244" w:author="Kiên Lê Trung" w:date="2024-12-23T14:48:00Z" w16du:dateUtc="2024-12-23T07:48: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del w:id="245" w:author="Kiên Lê Trung" w:date="2024-12-23T14:48:00Z" w16du:dateUtc="2024-12-23T07:48:00Z">
              <w:r w:rsidDel="00BA1379">
                <w:rPr>
                  <w:rFonts w:ascii="Times New Roman" w:eastAsia="Times New Roman" w:hAnsi="Times New Roman" w:cs="Times New Roman"/>
                  <w:sz w:val="26"/>
                  <w:szCs w:val="26"/>
                </w:rPr>
                <w:delText xml:space="preserve"> </w:delText>
              </w:r>
            </w:del>
            <w:ins w:id="246" w:author="Kiên Lê Trung" w:date="2024-12-23T14:48:00Z" w16du:dateUtc="2024-12-23T07:48:00Z">
              <w:r w:rsidR="00BA1379">
                <w:rPr>
                  <w:rFonts w:ascii="Times New Roman" w:eastAsia="Times New Roman" w:hAnsi="Times New Roman" w:cs="Times New Roman"/>
                  <w:sz w:val="26"/>
                  <w:szCs w:val="26"/>
                </w:rPr>
                <w:t xml:space="preserve"> </w:t>
              </w:r>
              <w:r w:rsidR="00BA1379">
                <w:rPr>
                  <w:rFonts w:ascii="Times New Roman" w:eastAsia="Times New Roman" w:hAnsi="Times New Roman" w:cs="Times New Roman"/>
                  <w:sz w:val="26"/>
                  <w:szCs w:val="26"/>
                  <w:lang w:val="en-US"/>
                </w:rPr>
                <w:t>7.1 Người dùng chọn số sản phẩm vượt quá với số lượng tồn kho</w:t>
              </w:r>
            </w:ins>
          </w:p>
          <w:p w14:paraId="73840AE5" w14:textId="0EDBD830" w:rsidR="007569A2" w:rsidRDefault="00BA1379" w:rsidP="00BA1379">
            <w:pPr>
              <w:widowControl w:val="0"/>
              <w:ind w:left="94"/>
              <w:rPr>
                <w:ins w:id="247" w:author="Kiên Lê Trung" w:date="2024-12-23T14:48:00Z" w16du:dateUtc="2024-12-23T07:48:00Z"/>
                <w:rFonts w:ascii="Times New Roman" w:eastAsia="Times New Roman" w:hAnsi="Times New Roman" w:cs="Times New Roman"/>
                <w:sz w:val="26"/>
                <w:szCs w:val="26"/>
                <w:lang w:val="en-US"/>
              </w:rPr>
            </w:pPr>
            <w:ins w:id="248" w:author="Kiên Lê Trung" w:date="2024-12-23T14:48:00Z" w16du:dateUtc="2024-12-23T07:48:00Z">
              <w:r>
                <w:rPr>
                  <w:rFonts w:ascii="Times New Roman" w:eastAsia="Times New Roman" w:hAnsi="Times New Roman" w:cs="Times New Roman"/>
                  <w:sz w:val="26"/>
                  <w:szCs w:val="26"/>
                  <w:lang w:val="en-US"/>
                </w:rPr>
                <w:t xml:space="preserve">      7.1.1 Hệ thống thông báo “Số lượng sản phẩm vượt quá số lượng “</w:t>
              </w:r>
            </w:ins>
            <w:del w:id="249" w:author="Kiên Lê Trung" w:date="2024-12-23T14:48:00Z" w16du:dateUtc="2024-12-23T07:48:00Z">
              <w:r w:rsidR="00CE686F" w:rsidDel="00BA1379">
                <w:rPr>
                  <w:rFonts w:ascii="Times New Roman" w:eastAsia="Times New Roman" w:hAnsi="Times New Roman" w:cs="Times New Roman"/>
                  <w:sz w:val="26"/>
                  <w:szCs w:val="26"/>
                </w:rPr>
                <w:delText xml:space="preserve">10.1 Số lượng mà người dùng muốn mua lớn hơn số lượng trong kho hàng </w:delText>
              </w:r>
            </w:del>
          </w:p>
          <w:p w14:paraId="0715EBD6" w14:textId="76B92F52" w:rsidR="00BA1379" w:rsidRDefault="00BA1379" w:rsidP="00BA1379">
            <w:pPr>
              <w:widowControl w:val="0"/>
              <w:ind w:left="94"/>
              <w:rPr>
                <w:ins w:id="250" w:author="Kiên Lê Trung" w:date="2024-12-23T14:48:00Z" w16du:dateUtc="2024-12-23T07:48:00Z"/>
                <w:rFonts w:ascii="Times New Roman" w:eastAsia="Times New Roman" w:hAnsi="Times New Roman" w:cs="Times New Roman"/>
                <w:sz w:val="26"/>
                <w:szCs w:val="26"/>
                <w:lang w:val="en-US"/>
              </w:rPr>
            </w:pPr>
            <w:ins w:id="251" w:author="Kiên Lê Trung" w:date="2024-12-23T14:48:00Z" w16du:dateUtc="2024-12-23T07:48:00Z">
              <w:r>
                <w:rPr>
                  <w:rFonts w:ascii="Times New Roman" w:eastAsia="Times New Roman" w:hAnsi="Times New Roman" w:cs="Times New Roman"/>
                  <w:sz w:val="26"/>
                  <w:szCs w:val="26"/>
                  <w:lang w:val="en-US"/>
                </w:rPr>
                <w:t xml:space="preserve">  </w:t>
              </w:r>
              <w:r w:rsidR="00290601">
                <w:rPr>
                  <w:rFonts w:ascii="Times New Roman" w:eastAsia="Times New Roman" w:hAnsi="Times New Roman" w:cs="Times New Roman"/>
                  <w:sz w:val="26"/>
                  <w:szCs w:val="26"/>
                  <w:lang w:val="en-US"/>
                </w:rPr>
                <w:t xml:space="preserve">7.2 </w:t>
              </w:r>
              <w:r w:rsidR="003F3B76">
                <w:rPr>
                  <w:rFonts w:ascii="Times New Roman" w:eastAsia="Times New Roman" w:hAnsi="Times New Roman" w:cs="Times New Roman"/>
                  <w:sz w:val="26"/>
                  <w:szCs w:val="26"/>
                  <w:lang w:val="en-US"/>
                </w:rPr>
                <w:t xml:space="preserve">Sản phẩm đó hết hàng </w:t>
              </w:r>
            </w:ins>
          </w:p>
          <w:p w14:paraId="1B29B585" w14:textId="00AD39BF" w:rsidR="003F3B76" w:rsidRPr="00BA1379" w:rsidRDefault="003F3B76" w:rsidP="00BA1379">
            <w:pPr>
              <w:widowControl w:val="0"/>
              <w:ind w:left="94"/>
              <w:rPr>
                <w:rFonts w:ascii="Times New Roman" w:eastAsia="Times New Roman" w:hAnsi="Times New Roman" w:cs="Times New Roman"/>
                <w:sz w:val="26"/>
                <w:szCs w:val="26"/>
                <w:lang w:val="en-US"/>
                <w:rPrChange w:id="252" w:author="Kiên Lê Trung" w:date="2024-12-23T14:48:00Z" w16du:dateUtc="2024-12-23T07:48:00Z">
                  <w:rPr>
                    <w:rFonts w:ascii="Times New Roman" w:eastAsia="Times New Roman" w:hAnsi="Times New Roman" w:cs="Times New Roman"/>
                    <w:sz w:val="26"/>
                    <w:szCs w:val="26"/>
                  </w:rPr>
                </w:rPrChange>
              </w:rPr>
            </w:pPr>
            <w:ins w:id="253" w:author="Kiên Lê Trung" w:date="2024-12-23T14:48:00Z" w16du:dateUtc="2024-12-23T07:48:00Z">
              <w:r>
                <w:rPr>
                  <w:rFonts w:ascii="Times New Roman" w:eastAsia="Times New Roman" w:hAnsi="Times New Roman" w:cs="Times New Roman"/>
                  <w:sz w:val="26"/>
                  <w:szCs w:val="26"/>
                  <w:lang w:val="en-US"/>
                </w:rPr>
                <w:t xml:space="preserve">      7.2.1 Hệ thống thông báo “</w:t>
              </w:r>
            </w:ins>
            <w:ins w:id="254" w:author="Kiên Lê Trung" w:date="2024-12-23T14:49:00Z" w16du:dateUtc="2024-12-23T07:49:00Z">
              <w:r>
                <w:rPr>
                  <w:rFonts w:ascii="Times New Roman" w:eastAsia="Times New Roman" w:hAnsi="Times New Roman" w:cs="Times New Roman"/>
                  <w:sz w:val="26"/>
                  <w:szCs w:val="26"/>
                  <w:lang w:val="en-US"/>
                </w:rPr>
                <w:t xml:space="preserve">Sản phẩm đã không còn hàng “ </w:t>
              </w:r>
            </w:ins>
          </w:p>
          <w:p w14:paraId="2062D82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FD8715F" w14:textId="77777777" w:rsidR="007569A2" w:rsidRDefault="007569A2">
      <w:pPr>
        <w:spacing w:after="160" w:line="259" w:lineRule="auto"/>
        <w:ind w:left="720"/>
      </w:pPr>
    </w:p>
    <w:p w14:paraId="4E1E4ED3" w14:textId="77777777" w:rsidR="007569A2" w:rsidRPr="00034C0F" w:rsidRDefault="00CE686F" w:rsidP="00034C0F">
      <w:pPr>
        <w:numPr>
          <w:ilvl w:val="0"/>
          <w:numId w:val="93"/>
        </w:numPr>
        <w:spacing w:after="160" w:line="259" w:lineRule="auto"/>
        <w:rPr>
          <w:rFonts w:ascii="Times New Roman" w:hAnsi="Times New Roman" w:cs="Times New Roman"/>
          <w:sz w:val="26"/>
          <w:szCs w:val="26"/>
        </w:rPr>
      </w:pPr>
      <w:r w:rsidRPr="00034C0F">
        <w:rPr>
          <w:rFonts w:ascii="Times New Roman" w:hAnsi="Times New Roman" w:cs="Times New Roman"/>
          <w:sz w:val="26"/>
          <w:szCs w:val="26"/>
        </w:rPr>
        <w:t xml:space="preserve">Kịch bản chức năng Xóa sản phẩm khỏi giỏ hàng </w:t>
      </w:r>
    </w:p>
    <w:p w14:paraId="6BDFDFC2" w14:textId="77777777" w:rsidR="007569A2" w:rsidRDefault="007569A2">
      <w:pPr>
        <w:spacing w:after="160" w:line="259" w:lineRule="auto"/>
        <w:ind w:left="1440"/>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14:paraId="220FEA93" w14:textId="1B4C3BF1"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0A3BBB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14:paraId="729A676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917576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14:paraId="141635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7C090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14:paraId="6F9BD718" w14:textId="457A01DD" w:rsidR="007569A2" w:rsidRDefault="00053AC8" w:rsidP="00034C0F">
            <w:pPr>
              <w:widowControl w:val="0"/>
              <w:spacing w:before="3" w:line="240" w:lineRule="auto"/>
              <w:ind w:left="14"/>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CE686F">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FB216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C1A1DD7" w14:textId="57A86773" w:rsidR="005D641E" w:rsidRPr="002256E2" w:rsidRDefault="005D641E" w:rsidP="005D641E">
            <w:pPr>
              <w:widowControl w:val="0"/>
              <w:numPr>
                <w:ilvl w:val="0"/>
                <w:numId w:val="48"/>
              </w:numPr>
              <w:rPr>
                <w:ins w:id="255" w:author="Kiên Lê Trung" w:date="2024-12-23T14:51:00Z" w16du:dateUtc="2024-12-23T07:51:00Z"/>
                <w:rFonts w:ascii="Times New Roman" w:eastAsia="Times New Roman" w:hAnsi="Times New Roman" w:cs="Times New Roman"/>
                <w:sz w:val="26"/>
                <w:szCs w:val="26"/>
              </w:rPr>
            </w:pPr>
            <w:ins w:id="256" w:author="Kiên Lê Trung" w:date="2024-12-23T14:51:00Z" w16du:dateUtc="2024-12-23T07:51: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 xml:space="preserve">vào hệ thống để </w:t>
              </w:r>
            </w:ins>
            <w:ins w:id="257" w:author="Kiên Lê Trung" w:date="2024-12-23T15:40:00Z" w16du:dateUtc="2024-12-23T08:40:00Z">
              <w:r w:rsidR="004F1248">
                <w:rPr>
                  <w:rFonts w:ascii="Times New Roman" w:eastAsia="Times New Roman" w:hAnsi="Times New Roman" w:cs="Times New Roman"/>
                  <w:sz w:val="26"/>
                  <w:szCs w:val="26"/>
                  <w:lang w:val="en-US"/>
                </w:rPr>
                <w:t xml:space="preserve">xóa </w:t>
              </w:r>
            </w:ins>
            <w:ins w:id="258" w:author="Kiên Lê Trung" w:date="2024-12-23T14:51:00Z" w16du:dateUtc="2024-12-23T07:51:00Z">
              <w:r>
                <w:rPr>
                  <w:rFonts w:ascii="Times New Roman" w:eastAsia="Times New Roman" w:hAnsi="Times New Roman" w:cs="Times New Roman"/>
                  <w:sz w:val="26"/>
                  <w:szCs w:val="26"/>
                  <w:lang w:val="en-US"/>
                </w:rPr>
                <w:t>sản phẩm</w:t>
              </w:r>
            </w:ins>
            <w:ins w:id="259" w:author="Kiên Lê Trung" w:date="2024-12-23T15:41:00Z" w16du:dateUtc="2024-12-23T08:41:00Z">
              <w:r w:rsidR="009D2417">
                <w:rPr>
                  <w:rFonts w:ascii="Times New Roman" w:eastAsia="Times New Roman" w:hAnsi="Times New Roman" w:cs="Times New Roman"/>
                  <w:sz w:val="26"/>
                  <w:szCs w:val="26"/>
                  <w:lang w:val="en-US"/>
                </w:rPr>
                <w:t xml:space="preserve"> khỏi</w:t>
              </w:r>
            </w:ins>
            <w:ins w:id="260" w:author="Kiên Lê Trung" w:date="2024-12-23T14:51:00Z" w16du:dateUtc="2024-12-23T07:51:00Z">
              <w:r>
                <w:rPr>
                  <w:rFonts w:ascii="Times New Roman" w:eastAsia="Times New Roman" w:hAnsi="Times New Roman" w:cs="Times New Roman"/>
                  <w:sz w:val="26"/>
                  <w:szCs w:val="26"/>
                  <w:lang w:val="en-US"/>
                </w:rPr>
                <w:t xml:space="preserve"> giỏ hàng</w:t>
              </w:r>
            </w:ins>
          </w:p>
          <w:p w14:paraId="40F7BAF0" w14:textId="77777777" w:rsidR="005D641E" w:rsidRPr="002256E2" w:rsidRDefault="005D641E" w:rsidP="005D641E">
            <w:pPr>
              <w:widowControl w:val="0"/>
              <w:numPr>
                <w:ilvl w:val="0"/>
                <w:numId w:val="48"/>
              </w:numPr>
              <w:rPr>
                <w:ins w:id="261" w:author="Kiên Lê Trung" w:date="2024-12-23T14:51:00Z" w16du:dateUtc="2024-12-23T07:51:00Z"/>
                <w:rFonts w:ascii="Times New Roman" w:eastAsia="Times New Roman" w:hAnsi="Times New Roman" w:cs="Times New Roman"/>
                <w:sz w:val="26"/>
                <w:szCs w:val="26"/>
              </w:rPr>
            </w:pPr>
            <w:commentRangeStart w:id="262"/>
            <w:ins w:id="263" w:author="Kiên Lê Trung" w:date="2024-12-23T14:51:00Z" w16du:dateUtc="2024-12-23T07:51:00Z">
              <w:r>
                <w:rPr>
                  <w:rFonts w:ascii="Times New Roman" w:eastAsia="Times New Roman" w:hAnsi="Times New Roman" w:cs="Times New Roman"/>
                  <w:sz w:val="26"/>
                  <w:szCs w:val="26"/>
                </w:rPr>
                <w:t>Hệ thống trả về giao diện cho người dùng đăng nhập</w:t>
              </w:r>
              <w:commentRangeEnd w:id="262"/>
              <w:r>
                <w:rPr>
                  <w:rStyle w:val="CommentReference"/>
                </w:rPr>
                <w:commentReference w:id="262"/>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7ACB7083" w14:textId="77777777" w:rsidR="005D641E" w:rsidRPr="002256E2" w:rsidRDefault="005D641E" w:rsidP="005D641E">
            <w:pPr>
              <w:widowControl w:val="0"/>
              <w:numPr>
                <w:ilvl w:val="0"/>
                <w:numId w:val="48"/>
              </w:numPr>
              <w:rPr>
                <w:ins w:id="264" w:author="Kiên Lê Trung" w:date="2024-12-23T14:51:00Z" w16du:dateUtc="2024-12-23T07:51:00Z"/>
                <w:rFonts w:ascii="Times New Roman" w:eastAsia="Times New Roman" w:hAnsi="Times New Roman" w:cs="Times New Roman"/>
                <w:sz w:val="26"/>
                <w:szCs w:val="26"/>
              </w:rPr>
            </w:pPr>
            <w:ins w:id="265" w:author="Kiên Lê Trung" w:date="2024-12-23T14:51:00Z" w16du:dateUtc="2024-12-23T07:51: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69A83DEF" w14:textId="77777777" w:rsidR="005D641E" w:rsidRDefault="005D641E" w:rsidP="005D641E">
            <w:pPr>
              <w:widowControl w:val="0"/>
              <w:numPr>
                <w:ilvl w:val="0"/>
                <w:numId w:val="48"/>
              </w:numPr>
              <w:rPr>
                <w:ins w:id="266" w:author="Kiên Lê Trung" w:date="2024-12-23T14:51:00Z" w16du:dateUtc="2024-12-23T07:51:00Z"/>
                <w:rFonts w:ascii="Times New Roman" w:eastAsia="Times New Roman" w:hAnsi="Times New Roman" w:cs="Times New Roman"/>
                <w:sz w:val="26"/>
                <w:szCs w:val="26"/>
              </w:rPr>
            </w:pPr>
            <w:ins w:id="267" w:author="Kiên Lê Trung" w:date="2024-12-23T14:51:00Z" w16du:dateUtc="2024-12-23T07:51: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5CECD6" w14:textId="77777777" w:rsidR="005D641E" w:rsidRDefault="005D641E" w:rsidP="005D641E">
            <w:pPr>
              <w:widowControl w:val="0"/>
              <w:numPr>
                <w:ilvl w:val="0"/>
                <w:numId w:val="48"/>
              </w:numPr>
              <w:rPr>
                <w:ins w:id="268" w:author="Kiên Lê Trung" w:date="2024-12-23T14:51:00Z" w16du:dateUtc="2024-12-23T07:51:00Z"/>
                <w:rFonts w:ascii="Times New Roman" w:eastAsia="Times New Roman" w:hAnsi="Times New Roman" w:cs="Times New Roman"/>
                <w:sz w:val="26"/>
                <w:szCs w:val="26"/>
              </w:rPr>
            </w:pPr>
            <w:ins w:id="269" w:author="Kiên Lê Trung" w:date="2024-12-23T14:51:00Z" w16du:dateUtc="2024-12-23T07:51:00Z">
              <w:r>
                <w:rPr>
                  <w:rFonts w:ascii="Times New Roman" w:eastAsia="Times New Roman" w:hAnsi="Times New Roman" w:cs="Times New Roman"/>
                  <w:sz w:val="26"/>
                  <w:szCs w:val="26"/>
                </w:rPr>
                <w:t xml:space="preserve">Khách hàng có thể bấm vào biểu tượng giỏ hàng ở trên giao diện để xem giỏ hàng </w:t>
              </w:r>
            </w:ins>
          </w:p>
          <w:p w14:paraId="65F6C6F9" w14:textId="0966853D" w:rsidR="005D641E" w:rsidRDefault="005D641E" w:rsidP="005D641E">
            <w:pPr>
              <w:widowControl w:val="0"/>
              <w:numPr>
                <w:ilvl w:val="0"/>
                <w:numId w:val="48"/>
              </w:numPr>
              <w:rPr>
                <w:ins w:id="270" w:author="Kiên Lê Trung" w:date="2024-12-23T14:51:00Z" w16du:dateUtc="2024-12-23T07:51:00Z"/>
                <w:rFonts w:ascii="Times New Roman" w:eastAsia="Times New Roman" w:hAnsi="Times New Roman" w:cs="Times New Roman"/>
                <w:sz w:val="26"/>
                <w:szCs w:val="26"/>
              </w:rPr>
            </w:pPr>
            <w:ins w:id="271" w:author="Kiên Lê Trung" w:date="2024-12-23T14:51:00Z" w16du:dateUtc="2024-12-23T07:51:00Z">
              <w:r>
                <w:rPr>
                  <w:rFonts w:ascii="Times New Roman" w:eastAsia="Times New Roman" w:hAnsi="Times New Roman" w:cs="Times New Roman"/>
                  <w:sz w:val="26"/>
                  <w:szCs w:val="26"/>
                </w:rPr>
                <w:t>Hệ thống hiển thị</w:t>
              </w:r>
              <w:r>
                <w:rPr>
                  <w:rFonts w:ascii="Times New Roman" w:eastAsia="Times New Roman" w:hAnsi="Times New Roman" w:cs="Times New Roman"/>
                  <w:sz w:val="26"/>
                  <w:szCs w:val="26"/>
                  <w:lang w:val="en-US"/>
                </w:rPr>
                <w:t xml:space="preserve"> danh sách</w:t>
              </w:r>
              <w:r>
                <w:rPr>
                  <w:rFonts w:ascii="Times New Roman" w:eastAsia="Times New Roman" w:hAnsi="Times New Roman" w:cs="Times New Roman"/>
                  <w:sz w:val="26"/>
                  <w:szCs w:val="26"/>
                </w:rPr>
                <w:t xml:space="preserve"> giỏ hàng của người dùng </w:t>
              </w:r>
              <w:r>
                <w:rPr>
                  <w:rFonts w:ascii="Times New Roman" w:eastAsia="Times New Roman" w:hAnsi="Times New Roman" w:cs="Times New Roman"/>
                  <w:sz w:val="26"/>
                  <w:szCs w:val="26"/>
                  <w:lang w:val="en-US"/>
                </w:rPr>
                <w:t>bao gồm tên shop, tên sản phẩm, hình ảnh , các thuộc tính , số lượng , giá sản phẩm, Nút</w:t>
              </w:r>
              <w:r w:rsidR="00652EBC">
                <w:rPr>
                  <w:rFonts w:ascii="Times New Roman" w:eastAsia="Times New Roman" w:hAnsi="Times New Roman" w:cs="Times New Roman"/>
                  <w:sz w:val="26"/>
                  <w:szCs w:val="26"/>
                  <w:lang w:val="en-US"/>
                </w:rPr>
                <w:t xml:space="preserve"> xóa </w:t>
              </w:r>
            </w:ins>
            <w:ins w:id="272" w:author="Kiên Lê Trung" w:date="2024-12-23T14:52:00Z" w16du:dateUtc="2024-12-23T07:52:00Z">
              <w:r w:rsidR="00652EBC">
                <w:rPr>
                  <w:rFonts w:ascii="Times New Roman" w:eastAsia="Times New Roman" w:hAnsi="Times New Roman" w:cs="Times New Roman"/>
                  <w:sz w:val="26"/>
                  <w:szCs w:val="26"/>
                  <w:lang w:val="en-US"/>
                </w:rPr>
                <w:t>sản phẩm,</w:t>
              </w:r>
            </w:ins>
            <w:ins w:id="273" w:author="Kiên Lê Trung" w:date="2024-12-23T14:51:00Z" w16du:dateUtc="2024-12-23T07:51:00Z">
              <w:r>
                <w:rPr>
                  <w:rFonts w:ascii="Times New Roman" w:eastAsia="Times New Roman" w:hAnsi="Times New Roman" w:cs="Times New Roman"/>
                  <w:sz w:val="26"/>
                  <w:szCs w:val="26"/>
                  <w:lang w:val="en-US"/>
                </w:rPr>
                <w:t xml:space="preserve"> chọn địa chỉ giao hàng, Thanh toán Online và Thanh toán khi nhận </w:t>
              </w:r>
            </w:ins>
          </w:p>
          <w:p w14:paraId="47595BF9" w14:textId="62E1D082" w:rsidR="007569A2" w:rsidDel="005D641E" w:rsidRDefault="00CE686F" w:rsidP="005D641E">
            <w:pPr>
              <w:widowControl w:val="0"/>
              <w:numPr>
                <w:ilvl w:val="0"/>
                <w:numId w:val="48"/>
              </w:numPr>
              <w:rPr>
                <w:del w:id="274" w:author="Kiên Lê Trung" w:date="2024-12-23T14:51:00Z" w16du:dateUtc="2024-12-23T07:51:00Z"/>
                <w:rFonts w:ascii="Times New Roman" w:eastAsia="Times New Roman" w:hAnsi="Times New Roman" w:cs="Times New Roman"/>
                <w:sz w:val="26"/>
                <w:szCs w:val="26"/>
              </w:rPr>
            </w:pPr>
            <w:del w:id="275" w:author="Kiên Lê Trung" w:date="2024-12-23T14:51:00Z" w16du:dateUtc="2024-12-23T07:51:00Z">
              <w:r w:rsidDel="005D641E">
                <w:rPr>
                  <w:rFonts w:ascii="Times New Roman" w:eastAsia="Times New Roman" w:hAnsi="Times New Roman" w:cs="Times New Roman"/>
                  <w:sz w:val="26"/>
                  <w:szCs w:val="26"/>
                </w:rPr>
                <w:delText>Khách hàng đăng nhập thành công vào hệ thống</w:delText>
              </w:r>
            </w:del>
          </w:p>
          <w:p w14:paraId="5209BE7A" w14:textId="5075DEBD" w:rsidR="007569A2" w:rsidDel="005D641E" w:rsidRDefault="00CE686F" w:rsidP="005D641E">
            <w:pPr>
              <w:widowControl w:val="0"/>
              <w:numPr>
                <w:ilvl w:val="0"/>
                <w:numId w:val="48"/>
              </w:numPr>
              <w:rPr>
                <w:del w:id="276" w:author="Kiên Lê Trung" w:date="2024-12-23T14:51:00Z" w16du:dateUtc="2024-12-23T07:51:00Z"/>
                <w:rFonts w:ascii="Times New Roman" w:eastAsia="Times New Roman" w:hAnsi="Times New Roman" w:cs="Times New Roman"/>
                <w:sz w:val="26"/>
                <w:szCs w:val="26"/>
              </w:rPr>
            </w:pPr>
            <w:del w:id="277" w:author="Kiên Lê Trung" w:date="2024-12-23T14:51:00Z" w16du:dateUtc="2024-12-23T07:51:00Z">
              <w:r w:rsidDel="005D641E">
                <w:rPr>
                  <w:rFonts w:ascii="Times New Roman" w:eastAsia="Times New Roman" w:hAnsi="Times New Roman" w:cs="Times New Roman"/>
                  <w:sz w:val="26"/>
                  <w:szCs w:val="26"/>
                </w:rPr>
                <w:delText xml:space="preserve">Khách hàng bấm vào biểu tượng giỏ hàng ở trên Trang chủ </w:delText>
              </w:r>
            </w:del>
          </w:p>
          <w:p w14:paraId="0850D1C5" w14:textId="6936885C" w:rsidR="007569A2" w:rsidDel="005D641E" w:rsidRDefault="00CE686F" w:rsidP="005D641E">
            <w:pPr>
              <w:widowControl w:val="0"/>
              <w:numPr>
                <w:ilvl w:val="0"/>
                <w:numId w:val="48"/>
              </w:numPr>
              <w:rPr>
                <w:del w:id="278" w:author="Kiên Lê Trung" w:date="2024-12-23T14:51:00Z" w16du:dateUtc="2024-12-23T07:51:00Z"/>
                <w:rFonts w:ascii="Times New Roman" w:eastAsia="Times New Roman" w:hAnsi="Times New Roman" w:cs="Times New Roman"/>
                <w:sz w:val="26"/>
                <w:szCs w:val="26"/>
              </w:rPr>
            </w:pPr>
            <w:del w:id="279" w:author="Kiên Lê Trung" w:date="2024-12-23T14:51:00Z" w16du:dateUtc="2024-12-23T07:51:00Z">
              <w:r w:rsidDel="005D641E">
                <w:rPr>
                  <w:rFonts w:ascii="Times New Roman" w:eastAsia="Times New Roman" w:hAnsi="Times New Roman" w:cs="Times New Roman"/>
                  <w:sz w:val="26"/>
                  <w:szCs w:val="26"/>
                </w:rPr>
                <w:delText>Hệ thống hiển thị giao diện giỏ hàng của người dùng</w:delText>
              </w:r>
            </w:del>
          </w:p>
          <w:p w14:paraId="1AC21E39"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thùng rác ở sản phẩm muốn xóa khỏi giỏ hàng </w:t>
            </w:r>
          </w:p>
          <w:p w14:paraId="7488789E"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 Bạn có chắc muốn xóa sản phẩm này “ </w:t>
            </w:r>
          </w:p>
          <w:p w14:paraId="03464905"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nút “ Xác nhận “ </w:t>
            </w:r>
          </w:p>
          <w:p w14:paraId="39B7F064"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 Xóa thành công “</w:t>
            </w:r>
          </w:p>
          <w:p w14:paraId="41F9AE5E"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25ED14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77E88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0F03A6D" w14:textId="77777777" w:rsidR="007569A2" w:rsidRDefault="007569A2">
      <w:pPr>
        <w:spacing w:after="160" w:line="259" w:lineRule="auto"/>
        <w:ind w:left="720"/>
      </w:pPr>
    </w:p>
    <w:p w14:paraId="6B562EE4" w14:textId="088AA800" w:rsidR="007569A2" w:rsidRPr="00C60A20" w:rsidRDefault="00CE686F" w:rsidP="00C60A20">
      <w:pPr>
        <w:pStyle w:val="ListParagraph"/>
        <w:numPr>
          <w:ilvl w:val="0"/>
          <w:numId w:val="182"/>
        </w:numPr>
        <w:ind w:left="709"/>
        <w:rPr>
          <w:rFonts w:ascii="Times New Roman" w:hAnsi="Times New Roman" w:cs="Times New Roman"/>
          <w:b/>
          <w:sz w:val="26"/>
          <w:szCs w:val="26"/>
        </w:rPr>
      </w:pPr>
      <w:bookmarkStart w:id="280" w:name="_hldef3o1dpsv" w:colFirst="0" w:colLast="0"/>
      <w:bookmarkEnd w:id="280"/>
      <w:r w:rsidRPr="00C60A20">
        <w:rPr>
          <w:rFonts w:ascii="Times New Roman" w:hAnsi="Times New Roman" w:cs="Times New Roman"/>
          <w:b/>
          <w:sz w:val="26"/>
          <w:szCs w:val="26"/>
        </w:rPr>
        <w:t>Chức năng đặt hàng</w:t>
      </w:r>
    </w:p>
    <w:p w14:paraId="6930E822" w14:textId="77777777" w:rsidR="007569A2" w:rsidRDefault="007569A2">
      <w:pPr>
        <w:spacing w:after="160" w:line="259" w:lineRule="auto"/>
        <w:ind w:left="1440"/>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14:paraId="1C4EAE8F" w14:textId="56A455AE"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7B4F3D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14:paraId="79AA20D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827930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14:paraId="1159C3D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EF74A6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14:paraId="6AA900B4"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BDDC5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83D9A63" w14:textId="77777777" w:rsidR="00D225EA" w:rsidRPr="002256E2" w:rsidRDefault="00D225EA" w:rsidP="00D225EA">
            <w:pPr>
              <w:widowControl w:val="0"/>
              <w:numPr>
                <w:ilvl w:val="0"/>
                <w:numId w:val="46"/>
              </w:numPr>
              <w:rPr>
                <w:ins w:id="281" w:author="Kiên Lê Trung" w:date="2024-12-23T14:53:00Z" w16du:dateUtc="2024-12-23T07:53:00Z"/>
                <w:rFonts w:ascii="Times New Roman" w:eastAsia="Times New Roman" w:hAnsi="Times New Roman" w:cs="Times New Roman"/>
                <w:sz w:val="26"/>
                <w:szCs w:val="26"/>
              </w:rPr>
            </w:pPr>
            <w:ins w:id="282" w:author="Kiên Lê Trung" w:date="2024-12-23T14:53:00Z" w16du:dateUtc="2024-12-23T07:53: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vào hệ thống để thêm sản phẩm vào giỏ hàng</w:t>
              </w:r>
            </w:ins>
          </w:p>
          <w:p w14:paraId="4E589F41" w14:textId="77777777" w:rsidR="00D225EA" w:rsidRPr="002256E2" w:rsidRDefault="00D225EA" w:rsidP="00D225EA">
            <w:pPr>
              <w:widowControl w:val="0"/>
              <w:numPr>
                <w:ilvl w:val="0"/>
                <w:numId w:val="46"/>
              </w:numPr>
              <w:rPr>
                <w:ins w:id="283" w:author="Kiên Lê Trung" w:date="2024-12-23T14:53:00Z" w16du:dateUtc="2024-12-23T07:53:00Z"/>
                <w:rFonts w:ascii="Times New Roman" w:eastAsia="Times New Roman" w:hAnsi="Times New Roman" w:cs="Times New Roman"/>
                <w:sz w:val="26"/>
                <w:szCs w:val="26"/>
              </w:rPr>
            </w:pPr>
            <w:commentRangeStart w:id="284"/>
            <w:ins w:id="285" w:author="Kiên Lê Trung" w:date="2024-12-23T14:53:00Z" w16du:dateUtc="2024-12-23T07:53:00Z">
              <w:r>
                <w:rPr>
                  <w:rFonts w:ascii="Times New Roman" w:eastAsia="Times New Roman" w:hAnsi="Times New Roman" w:cs="Times New Roman"/>
                  <w:sz w:val="26"/>
                  <w:szCs w:val="26"/>
                </w:rPr>
                <w:t>Hệ thống trả về giao diện cho người dùng đăng nhập</w:t>
              </w:r>
              <w:commentRangeEnd w:id="284"/>
              <w:r>
                <w:rPr>
                  <w:rStyle w:val="CommentReference"/>
                </w:rPr>
                <w:commentReference w:id="284"/>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38E271E8" w14:textId="77777777" w:rsidR="00D225EA" w:rsidRPr="002256E2" w:rsidRDefault="00D225EA" w:rsidP="00D225EA">
            <w:pPr>
              <w:widowControl w:val="0"/>
              <w:numPr>
                <w:ilvl w:val="0"/>
                <w:numId w:val="46"/>
              </w:numPr>
              <w:rPr>
                <w:ins w:id="286" w:author="Kiên Lê Trung" w:date="2024-12-23T14:53:00Z" w16du:dateUtc="2024-12-23T07:53:00Z"/>
                <w:rFonts w:ascii="Times New Roman" w:eastAsia="Times New Roman" w:hAnsi="Times New Roman" w:cs="Times New Roman"/>
                <w:sz w:val="26"/>
                <w:szCs w:val="26"/>
              </w:rPr>
            </w:pPr>
            <w:ins w:id="287" w:author="Kiên Lê Trung" w:date="2024-12-23T14:53:00Z" w16du:dateUtc="2024-12-23T07:53: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62389D55" w14:textId="77777777" w:rsidR="00D225EA" w:rsidRDefault="00D225EA" w:rsidP="00D225EA">
            <w:pPr>
              <w:widowControl w:val="0"/>
              <w:numPr>
                <w:ilvl w:val="0"/>
                <w:numId w:val="46"/>
              </w:numPr>
              <w:rPr>
                <w:ins w:id="288" w:author="Kiên Lê Trung" w:date="2024-12-23T14:53:00Z" w16du:dateUtc="2024-12-23T07:53:00Z"/>
                <w:rFonts w:ascii="Times New Roman" w:eastAsia="Times New Roman" w:hAnsi="Times New Roman" w:cs="Times New Roman"/>
                <w:sz w:val="26"/>
                <w:szCs w:val="26"/>
              </w:rPr>
            </w:pPr>
            <w:ins w:id="289" w:author="Kiên Lê Trung" w:date="2024-12-23T14:53:00Z" w16du:dateUtc="2024-12-23T07:53: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30F8ADBB" w14:textId="77777777" w:rsidR="00D225EA" w:rsidRDefault="00D225EA" w:rsidP="00D225EA">
            <w:pPr>
              <w:widowControl w:val="0"/>
              <w:numPr>
                <w:ilvl w:val="0"/>
                <w:numId w:val="46"/>
              </w:numPr>
              <w:rPr>
                <w:ins w:id="290" w:author="Kiên Lê Trung" w:date="2024-12-23T14:53:00Z" w16du:dateUtc="2024-12-23T07:53:00Z"/>
                <w:rFonts w:ascii="Times New Roman" w:eastAsia="Times New Roman" w:hAnsi="Times New Roman" w:cs="Times New Roman"/>
                <w:sz w:val="26"/>
                <w:szCs w:val="26"/>
              </w:rPr>
            </w:pPr>
            <w:ins w:id="291" w:author="Kiên Lê Trung" w:date="2024-12-23T14:53:00Z" w16du:dateUtc="2024-12-23T07:53:00Z">
              <w:r>
                <w:rPr>
                  <w:rFonts w:ascii="Times New Roman" w:eastAsia="Times New Roman" w:hAnsi="Times New Roman" w:cs="Times New Roman"/>
                  <w:sz w:val="26"/>
                  <w:szCs w:val="26"/>
                </w:rPr>
                <w:t xml:space="preserve">Khách hàng có thể bấm vào biểu tượng giỏ hàng ở trên giao diện để xem giỏ hàng </w:t>
              </w:r>
            </w:ins>
          </w:p>
          <w:p w14:paraId="4F2DAF55" w14:textId="77777777" w:rsidR="00D225EA" w:rsidRDefault="00D225EA" w:rsidP="00D225EA">
            <w:pPr>
              <w:widowControl w:val="0"/>
              <w:numPr>
                <w:ilvl w:val="0"/>
                <w:numId w:val="46"/>
              </w:numPr>
              <w:rPr>
                <w:ins w:id="292" w:author="Kiên Lê Trung" w:date="2024-12-23T14:53:00Z" w16du:dateUtc="2024-12-23T07:53:00Z"/>
                <w:rFonts w:ascii="Times New Roman" w:eastAsia="Times New Roman" w:hAnsi="Times New Roman" w:cs="Times New Roman"/>
                <w:sz w:val="26"/>
                <w:szCs w:val="26"/>
              </w:rPr>
            </w:pPr>
            <w:ins w:id="293" w:author="Kiên Lê Trung" w:date="2024-12-23T14:53:00Z" w16du:dateUtc="2024-12-23T07:53:00Z">
              <w:r>
                <w:rPr>
                  <w:rFonts w:ascii="Times New Roman" w:eastAsia="Times New Roman" w:hAnsi="Times New Roman" w:cs="Times New Roman"/>
                  <w:sz w:val="26"/>
                  <w:szCs w:val="26"/>
                </w:rPr>
                <w:t>Hệ thống hiển thị</w:t>
              </w:r>
              <w:r>
                <w:rPr>
                  <w:rFonts w:ascii="Times New Roman" w:eastAsia="Times New Roman" w:hAnsi="Times New Roman" w:cs="Times New Roman"/>
                  <w:sz w:val="26"/>
                  <w:szCs w:val="26"/>
                  <w:lang w:val="en-US"/>
                </w:rPr>
                <w:t xml:space="preserve"> danh sách</w:t>
              </w:r>
              <w:r>
                <w:rPr>
                  <w:rFonts w:ascii="Times New Roman" w:eastAsia="Times New Roman" w:hAnsi="Times New Roman" w:cs="Times New Roman"/>
                  <w:sz w:val="26"/>
                  <w:szCs w:val="26"/>
                </w:rPr>
                <w:t xml:space="preserve"> giỏ hàng của người dùng </w:t>
              </w:r>
              <w:r>
                <w:rPr>
                  <w:rFonts w:ascii="Times New Roman" w:eastAsia="Times New Roman" w:hAnsi="Times New Roman" w:cs="Times New Roman"/>
                  <w:sz w:val="26"/>
                  <w:szCs w:val="26"/>
                  <w:lang w:val="en-US"/>
                </w:rPr>
                <w:t xml:space="preserve">bao gồm tên shop, tên sản phẩm, hình ảnh , các thuộc tính , số lượng , giá sản phẩm, Nút xóa sản phẩm, chọn địa chỉ giao hàng, Thanh toán Online và Thanh toán khi nhận </w:t>
              </w:r>
            </w:ins>
          </w:p>
          <w:p w14:paraId="0663D362" w14:textId="15B0D894" w:rsidR="007569A2" w:rsidDel="00D225EA" w:rsidRDefault="00CE686F" w:rsidP="00D225EA">
            <w:pPr>
              <w:widowControl w:val="0"/>
              <w:numPr>
                <w:ilvl w:val="0"/>
                <w:numId w:val="46"/>
              </w:numPr>
              <w:rPr>
                <w:del w:id="294" w:author="Kiên Lê Trung" w:date="2024-12-23T14:53:00Z" w16du:dateUtc="2024-12-23T07:53:00Z"/>
                <w:rFonts w:ascii="Times New Roman" w:eastAsia="Times New Roman" w:hAnsi="Times New Roman" w:cs="Times New Roman"/>
                <w:sz w:val="26"/>
                <w:szCs w:val="26"/>
              </w:rPr>
            </w:pPr>
            <w:commentRangeStart w:id="295"/>
            <w:del w:id="296" w:author="Kiên Lê Trung" w:date="2024-12-23T14:53:00Z" w16du:dateUtc="2024-12-23T07:53:00Z">
              <w:r w:rsidDel="00D225EA">
                <w:rPr>
                  <w:rFonts w:ascii="Times New Roman" w:eastAsia="Times New Roman" w:hAnsi="Times New Roman" w:cs="Times New Roman"/>
                  <w:sz w:val="26"/>
                  <w:szCs w:val="26"/>
                </w:rPr>
                <w:delText>Khách hàng đăng nhập thành công vào hệ thống</w:delText>
              </w:r>
            </w:del>
          </w:p>
          <w:p w14:paraId="4D9BE3CE" w14:textId="77A2B148" w:rsidR="007569A2" w:rsidDel="00D225EA" w:rsidRDefault="00CE686F" w:rsidP="00D225EA">
            <w:pPr>
              <w:widowControl w:val="0"/>
              <w:numPr>
                <w:ilvl w:val="0"/>
                <w:numId w:val="46"/>
              </w:numPr>
              <w:rPr>
                <w:del w:id="297" w:author="Kiên Lê Trung" w:date="2024-12-23T14:53:00Z" w16du:dateUtc="2024-12-23T07:53:00Z"/>
                <w:rFonts w:ascii="Times New Roman" w:eastAsia="Times New Roman" w:hAnsi="Times New Roman" w:cs="Times New Roman"/>
                <w:sz w:val="26"/>
                <w:szCs w:val="26"/>
              </w:rPr>
            </w:pPr>
            <w:del w:id="298" w:author="Kiên Lê Trung" w:date="2024-12-23T14:53:00Z" w16du:dateUtc="2024-12-23T07:53:00Z">
              <w:r w:rsidDel="00D225EA">
                <w:rPr>
                  <w:rFonts w:ascii="Times New Roman" w:eastAsia="Times New Roman" w:hAnsi="Times New Roman" w:cs="Times New Roman"/>
                  <w:sz w:val="26"/>
                  <w:szCs w:val="26"/>
                </w:rPr>
                <w:delText xml:space="preserve">Khách hàng bấm vào biểu tượng giỏ hàng ở trên Trang chủ </w:delText>
              </w:r>
              <w:commentRangeEnd w:id="295"/>
              <w:r w:rsidR="006F73D5" w:rsidDel="00D225EA">
                <w:rPr>
                  <w:rStyle w:val="CommentReference"/>
                </w:rPr>
                <w:commentReference w:id="295"/>
              </w:r>
            </w:del>
          </w:p>
          <w:p w14:paraId="24E38FEC" w14:textId="1236B800" w:rsidR="007569A2" w:rsidDel="00D225EA" w:rsidRDefault="00CE686F" w:rsidP="00D225EA">
            <w:pPr>
              <w:widowControl w:val="0"/>
              <w:numPr>
                <w:ilvl w:val="0"/>
                <w:numId w:val="46"/>
              </w:numPr>
              <w:rPr>
                <w:del w:id="299" w:author="Kiên Lê Trung" w:date="2024-12-23T14:53:00Z" w16du:dateUtc="2024-12-23T07:53:00Z"/>
                <w:rFonts w:ascii="Times New Roman" w:eastAsia="Times New Roman" w:hAnsi="Times New Roman" w:cs="Times New Roman"/>
                <w:sz w:val="26"/>
                <w:szCs w:val="26"/>
              </w:rPr>
            </w:pPr>
            <w:del w:id="300" w:author="Kiên Lê Trung" w:date="2024-12-23T14:53:00Z" w16du:dateUtc="2024-12-23T07:53:00Z">
              <w:r w:rsidDel="00D225EA">
                <w:rPr>
                  <w:rFonts w:ascii="Times New Roman" w:eastAsia="Times New Roman" w:hAnsi="Times New Roman" w:cs="Times New Roman"/>
                  <w:sz w:val="26"/>
                  <w:szCs w:val="26"/>
                </w:rPr>
                <w:delText>Hệ thống hiển thị giao diện giỏ hàng của người dùng</w:delText>
              </w:r>
            </w:del>
          </w:p>
          <w:p w14:paraId="1229DFB4"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tích chọn các sản phẩm muốn mua, chọn mã giảm giá muốn áp dụng</w:t>
            </w:r>
          </w:p>
          <w:p w14:paraId="6CCE9E88"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hiển thị giá tiền cho tổng sản phẩm</w:t>
            </w:r>
          </w:p>
          <w:p w14:paraId="1EAC39A7"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bấm chọn địa chỉ nhận hàng</w:t>
            </w:r>
          </w:p>
          <w:p w14:paraId="633F1BD9"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địa chỉ đã lưu và thêm mới địa chỉ cho người dùng tạo mới địa chỉ nhận hàng</w:t>
            </w:r>
          </w:p>
          <w:p w14:paraId="670C63EA"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thanh toán online</w:t>
            </w:r>
          </w:p>
          <w:p w14:paraId="6DB25441"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thanh toán của VN Pay</w:t>
            </w:r>
          </w:p>
          <w:p w14:paraId="58B61457"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ngân hàng muốn thanh toán và điền các thông tin thẻ, mã otp(gửi qua email) và bấm thanh toán để hoàn tất quá trình thanh toán</w:t>
            </w:r>
          </w:p>
          <w:p w14:paraId="50B3AB4E"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50A0E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2F31E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00772B0" w14:textId="77777777" w:rsidR="002B5D2A" w:rsidRPr="00C60A20" w:rsidRDefault="002B5D2A" w:rsidP="00C60A20">
      <w:pPr>
        <w:rPr>
          <w:rFonts w:ascii="Times New Roman" w:hAnsi="Times New Roman" w:cs="Times New Roman"/>
          <w:b/>
          <w:sz w:val="26"/>
          <w:szCs w:val="26"/>
          <w:lang w:val="vi-VN"/>
        </w:rPr>
      </w:pPr>
      <w:bookmarkStart w:id="301" w:name="_mx1tvenbo81e" w:colFirst="0" w:colLast="0"/>
      <w:bookmarkEnd w:id="301"/>
    </w:p>
    <w:p w14:paraId="4841AFE0" w14:textId="014FF284" w:rsidR="007569A2" w:rsidRPr="00C60A20" w:rsidRDefault="00CE686F" w:rsidP="00C60A20">
      <w:pPr>
        <w:pStyle w:val="ListParagraph"/>
        <w:numPr>
          <w:ilvl w:val="0"/>
          <w:numId w:val="184"/>
        </w:numPr>
        <w:rPr>
          <w:rFonts w:ascii="Times New Roman" w:hAnsi="Times New Roman" w:cs="Times New Roman"/>
          <w:b/>
          <w:sz w:val="26"/>
          <w:szCs w:val="26"/>
          <w:lang w:val="en-US"/>
        </w:rPr>
      </w:pPr>
      <w:r w:rsidRPr="00C60A20">
        <w:rPr>
          <w:rFonts w:ascii="Times New Roman" w:hAnsi="Times New Roman" w:cs="Times New Roman"/>
          <w:b/>
          <w:sz w:val="26"/>
          <w:szCs w:val="26"/>
        </w:rPr>
        <w:t>Quản lý đơn hàng</w:t>
      </w:r>
    </w:p>
    <w:p w14:paraId="510219BB" w14:textId="77777777" w:rsidR="00EA4A86" w:rsidRPr="00C60A20" w:rsidRDefault="00EA4A86" w:rsidP="00C60A20">
      <w:pPr>
        <w:pStyle w:val="ListParagraph"/>
        <w:ind w:left="709"/>
        <w:rPr>
          <w:rFonts w:ascii="Times New Roman" w:hAnsi="Times New Roman" w:cs="Times New Roman"/>
          <w:b/>
          <w:sz w:val="26"/>
          <w:szCs w:val="26"/>
          <w:lang w:val="en-US"/>
        </w:rPr>
      </w:pPr>
    </w:p>
    <w:p w14:paraId="4B416500" w14:textId="0BB2F8AF" w:rsidR="00BE2151" w:rsidRPr="00034C0F" w:rsidRDefault="00BE2151" w:rsidP="00034C0F">
      <w:pPr>
        <w:pStyle w:val="ListParagraph"/>
        <w:numPr>
          <w:ilvl w:val="0"/>
          <w:numId w:val="96"/>
        </w:numPr>
        <w:rPr>
          <w:rFonts w:ascii="Times New Roman" w:hAnsi="Times New Roman" w:cs="Times New Roman"/>
          <w:sz w:val="26"/>
          <w:szCs w:val="26"/>
          <w:lang w:val="en-US"/>
        </w:rPr>
      </w:pPr>
      <w:r w:rsidRPr="00034C0F">
        <w:rPr>
          <w:rFonts w:ascii="Times New Roman" w:hAnsi="Times New Roman" w:cs="Times New Roman"/>
          <w:sz w:val="26"/>
          <w:szCs w:val="26"/>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14:paraId="2197D3AB" w14:textId="2C537E7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6624AF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14:paraId="408DD2C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CBB6C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14:paraId="1270A9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80752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14:paraId="75A9040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4AC73D" w14:textId="77777777" w:rsidR="007569A2" w:rsidRPr="009D2417" w:rsidRDefault="00CE686F">
            <w:pPr>
              <w:spacing w:line="240" w:lineRule="auto"/>
              <w:rPr>
                <w:rFonts w:ascii="Times New Roman" w:hAnsi="Times New Roman" w:cs="Times New Roman"/>
                <w:sz w:val="26"/>
                <w:szCs w:val="26"/>
                <w:rPrChange w:id="302" w:author="Kiên Lê Trung" w:date="2024-12-23T15:41:00Z" w16du:dateUtc="2024-12-23T08:41:00Z">
                  <w:rPr/>
                </w:rPrChange>
              </w:rPr>
            </w:pPr>
            <w:r w:rsidRPr="009D2417">
              <w:rPr>
                <w:rFonts w:ascii="Times New Roman" w:hAnsi="Times New Roman" w:cs="Times New Roman"/>
                <w:sz w:val="26"/>
                <w:szCs w:val="26"/>
                <w:rPrChange w:id="303" w:author="Kiên Lê Trung" w:date="2024-12-23T15:41:00Z" w16du:dateUtc="2024-12-23T08:41:00Z">
                  <w:rPr/>
                </w:rPrChange>
              </w:rP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7C88B5F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vào hệ thống</w:t>
            </w:r>
          </w:p>
          <w:p w14:paraId="6D29F1F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giỏ hàng </w:t>
            </w:r>
          </w:p>
          <w:p w14:paraId="016CCD8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cho Khách hàng</w:t>
            </w:r>
          </w:p>
          <w:p w14:paraId="4467D3F0"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sản phẩm muốn đặt, tùy chọn số lượng </w:t>
            </w:r>
          </w:p>
          <w:p w14:paraId="4E629E7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số tiền mà người dùng phải trả </w:t>
            </w:r>
          </w:p>
          <w:p w14:paraId="2402168D"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nút Thanh toán </w:t>
            </w:r>
          </w:p>
          <w:p w14:paraId="6846AB5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Thanh toán </w:t>
            </w:r>
          </w:p>
          <w:p w14:paraId="6D20CD1A"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sẽ chọn cách Thanh toán cho bản thân </w:t>
            </w:r>
          </w:p>
          <w:p w14:paraId="550413F8"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Thanh toán thành công</w:t>
            </w:r>
          </w:p>
          <w:p w14:paraId="75751C3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vào phần Theo dõi đơn hàng để theo dõi đơn hàng của bản thân</w:t>
            </w:r>
          </w:p>
          <w:p w14:paraId="0CE19BC3" w14:textId="77777777" w:rsidR="007569A2" w:rsidRDefault="007569A2" w:rsidP="00034C0F">
            <w:pPr>
              <w:widowControl w:val="0"/>
              <w:ind w:left="94"/>
              <w:rPr>
                <w:rFonts w:ascii="Times New Roman" w:eastAsia="Times New Roman" w:hAnsi="Times New Roman" w:cs="Times New Roman"/>
                <w:sz w:val="26"/>
                <w:szCs w:val="26"/>
              </w:rPr>
            </w:pPr>
          </w:p>
          <w:p w14:paraId="63966B72" w14:textId="77777777" w:rsidR="007569A2" w:rsidRDefault="007569A2">
            <w:pPr>
              <w:widowControl w:val="0"/>
              <w:spacing w:line="240" w:lineRule="auto"/>
              <w:ind w:left="720"/>
              <w:rPr>
                <w:rFonts w:ascii="Times New Roman" w:eastAsia="Times New Roman" w:hAnsi="Times New Roman" w:cs="Times New Roman"/>
                <w:sz w:val="26"/>
                <w:szCs w:val="26"/>
              </w:rPr>
            </w:pPr>
          </w:p>
          <w:p w14:paraId="2353654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DFAE63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955E093" w14:textId="77777777" w:rsidR="007569A2" w:rsidRPr="00B702B1" w:rsidRDefault="007569A2" w:rsidP="00034C0F">
      <w:pPr>
        <w:rPr>
          <w:rFonts w:ascii="Times New Roman" w:hAnsi="Times New Roman" w:cs="Times New Roman"/>
          <w:sz w:val="26"/>
          <w:szCs w:val="26"/>
          <w:lang w:val="en-US"/>
          <w:rPrChange w:id="304" w:author="Kiên Lê Trung" w:date="2024-12-23T15:51:00Z" w16du:dateUtc="2024-12-23T08:51:00Z">
            <w:rPr>
              <w:lang w:val="en-US"/>
            </w:rPr>
          </w:rPrChange>
        </w:rPr>
      </w:pPr>
    </w:p>
    <w:p w14:paraId="12C42424" w14:textId="451D4DA7" w:rsidR="007569A2" w:rsidRPr="00B702B1" w:rsidRDefault="00BE2151" w:rsidP="00C60A20">
      <w:pPr>
        <w:pStyle w:val="ListParagraph"/>
        <w:numPr>
          <w:ilvl w:val="0"/>
          <w:numId w:val="185"/>
        </w:numPr>
        <w:ind w:left="709"/>
        <w:rPr>
          <w:rFonts w:ascii="Times New Roman" w:hAnsi="Times New Roman" w:cs="Times New Roman"/>
          <w:sz w:val="26"/>
          <w:szCs w:val="26"/>
          <w:lang w:val="en-US"/>
          <w:rPrChange w:id="305" w:author="Kiên Lê Trung" w:date="2024-12-23T15:51:00Z" w16du:dateUtc="2024-12-23T08:51:00Z">
            <w:rPr>
              <w:lang w:val="en-US"/>
            </w:rPr>
          </w:rPrChange>
        </w:rPr>
      </w:pPr>
      <w:bookmarkStart w:id="306" w:name="_nq0oxbev51pc" w:colFirst="0" w:colLast="0"/>
      <w:bookmarkEnd w:id="306"/>
      <w:r w:rsidRPr="00B702B1">
        <w:rPr>
          <w:rFonts w:ascii="Times New Roman" w:hAnsi="Times New Roman" w:cs="Times New Roman"/>
          <w:sz w:val="26"/>
          <w:szCs w:val="26"/>
          <w:lang w:val="en-US"/>
          <w:rPrChange w:id="307" w:author="Kiên Lê Trung" w:date="2024-12-23T15:51:00Z" w16du:dateUtc="2024-12-23T08:51:00Z">
            <w:rPr>
              <w:lang w:val="en-US"/>
            </w:rPr>
          </w:rPrChange>
        </w:rPr>
        <w:t xml:space="preserve">Kịch bản quản lý </w:t>
      </w:r>
      <w:ins w:id="308" w:author="Kiên Lê Trung" w:date="2024-12-23T16:07:00Z" w16du:dateUtc="2024-12-23T09:07:00Z">
        <w:r w:rsidR="009D1A8B">
          <w:rPr>
            <w:rFonts w:ascii="Times New Roman" w:hAnsi="Times New Roman" w:cs="Times New Roman"/>
            <w:sz w:val="26"/>
            <w:szCs w:val="26"/>
            <w:lang w:val="en-US"/>
          </w:rPr>
          <w:t>đơn hàng</w:t>
        </w:r>
      </w:ins>
      <w:del w:id="309" w:author="Kiên Lê Trung" w:date="2024-12-23T16:07:00Z" w16du:dateUtc="2024-12-23T09:07:00Z">
        <w:r w:rsidRPr="00B702B1" w:rsidDel="009D1A8B">
          <w:rPr>
            <w:rFonts w:ascii="Times New Roman" w:hAnsi="Times New Roman" w:cs="Times New Roman"/>
            <w:sz w:val="26"/>
            <w:szCs w:val="26"/>
            <w:lang w:val="en-US"/>
            <w:rPrChange w:id="310" w:author="Kiên Lê Trung" w:date="2024-12-23T15:51:00Z" w16du:dateUtc="2024-12-23T08:51:00Z">
              <w:rPr>
                <w:lang w:val="en-US"/>
              </w:rPr>
            </w:rPrChange>
          </w:rPr>
          <w:delText>khách hàng</w:delText>
        </w:r>
      </w:del>
      <w:r w:rsidRPr="00B702B1">
        <w:rPr>
          <w:rFonts w:ascii="Times New Roman" w:hAnsi="Times New Roman" w:cs="Times New Roman"/>
          <w:sz w:val="26"/>
          <w:szCs w:val="26"/>
          <w:lang w:val="en-US"/>
          <w:rPrChange w:id="311" w:author="Kiên Lê Trung" w:date="2024-12-23T15:51:00Z" w16du:dateUtc="2024-12-23T08:51:00Z">
            <w:rPr>
              <w:lang w:val="en-US"/>
            </w:rPr>
          </w:rPrChange>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14:paraId="635B2D80" w14:textId="1A2846CC"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4B972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14:paraId="600ABD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6898CA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14:paraId="7DE427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A066C9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14:paraId="31CCE85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DF4E805"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DDB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đăng nhập thành công vào hệ thống</w:t>
            </w:r>
          </w:p>
          <w:p w14:paraId="3BB12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phần “ Quản lý đơn hàng “ </w:t>
            </w:r>
          </w:p>
          <w:p w14:paraId="1EBA641C" w14:textId="004736B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quản lý đơn hàng </w:t>
            </w:r>
            <w:ins w:id="312" w:author="Kiên Lê Trung" w:date="2024-12-23T16:09:00Z" w16du:dateUtc="2024-12-23T09:09:00Z">
              <w:r w:rsidR="00766177">
                <w:rPr>
                  <w:rFonts w:ascii="Times New Roman" w:eastAsia="Times New Roman" w:hAnsi="Times New Roman" w:cs="Times New Roman"/>
                  <w:sz w:val="26"/>
                  <w:szCs w:val="26"/>
                  <w:lang w:val="en-US"/>
                </w:rPr>
                <w:t>gồm các nút tìm kiếm đơn hàng</w:t>
              </w:r>
            </w:ins>
            <w:ins w:id="313" w:author="Kiên Lê Trung" w:date="2024-12-23T16:10:00Z" w16du:dateUtc="2024-12-23T09:10:00Z">
              <w:r w:rsidR="00BD06CA">
                <w:rPr>
                  <w:rFonts w:ascii="Times New Roman" w:eastAsia="Times New Roman" w:hAnsi="Times New Roman" w:cs="Times New Roman"/>
                  <w:sz w:val="26"/>
                  <w:szCs w:val="26"/>
                  <w:lang w:val="en-US"/>
                </w:rPr>
                <w:t xml:space="preserve">, danh sách các đơn hàng </w:t>
              </w:r>
              <w:r w:rsidR="00D504A4">
                <w:rPr>
                  <w:rFonts w:ascii="Times New Roman" w:eastAsia="Times New Roman" w:hAnsi="Times New Roman" w:cs="Times New Roman"/>
                  <w:sz w:val="26"/>
                  <w:szCs w:val="26"/>
                  <w:lang w:val="en-US"/>
                </w:rPr>
                <w:t>với các thông tin như Mã đơn hàng, Người nhận, Điện thoại, Trạng thái, Ngày tạo, Ngày sửa lần cuối và các hành động ng</w:t>
              </w:r>
            </w:ins>
            <w:ins w:id="314" w:author="Kiên Lê Trung" w:date="2024-12-23T16:11:00Z" w16du:dateUtc="2024-12-23T09:11:00Z">
              <w:r w:rsidR="00D504A4">
                <w:rPr>
                  <w:rFonts w:ascii="Times New Roman" w:eastAsia="Times New Roman" w:hAnsi="Times New Roman" w:cs="Times New Roman"/>
                  <w:sz w:val="26"/>
                  <w:szCs w:val="26"/>
                  <w:lang w:val="en-US"/>
                </w:rPr>
                <w:t xml:space="preserve">ười dùng có thể làm </w:t>
              </w:r>
            </w:ins>
            <w:del w:id="315" w:author="Kiên Lê Trung" w:date="2024-12-23T16:09:00Z" w16du:dateUtc="2024-12-23T09:09:00Z">
              <w:r w:rsidDel="00766177">
                <w:rPr>
                  <w:rFonts w:ascii="Times New Roman" w:eastAsia="Times New Roman" w:hAnsi="Times New Roman" w:cs="Times New Roman"/>
                  <w:sz w:val="26"/>
                  <w:szCs w:val="26"/>
                </w:rPr>
                <w:delText xml:space="preserve">cho người dùng </w:delText>
              </w:r>
            </w:del>
          </w:p>
          <w:p w14:paraId="7E1A5951"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5ABF93C4" w14:textId="77777777" w:rsidR="007569A2" w:rsidRPr="00034C0F" w:rsidRDefault="007569A2">
      <w:pPr>
        <w:spacing w:after="160" w:line="259" w:lineRule="auto"/>
        <w:rPr>
          <w:sz w:val="28"/>
          <w:szCs w:val="28"/>
          <w:lang w:val="en-US"/>
        </w:rPr>
      </w:pPr>
    </w:p>
    <w:p w14:paraId="71DCB018" w14:textId="371D8DA7" w:rsidR="007569A2" w:rsidRPr="00034C0F" w:rsidRDefault="00BE2151" w:rsidP="00034C0F">
      <w:pPr>
        <w:pStyle w:val="ListParagraph"/>
        <w:numPr>
          <w:ilvl w:val="0"/>
          <w:numId w:val="102"/>
        </w:numPr>
        <w:spacing w:after="160" w:line="259" w:lineRule="auto"/>
        <w:rPr>
          <w:rFonts w:ascii="Times New Roman" w:hAnsi="Times New Roman" w:cs="Times New Roman"/>
          <w:sz w:val="26"/>
          <w:szCs w:val="26"/>
          <w:lang w:val="en-US"/>
        </w:rPr>
      </w:pPr>
      <w:r w:rsidRPr="00034C0F">
        <w:rPr>
          <w:rFonts w:ascii="Times New Roman" w:hAnsi="Times New Roman" w:cs="Times New Roman"/>
          <w:sz w:val="26"/>
          <w:szCs w:val="26"/>
          <w:lang w:val="en-US"/>
        </w:rPr>
        <w:t xml:space="preserve">Kịch bản quản lý khách hàng với Người quản trị </w:t>
      </w:r>
    </w:p>
    <w:p w14:paraId="4B644A8D" w14:textId="77777777" w:rsidR="007569A2" w:rsidRDefault="007569A2" w:rsidP="00C60A20">
      <w:pPr>
        <w:pStyle w:val="ListParagraph"/>
      </w:pPr>
      <w:bookmarkStart w:id="316" w:name="_ddudof5ko7e0" w:colFirst="0" w:colLast="0"/>
      <w:bookmarkEnd w:id="316"/>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14:paraId="77FAAF17" w14:textId="1630BB3B"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746E5CE4"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14:paraId="5B108B5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B023C6"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14:paraId="1E81539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53BC210"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14:paraId="4164A9D9"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82C48EB" w14:textId="77777777" w:rsidR="007569A2" w:rsidRDefault="007569A2">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14:paraId="0850627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677290C" w14:textId="77777777" w:rsidR="007569A2" w:rsidRDefault="007569A2">
            <w:pPr>
              <w:widowControl w:val="0"/>
              <w:spacing w:line="240" w:lineRule="auto"/>
              <w:ind w:left="94"/>
              <w:rPr>
                <w:rFonts w:ascii="Times New Roman" w:eastAsia="Times New Roman" w:hAnsi="Times New Roman" w:cs="Times New Roman"/>
                <w:sz w:val="26"/>
                <w:szCs w:val="26"/>
              </w:rPr>
            </w:pPr>
          </w:p>
          <w:p w14:paraId="249BF8C6" w14:textId="77777777" w:rsidR="007569A2" w:rsidRDefault="007569A2">
            <w:pPr>
              <w:widowControl w:val="0"/>
              <w:spacing w:line="240" w:lineRule="auto"/>
              <w:ind w:left="720"/>
              <w:rPr>
                <w:rFonts w:ascii="Times New Roman" w:eastAsia="Times New Roman" w:hAnsi="Times New Roman" w:cs="Times New Roman"/>
                <w:sz w:val="26"/>
                <w:szCs w:val="26"/>
              </w:rPr>
            </w:pPr>
          </w:p>
          <w:p w14:paraId="0EF46479"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14:paraId="11093D9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7B8F7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B58C42" w14:textId="6079F1F7" w:rsidR="007569A2" w:rsidRPr="00034C0F" w:rsidRDefault="1CAEAE39" w:rsidP="008954BD">
      <w:pPr>
        <w:pStyle w:val="ListParagraph"/>
        <w:numPr>
          <w:ilvl w:val="0"/>
          <w:numId w:val="103"/>
        </w:numPr>
        <w:spacing w:after="160" w:line="259" w:lineRule="auto"/>
        <w:rPr>
          <w:rFonts w:ascii="Times New Roman" w:hAnsi="Times New Roman" w:cs="Times New Roman"/>
          <w:b/>
          <w:sz w:val="26"/>
          <w:szCs w:val="26"/>
        </w:rPr>
      </w:pPr>
      <w:r w:rsidRPr="00034C0F">
        <w:rPr>
          <w:rFonts w:ascii="Times New Roman" w:hAnsi="Times New Roman" w:cs="Times New Roman"/>
          <w:b/>
          <w:sz w:val="26"/>
          <w:szCs w:val="26"/>
        </w:rPr>
        <w:t>Chức năng đánh giá sản phẩm</w:t>
      </w:r>
    </w:p>
    <w:p w14:paraId="47E22916" w14:textId="77777777" w:rsidR="008954BD" w:rsidRPr="00034C0F" w:rsidRDefault="008954BD" w:rsidP="00034C0F">
      <w:pPr>
        <w:pStyle w:val="ListParagraph"/>
        <w:spacing w:after="160" w:line="259" w:lineRule="auto"/>
        <w:rPr>
          <w:rFonts w:ascii="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24235A8D" w14:textId="11D6A129" w:rsidR="3220F319" w:rsidRDefault="3220F319"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Đánh giá sản phẩm </w:t>
            </w:r>
          </w:p>
        </w:tc>
      </w:tr>
      <w:tr w:rsidR="59001287"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57E8E48" w14:textId="1712E1BB" w:rsidR="79A10037" w:rsidRDefault="79A1003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Khách hàng </w:t>
            </w:r>
            <w:r w:rsidR="59001287" w:rsidRPr="59001287">
              <w:rPr>
                <w:rFonts w:ascii="Times New Roman" w:eastAsia="Times New Roman" w:hAnsi="Times New Roman" w:cs="Times New Roman"/>
                <w:sz w:val="26"/>
                <w:szCs w:val="26"/>
              </w:rPr>
              <w:t xml:space="preserve"> </w:t>
            </w:r>
          </w:p>
        </w:tc>
      </w:tr>
      <w:tr w:rsidR="59001287"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9C539A0" w14:textId="77777777" w:rsidR="2C8C8D61" w:rsidRDefault="2C8C8D61" w:rsidP="59001287">
            <w:pPr>
              <w:widowControl w:val="0"/>
              <w:spacing w:line="240" w:lineRule="auto"/>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Khách hàng</w:t>
            </w:r>
            <w:r w:rsidR="59001287" w:rsidRPr="59001287">
              <w:rPr>
                <w:rFonts w:ascii="Times New Roman" w:eastAsia="Times New Roman" w:hAnsi="Times New Roman" w:cs="Times New Roman"/>
                <w:sz w:val="26"/>
                <w:szCs w:val="26"/>
              </w:rPr>
              <w:t xml:space="preserve"> đã đăng nhập vào hệ thống</w:t>
            </w:r>
          </w:p>
          <w:p w14:paraId="6ACABB20" w14:textId="37439128" w:rsidR="2C8C8D61" w:rsidRPr="00034C0F" w:rsidRDefault="00322EE6" w:rsidP="59001287">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Khách hàng đã mua sản phẩm</w:t>
            </w:r>
          </w:p>
        </w:tc>
      </w:tr>
      <w:tr w:rsidR="59001287"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E88A3FD" w14:textId="50142ACE" w:rsidR="765A7166" w:rsidRPr="00917A0B" w:rsidRDefault="00322EE6" w:rsidP="59001287">
            <w:pPr>
              <w:spacing w:line="240" w:lineRule="auto"/>
              <w:rPr>
                <w:rFonts w:ascii="Times New Roman" w:hAnsi="Times New Roman" w:cs="Times New Roman"/>
                <w:sz w:val="26"/>
                <w:szCs w:val="26"/>
                <w:lang w:val="en-US"/>
                <w:rPrChange w:id="317" w:author="Kiên Lê Trung" w:date="2024-12-23T15:52:00Z" w16du:dateUtc="2024-12-23T08:52:00Z">
                  <w:rPr>
                    <w:lang w:val="en-US"/>
                  </w:rPr>
                </w:rPrChange>
              </w:rPr>
            </w:pPr>
            <w:r w:rsidRPr="00917A0B">
              <w:rPr>
                <w:rFonts w:ascii="Times New Roman" w:hAnsi="Times New Roman" w:cs="Times New Roman"/>
                <w:sz w:val="26"/>
                <w:szCs w:val="26"/>
                <w:rPrChange w:id="318" w:author="Kiên Lê Trung" w:date="2024-12-23T15:52:00Z" w16du:dateUtc="2024-12-23T08:52:00Z">
                  <w:rPr/>
                </w:rPrChange>
              </w:rPr>
              <w:t>Đ</w:t>
            </w:r>
            <w:r w:rsidRPr="00917A0B">
              <w:rPr>
                <w:rFonts w:ascii="Times New Roman" w:hAnsi="Times New Roman" w:cs="Times New Roman"/>
                <w:sz w:val="26"/>
                <w:szCs w:val="26"/>
                <w:lang w:val="en-US"/>
                <w:rPrChange w:id="319" w:author="Kiên Lê Trung" w:date="2024-12-23T15:52:00Z" w16du:dateUtc="2024-12-23T08:52:00Z">
                  <w:rPr>
                    <w:lang w:val="en-US"/>
                  </w:rPr>
                </w:rPrChange>
              </w:rPr>
              <w:t>ánh giá của khách hàng được hiển thị</w:t>
            </w:r>
          </w:p>
        </w:tc>
      </w:tr>
      <w:tr w:rsidR="59001287"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768FB029" w14:textId="5F9EED0D" w:rsidR="5900128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đăng nhập thành công</w:t>
            </w:r>
          </w:p>
          <w:p w14:paraId="2987AD28" w14:textId="5BA7DC4D" w:rsidR="000E0FD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 xml:space="preserve">ách hàng chọn </w:t>
            </w:r>
            <w:r w:rsidR="00D639AC">
              <w:rPr>
                <w:rFonts w:ascii="Times New Roman" w:eastAsia="Times New Roman" w:hAnsi="Times New Roman" w:cs="Times New Roman"/>
                <w:sz w:val="26"/>
                <w:szCs w:val="26"/>
                <w:lang w:val="en-US"/>
              </w:rPr>
              <w:t xml:space="preserve">xem chi tiết </w:t>
            </w:r>
            <w:r>
              <w:rPr>
                <w:rFonts w:ascii="Times New Roman" w:eastAsia="Times New Roman" w:hAnsi="Times New Roman" w:cs="Times New Roman"/>
                <w:sz w:val="26"/>
                <w:szCs w:val="26"/>
                <w:lang w:val="en-US"/>
              </w:rPr>
              <w:t xml:space="preserve">sản </w:t>
            </w:r>
            <w:r w:rsidR="00D639AC">
              <w:rPr>
                <w:rFonts w:ascii="Times New Roman" w:eastAsia="Times New Roman" w:hAnsi="Times New Roman" w:cs="Times New Roman"/>
                <w:sz w:val="26"/>
                <w:szCs w:val="26"/>
                <w:lang w:val="en-US"/>
              </w:rPr>
              <w:t>phẩm cần đánh giá</w:t>
            </w:r>
          </w:p>
          <w:p w14:paraId="31D9CCEB" w14:textId="00E7B0F9" w:rsidR="00D639AC" w:rsidRPr="000D3FC8"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w:t>
            </w:r>
            <w:r>
              <w:rPr>
                <w:rFonts w:ascii="Times New Roman" w:eastAsia="Times New Roman" w:hAnsi="Times New Roman" w:cs="Times New Roman"/>
                <w:sz w:val="26"/>
                <w:szCs w:val="26"/>
                <w:lang w:val="en-US"/>
              </w:rPr>
              <w:t>ị chi tiết thông tin sản phẩm</w:t>
            </w:r>
          </w:p>
          <w:p w14:paraId="15C25EFB" w14:textId="7B01D3AA"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ách hàng chọn “Đánh giá”</w:t>
            </w:r>
          </w:p>
          <w:p w14:paraId="525E5EFE" w14:textId="7D8DABE0"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w:t>
            </w:r>
            <w:r>
              <w:rPr>
                <w:rFonts w:ascii="Times New Roman" w:eastAsia="Times New Roman" w:hAnsi="Times New Roman" w:cs="Times New Roman"/>
                <w:sz w:val="26"/>
                <w:szCs w:val="26"/>
                <w:lang w:val="en-US"/>
              </w:rPr>
              <w:t>ả về form đánh giá</w:t>
            </w:r>
          </w:p>
          <w:p w14:paraId="0F8BA11E" w14:textId="76617151" w:rsidR="00A44519" w:rsidRPr="00830ADE"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nhập bình luận và chọn số sao rồi ấn gửi</w:t>
            </w:r>
          </w:p>
          <w:p w14:paraId="25B47EAF" w14:textId="682E40F7" w:rsidR="00754FE0"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w:t>
            </w:r>
            <w:r>
              <w:rPr>
                <w:rFonts w:ascii="Times New Roman" w:eastAsia="Times New Roman" w:hAnsi="Times New Roman" w:cs="Times New Roman"/>
                <w:sz w:val="26"/>
                <w:szCs w:val="26"/>
                <w:lang w:val="en-US"/>
              </w:rPr>
              <w:t>ông báo cập nhật thành công</w:t>
            </w:r>
          </w:p>
          <w:p w14:paraId="4A3DAF71" w14:textId="77777777" w:rsidR="59001287" w:rsidRDefault="59001287" w:rsidP="00034C0F">
            <w:pPr>
              <w:widowControl w:val="0"/>
              <w:ind w:left="720"/>
              <w:rPr>
                <w:rFonts w:ascii="Times New Roman" w:eastAsia="Times New Roman" w:hAnsi="Times New Roman" w:cs="Times New Roman"/>
                <w:sz w:val="26"/>
                <w:szCs w:val="26"/>
              </w:rPr>
            </w:pPr>
          </w:p>
          <w:p w14:paraId="2832BAEA"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tc>
      </w:tr>
      <w:tr w:rsidR="59001287"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5199F6D1" w14:textId="7034F33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 xml:space="preserve">  </w:t>
            </w:r>
            <w:r w:rsidR="00754FE0">
              <w:rPr>
                <w:rFonts w:ascii="Times New Roman" w:eastAsia="Times New Roman" w:hAnsi="Times New Roman" w:cs="Times New Roman"/>
                <w:sz w:val="26"/>
                <w:szCs w:val="26"/>
                <w:lang w:val="en-US"/>
              </w:rPr>
              <w:t xml:space="preserve">5.1 </w:t>
            </w:r>
            <w:r w:rsidR="002B7AF4">
              <w:rPr>
                <w:rFonts w:ascii="Times New Roman" w:eastAsia="Times New Roman" w:hAnsi="Times New Roman" w:cs="Times New Roman"/>
                <w:sz w:val="26"/>
                <w:szCs w:val="26"/>
                <w:lang w:val="en-US"/>
              </w:rPr>
              <w:t>H</w:t>
            </w:r>
            <w:r w:rsidR="00754FE0">
              <w:rPr>
                <w:rFonts w:ascii="Times New Roman" w:eastAsia="Times New Roman" w:hAnsi="Times New Roman" w:cs="Times New Roman"/>
                <w:sz w:val="26"/>
                <w:szCs w:val="26"/>
                <w:lang w:val="en-US"/>
              </w:rPr>
              <w:t xml:space="preserve">ệ thống trả về thông báo lỗi </w:t>
            </w:r>
            <w:r w:rsidR="002B7AF4">
              <w:rPr>
                <w:rFonts w:ascii="Times New Roman" w:eastAsia="Times New Roman" w:hAnsi="Times New Roman" w:cs="Times New Roman"/>
                <w:sz w:val="26"/>
                <w:szCs w:val="26"/>
                <w:lang w:val="en-US"/>
              </w:rPr>
              <w:t>nếu người dùng chưa mua sản phẩm này</w:t>
            </w:r>
          </w:p>
        </w:tc>
      </w:tr>
    </w:tbl>
    <w:p w14:paraId="091CF48A" w14:textId="4B07B092" w:rsidR="59001287" w:rsidRDefault="59001287" w:rsidP="59001287">
      <w:pPr>
        <w:spacing w:after="160" w:line="259" w:lineRule="auto"/>
        <w:rPr>
          <w:sz w:val="28"/>
          <w:szCs w:val="28"/>
        </w:rPr>
      </w:pPr>
    </w:p>
    <w:p w14:paraId="6A82F353" w14:textId="30BAF009" w:rsidR="007569A2" w:rsidRPr="00C60A20" w:rsidRDefault="00CE686F" w:rsidP="00C60A20">
      <w:pPr>
        <w:pStyle w:val="ListParagraph"/>
        <w:numPr>
          <w:ilvl w:val="0"/>
          <w:numId w:val="186"/>
        </w:numPr>
        <w:ind w:left="709"/>
        <w:rPr>
          <w:rFonts w:ascii="Times New Roman" w:hAnsi="Times New Roman" w:cs="Times New Roman"/>
          <w:b/>
          <w:sz w:val="26"/>
          <w:szCs w:val="26"/>
        </w:rPr>
      </w:pPr>
      <w:r w:rsidRPr="00C60A20">
        <w:rPr>
          <w:rFonts w:ascii="Times New Roman" w:hAnsi="Times New Roman" w:cs="Times New Roman"/>
          <w:b/>
          <w:sz w:val="26"/>
          <w:szCs w:val="26"/>
        </w:rPr>
        <w:t xml:space="preserve">Chức năng quản lý người dùng </w:t>
      </w:r>
    </w:p>
    <w:p w14:paraId="7FABFAFF" w14:textId="77777777" w:rsidR="007569A2" w:rsidRDefault="00CE686F" w:rsidP="00034C0F">
      <w:pPr>
        <w:numPr>
          <w:ilvl w:val="0"/>
          <w:numId w:val="10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14:paraId="40385105" w14:textId="119F7C80"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06B450A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14:paraId="2A35295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CA651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14:paraId="18C9C0F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BF8054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14:paraId="7E8828F8"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80B41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0A5D37"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đăng nhập thành công vào hệ thống với tài khoản và mật khẩu cấp trước đó</w:t>
            </w:r>
          </w:p>
          <w:p w14:paraId="4EA0A8F1"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lý hiện ra với các chức năng quản lý danh mục, quản lý nhãn hiệu, quản lý người bán, quản lý người mua, quản lý đơn hàng</w:t>
            </w:r>
          </w:p>
          <w:p w14:paraId="45439BD2"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chọn quản lý người bán hoặc quản lý người mua </w:t>
            </w:r>
          </w:p>
          <w:p w14:paraId="614E567C"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ra với 1 ô input tìm kiếm và 1 danh sách các người dùng </w:t>
            </w:r>
          </w:p>
          <w:p w14:paraId="243BBA04"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tìm kiếm Tên hoặc email của khách hàng </w:t>
            </w:r>
          </w:p>
          <w:p w14:paraId="756D6D30"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sẽ hiển thị các kết quả tương ứng</w:t>
            </w:r>
          </w:p>
          <w:p w14:paraId="52FFA61A"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xem thông tin người dùng hoặc là chỉnh trạng thái của người dùng đó </w:t>
            </w:r>
          </w:p>
          <w:p w14:paraId="4EA9BA15"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60EDCC55" w14:textId="77777777" w:rsidR="007569A2" w:rsidRPr="00034C0F" w:rsidRDefault="007569A2" w:rsidP="00C60A20">
      <w:pPr>
        <w:pStyle w:val="ListParagraph"/>
        <w:rPr>
          <w:lang w:val="en-US"/>
        </w:rPr>
      </w:pPr>
    </w:p>
    <w:p w14:paraId="3BBB8815" w14:textId="2B070755" w:rsidR="007569A2" w:rsidRPr="00C60A20" w:rsidRDefault="00CE686F" w:rsidP="00C60A20">
      <w:pPr>
        <w:pStyle w:val="ListParagraph"/>
        <w:rPr>
          <w:lang w:val="vi-VN"/>
        </w:rPr>
      </w:pPr>
      <w:r w:rsidRPr="00034C0F">
        <w:rPr>
          <w:b/>
          <w:sz w:val="14"/>
          <w:szCs w:val="14"/>
        </w:rPr>
        <w:t xml:space="preserve"> </w:t>
      </w:r>
      <w:r w:rsidRPr="00034C0F">
        <w:rPr>
          <w:rFonts w:ascii="Times New Roman" w:eastAsia="Times New Roman" w:hAnsi="Times New Roman" w:cs="Times New Roman"/>
          <w:b/>
          <w:sz w:val="26"/>
          <w:szCs w:val="26"/>
        </w:rPr>
        <w:t xml:space="preserve">Chức năng </w:t>
      </w:r>
      <w:r w:rsidR="00A4162E">
        <w:rPr>
          <w:rFonts w:ascii="Times New Roman" w:eastAsia="Times New Roman" w:hAnsi="Times New Roman" w:cs="Times New Roman"/>
          <w:b/>
          <w:sz w:val="26"/>
          <w:szCs w:val="26"/>
          <w:lang w:val="en-US"/>
        </w:rPr>
        <w:t>Chỉnh sửa thông tin</w:t>
      </w: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14:paraId="39C81447" w14:textId="47B101A6"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263063EA" w14:textId="6CC4CBCD" w:rsidR="007569A2" w:rsidRPr="00034C0F" w:rsidRDefault="00A4162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r>
      <w:tr w:rsidR="007569A2" w14:paraId="38BDBF73" w14:textId="77777777">
        <w:tc>
          <w:tcPr>
            <w:tcW w:w="2655" w:type="dxa"/>
            <w:shd w:val="clear" w:color="auto" w:fill="auto"/>
            <w:tcMar>
              <w:top w:w="100" w:type="dxa"/>
              <w:left w:w="100" w:type="dxa"/>
              <w:bottom w:w="100" w:type="dxa"/>
              <w:right w:w="100" w:type="dxa"/>
            </w:tcMar>
          </w:tcPr>
          <w:p w14:paraId="2E742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634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14:paraId="74E73EF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0AB90D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14:paraId="1B68F8F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DA82F1E"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5D69478"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215D2E2F"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click vào profile của mình ở góc phải màn hình</w:t>
            </w:r>
          </w:p>
          <w:p w14:paraId="27C9A1B2"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chức năng thông tin tài khoản </w:t>
            </w:r>
          </w:p>
          <w:p w14:paraId="721E3305"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thông tin cá nhân của khách hàng hiển ra</w:t>
            </w:r>
          </w:p>
          <w:p w14:paraId="16AC95EC"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hoặc điền thông tin thay đổi của khách hàng vào biểu mẫu và click vào nút “ Cập nhật “</w:t>
            </w:r>
          </w:p>
          <w:p w14:paraId="2431875D"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CD089B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Dữ liệu không đúng định dạng </w:t>
            </w:r>
          </w:p>
        </w:tc>
      </w:tr>
    </w:tbl>
    <w:p w14:paraId="79D1C179" w14:textId="77777777" w:rsidR="002B5D2A" w:rsidRDefault="002B5D2A" w:rsidP="002B5D2A">
      <w:pPr>
        <w:pStyle w:val="ListParagraph"/>
        <w:rPr>
          <w:lang w:val="vi-VN"/>
        </w:rPr>
      </w:pPr>
    </w:p>
    <w:p w14:paraId="5216110C" w14:textId="0758EEE7" w:rsidR="007569A2" w:rsidRPr="00C60A20" w:rsidRDefault="00CE686F" w:rsidP="00C60A20">
      <w:pPr>
        <w:pStyle w:val="ListParagraph"/>
        <w:numPr>
          <w:ilvl w:val="0"/>
          <w:numId w:val="187"/>
        </w:numPr>
        <w:ind w:left="709"/>
        <w:rPr>
          <w:rFonts w:ascii="Times New Roman" w:hAnsi="Times New Roman" w:cs="Times New Roman"/>
          <w:b/>
          <w:sz w:val="26"/>
          <w:szCs w:val="26"/>
        </w:rPr>
      </w:pPr>
      <w:r w:rsidRPr="00C60A20">
        <w:rPr>
          <w:rFonts w:ascii="Times New Roman" w:hAnsi="Times New Roman" w:cs="Times New Roman"/>
          <w:b/>
          <w:sz w:val="26"/>
          <w:szCs w:val="26"/>
        </w:rPr>
        <w:t xml:space="preserve">Chức năng quản lý sản phẩm </w:t>
      </w:r>
    </w:p>
    <w:p w14:paraId="711F3081" w14:textId="77777777" w:rsidR="007569A2" w:rsidRDefault="00CE686F" w:rsidP="00034C0F">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w:t>
      </w:r>
    </w:p>
    <w:p w14:paraId="55B91B0D" w14:textId="77777777" w:rsidR="007569A2" w:rsidRDefault="007569A2">
      <w:pPr>
        <w:spacing w:after="160" w:line="259" w:lineRule="auto"/>
        <w:rPr>
          <w:sz w:val="28"/>
          <w:szCs w:val="28"/>
        </w:rPr>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14:paraId="0D903BDA" w14:textId="6C9918D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3CE8F37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14:paraId="3BB6F5B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BDE8E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14:paraId="3E2D13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613C4E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14:paraId="342A1312"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7B4292"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DB0354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30501DC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sau đó bấm vào phần Thêm mới sản phẩm </w:t>
            </w:r>
          </w:p>
          <w:p w14:paraId="3BDA6A27"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Thêm mới sản phẩm </w:t>
            </w:r>
          </w:p>
          <w:p w14:paraId="29E91094"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sản phẩm vừa được thêm mới vào danh sách các sản phẩm </w:t>
            </w:r>
          </w:p>
          <w:p w14:paraId="2275623C"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tên của sản phẩm đó để thêm các thuộc tính cho sản phẩm </w:t>
            </w:r>
          </w:p>
          <w:p w14:paraId="2D318F49"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để Người bán thêm thuộc tính cho sản phẩm </w:t>
            </w:r>
          </w:p>
          <w:p w14:paraId="3E1D999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Thêm mã sản phẩm mới thành công và thêm mã sản phẩm đó vào danh sách của sản phẩm</w:t>
            </w:r>
          </w:p>
          <w:p w14:paraId="6810F0D1" w14:textId="77777777" w:rsidR="007569A2" w:rsidRDefault="007569A2" w:rsidP="00034C0F">
            <w:pPr>
              <w:widowControl w:val="0"/>
              <w:spacing w:line="240" w:lineRule="auto"/>
              <w:ind w:left="360"/>
              <w:rPr>
                <w:rFonts w:ascii="Times New Roman" w:eastAsia="Times New Roman" w:hAnsi="Times New Roman" w:cs="Times New Roman"/>
                <w:sz w:val="26"/>
                <w:szCs w:val="26"/>
              </w:rPr>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B215E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180C972" w14:textId="77777777" w:rsidR="007569A2" w:rsidRDefault="00CE686F" w:rsidP="00C60A20">
      <w:pPr>
        <w:numPr>
          <w:ilvl w:val="0"/>
          <w:numId w:val="110"/>
        </w:numPr>
        <w:spacing w:before="240"/>
        <w:rPr>
          <w:rFonts w:ascii="Times New Roman" w:eastAsia="Times New Roman" w:hAnsi="Times New Roman" w:cs="Times New Roman"/>
          <w:sz w:val="26"/>
          <w:szCs w:val="26"/>
        </w:rPr>
      </w:pPr>
      <w:bookmarkStart w:id="320" w:name="_wh6z8jz8va6a" w:colFirst="0" w:colLast="0"/>
      <w:bookmarkEnd w:id="320"/>
      <w:r>
        <w:rPr>
          <w:rFonts w:ascii="Times New Roman" w:eastAsia="Times New Roman" w:hAnsi="Times New Roman" w:cs="Times New Roman"/>
          <w:sz w:val="26"/>
          <w:szCs w:val="26"/>
        </w:rPr>
        <w:t xml:space="preserve">Kịch bản chức năng xóa sản phẩm </w:t>
      </w:r>
    </w:p>
    <w:p w14:paraId="4B1D477B" w14:textId="77777777" w:rsidR="007569A2" w:rsidRDefault="007569A2">
      <w:pPr>
        <w:spacing w:after="160" w:line="259" w:lineRule="auto"/>
        <w:rPr>
          <w:sz w:val="28"/>
          <w:szCs w:val="28"/>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14:paraId="1FEBC4F3" w14:textId="7D6DB595"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EBF941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14:paraId="3A266CA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3577C5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14:paraId="256CE03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D4D96F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14:paraId="53FEFDDB"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3C6959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49EE8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063E3F9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chọn phần Danh sách sản phẩm </w:t>
            </w:r>
          </w:p>
          <w:p w14:paraId="4FAA96E0"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sản phẩm </w:t>
            </w:r>
          </w:p>
          <w:p w14:paraId="77E572C1"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biểu tượng thùng rác để xóa sản phẩm</w:t>
            </w:r>
          </w:p>
          <w:p w14:paraId="77939F34"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Bạn chắc chắn muốn xóa sản phẩm này?</w:t>
            </w:r>
          </w:p>
          <w:p w14:paraId="3097F013"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nút Xác nhận  </w:t>
            </w:r>
          </w:p>
          <w:p w14:paraId="55DF960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F21C6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2954A04" w14:textId="77777777" w:rsidR="007569A2" w:rsidRDefault="00CE686F" w:rsidP="00C60A20">
      <w:pPr>
        <w:pStyle w:val="ListParagraph"/>
        <w:numPr>
          <w:ilvl w:val="0"/>
          <w:numId w:val="188"/>
        </w:numPr>
        <w:ind w:left="993"/>
      </w:pPr>
      <w:bookmarkStart w:id="321" w:name="_w2ssxnmhao1s" w:colFirst="0" w:colLast="0"/>
      <w:bookmarkEnd w:id="321"/>
      <w:r w:rsidRPr="00C60A20">
        <w:rPr>
          <w:rFonts w:ascii="Times New Roman" w:hAnsi="Times New Roman" w:cs="Times New Roman"/>
          <w:b/>
          <w:sz w:val="26"/>
          <w:szCs w:val="26"/>
        </w:rPr>
        <w:t>Chức năng quản lý mã giảm giá</w:t>
      </w:r>
      <w:r w:rsidRPr="00034C0F">
        <w:t xml:space="preserve"> </w:t>
      </w:r>
      <w:r>
        <w:br/>
      </w:r>
    </w:p>
    <w:p w14:paraId="5684CC1C" w14:textId="77777777" w:rsidR="007569A2" w:rsidRDefault="00CE686F" w:rsidP="00034C0F">
      <w:pPr>
        <w:numPr>
          <w:ilvl w:val="0"/>
          <w:numId w:val="112"/>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14:paraId="3EBAAD46" w14:textId="653BB2B7"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44D5E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14:paraId="125C11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37649E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14:paraId="74A2A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9DB184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14:paraId="46CDBD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FD084D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943B4C7"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4C318DE5"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chức năng Quản lý khuyến mãi . Sau đó chọn Thêm mới khuyến mãi</w:t>
            </w:r>
          </w:p>
          <w:p w14:paraId="31FEF69F"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Thêm mới khuyến mãi </w:t>
            </w:r>
          </w:p>
          <w:p w14:paraId="0F688A09"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các thông tin cần thiết để thêm mới khuyến mãi và sau đó ấn nút “ Tạo mới “</w:t>
            </w:r>
          </w:p>
          <w:p w14:paraId="64ADA15B"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196B8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4378595" w14:textId="77777777" w:rsidR="000114D8" w:rsidRDefault="000114D8" w:rsidP="00C60A20">
      <w:pPr>
        <w:pStyle w:val="ListParagraph"/>
      </w:pPr>
      <w:bookmarkStart w:id="322" w:name="_cswnm129bhpo" w:colFirst="0" w:colLast="0"/>
      <w:bookmarkEnd w:id="322"/>
    </w:p>
    <w:p w14:paraId="3829EA51" w14:textId="77777777" w:rsidR="007569A2" w:rsidRPr="00C60A20" w:rsidRDefault="00CE686F" w:rsidP="00C60A20">
      <w:pPr>
        <w:pStyle w:val="ListParagraph"/>
        <w:numPr>
          <w:ilvl w:val="0"/>
          <w:numId w:val="189"/>
        </w:numPr>
        <w:spacing w:after="160" w:line="259" w:lineRule="auto"/>
        <w:rPr>
          <w:rFonts w:ascii="Times New Roman" w:eastAsia="Times New Roman" w:hAnsi="Times New Roman" w:cs="Times New Roman"/>
          <w:sz w:val="26"/>
          <w:szCs w:val="26"/>
        </w:rPr>
      </w:pPr>
      <w:r w:rsidRPr="00C60A20">
        <w:rPr>
          <w:rFonts w:ascii="Times New Roman" w:eastAsia="Times New Roman" w:hAnsi="Times New Roman" w:cs="Times New Roman"/>
          <w:sz w:val="26"/>
          <w:szCs w:val="26"/>
        </w:rPr>
        <w:t xml:space="preserve">Kịch bản chức năng Chỉnh sửa mã giảm giá </w:t>
      </w:r>
    </w:p>
    <w:p w14:paraId="042C5D41"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14:paraId="3B190D44" w14:textId="15047491"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4C74183"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14:paraId="45A37C1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9DF2A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14:paraId="21B627D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DCBF9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14:paraId="217BF41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4A3542D"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9C45F4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36C0F7EE"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033D776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2F3969C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chỉnh sửa </w:t>
            </w:r>
          </w:p>
          <w:p w14:paraId="5D47FA1F"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chi tiết thông tin của mã giảm giá đó </w:t>
            </w:r>
          </w:p>
          <w:p w14:paraId="0EB74899"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chỉnh sửa thông tin của mã giảm giá và bấm nút Cập nhật </w:t>
            </w:r>
          </w:p>
          <w:p w14:paraId="643F0D3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6B34E2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D7D259C" w14:textId="77777777" w:rsidR="007569A2" w:rsidRDefault="00CE686F" w:rsidP="00034C0F">
      <w:pPr>
        <w:numPr>
          <w:ilvl w:val="0"/>
          <w:numId w:val="11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Xóa mã giảm giá </w:t>
      </w:r>
    </w:p>
    <w:p w14:paraId="4D2E12B8"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14:paraId="1AFA964E" w14:textId="66F8A9D4"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A43F97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14:paraId="33526C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DC6FBF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14:paraId="476E3E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C54244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14:paraId="509F70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BA4904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18FDB88"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7FD76F0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15AE6205"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0470BFF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xóa </w:t>
            </w:r>
          </w:p>
          <w:p w14:paraId="30DF8BAA"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“Bạn có chắc chắn muốn xóa mã này “</w:t>
            </w:r>
          </w:p>
          <w:p w14:paraId="6DD47104"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Xác nhận </w:t>
            </w:r>
          </w:p>
          <w:p w14:paraId="0921AD0B"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02E2D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0F50A3" w14:textId="77777777" w:rsidR="007569A2" w:rsidRPr="00C60A20" w:rsidRDefault="00CE686F" w:rsidP="00C60A20">
      <w:pPr>
        <w:pStyle w:val="ListParagraph"/>
        <w:numPr>
          <w:ilvl w:val="0"/>
          <w:numId w:val="190"/>
        </w:numPr>
        <w:ind w:left="709"/>
        <w:rPr>
          <w:rFonts w:ascii="Times New Roman" w:hAnsi="Times New Roman" w:cs="Times New Roman"/>
          <w:b/>
          <w:sz w:val="26"/>
          <w:szCs w:val="26"/>
        </w:rPr>
      </w:pPr>
      <w:bookmarkStart w:id="323" w:name="_f084vj9jydw1" w:colFirst="0" w:colLast="0"/>
      <w:bookmarkEnd w:id="323"/>
      <w:r w:rsidRPr="00C60A20">
        <w:rPr>
          <w:rFonts w:ascii="Times New Roman" w:hAnsi="Times New Roman" w:cs="Times New Roman"/>
          <w:b/>
          <w:sz w:val="26"/>
          <w:szCs w:val="26"/>
        </w:rPr>
        <w:t xml:space="preserve">Chức năng quản lý danh mục </w:t>
      </w:r>
    </w:p>
    <w:p w14:paraId="44F1107D" w14:textId="77777777" w:rsidR="007569A2" w:rsidRDefault="00CE686F" w:rsidP="00034C0F">
      <w:pPr>
        <w:numPr>
          <w:ilvl w:val="0"/>
          <w:numId w:val="1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danh mục </w:t>
      </w:r>
    </w:p>
    <w:p w14:paraId="308F224F"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14:paraId="1B7FC980" w14:textId="6C980AF8"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E05F4C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14:paraId="7E7A87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3036B9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14:paraId="667A8F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96C7B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14:paraId="6DC278A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64B846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CDD7B2D"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25CE6B57"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361F241"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5835D35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bấm vào Thêm mới </w:t>
            </w:r>
          </w:p>
          <w:p w14:paraId="17DBD566"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1 cái form cho người quản trị điền tên danh mục mới vào </w:t>
            </w:r>
          </w:p>
          <w:p w14:paraId="7C5F7A3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điền tên danh mục mới vào và bấm chứ OK</w:t>
            </w:r>
          </w:p>
          <w:p w14:paraId="3A09D28C"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451E5B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6D6F63" w14:textId="77777777" w:rsidR="007569A2" w:rsidRDefault="007569A2" w:rsidP="00C60A20">
      <w:pPr>
        <w:pStyle w:val="ListParagraph"/>
      </w:pPr>
      <w:bookmarkStart w:id="324" w:name="_p8f7ejkoprs" w:colFirst="0" w:colLast="0"/>
      <w:bookmarkEnd w:id="324"/>
    </w:p>
    <w:p w14:paraId="015F7C62" w14:textId="77777777" w:rsidR="007569A2" w:rsidRDefault="00CE686F" w:rsidP="00034C0F">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danh mục </w:t>
      </w:r>
    </w:p>
    <w:p w14:paraId="7B969857"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F9E59F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danh mục </w:t>
            </w:r>
          </w:p>
        </w:tc>
      </w:tr>
      <w:tr w:rsidR="007569A2"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18060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005D82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50CBA99"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chỉnh sửa danh mục thành công</w:t>
            </w:r>
          </w:p>
        </w:tc>
      </w:tr>
      <w:tr w:rsidR="007569A2"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36F25A0"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3A87CA28"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D61A271"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186F31D7" w14:textId="0D0209BD"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w:t>
            </w:r>
            <w:r w:rsidR="34F887F0" w:rsidRPr="11F45B28">
              <w:rPr>
                <w:rFonts w:ascii="Times New Roman" w:eastAsia="Times New Roman" w:hAnsi="Times New Roman" w:cs="Times New Roman"/>
                <w:sz w:val="26"/>
                <w:szCs w:val="26"/>
              </w:rPr>
              <w:t xml:space="preserve"> có thể tìm kiếm danh mục và</w:t>
            </w:r>
            <w:r w:rsidRPr="11F45B28">
              <w:rPr>
                <w:rFonts w:ascii="Times New Roman" w:eastAsia="Times New Roman" w:hAnsi="Times New Roman" w:cs="Times New Roman"/>
                <w:sz w:val="26"/>
                <w:szCs w:val="26"/>
              </w:rPr>
              <w:t xml:space="preserve"> bấm vào biểu tượng cái bút của danh mục cần chỉnh sửa</w:t>
            </w:r>
          </w:p>
          <w:p w14:paraId="448EB58B"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1 cái form về danh mục đó cho người dùng chỉnh sửa</w:t>
            </w:r>
          </w:p>
          <w:p w14:paraId="45F75EDB" w14:textId="31754B6B"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w:t>
            </w:r>
            <w:r w:rsidR="16FE4BC4" w:rsidRPr="11F45B28">
              <w:rPr>
                <w:rFonts w:ascii="Times New Roman" w:eastAsia="Times New Roman" w:hAnsi="Times New Roman" w:cs="Times New Roman"/>
                <w:sz w:val="26"/>
                <w:szCs w:val="26"/>
              </w:rPr>
              <w:t>quản trị</w:t>
            </w:r>
            <w:r w:rsidRPr="11F45B28">
              <w:rPr>
                <w:rFonts w:ascii="Times New Roman" w:eastAsia="Times New Roman" w:hAnsi="Times New Roman" w:cs="Times New Roman"/>
                <w:sz w:val="26"/>
                <w:szCs w:val="26"/>
              </w:rPr>
              <w:t xml:space="preserve"> có thể chỉnh sửa tên danh mục hoặc </w:t>
            </w:r>
            <w:r w:rsidR="0AE9E296" w:rsidRPr="11F45B28">
              <w:rPr>
                <w:rFonts w:ascii="Times New Roman" w:eastAsia="Times New Roman" w:hAnsi="Times New Roman" w:cs="Times New Roman"/>
                <w:sz w:val="26"/>
                <w:szCs w:val="26"/>
              </w:rPr>
              <w:t>điều chỉnh</w:t>
            </w:r>
            <w:r w:rsidRPr="11F45B28">
              <w:rPr>
                <w:rFonts w:ascii="Times New Roman" w:eastAsia="Times New Roman" w:hAnsi="Times New Roman" w:cs="Times New Roman"/>
                <w:sz w:val="26"/>
                <w:szCs w:val="26"/>
              </w:rPr>
              <w:t xml:space="preserve"> danh mục đó</w:t>
            </w:r>
            <w:r w:rsidR="247E7D1D" w:rsidRPr="11F45B28">
              <w:rPr>
                <w:rFonts w:ascii="Times New Roman" w:eastAsia="Times New Roman" w:hAnsi="Times New Roman" w:cs="Times New Roman"/>
                <w:sz w:val="26"/>
                <w:szCs w:val="26"/>
              </w:rPr>
              <w:t xml:space="preserve"> không</w:t>
            </w:r>
            <w:r w:rsidRPr="11F45B28">
              <w:rPr>
                <w:rFonts w:ascii="Times New Roman" w:eastAsia="Times New Roman" w:hAnsi="Times New Roman" w:cs="Times New Roman"/>
                <w:sz w:val="26"/>
                <w:szCs w:val="26"/>
              </w:rPr>
              <w:t xml:space="preserve"> hoạt động nữa</w:t>
            </w:r>
            <w:r w:rsidR="56E7A30D" w:rsidRPr="11F45B28">
              <w:rPr>
                <w:rFonts w:ascii="Times New Roman" w:eastAsia="Times New Roman" w:hAnsi="Times New Roman" w:cs="Times New Roman"/>
                <w:sz w:val="26"/>
                <w:szCs w:val="26"/>
              </w:rPr>
              <w:t xml:space="preserve">. Người dùng </w:t>
            </w:r>
            <w:r w:rsidR="4BA6191B" w:rsidRPr="11F45B28">
              <w:rPr>
                <w:rFonts w:ascii="Times New Roman" w:eastAsia="Times New Roman" w:hAnsi="Times New Roman" w:cs="Times New Roman"/>
                <w:sz w:val="26"/>
                <w:szCs w:val="26"/>
              </w:rPr>
              <w:t xml:space="preserve">bấm Xác nhận </w:t>
            </w:r>
          </w:p>
          <w:p w14:paraId="003B1052" w14:textId="226E3862" w:rsidR="556F0C18" w:rsidRDefault="2B4DB791"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thông báo Chỉnh sửa thành công </w:t>
            </w:r>
          </w:p>
          <w:p w14:paraId="0FE634FD"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681D0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2A1F980" w14:textId="77777777" w:rsidR="007569A2" w:rsidRDefault="007569A2" w:rsidP="00C60A20">
      <w:pPr>
        <w:pStyle w:val="ListParagraph"/>
      </w:pPr>
      <w:bookmarkStart w:id="325" w:name="_270ms2xw580" w:colFirst="0" w:colLast="0"/>
      <w:bookmarkEnd w:id="325"/>
    </w:p>
    <w:p w14:paraId="65F17554" w14:textId="77777777" w:rsidR="007569A2" w:rsidRDefault="00CE686F" w:rsidP="00034C0F">
      <w:pPr>
        <w:numPr>
          <w:ilvl w:val="0"/>
          <w:numId w:val="119"/>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Kịch bản chức năng xóa danh mục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Default="00983677" w:rsidP="11F45B28">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92C873D" w14:textId="22618F85" w:rsidR="5F3A6060" w:rsidRDefault="5F3A6060"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Xóa</w:t>
            </w:r>
            <w:r w:rsidR="11F45B28" w:rsidRPr="11F45B28">
              <w:rPr>
                <w:rFonts w:ascii="Times New Roman" w:eastAsia="Times New Roman" w:hAnsi="Times New Roman" w:cs="Times New Roman"/>
                <w:sz w:val="26"/>
                <w:szCs w:val="26"/>
              </w:rPr>
              <w:t xml:space="preserve"> danh mục </w:t>
            </w:r>
          </w:p>
        </w:tc>
      </w:tr>
      <w:tr w:rsidR="11F45B2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ECB1FB3"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D9C62D4"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601DF9B" w14:textId="59088599"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r w:rsidR="109AD4CF" w:rsidRPr="11F45B28">
              <w:rPr>
                <w:rFonts w:ascii="Times New Roman" w:eastAsia="Times New Roman" w:hAnsi="Times New Roman" w:cs="Times New Roman"/>
                <w:sz w:val="26"/>
                <w:szCs w:val="26"/>
              </w:rPr>
              <w:t>xóa</w:t>
            </w:r>
            <w:r w:rsidRPr="11F45B28">
              <w:rPr>
                <w:rFonts w:ascii="Times New Roman" w:eastAsia="Times New Roman" w:hAnsi="Times New Roman" w:cs="Times New Roman"/>
                <w:sz w:val="26"/>
                <w:szCs w:val="26"/>
              </w:rPr>
              <w:t xml:space="preserve"> danh mục thành công</w:t>
            </w:r>
          </w:p>
        </w:tc>
      </w:tr>
      <w:tr w:rsidR="11F45B2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1C062B5F" w14:textId="00896853"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178349B6" w14:textId="1819103A"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chọn Quản lý danh mục.</w:t>
            </w:r>
          </w:p>
          <w:p w14:paraId="58F03563" w14:textId="77DA284C"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danh mục đã có </w:t>
            </w:r>
          </w:p>
          <w:p w14:paraId="04629487" w14:textId="5F150001"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biểu tượng </w:t>
            </w:r>
            <w:r w:rsidR="02E46C7B" w:rsidRPr="11F45B28">
              <w:rPr>
                <w:rFonts w:ascii="Times New Roman" w:eastAsia="Times New Roman" w:hAnsi="Times New Roman" w:cs="Times New Roman"/>
                <w:sz w:val="26"/>
                <w:szCs w:val="26"/>
              </w:rPr>
              <w:t>thùng rác</w:t>
            </w:r>
            <w:r w:rsidRPr="11F45B28">
              <w:rPr>
                <w:rFonts w:ascii="Times New Roman" w:eastAsia="Times New Roman" w:hAnsi="Times New Roman" w:cs="Times New Roman"/>
                <w:sz w:val="26"/>
                <w:szCs w:val="26"/>
              </w:rPr>
              <w:t xml:space="preserve"> của danh mục cần </w:t>
            </w:r>
            <w:r w:rsidR="5E980D48" w:rsidRPr="11F45B28">
              <w:rPr>
                <w:rFonts w:ascii="Times New Roman" w:eastAsia="Times New Roman" w:hAnsi="Times New Roman" w:cs="Times New Roman"/>
                <w:sz w:val="26"/>
                <w:szCs w:val="26"/>
              </w:rPr>
              <w:t>xóa</w:t>
            </w:r>
          </w:p>
          <w:p w14:paraId="0A7AA728" w14:textId="6FFE14A9"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w:t>
            </w:r>
            <w:r w:rsidR="33B8F318" w:rsidRPr="11F45B28">
              <w:rPr>
                <w:rFonts w:ascii="Times New Roman" w:eastAsia="Times New Roman" w:hAnsi="Times New Roman" w:cs="Times New Roman"/>
                <w:sz w:val="26"/>
                <w:szCs w:val="26"/>
              </w:rPr>
              <w:t xml:space="preserve">thông báo Bạn có chắc muốn xóa danh mục này </w:t>
            </w:r>
          </w:p>
          <w:p w14:paraId="128FB449" w14:textId="525DA6FA"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nút Xác nhận </w:t>
            </w:r>
          </w:p>
          <w:p w14:paraId="5279EC5F" w14:textId="0CD8C138"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Hệ thống hiển thị thông báo Xóa danh mục thành công</w:t>
            </w:r>
          </w:p>
        </w:tc>
      </w:tr>
      <w:tr w:rsidR="11F45B2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5D8FCB6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0F948CA9" w14:textId="77777777" w:rsidR="00987FAD" w:rsidRPr="00034C0F" w:rsidRDefault="00987FAD" w:rsidP="00034C0F">
      <w:pPr>
        <w:pStyle w:val="ListParagraph"/>
        <w:rPr>
          <w:rFonts w:ascii="Times New Roman" w:eastAsia="Times New Roman" w:hAnsi="Times New Roman" w:cs="Times New Roman"/>
          <w:b/>
          <w:sz w:val="26"/>
          <w:szCs w:val="26"/>
        </w:rPr>
      </w:pPr>
    </w:p>
    <w:p w14:paraId="3F9B5A61" w14:textId="1BB87CB3" w:rsidR="00987FAD" w:rsidRPr="00034C0F" w:rsidRDefault="0D409C1B" w:rsidP="00034C0F">
      <w:pPr>
        <w:pStyle w:val="ListParagraph"/>
        <w:numPr>
          <w:ilvl w:val="0"/>
          <w:numId w:val="120"/>
        </w:numP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 xml:space="preserve">Chức năng quản lý nhãn hiệu </w:t>
      </w:r>
    </w:p>
    <w:p w14:paraId="5D283170" w14:textId="54CB71AE" w:rsidR="00987FAD" w:rsidRPr="00034C0F" w:rsidRDefault="0D409C1B" w:rsidP="00EE7201">
      <w:pPr>
        <w:pStyle w:val="ListParagraph"/>
        <w:numPr>
          <w:ilvl w:val="0"/>
          <w:numId w:val="121"/>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Kịch bản chức năng thêm nhãn hiệu</w:t>
      </w:r>
    </w:p>
    <w:p w14:paraId="19F48828" w14:textId="5829F851" w:rsidR="0D409C1B" w:rsidRPr="00FB021A" w:rsidRDefault="0D409C1B" w:rsidP="00034C0F">
      <w:pPr>
        <w:pStyle w:val="ListParagraph"/>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Default="00983677" w:rsidP="11F45B28">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FD1DAA5" w14:textId="3C9A311A"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Thêm </w:t>
            </w:r>
            <w:r w:rsidR="32090FCA"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 xml:space="preserve"> </w:t>
            </w:r>
          </w:p>
        </w:tc>
      </w:tr>
      <w:tr w:rsidR="11F45B2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2BEB20F"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B82B259"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A981723" w14:textId="5A2FAFB7"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thêm </w:t>
            </w:r>
            <w:r w:rsidR="7B2E2675"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thành công</w:t>
            </w:r>
          </w:p>
        </w:tc>
      </w:tr>
      <w:tr w:rsidR="11F45B2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5549EDB4" w14:textId="0204A709"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7128EE4B" w14:textId="2DF31B7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chọn Quản lý </w:t>
            </w:r>
            <w:r w:rsidR="290AD8D9"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w:t>
            </w:r>
          </w:p>
          <w:p w14:paraId="61915B1A" w14:textId="625C10BF"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w:t>
            </w:r>
            <w:r w:rsidR="64D5EBBE"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đã có </w:t>
            </w:r>
          </w:p>
          <w:p w14:paraId="50D72090" w14:textId="156F52F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Thêm mới </w:t>
            </w:r>
          </w:p>
          <w:p w14:paraId="06978CB5" w14:textId="76BB4615"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sẽ hiển thị 1 cái form cho người quản trị điền t</w:t>
            </w:r>
            <w:r w:rsidR="274672F4" w:rsidRPr="59001287">
              <w:rPr>
                <w:rFonts w:ascii="Times New Roman" w:eastAsia="Times New Roman" w:hAnsi="Times New Roman" w:cs="Times New Roman"/>
                <w:sz w:val="26"/>
                <w:szCs w:val="26"/>
              </w:rPr>
              <w:t xml:space="preserve">ên nhãn hiệu </w:t>
            </w:r>
            <w:r w:rsidR="3DBF8655"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 xml:space="preserve"> mới vào </w:t>
            </w:r>
          </w:p>
          <w:p w14:paraId="70183C9B" w14:textId="4387D82E"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điền tên </w:t>
            </w:r>
            <w:r w:rsidR="1A84BC0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mới vào và bấm chứ OK</w:t>
            </w:r>
          </w:p>
          <w:p w14:paraId="0740E8EC" w14:textId="3E2C0556"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w:t>
            </w:r>
            <w:r w:rsidR="4C2B5ABC" w:rsidRPr="59001287">
              <w:rPr>
                <w:rFonts w:ascii="Times New Roman" w:eastAsia="Times New Roman" w:hAnsi="Times New Roman" w:cs="Times New Roman"/>
                <w:sz w:val="26"/>
                <w:szCs w:val="26"/>
              </w:rPr>
              <w:t>Nhãn</w:t>
            </w:r>
            <w:r w:rsidR="2DC40CA9" w:rsidRPr="59001287">
              <w:rPr>
                <w:rFonts w:ascii="Times New Roman" w:eastAsia="Times New Roman" w:hAnsi="Times New Roman" w:cs="Times New Roman"/>
                <w:sz w:val="26"/>
                <w:szCs w:val="26"/>
              </w:rPr>
              <w:t xml:space="preserve"> hiệu</w:t>
            </w:r>
            <w:r w:rsidR="4C2B5ABC"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của bạn đã được thêm</w:t>
            </w:r>
          </w:p>
        </w:tc>
      </w:tr>
      <w:tr w:rsidR="11F45B2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6D2F226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1A425068" w14:textId="30D25FA8" w:rsidR="11F45B28" w:rsidRDefault="11F45B28" w:rsidP="11F45B28">
      <w:pPr>
        <w:rPr>
          <w:rFonts w:ascii="Times New Roman" w:eastAsia="Times New Roman" w:hAnsi="Times New Roman" w:cs="Times New Roman"/>
          <w:sz w:val="26"/>
          <w:szCs w:val="26"/>
        </w:rPr>
      </w:pPr>
    </w:p>
    <w:p w14:paraId="25F87938" w14:textId="1BD503F1" w:rsidR="0D409C1B" w:rsidRPr="00FB021A" w:rsidRDefault="48DA2023" w:rsidP="00034C0F">
      <w:pPr>
        <w:pStyle w:val="ListParagraph"/>
        <w:numPr>
          <w:ilvl w:val="0"/>
          <w:numId w:val="122"/>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7AB3D16" w14:textId="1D16F7FF"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Chỉnh sửa </w:t>
            </w:r>
            <w:r w:rsidR="721F0CD6"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CE52B03"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CD27DD1"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B19AA29" w14:textId="3C0300C4"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chỉnh sửa </w:t>
            </w:r>
            <w:r w:rsidR="1A5F3838"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Chuỗi sự kiện chính</w:t>
            </w:r>
          </w:p>
          <w:p w14:paraId="26624EF5" w14:textId="5D71D02A"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46431AA5" w14:textId="65742C87"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2B760121"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42E307D4" w14:textId="77EEC9DF"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003D21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40B5A0EC" w14:textId="77283504"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tìm kiếm </w:t>
            </w:r>
            <w:r w:rsidR="201464B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và bấm vào biểu tượng cái bút của </w:t>
            </w:r>
            <w:r w:rsidR="613645C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chỉnh sửa</w:t>
            </w:r>
          </w:p>
          <w:p w14:paraId="5253A1ED" w14:textId="47317BD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1 cái form </w:t>
            </w:r>
            <w:r w:rsidR="44C7227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đó cho người </w:t>
            </w:r>
            <w:r w:rsidR="4FFC2003" w:rsidRPr="59001287">
              <w:rPr>
                <w:rFonts w:ascii="Times New Roman" w:eastAsia="Times New Roman" w:hAnsi="Times New Roman" w:cs="Times New Roman"/>
                <w:sz w:val="26"/>
                <w:szCs w:val="26"/>
              </w:rPr>
              <w:t>quản trị</w:t>
            </w:r>
            <w:r w:rsidRPr="59001287">
              <w:rPr>
                <w:rFonts w:ascii="Times New Roman" w:eastAsia="Times New Roman" w:hAnsi="Times New Roman" w:cs="Times New Roman"/>
                <w:sz w:val="26"/>
                <w:szCs w:val="26"/>
              </w:rPr>
              <w:t xml:space="preserve"> chỉnh sửa</w:t>
            </w:r>
          </w:p>
          <w:p w14:paraId="30A3DF38" w14:textId="59E7F36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chỉnh sửa tên </w:t>
            </w:r>
            <w:r w:rsidR="5C342755"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hoặc điều chỉnh </w:t>
            </w:r>
            <w:r w:rsidR="2CB27400" w:rsidRPr="59001287">
              <w:rPr>
                <w:rFonts w:ascii="Times New Roman" w:eastAsia="Times New Roman" w:hAnsi="Times New Roman" w:cs="Times New Roman"/>
                <w:sz w:val="26"/>
                <w:szCs w:val="26"/>
              </w:rPr>
              <w:t>trạng thái</w:t>
            </w:r>
            <w:r w:rsidRPr="59001287">
              <w:rPr>
                <w:rFonts w:ascii="Times New Roman" w:eastAsia="Times New Roman" w:hAnsi="Times New Roman" w:cs="Times New Roman"/>
                <w:sz w:val="26"/>
                <w:szCs w:val="26"/>
              </w:rPr>
              <w:t xml:space="preserve"> </w:t>
            </w:r>
            <w:r w:rsidR="22869ADA" w:rsidRPr="59001287">
              <w:rPr>
                <w:rFonts w:ascii="Times New Roman" w:eastAsia="Times New Roman" w:hAnsi="Times New Roman" w:cs="Times New Roman"/>
                <w:sz w:val="26"/>
                <w:szCs w:val="26"/>
              </w:rPr>
              <w:t>của nhãn hiệu đó</w:t>
            </w:r>
            <w:r w:rsidRPr="59001287">
              <w:rPr>
                <w:rFonts w:ascii="Times New Roman" w:eastAsia="Times New Roman" w:hAnsi="Times New Roman" w:cs="Times New Roman"/>
                <w:sz w:val="26"/>
                <w:szCs w:val="26"/>
              </w:rPr>
              <w:t xml:space="preserve">. Người dùng bấm Xác nhận </w:t>
            </w:r>
          </w:p>
          <w:p w14:paraId="12532148" w14:textId="1C337CB1"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hiển thị thông báo Chỉnh sửa thành công</w:t>
            </w:r>
          </w:p>
          <w:p w14:paraId="22AAA5D3" w14:textId="63B1211F" w:rsidR="59001287" w:rsidRDefault="59001287" w:rsidP="59001287">
            <w:pPr>
              <w:widowControl w:val="0"/>
              <w:spacing w:line="240" w:lineRule="auto"/>
              <w:rPr>
                <w:rFonts w:ascii="Times New Roman" w:eastAsia="Times New Roman" w:hAnsi="Times New Roman" w:cs="Times New Roman"/>
                <w:sz w:val="26"/>
                <w:szCs w:val="26"/>
              </w:rPr>
            </w:pPr>
          </w:p>
        </w:tc>
      </w:tr>
      <w:tr w:rsidR="59001287"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30520B02"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22841F09" w14:textId="14E9909E" w:rsidR="59001287" w:rsidRDefault="59001287" w:rsidP="59001287">
      <w:pPr>
        <w:rPr>
          <w:rFonts w:ascii="Times New Roman" w:eastAsia="Times New Roman" w:hAnsi="Times New Roman" w:cs="Times New Roman"/>
          <w:sz w:val="26"/>
          <w:szCs w:val="26"/>
        </w:rPr>
      </w:pPr>
    </w:p>
    <w:p w14:paraId="74050362" w14:textId="74DEBB04" w:rsidR="0D409C1B" w:rsidRPr="00FB021A" w:rsidRDefault="48DA2023" w:rsidP="00034C0F">
      <w:pPr>
        <w:pStyle w:val="ListParagraph"/>
        <w:numPr>
          <w:ilvl w:val="0"/>
          <w:numId w:val="123"/>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28292BF" w14:textId="4B842C22"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Xóa </w:t>
            </w:r>
            <w:r w:rsidR="76EC0CD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729227F"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4DF3D74"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1DB9C9C" w14:textId="0F2DED98"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xóa </w:t>
            </w:r>
            <w:r w:rsidR="77D8F4C0"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027F4D62" w14:textId="0089685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13365FD9" w14:textId="4AFBF52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34E790B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1F21D257" w14:textId="3DD21792"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C80F6C9"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2D8D2EA0" w14:textId="6845698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vào biểu tượng thùng rác của </w:t>
            </w:r>
            <w:r w:rsidR="5C30BE7B"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xóa</w:t>
            </w:r>
          </w:p>
          <w:p w14:paraId="3560AAD0" w14:textId="5210324D"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Bạn có chắc muốn xóa </w:t>
            </w:r>
            <w:r w:rsidR="7811C74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này </w:t>
            </w:r>
          </w:p>
          <w:p w14:paraId="4CC23FA0" w14:textId="525DA6FA"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nút Xác nhận </w:t>
            </w:r>
          </w:p>
          <w:p w14:paraId="79E82FA2" w14:textId="314B612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Xóa </w:t>
            </w:r>
            <w:r w:rsidR="004DA512"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0150D13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44D5F224" w14:textId="213BC7B6" w:rsidR="59001287" w:rsidRDefault="59001287" w:rsidP="59001287">
      <w:pPr>
        <w:rPr>
          <w:rFonts w:ascii="Times New Roman" w:eastAsia="Times New Roman" w:hAnsi="Times New Roman" w:cs="Times New Roman"/>
          <w:sz w:val="26"/>
          <w:szCs w:val="26"/>
        </w:rPr>
      </w:pPr>
    </w:p>
    <w:p w14:paraId="332322C4" w14:textId="02BFCD1B" w:rsidR="007569A2" w:rsidRPr="00034C0F" w:rsidRDefault="00CE686F" w:rsidP="00034C0F">
      <w:pPr>
        <w:numPr>
          <w:ilvl w:val="0"/>
          <w:numId w:val="124"/>
        </w:numPr>
        <w:spacing w:after="40" w:line="290" w:lineRule="auto"/>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Chức năng</w:t>
      </w:r>
      <w:r w:rsidR="57F2E88F" w:rsidRPr="00034C0F">
        <w:rPr>
          <w:rFonts w:ascii="Times New Roman" w:eastAsia="Times New Roman" w:hAnsi="Times New Roman" w:cs="Times New Roman"/>
          <w:b/>
          <w:sz w:val="26"/>
          <w:szCs w:val="26"/>
        </w:rPr>
        <w:t xml:space="preserve"> Quản lý</w:t>
      </w:r>
      <w:r w:rsidRPr="00034C0F">
        <w:rPr>
          <w:rFonts w:ascii="Times New Roman" w:eastAsia="Times New Roman" w:hAnsi="Times New Roman" w:cs="Times New Roman"/>
          <w:b/>
          <w:sz w:val="26"/>
          <w:szCs w:val="26"/>
        </w:rPr>
        <w:t xml:space="preserve"> </w:t>
      </w:r>
      <w:r w:rsidR="5D8196F7" w:rsidRPr="00034C0F">
        <w:rPr>
          <w:rFonts w:ascii="Times New Roman" w:eastAsia="Times New Roman" w:hAnsi="Times New Roman" w:cs="Times New Roman"/>
          <w:b/>
          <w:sz w:val="26"/>
          <w:szCs w:val="26"/>
        </w:rPr>
        <w:t>t</w:t>
      </w:r>
      <w:r w:rsidRPr="00034C0F">
        <w:rPr>
          <w:rFonts w:ascii="Times New Roman" w:eastAsia="Times New Roman" w:hAnsi="Times New Roman" w:cs="Times New Roman"/>
          <w:b/>
          <w:sz w:val="26"/>
          <w:szCs w:val="26"/>
        </w:rPr>
        <w:t xml:space="preserve">hống kê </w:t>
      </w:r>
    </w:p>
    <w:p w14:paraId="7C5BF4B4" w14:textId="1FB97EB1" w:rsidR="007569A2" w:rsidRPr="00FB021A" w:rsidRDefault="06950996" w:rsidP="00034C0F">
      <w:pPr>
        <w:pStyle w:val="ListParagraph"/>
        <w:numPr>
          <w:ilvl w:val="0"/>
          <w:numId w:val="125"/>
        </w:numPr>
        <w:spacing w:after="40" w:line="290" w:lineRule="auto"/>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w:t>
      </w:r>
      <w:r w:rsidR="72D86DEE" w:rsidRPr="00FB021A">
        <w:rPr>
          <w:rFonts w:ascii="Times New Roman" w:eastAsia="Times New Roman" w:hAnsi="Times New Roman" w:cs="Times New Roman"/>
          <w:sz w:val="26"/>
          <w:szCs w:val="26"/>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B57D5F0" w14:textId="7E244A70" w:rsidR="69C8FBAD" w:rsidRDefault="69C8FBAD"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quản trị </w:t>
            </w:r>
          </w:p>
        </w:tc>
      </w:tr>
      <w:tr w:rsidR="5A64F9FC"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2B71CD4"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w:t>
            </w:r>
          </w:p>
        </w:tc>
      </w:tr>
      <w:tr w:rsidR="5A64F9FC"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130473F"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quản trị đã đăng nhập thành công vào hệ thống</w:t>
            </w:r>
          </w:p>
        </w:tc>
      </w:tr>
      <w:tr w:rsidR="5A64F9FC"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D62FD6E" w14:textId="24B70055" w:rsidR="5A64F9FC" w:rsidRDefault="5A64F9FC" w:rsidP="5A64F9FC">
            <w:pPr>
              <w:spacing w:line="240" w:lineRule="auto"/>
              <w:rPr>
                <w:rFonts w:ascii="Times New Roman" w:eastAsia="Times New Roman" w:hAnsi="Times New Roman" w:cs="Times New Roman"/>
                <w:sz w:val="26"/>
                <w:szCs w:val="26"/>
              </w:rPr>
            </w:pPr>
          </w:p>
        </w:tc>
      </w:tr>
      <w:tr w:rsidR="5A64F9FC"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053E69DD" w14:textId="22844B28"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đăng nhập vào hệ thống </w:t>
            </w:r>
          </w:p>
          <w:p w14:paraId="69031650" w14:textId="45C329E9"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hiển thị </w:t>
            </w:r>
            <w:r w:rsidR="38C58B13" w:rsidRPr="5A64F9FC">
              <w:rPr>
                <w:rFonts w:ascii="Times New Roman" w:eastAsia="Times New Roman" w:hAnsi="Times New Roman" w:cs="Times New Roman"/>
                <w:sz w:val="26"/>
                <w:szCs w:val="26"/>
              </w:rPr>
              <w:t xml:space="preserve">giao diện </w:t>
            </w:r>
            <w:r w:rsidR="5D69A0E8" w:rsidRPr="5A64F9FC">
              <w:rPr>
                <w:rFonts w:ascii="Times New Roman" w:eastAsia="Times New Roman" w:hAnsi="Times New Roman" w:cs="Times New Roman"/>
                <w:sz w:val="26"/>
                <w:szCs w:val="26"/>
              </w:rPr>
              <w:t xml:space="preserve">Trang chủ người quản lý </w:t>
            </w:r>
          </w:p>
          <w:p w14:paraId="3FCCD25E" w14:textId="5E50A74A" w:rsidR="53187531" w:rsidRDefault="53187531"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các</w:t>
            </w:r>
            <w:r w:rsidR="0744330A" w:rsidRPr="5A64F9FC">
              <w:rPr>
                <w:rFonts w:ascii="Times New Roman" w:eastAsia="Times New Roman" w:hAnsi="Times New Roman" w:cs="Times New Roman"/>
                <w:sz w:val="26"/>
                <w:szCs w:val="26"/>
              </w:rPr>
              <w:t xml:space="preserve"> </w:t>
            </w:r>
            <w:r w:rsidR="6984ADEB" w:rsidRPr="5A64F9FC">
              <w:rPr>
                <w:rFonts w:ascii="Times New Roman" w:eastAsia="Times New Roman" w:hAnsi="Times New Roman" w:cs="Times New Roman"/>
                <w:sz w:val="26"/>
                <w:szCs w:val="26"/>
              </w:rPr>
              <w:t>bảng</w:t>
            </w:r>
            <w:r w:rsidR="1F96562D" w:rsidRPr="5A64F9FC">
              <w:rPr>
                <w:rFonts w:ascii="Times New Roman" w:eastAsia="Times New Roman" w:hAnsi="Times New Roman" w:cs="Times New Roman"/>
                <w:sz w:val="26"/>
                <w:szCs w:val="26"/>
              </w:rPr>
              <w:t xml:space="preserve"> </w:t>
            </w:r>
            <w:r w:rsidRPr="5A64F9FC">
              <w:rPr>
                <w:rFonts w:ascii="Times New Roman" w:eastAsia="Times New Roman" w:hAnsi="Times New Roman" w:cs="Times New Roman"/>
                <w:sz w:val="26"/>
                <w:szCs w:val="26"/>
              </w:rPr>
              <w:t xml:space="preserve">thống kê </w:t>
            </w:r>
          </w:p>
          <w:p w14:paraId="7AC0D503" w14:textId="28BFFC7A" w:rsidR="53187531" w:rsidRDefault="53187531"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335DD441" w14:textId="1143390D"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27415557" w14:textId="3CAAEE85" w:rsidR="4F6D9BB3" w:rsidRDefault="4F6D9BB3"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ngày</w:t>
            </w:r>
          </w:p>
          <w:p w14:paraId="31B6F4B4" w14:textId="31FC35E8"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thương hiệu sản phẩm</w:t>
            </w:r>
          </w:p>
          <w:p w14:paraId="17EAB8E2" w14:textId="4F7DA9B6"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danh sách mục hàng</w:t>
            </w:r>
          </w:p>
          <w:p w14:paraId="7E40FD73" w14:textId="1A6B066F"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6D5C386E" w14:textId="4C172ED3"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1394F5DD" w14:textId="572EB964"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1C1D7C41" w14:textId="41C9652D"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24CB70E0" w14:textId="135732D5"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tính toán số liệu dựa vào </w:t>
            </w:r>
            <w:r w:rsidR="2D298115" w:rsidRPr="5A64F9FC">
              <w:rPr>
                <w:rFonts w:ascii="Times New Roman" w:eastAsia="Times New Roman" w:hAnsi="Times New Roman" w:cs="Times New Roman"/>
                <w:sz w:val="26"/>
                <w:szCs w:val="26"/>
              </w:rPr>
              <w:t>số liệu</w:t>
            </w:r>
            <w:r w:rsidRPr="5A64F9FC">
              <w:rPr>
                <w:rFonts w:ascii="Times New Roman" w:eastAsia="Times New Roman" w:hAnsi="Times New Roman" w:cs="Times New Roman"/>
                <w:sz w:val="26"/>
                <w:szCs w:val="26"/>
              </w:rPr>
              <w:t xml:space="preserve"> Người bán đã </w:t>
            </w:r>
            <w:r w:rsidR="6C970047" w:rsidRPr="5A64F9FC">
              <w:rPr>
                <w:rFonts w:ascii="Times New Roman" w:eastAsia="Times New Roman" w:hAnsi="Times New Roman" w:cs="Times New Roman"/>
                <w:sz w:val="26"/>
                <w:szCs w:val="26"/>
              </w:rPr>
              <w:t>nhập</w:t>
            </w:r>
          </w:p>
          <w:p w14:paraId="391A6766" w14:textId="781D0C77"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tc>
      </w:tr>
      <w:tr w:rsidR="5A64F9FC"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234A350B"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04CE9DE5" w14:textId="2A3E180E" w:rsidR="007569A2" w:rsidRPr="00FB021A"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5"/>
          <w:szCs w:val="25"/>
        </w:rPr>
      </w:pPr>
      <w:r w:rsidRPr="00FB021A">
        <w:rPr>
          <w:rFonts w:ascii="Times New Roman" w:eastAsia="Times New Roman" w:hAnsi="Times New Roman" w:cs="Times New Roman"/>
          <w:sz w:val="26"/>
          <w:szCs w:val="26"/>
        </w:rPr>
        <w:t>Kịch bản chức năng thống kê cho n</w:t>
      </w:r>
      <w:r w:rsidRPr="00FB021A">
        <w:rPr>
          <w:rFonts w:ascii="Times New Roman" w:eastAsia="Times New Roman" w:hAnsi="Times New Roman" w:cs="Times New Roman"/>
          <w:color w:val="000000" w:themeColor="text1"/>
          <w:sz w:val="25"/>
          <w:szCs w:val="25"/>
        </w:rPr>
        <w:t xml:space="preserve">gười bán </w:t>
      </w:r>
    </w:p>
    <w:p w14:paraId="61E51824" w14:textId="1345DE83" w:rsidR="007569A2" w:rsidRDefault="007569A2" w:rsidP="005C5FA5">
      <w:pPr>
        <w:spacing w:after="40" w:line="290" w:lineRule="auto"/>
        <w:ind w:left="720"/>
        <w:rPr>
          <w:rFonts w:ascii="Times New Roman" w:eastAsia="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7123AA0" w14:textId="6DEA362F"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w:t>
            </w:r>
            <w:r w:rsidR="35ABAD9F" w:rsidRPr="5A64F9FC">
              <w:rPr>
                <w:rFonts w:ascii="Times New Roman" w:eastAsia="Times New Roman" w:hAnsi="Times New Roman" w:cs="Times New Roman"/>
                <w:sz w:val="26"/>
                <w:szCs w:val="26"/>
              </w:rPr>
              <w:t>bán</w:t>
            </w:r>
          </w:p>
        </w:tc>
      </w:tr>
      <w:tr w:rsidR="5A64F9FC"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185AA3" w14:textId="43FF8DBA"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71989356" w:rsidRPr="5A64F9FC">
              <w:rPr>
                <w:rFonts w:ascii="Times New Roman" w:eastAsia="Times New Roman" w:hAnsi="Times New Roman" w:cs="Times New Roman"/>
                <w:sz w:val="26"/>
                <w:szCs w:val="26"/>
              </w:rPr>
              <w:t>bán</w:t>
            </w:r>
          </w:p>
        </w:tc>
      </w:tr>
      <w:tr w:rsidR="5A64F9FC"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ABF4C99" w14:textId="2E665736"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54F66BB7"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đã đăng nhập thành công vào hệ thống</w:t>
            </w:r>
          </w:p>
        </w:tc>
      </w:tr>
      <w:tr w:rsidR="5A64F9FC"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D67A227" w14:textId="611ED91D" w:rsidR="5A64F9FC" w:rsidRDefault="5A64F9FC" w:rsidP="5A64F9FC">
            <w:p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1EA217DB"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xem được thống kê </w:t>
            </w:r>
          </w:p>
        </w:tc>
      </w:tr>
      <w:tr w:rsidR="5A64F9FC"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1CE27F08" w14:textId="0149B5F0"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0562100E"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đăng nhập vào hệ thống </w:t>
            </w:r>
          </w:p>
          <w:p w14:paraId="4EBBF20A" w14:textId="7A7605DA"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Trang chủ người</w:t>
            </w:r>
            <w:r w:rsidR="3561FB89" w:rsidRPr="5A64F9FC">
              <w:rPr>
                <w:rFonts w:ascii="Times New Roman" w:eastAsia="Times New Roman" w:hAnsi="Times New Roman" w:cs="Times New Roman"/>
                <w:sz w:val="26"/>
                <w:szCs w:val="26"/>
              </w:rPr>
              <w:t xml:space="preserve"> bán</w:t>
            </w:r>
          </w:p>
          <w:p w14:paraId="5109D9F7" w14:textId="477C396E" w:rsidR="5A64F9FC" w:rsidRDefault="0ECC7594"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w:t>
            </w:r>
            <w:r w:rsidR="5A64F9FC" w:rsidRPr="5A64F9FC">
              <w:rPr>
                <w:rFonts w:ascii="Times New Roman" w:eastAsia="Times New Roman" w:hAnsi="Times New Roman" w:cs="Times New Roman"/>
                <w:sz w:val="26"/>
                <w:szCs w:val="26"/>
              </w:rPr>
              <w:t xml:space="preserve">thống hiển thị các </w:t>
            </w:r>
            <w:r w:rsidR="0BA83E30" w:rsidRPr="5A64F9FC">
              <w:rPr>
                <w:rFonts w:ascii="Times New Roman" w:eastAsia="Times New Roman" w:hAnsi="Times New Roman" w:cs="Times New Roman"/>
                <w:sz w:val="26"/>
                <w:szCs w:val="26"/>
              </w:rPr>
              <w:t>bảng</w:t>
            </w:r>
            <w:r w:rsidR="5A64F9FC" w:rsidRPr="5A64F9FC">
              <w:rPr>
                <w:rFonts w:ascii="Times New Roman" w:eastAsia="Times New Roman" w:hAnsi="Times New Roman" w:cs="Times New Roman"/>
                <w:sz w:val="26"/>
                <w:szCs w:val="26"/>
              </w:rPr>
              <w:t xml:space="preserve"> thống kê </w:t>
            </w:r>
          </w:p>
          <w:p w14:paraId="2D1BBC86" w14:textId="4B8C0E45" w:rsidR="5A64F9FC" w:rsidRDefault="5A64F9FC" w:rsidP="00034C0F">
            <w:pPr>
              <w:pStyle w:val="ListParagraph"/>
              <w:widowControl w:val="0"/>
              <w:numPr>
                <w:ilvl w:val="0"/>
                <w:numId w:val="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2AF38506" w14:textId="70E23FA5" w:rsidR="5A64F9FC" w:rsidRDefault="5A64F9FC" w:rsidP="00034C0F">
            <w:pPr>
              <w:pStyle w:val="ListParagraph"/>
              <w:widowControl w:val="0"/>
              <w:numPr>
                <w:ilvl w:val="0"/>
                <w:numId w:val="8"/>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0A2222E8" w14:textId="03B41585" w:rsidR="5A64F9FC" w:rsidRDefault="5A64F9FC" w:rsidP="00034C0F">
            <w:pPr>
              <w:pStyle w:val="ListParagraph"/>
              <w:widowControl w:val="0"/>
              <w:numPr>
                <w:ilvl w:val="0"/>
                <w:numId w:val="7"/>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theo </w:t>
            </w:r>
            <w:r w:rsidR="57D3DA1E" w:rsidRPr="5A64F9FC">
              <w:rPr>
                <w:rFonts w:ascii="Times New Roman" w:eastAsia="Times New Roman" w:hAnsi="Times New Roman" w:cs="Times New Roman"/>
                <w:sz w:val="26"/>
                <w:szCs w:val="26"/>
              </w:rPr>
              <w:t>lợi nhuận theo khoảng thời gian</w:t>
            </w:r>
          </w:p>
          <w:p w14:paraId="6BF7525C" w14:textId="2EAA39A7" w:rsidR="5A64F9FC" w:rsidRDefault="5A64F9FC" w:rsidP="00034C0F">
            <w:pPr>
              <w:pStyle w:val="ListParagraph"/>
              <w:widowControl w:val="0"/>
              <w:numPr>
                <w:ilvl w:val="0"/>
                <w:numId w:val="6"/>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w:t>
            </w:r>
            <w:r w:rsidR="0ED0E302" w:rsidRPr="5A64F9FC">
              <w:rPr>
                <w:rFonts w:ascii="Times New Roman" w:eastAsia="Times New Roman" w:hAnsi="Times New Roman" w:cs="Times New Roman"/>
                <w:sz w:val="26"/>
                <w:szCs w:val="26"/>
              </w:rPr>
              <w:t>vị trí mua hàng</w:t>
            </w:r>
          </w:p>
          <w:p w14:paraId="49166D8C" w14:textId="0D6CDB17" w:rsidR="5A64F9FC" w:rsidRDefault="5A64F9FC" w:rsidP="00034C0F">
            <w:pPr>
              <w:pStyle w:val="ListParagraph"/>
              <w:widowControl w:val="0"/>
              <w:numPr>
                <w:ilvl w:val="0"/>
                <w:numId w:val="5"/>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3ACD069B" w14:textId="53728732" w:rsidR="5A64F9FC"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6E551AE7" w14:textId="5E9EAEE6"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330705F7" w14:textId="41C9652D"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3842DF3A" w14:textId="65F65BB4"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tính toán số liệu dựa vào số liệu Người bán đã nhập</w:t>
            </w:r>
          </w:p>
          <w:p w14:paraId="6F8FD395" w14:textId="781D0C77"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p w14:paraId="5ACEDBA9" w14:textId="507E182C" w:rsidR="5A64F9FC" w:rsidRDefault="5A64F9FC" w:rsidP="00034C0F">
            <w:pPr>
              <w:widowControl w:val="0"/>
              <w:rPr>
                <w:rFonts w:ascii="Times New Roman" w:eastAsia="Times New Roman" w:hAnsi="Times New Roman" w:cs="Times New Roman"/>
                <w:sz w:val="26"/>
                <w:szCs w:val="26"/>
              </w:rPr>
            </w:pPr>
          </w:p>
          <w:p w14:paraId="24428368" w14:textId="0EDB41A8" w:rsidR="5A8F1AFB" w:rsidRDefault="5A8F1AFB" w:rsidP="005C5FA5">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p w14:paraId="3AF7A2AE" w14:textId="6BB96699" w:rsidR="5A64F9FC" w:rsidRDefault="5A64F9FC" w:rsidP="005C5FA5">
            <w:pPr>
              <w:widowControl w:val="0"/>
              <w:spacing w:line="240" w:lineRule="auto"/>
              <w:rPr>
                <w:rFonts w:ascii="Times New Roman" w:eastAsia="Times New Roman" w:hAnsi="Times New Roman" w:cs="Times New Roman"/>
                <w:sz w:val="26"/>
                <w:szCs w:val="26"/>
              </w:rPr>
            </w:pPr>
          </w:p>
        </w:tc>
      </w:tr>
      <w:tr w:rsidR="5A64F9FC"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7CD755CA" w14:textId="1A84DC94" w:rsidR="5A98EBA5" w:rsidRDefault="5A98EBA5"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6.1 Hệ thống không trả về kết quả nếu ngày bắt đầu lớn hơn ngày kết thúc</w:t>
            </w:r>
          </w:p>
          <w:p w14:paraId="252CF94F"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77777777" w:rsidR="00FE003F" w:rsidRPr="00C60A20" w:rsidRDefault="00FE003F" w:rsidP="00C60A20">
      <w:pPr>
        <w:pStyle w:val="ListParagraph"/>
        <w:rPr>
          <w:lang w:val="vi-VN"/>
        </w:rPr>
      </w:pPr>
    </w:p>
    <w:p w14:paraId="21A7A64D" w14:textId="5749B76A" w:rsidR="00FE003F" w:rsidRPr="00C60A20" w:rsidRDefault="00FE003F" w:rsidP="00C60A20">
      <w:pPr>
        <w:pStyle w:val="ListParagraph"/>
        <w:numPr>
          <w:ilvl w:val="0"/>
          <w:numId w:val="133"/>
        </w:numPr>
        <w:rPr>
          <w:lang w:val="vi-VN"/>
        </w:rPr>
      </w:pPr>
      <w:r w:rsidRPr="00034C0F">
        <w:rPr>
          <w:rFonts w:ascii="Times New Roman" w:eastAsia="Times New Roman" w:hAnsi="Times New Roman" w:cs="Times New Roman"/>
          <w:b/>
          <w:sz w:val="26"/>
          <w:szCs w:val="26"/>
          <w:lang w:val="en-US"/>
        </w:rPr>
        <w:t>Chức năng Nhập hàng</w:t>
      </w:r>
    </w:p>
    <w:p w14:paraId="3DD49EAB" w14:textId="77777777" w:rsidR="00FE003F" w:rsidRPr="00034C0F" w:rsidRDefault="00FE003F" w:rsidP="00034C0F">
      <w:pPr>
        <w:pStyle w:val="ListParagraph"/>
        <w:rPr>
          <w:rFonts w:ascii="Times New Roman" w:eastAsia="Times New Roman" w:hAnsi="Times New Roman" w:cs="Times New Roman"/>
          <w:sz w:val="26"/>
          <w:szCs w:val="26"/>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Default="00983677"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33C04E73" w14:textId="5DC67495" w:rsidR="00FE003F" w:rsidRPr="00034C0F" w:rsidRDefault="00AA1E56"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Nhập hàng </w:t>
            </w:r>
          </w:p>
        </w:tc>
      </w:tr>
      <w:tr w:rsidR="00FE003F"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5FE90B9C"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FE003F"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BF4E91"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FE003F"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Default="00FE003F"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4FFB767" w14:textId="52417076" w:rsidR="00FE003F" w:rsidRDefault="00FE003F" w:rsidP="0020797E">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w:t>
            </w:r>
            <w:r w:rsidR="00AA1E56">
              <w:rPr>
                <w:rFonts w:ascii="Times New Roman" w:eastAsia="Times New Roman" w:hAnsi="Times New Roman" w:cs="Times New Roman"/>
                <w:sz w:val="26"/>
                <w:szCs w:val="26"/>
                <w:lang w:val="en-US"/>
              </w:rPr>
              <w:t>nhập hàng</w:t>
            </w:r>
            <w:r>
              <w:rPr>
                <w:rFonts w:ascii="Times New Roman" w:eastAsia="Times New Roman" w:hAnsi="Times New Roman" w:cs="Times New Roman"/>
                <w:sz w:val="26"/>
                <w:szCs w:val="26"/>
              </w:rPr>
              <w:t xml:space="preserve"> thành công</w:t>
            </w:r>
          </w:p>
        </w:tc>
      </w:tr>
      <w:tr w:rsidR="00FE003F"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Default="00FE003F"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46F2F3B" w14:textId="77777777" w:rsidR="00FE003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1873CE8A" w14:textId="083B552C"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sidR="00985A20">
              <w:rPr>
                <w:rFonts w:ascii="Times New Roman" w:eastAsia="Times New Roman" w:hAnsi="Times New Roman" w:cs="Times New Roman"/>
                <w:sz w:val="26"/>
                <w:szCs w:val="26"/>
                <w:lang w:val="en-US"/>
              </w:rPr>
              <w:t xml:space="preserve">Quản lý thống kê </w:t>
            </w:r>
          </w:p>
          <w:p w14:paraId="6F9CD3C8" w14:textId="21AF54AD" w:rsidR="00985A20" w:rsidRPr="00034C0F" w:rsidRDefault="00985A20"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w:t>
            </w:r>
            <w:r w:rsidR="00D15650">
              <w:rPr>
                <w:rFonts w:ascii="Times New Roman" w:eastAsia="Times New Roman" w:hAnsi="Times New Roman" w:cs="Times New Roman"/>
                <w:sz w:val="26"/>
                <w:szCs w:val="26"/>
                <w:lang w:val="en-US"/>
              </w:rPr>
              <w:t xml:space="preserve">ị ra giao diện </w:t>
            </w:r>
            <w:r w:rsidR="006E4ECC">
              <w:rPr>
                <w:rFonts w:ascii="Times New Roman" w:eastAsia="Times New Roman" w:hAnsi="Times New Roman" w:cs="Times New Roman"/>
                <w:sz w:val="26"/>
                <w:szCs w:val="26"/>
                <w:lang w:val="en-US"/>
              </w:rPr>
              <w:t xml:space="preserve">danh sách những sản phẩm đã được nhập </w:t>
            </w:r>
          </w:p>
          <w:p w14:paraId="0F51E869" w14:textId="27204627" w:rsidR="006E4ECC" w:rsidRDefault="006E4ECC"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 mới</w:t>
            </w:r>
          </w:p>
          <w:p w14:paraId="21BE7B98" w14:textId="77777777"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87C32">
              <w:rPr>
                <w:rFonts w:ascii="Times New Roman" w:eastAsia="Times New Roman" w:hAnsi="Times New Roman" w:cs="Times New Roman"/>
                <w:sz w:val="26"/>
                <w:szCs w:val="26"/>
                <w:lang w:val="en-US"/>
              </w:rPr>
              <w:t xml:space="preserve">Hệ thống hiển thị giao diện Nhập hàng </w:t>
            </w:r>
          </w:p>
          <w:p w14:paraId="1165477D" w14:textId="77777777" w:rsidR="00887C32" w:rsidRPr="00034C0F" w:rsidRDefault="00887C32"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Người bán </w:t>
            </w:r>
            <w:r w:rsidR="00031B5F">
              <w:rPr>
                <w:rFonts w:ascii="Times New Roman" w:eastAsia="Times New Roman" w:hAnsi="Times New Roman" w:cs="Times New Roman"/>
                <w:sz w:val="26"/>
                <w:szCs w:val="26"/>
                <w:lang w:val="en-US"/>
              </w:rPr>
              <w:t xml:space="preserve">điền </w:t>
            </w:r>
            <w:r w:rsidR="00026304">
              <w:rPr>
                <w:rFonts w:ascii="Times New Roman" w:eastAsia="Times New Roman" w:hAnsi="Times New Roman" w:cs="Times New Roman"/>
                <w:sz w:val="26"/>
                <w:szCs w:val="26"/>
                <w:lang w:val="en-US"/>
              </w:rPr>
              <w:t xml:space="preserve">đầy đủ thông tin vào </w:t>
            </w:r>
            <w:r w:rsidR="002E3A5B">
              <w:rPr>
                <w:rFonts w:ascii="Times New Roman" w:eastAsia="Times New Roman" w:hAnsi="Times New Roman" w:cs="Times New Roman"/>
                <w:sz w:val="26"/>
                <w:szCs w:val="26"/>
                <w:lang w:val="en-US"/>
              </w:rPr>
              <w:t>và bấm OK</w:t>
            </w:r>
          </w:p>
          <w:p w14:paraId="70F9DFFD" w14:textId="496CB5DC" w:rsidR="002E3A5B" w:rsidRDefault="002E3A5B"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hiển thị giao diện thông báo Nhập hàng thành công</w:t>
            </w:r>
          </w:p>
        </w:tc>
      </w:tr>
      <w:tr w:rsidR="00FE003F"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4F1AB6C9" w14:textId="6E7112A7"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 Người bán nhập mã sản phẩm đã tồn tại trong hệ thống </w:t>
            </w:r>
          </w:p>
          <w:p w14:paraId="2046F033" w14:textId="1BE60772"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6.1.1 Hệ thống hiển thị thông báo sản phẩm đã </w:t>
            </w:r>
            <w:r w:rsidR="00212611">
              <w:rPr>
                <w:rFonts w:ascii="Times New Roman" w:eastAsia="Times New Roman" w:hAnsi="Times New Roman" w:cs="Times New Roman"/>
                <w:sz w:val="26"/>
                <w:szCs w:val="26"/>
                <w:lang w:val="en-US"/>
              </w:rPr>
              <w:t xml:space="preserve">tồn tại </w:t>
            </w:r>
          </w:p>
          <w:p w14:paraId="1F6C00C8" w14:textId="6256BD34" w:rsidR="00212611" w:rsidRPr="00034C0F" w:rsidRDefault="00212611"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6.1.2 Người dùng nhập lại mã sản phẩm mới và </w:t>
            </w:r>
            <w:r w:rsidR="00D93CEA">
              <w:rPr>
                <w:rFonts w:ascii="Times New Roman" w:eastAsia="Times New Roman" w:hAnsi="Times New Roman" w:cs="Times New Roman"/>
                <w:sz w:val="26"/>
                <w:szCs w:val="26"/>
                <w:lang w:val="en-US"/>
              </w:rPr>
              <w:t>làm các bước tiếp theo</w:t>
            </w:r>
          </w:p>
          <w:p w14:paraId="79B08736"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sidR="0048787A">
              <w:rPr>
                <w:rFonts w:ascii="Times New Roman" w:eastAsia="Times New Roman" w:hAnsi="Times New Roman" w:cs="Times New Roman"/>
                <w:sz w:val="26"/>
                <w:szCs w:val="26"/>
                <w:lang w:val="en-US"/>
              </w:rPr>
              <w:t xml:space="preserve">6.2 Người bán nhập thiếu thông tin </w:t>
            </w:r>
            <w:r w:rsidR="00DC6007">
              <w:rPr>
                <w:rFonts w:ascii="Times New Roman" w:eastAsia="Times New Roman" w:hAnsi="Times New Roman" w:cs="Times New Roman"/>
                <w:sz w:val="26"/>
                <w:szCs w:val="26"/>
                <w:lang w:val="en-US"/>
              </w:rPr>
              <w:t xml:space="preserve">sản phẩm </w:t>
            </w:r>
          </w:p>
          <w:p w14:paraId="7F23EC42"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6.2.1 Hệ thống hiển thị thông báo chưa nhập đủ thông tin sản phẩm </w:t>
            </w:r>
          </w:p>
          <w:p w14:paraId="650F129D"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6.2.2 Người bán </w:t>
            </w:r>
            <w:r w:rsidR="0034303E">
              <w:rPr>
                <w:rFonts w:ascii="Times New Roman" w:eastAsia="Times New Roman" w:hAnsi="Times New Roman" w:cs="Times New Roman"/>
                <w:sz w:val="26"/>
                <w:szCs w:val="26"/>
                <w:lang w:val="en-US"/>
              </w:rPr>
              <w:t xml:space="preserve">nhập những thông tin còn thiếu và làm các bước tiếp </w:t>
            </w:r>
          </w:p>
          <w:p w14:paraId="775A862D" w14:textId="2486160C"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theo</w:t>
            </w:r>
          </w:p>
          <w:p w14:paraId="7F1B335F" w14:textId="77777777"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7366C1">
              <w:rPr>
                <w:rFonts w:ascii="Times New Roman" w:eastAsia="Times New Roman" w:hAnsi="Times New Roman" w:cs="Times New Roman"/>
                <w:sz w:val="26"/>
                <w:szCs w:val="26"/>
                <w:lang w:val="en-US"/>
              </w:rPr>
              <w:t xml:space="preserve"> </w:t>
            </w:r>
            <w:r w:rsidR="00F63115">
              <w:rPr>
                <w:rFonts w:ascii="Times New Roman" w:eastAsia="Times New Roman" w:hAnsi="Times New Roman" w:cs="Times New Roman"/>
                <w:sz w:val="26"/>
                <w:szCs w:val="26"/>
                <w:lang w:val="en-US"/>
              </w:rPr>
              <w:t>6</w:t>
            </w:r>
            <w:r w:rsidR="00AC5327">
              <w:rPr>
                <w:rFonts w:ascii="Times New Roman" w:eastAsia="Times New Roman" w:hAnsi="Times New Roman" w:cs="Times New Roman"/>
                <w:sz w:val="26"/>
                <w:szCs w:val="26"/>
                <w:lang w:val="en-US"/>
              </w:rPr>
              <w:t>.3 Người bán</w:t>
            </w:r>
            <w:r w:rsidR="001D0595">
              <w:rPr>
                <w:rFonts w:ascii="Times New Roman" w:eastAsia="Times New Roman" w:hAnsi="Times New Roman" w:cs="Times New Roman"/>
                <w:sz w:val="26"/>
                <w:szCs w:val="26"/>
                <w:lang w:val="en-US"/>
              </w:rPr>
              <w:t xml:space="preserve"> nhập thông tin sản phẩm không hợp lệ </w:t>
            </w:r>
          </w:p>
          <w:p w14:paraId="5C064582" w14:textId="77777777" w:rsidR="001D0595"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6.3.1 Hệ thống hiển thị thông tin sản phẩm không hợp lệ </w:t>
            </w:r>
          </w:p>
          <w:p w14:paraId="2ACA8883" w14:textId="008E6130" w:rsidR="001D0595" w:rsidRPr="00034C0F"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2149E">
              <w:rPr>
                <w:rFonts w:ascii="Times New Roman" w:eastAsia="Times New Roman" w:hAnsi="Times New Roman" w:cs="Times New Roman"/>
                <w:sz w:val="26"/>
                <w:szCs w:val="26"/>
                <w:lang w:val="en-US"/>
              </w:rPr>
              <w:t xml:space="preserve">6.3.2 Người bán chỉnh lại thông tín sản phẩm và </w:t>
            </w:r>
            <w:r w:rsidR="00C73D4D">
              <w:rPr>
                <w:rFonts w:ascii="Times New Roman" w:eastAsia="Times New Roman" w:hAnsi="Times New Roman" w:cs="Times New Roman"/>
                <w:sz w:val="26"/>
                <w:szCs w:val="26"/>
                <w:lang w:val="en-US"/>
              </w:rPr>
              <w:t>bấm OK</w:t>
            </w:r>
          </w:p>
        </w:tc>
      </w:tr>
    </w:tbl>
    <w:p w14:paraId="571BE80B" w14:textId="045F8646" w:rsidR="00AC54A5" w:rsidRPr="00CC7109" w:rsidRDefault="00AC54A5" w:rsidP="00034C0F">
      <w:pPr>
        <w:pStyle w:val="ListParagraph"/>
        <w:rPr>
          <w:rFonts w:ascii="Times New Roman" w:eastAsia="Times New Roman" w:hAnsi="Times New Roman" w:cs="Times New Roman"/>
          <w:sz w:val="26"/>
          <w:szCs w:val="26"/>
        </w:rPr>
      </w:pPr>
    </w:p>
    <w:p w14:paraId="527D639D" w14:textId="1A4431AC" w:rsidR="007569A2" w:rsidRPr="00034C0F" w:rsidRDefault="00AC54A5" w:rsidP="00C60A20">
      <w:pPr>
        <w:pStyle w:val="ListParagraph"/>
        <w:numPr>
          <w:ilvl w:val="0"/>
          <w:numId w:val="127"/>
        </w:numPr>
        <w:spacing w:line="360" w:lineRule="auto"/>
        <w:rPr>
          <w:rFonts w:ascii="Times New Roman" w:hAnsi="Times New Roman" w:cs="Times New Roman"/>
          <w:b/>
          <w:sz w:val="26"/>
          <w:szCs w:val="26"/>
          <w:lang w:val="en-US"/>
        </w:rPr>
      </w:pPr>
      <w:r w:rsidRPr="00034C0F">
        <w:rPr>
          <w:rFonts w:ascii="Times New Roman" w:hAnsi="Times New Roman" w:cs="Times New Roman"/>
          <w:b/>
          <w:sz w:val="26"/>
          <w:szCs w:val="26"/>
          <w:lang w:val="en-US"/>
        </w:rPr>
        <w:t xml:space="preserve">Chức năng Quản lý </w:t>
      </w:r>
      <w:r w:rsidR="00980C1E">
        <w:rPr>
          <w:rFonts w:ascii="Times New Roman" w:hAnsi="Times New Roman" w:cs="Times New Roman"/>
          <w:b/>
          <w:bCs/>
          <w:sz w:val="26"/>
          <w:szCs w:val="26"/>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0E70CB"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Default="00983677"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F52CBB7" w14:textId="0D133FF9" w:rsidR="00980C1E" w:rsidRPr="000E70CB" w:rsidRDefault="00980C1E"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nhà cung cấp</w:t>
            </w:r>
          </w:p>
        </w:tc>
      </w:tr>
      <w:tr w:rsidR="00980C1E"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2D40C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980C1E"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EA575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980C1E"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Default="00980C1E"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12E53C7" w14:textId="15AF0D44" w:rsidR="00980C1E" w:rsidRPr="00034C0F" w:rsidRDefault="00980C1E" w:rsidP="0020797E">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Người bán </w:t>
            </w:r>
            <w:r w:rsidR="00570DB9">
              <w:rPr>
                <w:rFonts w:ascii="Times New Roman" w:eastAsia="Times New Roman" w:hAnsi="Times New Roman" w:cs="Times New Roman"/>
                <w:sz w:val="26"/>
                <w:szCs w:val="26"/>
                <w:lang w:val="en-US"/>
              </w:rPr>
              <w:t xml:space="preserve">thêm nhà cung cấp </w:t>
            </w:r>
            <w:r w:rsidR="00D37A33">
              <w:rPr>
                <w:rFonts w:ascii="Times New Roman" w:eastAsia="Times New Roman" w:hAnsi="Times New Roman" w:cs="Times New Roman"/>
                <w:sz w:val="26"/>
                <w:szCs w:val="26"/>
                <w:lang w:val="en-US"/>
              </w:rPr>
              <w:t>thành công</w:t>
            </w:r>
          </w:p>
        </w:tc>
      </w:tr>
      <w:tr w:rsidR="00980C1E"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Default="00980C1E"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BB5BBCE" w14:textId="77777777"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25F293AC" w14:textId="17A7C8BF"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Pr>
                <w:rFonts w:ascii="Times New Roman" w:eastAsia="Times New Roman" w:hAnsi="Times New Roman" w:cs="Times New Roman"/>
                <w:sz w:val="26"/>
                <w:szCs w:val="26"/>
                <w:lang w:val="en-US"/>
              </w:rPr>
              <w:t xml:space="preserve">Quản lý </w:t>
            </w:r>
            <w:r w:rsidR="004D72FF">
              <w:rPr>
                <w:rFonts w:ascii="Times New Roman" w:eastAsia="Times New Roman" w:hAnsi="Times New Roman" w:cs="Times New Roman"/>
                <w:sz w:val="26"/>
                <w:szCs w:val="26"/>
                <w:lang w:val="en-US"/>
              </w:rPr>
              <w:t>nhà cung cấp</w:t>
            </w:r>
          </w:p>
          <w:p w14:paraId="6617EC0C" w14:textId="6982D586"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thị ra giao diện danh sách nhữ</w:t>
            </w:r>
            <w:r w:rsidR="007D3A12">
              <w:rPr>
                <w:rFonts w:ascii="Times New Roman" w:eastAsia="Times New Roman" w:hAnsi="Times New Roman" w:cs="Times New Roman"/>
                <w:sz w:val="26"/>
                <w:szCs w:val="26"/>
                <w:lang w:val="en-US"/>
              </w:rPr>
              <w:t xml:space="preserve">ng nhà cung cấp </w:t>
            </w:r>
          </w:p>
          <w:p w14:paraId="3EC77BE6" w14:textId="03893D0B"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w:t>
            </w:r>
            <w:r w:rsidR="007D3A12">
              <w:rPr>
                <w:rFonts w:ascii="Times New Roman" w:eastAsia="Times New Roman" w:hAnsi="Times New Roman" w:cs="Times New Roman"/>
                <w:sz w:val="26"/>
                <w:szCs w:val="26"/>
                <w:lang w:val="en-US"/>
              </w:rPr>
              <w:t xml:space="preserve"> mới</w:t>
            </w:r>
          </w:p>
          <w:p w14:paraId="05E903D8" w14:textId="15F8EC2C"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Hệ thống hiển thị giao diện </w:t>
            </w:r>
            <w:r w:rsidR="007D3A12">
              <w:rPr>
                <w:rFonts w:ascii="Times New Roman" w:eastAsia="Times New Roman" w:hAnsi="Times New Roman" w:cs="Times New Roman"/>
                <w:sz w:val="26"/>
                <w:szCs w:val="26"/>
                <w:lang w:val="en-US"/>
              </w:rPr>
              <w:t>thêm mới nhà cung cấp</w:t>
            </w:r>
            <w:r>
              <w:rPr>
                <w:rFonts w:ascii="Times New Roman" w:eastAsia="Times New Roman" w:hAnsi="Times New Roman" w:cs="Times New Roman"/>
                <w:sz w:val="26"/>
                <w:szCs w:val="26"/>
                <w:lang w:val="en-US"/>
              </w:rPr>
              <w:t xml:space="preserve"> </w:t>
            </w:r>
          </w:p>
          <w:p w14:paraId="57452E6A" w14:textId="77777777"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điền đầy đủ thông tin vào và bấm OK</w:t>
            </w:r>
          </w:p>
          <w:p w14:paraId="14127426" w14:textId="7909A09D"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Hệ thống hiển thị giao diện thông báo </w:t>
            </w:r>
            <w:r w:rsidR="009241C3">
              <w:rPr>
                <w:rFonts w:ascii="Times New Roman" w:eastAsia="Times New Roman" w:hAnsi="Times New Roman" w:cs="Times New Roman"/>
                <w:sz w:val="26"/>
                <w:szCs w:val="26"/>
                <w:lang w:val="en-US"/>
              </w:rPr>
              <w:t>Thêm mới nhà cung cấp thành công</w:t>
            </w:r>
          </w:p>
        </w:tc>
      </w:tr>
      <w:tr w:rsidR="00980C1E" w:rsidRPr="000E70CB"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Default="00980C1E" w:rsidP="0020797E">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3F66E955" w14:textId="7F45AE1A" w:rsidR="00980C1E" w:rsidRPr="000E70CB" w:rsidRDefault="00980C1E" w:rsidP="009241C3">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
        </w:tc>
      </w:tr>
    </w:tbl>
    <w:p w14:paraId="5101B52C" w14:textId="77777777" w:rsidR="007569A2" w:rsidRDefault="007569A2">
      <w:pPr>
        <w:spacing w:after="240" w:line="290" w:lineRule="auto"/>
        <w:rPr>
          <w:rFonts w:ascii="Times New Roman" w:eastAsia="Times New Roman" w:hAnsi="Times New Roman" w:cs="Times New Roman"/>
          <w:b/>
          <w:sz w:val="18"/>
          <w:szCs w:val="18"/>
        </w:rPr>
      </w:pPr>
    </w:p>
    <w:p w14:paraId="3C8EC45C" w14:textId="77777777" w:rsidR="007569A2" w:rsidRDefault="007569A2" w:rsidP="00C60A20">
      <w:pPr>
        <w:pStyle w:val="ListParagraph"/>
      </w:pPr>
    </w:p>
    <w:p w14:paraId="326DC100" w14:textId="77777777" w:rsidR="007569A2" w:rsidRDefault="007569A2">
      <w:pPr>
        <w:spacing w:after="240" w:line="290" w:lineRule="auto"/>
        <w:rPr>
          <w:rFonts w:ascii="Times New Roman" w:eastAsia="Times New Roman" w:hAnsi="Times New Roman" w:cs="Times New Roman"/>
          <w:sz w:val="26"/>
          <w:szCs w:val="26"/>
        </w:rPr>
      </w:pPr>
    </w:p>
    <w:p w14:paraId="7FF8D82A" w14:textId="77777777" w:rsidR="007569A2" w:rsidRDefault="00CE686F">
      <w:pPr>
        <w:pStyle w:val="Heading3"/>
        <w:spacing w:line="290" w:lineRule="auto"/>
        <w:ind w:right="80"/>
      </w:pPr>
      <w:bookmarkStart w:id="326" w:name="_Toc185764374"/>
      <w:r>
        <w:t>2.1.5 Xây dựng biểu đồ lớp phân tích</w:t>
      </w:r>
      <w:bookmarkEnd w:id="326"/>
      <w:r>
        <w:t xml:space="preserve"> </w:t>
      </w:r>
    </w:p>
    <w:p w14:paraId="0A821549" w14:textId="77777777" w:rsidR="007569A2" w:rsidRDefault="007569A2" w:rsidP="00C60A20">
      <w:pPr>
        <w:pStyle w:val="ListParagraph"/>
      </w:pPr>
      <w:bookmarkStart w:id="327" w:name="_qpioi3qn2yo2" w:colFirst="0" w:colLast="0"/>
      <w:bookmarkEnd w:id="327"/>
    </w:p>
    <w:p w14:paraId="66FDCF4E" w14:textId="77777777" w:rsidR="007569A2" w:rsidRDefault="007569A2">
      <w:pPr>
        <w:rPr>
          <w:sz w:val="28"/>
          <w:szCs w:val="28"/>
        </w:rPr>
      </w:pPr>
    </w:p>
    <w:p w14:paraId="3BEE236D" w14:textId="77777777" w:rsidR="007569A2" w:rsidRDefault="00CE686F">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731200" cy="3530600"/>
                    </a:xfrm>
                    <a:prstGeom prst="rect">
                      <a:avLst/>
                    </a:prstGeom>
                    <a:ln/>
                  </pic:spPr>
                </pic:pic>
              </a:graphicData>
            </a:graphic>
          </wp:inline>
        </w:drawing>
      </w:r>
    </w:p>
    <w:p w14:paraId="0CCC0888" w14:textId="77777777" w:rsidR="007569A2" w:rsidRDefault="007569A2">
      <w:pPr>
        <w:rPr>
          <w:sz w:val="28"/>
          <w:szCs w:val="28"/>
        </w:rPr>
      </w:pPr>
    </w:p>
    <w:p w14:paraId="4A990D24" w14:textId="77777777" w:rsidR="007569A2" w:rsidRDefault="007569A2">
      <w:pPr>
        <w:rPr>
          <w:sz w:val="28"/>
          <w:szCs w:val="28"/>
        </w:rPr>
      </w:pPr>
    </w:p>
    <w:p w14:paraId="603CC4DB" w14:textId="77777777" w:rsidR="007569A2" w:rsidRDefault="007569A2">
      <w:pPr>
        <w:rPr>
          <w:sz w:val="28"/>
          <w:szCs w:val="28"/>
        </w:rPr>
      </w:pPr>
    </w:p>
    <w:p w14:paraId="0AB72B97" w14:textId="77777777" w:rsidR="007569A2" w:rsidRDefault="00CE686F">
      <w:pPr>
        <w:pStyle w:val="Heading2"/>
      </w:pPr>
      <w:bookmarkStart w:id="328" w:name="_Toc185764375"/>
      <w:r>
        <w:t>2.2 Thiết kế hệ thống</w:t>
      </w:r>
      <w:bookmarkEnd w:id="328"/>
      <w:r>
        <w:t xml:space="preserve"> </w:t>
      </w:r>
    </w:p>
    <w:p w14:paraId="30BED4EF" w14:textId="77777777" w:rsidR="007569A2" w:rsidRDefault="00CE686F">
      <w:pPr>
        <w:pStyle w:val="Heading3"/>
      </w:pPr>
      <w:bookmarkStart w:id="329" w:name="_Toc185764376"/>
      <w:r>
        <w:t>2.2.1 Thiết kế các mô hình thông tin tuần tự của hệ thống</w:t>
      </w:r>
      <w:bookmarkEnd w:id="329"/>
      <w:r>
        <w:t xml:space="preserve"> </w:t>
      </w:r>
    </w:p>
    <w:p w14:paraId="4354E696" w14:textId="14A96C42" w:rsidR="007569A2" w:rsidRPr="00C60A20" w:rsidRDefault="00C17A35" w:rsidP="00C60A20">
      <w:pPr>
        <w:pStyle w:val="ListParagraph"/>
        <w:numPr>
          <w:ilvl w:val="0"/>
          <w:numId w:val="191"/>
        </w:numPr>
        <w:ind w:left="426"/>
        <w:rPr>
          <w:rFonts w:cs="Times New Roman"/>
          <w:sz w:val="26"/>
          <w:szCs w:val="26"/>
        </w:rPr>
      </w:pPr>
      <w:r w:rsidRPr="00C60A20">
        <w:rPr>
          <w:rFonts w:ascii="Times New Roman" w:hAnsi="Times New Roman" w:cs="Times New Roman"/>
          <w:sz w:val="26"/>
          <w:szCs w:val="26"/>
        </w:rPr>
        <w:t>Biểu</w:t>
      </w:r>
      <w:r w:rsidRPr="00C60A20">
        <w:rPr>
          <w:rFonts w:ascii="Times New Roman" w:hAnsi="Times New Roman" w:cs="Times New Roman"/>
          <w:sz w:val="26"/>
          <w:szCs w:val="26"/>
          <w:lang w:val="vi-VN"/>
        </w:rPr>
        <w:t xml:space="preserve"> đồ tuần tự chức năng” </w:t>
      </w:r>
      <w:r w:rsidRPr="00C60A20">
        <w:rPr>
          <w:rFonts w:ascii="Times New Roman" w:hAnsi="Times New Roman" w:cs="Times New Roman"/>
          <w:b/>
          <w:sz w:val="26"/>
          <w:szCs w:val="26"/>
        </w:rPr>
        <w:t>Tìm kiếm sản phẩm</w:t>
      </w:r>
      <w:r w:rsidRPr="00C60A20">
        <w:rPr>
          <w:rFonts w:ascii="Times New Roman" w:hAnsi="Times New Roman" w:cs="Times New Roman"/>
          <w:sz w:val="26"/>
          <w:szCs w:val="26"/>
          <w:lang w:val="vi-VN"/>
        </w:rPr>
        <w:t xml:space="preserve"> “</w:t>
      </w:r>
    </w:p>
    <w:p w14:paraId="5BAD3425" w14:textId="77777777" w:rsidR="007569A2" w:rsidRDefault="00CE686F">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298700"/>
                    </a:xfrm>
                    <a:prstGeom prst="rect">
                      <a:avLst/>
                    </a:prstGeom>
                    <a:ln/>
                  </pic:spPr>
                </pic:pic>
              </a:graphicData>
            </a:graphic>
          </wp:inline>
        </w:drawing>
      </w:r>
    </w:p>
    <w:p w14:paraId="0AD13EA4" w14:textId="42AAEBCE" w:rsidR="007569A2" w:rsidRPr="00C60A20" w:rsidRDefault="00C17A35" w:rsidP="00C60A20">
      <w:pPr>
        <w:pStyle w:val="ListParagraph"/>
        <w:numPr>
          <w:ilvl w:val="0"/>
          <w:numId w:val="192"/>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b/>
          <w:bCs/>
          <w:sz w:val="26"/>
          <w:szCs w:val="26"/>
          <w:lang w:val="vi-VN"/>
        </w:rPr>
        <w:t xml:space="preserve"> </w:t>
      </w:r>
      <w:r w:rsidR="00CE686F" w:rsidRPr="00C60A20">
        <w:rPr>
          <w:rFonts w:ascii="Times New Roman" w:hAnsi="Times New Roman" w:cs="Times New Roman"/>
          <w:b/>
          <w:sz w:val="26"/>
          <w:szCs w:val="26"/>
        </w:rPr>
        <w:t>Đăng nhập</w:t>
      </w:r>
      <w:r>
        <w:rPr>
          <w:rFonts w:ascii="Times New Roman" w:hAnsi="Times New Roman" w:cs="Times New Roman"/>
          <w:b/>
          <w:bCs/>
          <w:sz w:val="26"/>
          <w:szCs w:val="26"/>
          <w:lang w:val="vi-VN"/>
        </w:rPr>
        <w:t xml:space="preserve"> “</w:t>
      </w:r>
    </w:p>
    <w:p w14:paraId="0C7D08AC" w14:textId="77777777" w:rsidR="007569A2" w:rsidRDefault="00CE686F">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3771900"/>
                    </a:xfrm>
                    <a:prstGeom prst="rect">
                      <a:avLst/>
                    </a:prstGeom>
                    <a:ln/>
                  </pic:spPr>
                </pic:pic>
              </a:graphicData>
            </a:graphic>
          </wp:inline>
        </w:drawing>
      </w:r>
    </w:p>
    <w:p w14:paraId="37A31054" w14:textId="77777777" w:rsidR="007569A2" w:rsidRDefault="007569A2">
      <w:pPr>
        <w:rPr>
          <w:sz w:val="28"/>
          <w:szCs w:val="28"/>
        </w:rPr>
      </w:pPr>
    </w:p>
    <w:p w14:paraId="3A9EF079" w14:textId="77777777" w:rsidR="009F122F" w:rsidRDefault="009F122F" w:rsidP="009F122F">
      <w:pPr>
        <w:rPr>
          <w:lang w:val="vi-VN"/>
        </w:rPr>
      </w:pPr>
    </w:p>
    <w:p w14:paraId="5F51E5FC" w14:textId="52C1A71E" w:rsidR="009F122F" w:rsidRPr="00C60A20" w:rsidRDefault="00C17A35" w:rsidP="00C60A20">
      <w:pPr>
        <w:pStyle w:val="ListParagraph"/>
        <w:numPr>
          <w:ilvl w:val="0"/>
          <w:numId w:val="193"/>
        </w:numPr>
        <w:ind w:left="426"/>
        <w:rPr>
          <w:rFonts w:ascii="Times New Roman" w:hAnsi="Times New Roman" w:cs="Times New Roman"/>
          <w:b/>
          <w:sz w:val="26"/>
          <w:szCs w:val="26"/>
          <w:lang w:val="vi-VN"/>
        </w:rPr>
      </w:pPr>
      <w:commentRangeStart w:id="330"/>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sidR="00CE686F" w:rsidRPr="00C60A20">
        <w:rPr>
          <w:rFonts w:ascii="Times New Roman" w:hAnsi="Times New Roman" w:cs="Times New Roman"/>
          <w:b/>
          <w:sz w:val="26"/>
          <w:szCs w:val="26"/>
        </w:rPr>
        <w:t>Đăng ký</w:t>
      </w:r>
      <w:r>
        <w:rPr>
          <w:rFonts w:ascii="Times New Roman" w:hAnsi="Times New Roman" w:cs="Times New Roman"/>
          <w:b/>
          <w:bCs/>
          <w:sz w:val="26"/>
          <w:szCs w:val="26"/>
          <w:lang w:val="vi-VN"/>
        </w:rPr>
        <w:t xml:space="preserve"> “</w:t>
      </w:r>
      <w:commentRangeEnd w:id="330"/>
      <w:r w:rsidR="00783D59">
        <w:rPr>
          <w:rStyle w:val="CommentReference"/>
        </w:rPr>
        <w:commentReference w:id="330"/>
      </w:r>
    </w:p>
    <w:p w14:paraId="0DCE0A5E" w14:textId="77777777" w:rsidR="009F122F" w:rsidRDefault="009F122F" w:rsidP="009F122F">
      <w:pPr>
        <w:rPr>
          <w:lang w:val="vi-VN"/>
        </w:rPr>
      </w:pPr>
    </w:p>
    <w:p w14:paraId="574FCADA" w14:textId="386B7757" w:rsidR="007569A2" w:rsidRDefault="00CE686F" w:rsidP="00C60A20">
      <w:r>
        <w:br/>
      </w:r>
      <w:r w:rsidR="3D0E50D5">
        <w:rPr>
          <w:noProof/>
        </w:rPr>
        <w:drawing>
          <wp:inline distT="0" distB="0" distL="0" distR="0" wp14:anchorId="69B4D065" wp14:editId="5FF9B57E">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p>
    <w:p w14:paraId="2F3E2713" w14:textId="6071424E" w:rsidR="001D19BE" w:rsidRPr="00C60A20" w:rsidRDefault="001D19BE" w:rsidP="00C60A20">
      <w:pPr>
        <w:pStyle w:val="ListParagraph"/>
        <w:numPr>
          <w:ilvl w:val="0"/>
          <w:numId w:val="194"/>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id="331" w:author="Kiên Lê Trung" w:date="2024-12-23T22:29:00Z" w16du:dateUtc="2024-12-23T15:29:00Z">
        <w:r w:rsidR="00653003">
          <w:rPr>
            <w:rFonts w:ascii="Times New Roman" w:hAnsi="Times New Roman" w:cs="Times New Roman"/>
            <w:b/>
            <w:sz w:val="26"/>
            <w:szCs w:val="26"/>
            <w:lang w:val="en-US"/>
          </w:rPr>
          <w:t>Chỉnh sửa thông tin</w:t>
        </w:r>
      </w:ins>
      <w:del w:id="332" w:author="Kiên Lê Trung" w:date="2024-12-23T22:29:00Z" w16du:dateUtc="2024-12-23T15:29:00Z">
        <w:r w:rsidRPr="00C60A20" w:rsidDel="00653003">
          <w:rPr>
            <w:rFonts w:ascii="Times New Roman" w:hAnsi="Times New Roman" w:cs="Times New Roman"/>
            <w:b/>
            <w:sz w:val="26"/>
            <w:szCs w:val="26"/>
          </w:rPr>
          <w:delText>Quản lý hồ</w:delText>
        </w:r>
        <w:r w:rsidRPr="00C60A20" w:rsidDel="00653003">
          <w:rPr>
            <w:rFonts w:ascii="Times New Roman" w:hAnsi="Times New Roman" w:cs="Times New Roman"/>
            <w:b/>
            <w:sz w:val="26"/>
            <w:szCs w:val="26"/>
            <w:lang w:val="vi-VN"/>
          </w:rPr>
          <w:delText xml:space="preserve"> sơ</w:delText>
        </w:r>
      </w:del>
      <w:r w:rsidRPr="00C60A20">
        <w:rPr>
          <w:rFonts w:ascii="Times New Roman" w:hAnsi="Times New Roman" w:cs="Times New Roman"/>
          <w:sz w:val="26"/>
          <w:szCs w:val="26"/>
        </w:rPr>
        <w:t xml:space="preserve"> </w:t>
      </w:r>
      <w:r>
        <w:rPr>
          <w:rFonts w:ascii="Times New Roman" w:hAnsi="Times New Roman" w:cs="Times New Roman"/>
          <w:sz w:val="26"/>
          <w:szCs w:val="26"/>
          <w:lang w:val="vi-VN"/>
        </w:rPr>
        <w:t>“</w:t>
      </w:r>
    </w:p>
    <w:p w14:paraId="7DC8C081" w14:textId="5934169B" w:rsidR="007569A2" w:rsidRDefault="00CE686F">
      <w:pPr>
        <w:rPr>
          <w:sz w:val="28"/>
          <w:szCs w:val="28"/>
        </w:rPr>
      </w:pPr>
      <w:del w:id="333" w:author="Kiên Lê Trung" w:date="2024-12-23T22:30:00Z" w16du:dateUtc="2024-12-23T15:30:00Z">
        <w:r w:rsidDel="00F86912">
          <w:rPr>
            <w:noProof/>
          </w:rPr>
          <w:drawing>
            <wp:inline distT="114300" distB="114300" distL="114300" distR="114300" wp14:anchorId="552105C0" wp14:editId="75E7C40C">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731200" cy="5740400"/>
                      </a:xfrm>
                      <a:prstGeom prst="rect">
                        <a:avLst/>
                      </a:prstGeom>
                      <a:ln/>
                    </pic:spPr>
                  </pic:pic>
                </a:graphicData>
              </a:graphic>
            </wp:inline>
          </w:drawing>
        </w:r>
      </w:del>
      <w:ins w:id="334" w:author="Kiên Lê Trung" w:date="2024-12-23T22:30:00Z" w16du:dateUtc="2024-12-23T15:30:00Z">
        <w:r w:rsidR="00F86912" w:rsidRPr="00F86912">
          <w:rPr>
            <w:noProof/>
          </w:rPr>
          <w:t xml:space="preserve"> </w:t>
        </w:r>
        <w:r w:rsidR="00F86912" w:rsidRPr="00F86912">
          <w:rPr>
            <w:sz w:val="28"/>
            <w:szCs w:val="28"/>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54"/>
                      <a:stretch>
                        <a:fillRect/>
                      </a:stretch>
                    </pic:blipFill>
                    <pic:spPr>
                      <a:xfrm>
                        <a:off x="0" y="0"/>
                        <a:ext cx="5733415" cy="2976880"/>
                      </a:xfrm>
                      <a:prstGeom prst="rect">
                        <a:avLst/>
                      </a:prstGeom>
                    </pic:spPr>
                  </pic:pic>
                </a:graphicData>
              </a:graphic>
            </wp:inline>
          </w:drawing>
        </w:r>
      </w:ins>
    </w:p>
    <w:p w14:paraId="18C3FED3" w14:textId="1F75D7FE" w:rsidR="001D19BE" w:rsidRPr="00C60A20" w:rsidRDefault="001D19BE" w:rsidP="00C87E44">
      <w:pPr>
        <w:pStyle w:val="ListParagraph"/>
        <w:numPr>
          <w:ilvl w:val="0"/>
          <w:numId w:val="195"/>
        </w:numPr>
        <w:ind w:left="567"/>
        <w:rPr>
          <w:rFonts w:ascii="Times New Roman"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Quản lý tài </w:t>
      </w:r>
      <w:r w:rsidRPr="00C60A20" w:rsidDel="001D19BE">
        <w:rPr>
          <w:rFonts w:ascii="Times New Roman" w:hAnsi="Times New Roman" w:cs="Times New Roman"/>
          <w:b/>
          <w:sz w:val="26"/>
          <w:szCs w:val="26"/>
        </w:rPr>
        <w:t>khoản</w:t>
      </w:r>
      <w:r w:rsidR="00C87E44">
        <w:rPr>
          <w:rFonts w:ascii="Times New Roman" w:hAnsi="Times New Roman" w:cs="Times New Roman"/>
          <w:sz w:val="26"/>
          <w:szCs w:val="26"/>
          <w:lang w:val="vi-VN"/>
        </w:rPr>
        <w:t xml:space="preserve"> “</w:t>
      </w:r>
    </w:p>
    <w:p w14:paraId="3B102BB9" w14:textId="584CB9D2" w:rsidR="005E12D3" w:rsidRPr="00C60A20" w:rsidRDefault="005E12D3" w:rsidP="00F86912">
      <w:pPr>
        <w:pStyle w:val="ListParagraph"/>
        <w:ind w:left="567"/>
        <w:rPr>
          <w:rFonts w:cs="Times New Roman"/>
          <w:sz w:val="26"/>
          <w:szCs w:val="26"/>
        </w:rPr>
        <w:pPrChange w:id="335" w:author="Kiên Lê Trung" w:date="2024-12-23T22:30:00Z" w16du:dateUtc="2024-12-23T15:30:00Z">
          <w:pPr>
            <w:pStyle w:val="ListParagraph"/>
            <w:numPr>
              <w:numId w:val="126"/>
            </w:numPr>
            <w:ind w:left="567" w:hanging="360"/>
          </w:pPr>
        </w:pPrChange>
      </w:pPr>
      <w:del w:id="336" w:author="Kiên Lê Trung" w:date="2024-12-23T22:30:00Z" w16du:dateUtc="2024-12-23T15:30:00Z">
        <w:r w:rsidDel="00F86912">
          <w:rPr>
            <w:rFonts w:ascii="Times New Roman" w:hAnsi="Times New Roman" w:cs="Times New Roman"/>
            <w:sz w:val="26"/>
            <w:szCs w:val="26"/>
          </w:rPr>
          <w:delText>Chỉnh</w:delText>
        </w:r>
        <w:r w:rsidDel="00F86912">
          <w:rPr>
            <w:rFonts w:ascii="Times New Roman" w:hAnsi="Times New Roman" w:cs="Times New Roman"/>
            <w:sz w:val="26"/>
            <w:szCs w:val="26"/>
            <w:lang w:val="vi-VN"/>
          </w:rPr>
          <w:delText xml:space="preserve"> sửa</w:delText>
        </w:r>
      </w:del>
    </w:p>
    <w:p w14:paraId="0477E574" w14:textId="06615DCF" w:rsidR="007569A2" w:rsidRDefault="00CE686F">
      <w:pPr>
        <w:rPr>
          <w:sz w:val="28"/>
          <w:szCs w:val="28"/>
        </w:rPr>
      </w:pPr>
      <w:del w:id="337" w:author="Kiên Lê Trung" w:date="2024-12-23T22:30:00Z" w16du:dateUtc="2024-12-23T15:30:00Z">
        <w:r w:rsidDel="00F86912">
          <w:rPr>
            <w:noProof/>
            <w:sz w:val="28"/>
            <w:szCs w:val="28"/>
          </w:rPr>
          <w:drawing>
            <wp:inline distT="114300" distB="114300" distL="114300" distR="114300" wp14:anchorId="4F981BD2" wp14:editId="5DB6C72C">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200" cy="4457700"/>
                      </a:xfrm>
                      <a:prstGeom prst="rect">
                        <a:avLst/>
                      </a:prstGeom>
                      <a:ln/>
                    </pic:spPr>
                  </pic:pic>
                </a:graphicData>
              </a:graphic>
            </wp:inline>
          </w:drawing>
        </w:r>
      </w:del>
      <w:ins w:id="338" w:author="Kiên Lê Trung" w:date="2024-12-23T22:30:00Z" w16du:dateUtc="2024-12-23T15:30:00Z">
        <w:r w:rsidR="0090313A" w:rsidRPr="0090313A">
          <w:rPr>
            <w:noProof/>
          </w:rPr>
          <w:t xml:space="preserve"> </w:t>
        </w:r>
        <w:r w:rsidR="0090313A" w:rsidRPr="0090313A">
          <w:rPr>
            <w:sz w:val="28"/>
            <w:szCs w:val="28"/>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56"/>
                      <a:stretch>
                        <a:fillRect/>
                      </a:stretch>
                    </pic:blipFill>
                    <pic:spPr>
                      <a:xfrm>
                        <a:off x="0" y="0"/>
                        <a:ext cx="5733415" cy="3406775"/>
                      </a:xfrm>
                      <a:prstGeom prst="rect">
                        <a:avLst/>
                      </a:prstGeom>
                    </pic:spPr>
                  </pic:pic>
                </a:graphicData>
              </a:graphic>
            </wp:inline>
          </w:drawing>
        </w:r>
      </w:ins>
    </w:p>
    <w:p w14:paraId="3FD9042A" w14:textId="77777777" w:rsidR="007569A2" w:rsidRDefault="007569A2">
      <w:pPr>
        <w:rPr>
          <w:sz w:val="28"/>
          <w:szCs w:val="28"/>
        </w:rPr>
      </w:pPr>
    </w:p>
    <w:p w14:paraId="1E1FBFFC" w14:textId="28B6F9DA" w:rsidR="007569A2" w:rsidRPr="00C60A20" w:rsidDel="009475DC" w:rsidRDefault="005E12D3" w:rsidP="009475DC">
      <w:pPr>
        <w:pStyle w:val="ListParagraph"/>
        <w:ind w:left="567"/>
        <w:rPr>
          <w:del w:id="339" w:author="Kiên Lê Trung" w:date="2024-12-23T18:40:00Z" w16du:dateUtc="2024-12-23T11:40:00Z"/>
          <w:sz w:val="28"/>
          <w:szCs w:val="28"/>
          <w:lang w:val="vi-VN"/>
        </w:rPr>
        <w:pPrChange w:id="340" w:author="Kiên Lê Trung" w:date="2024-12-23T18:40:00Z" w16du:dateUtc="2024-12-23T11:40:00Z">
          <w:pPr>
            <w:pStyle w:val="ListParagraph"/>
            <w:numPr>
              <w:numId w:val="126"/>
            </w:numPr>
            <w:ind w:left="567" w:hanging="360"/>
          </w:pPr>
        </w:pPrChange>
      </w:pPr>
      <w:del w:id="341" w:author="Kiên Lê Trung" w:date="2024-12-23T18:40:00Z" w16du:dateUtc="2024-12-23T11:40:00Z">
        <w:r w:rsidDel="009475DC">
          <w:rPr>
            <w:sz w:val="28"/>
            <w:szCs w:val="28"/>
          </w:rPr>
          <w:delText>Xóa</w:delText>
        </w:r>
      </w:del>
    </w:p>
    <w:p w14:paraId="052D4810" w14:textId="7CF2A780" w:rsidR="007569A2" w:rsidDel="009475DC" w:rsidRDefault="00CE686F" w:rsidP="009475DC">
      <w:pPr>
        <w:pStyle w:val="ListParagraph"/>
        <w:ind w:left="567"/>
        <w:rPr>
          <w:del w:id="342" w:author="Kiên Lê Trung" w:date="2024-12-23T18:40:00Z" w16du:dateUtc="2024-12-23T11:40:00Z"/>
        </w:rPr>
        <w:pPrChange w:id="343" w:author="Kiên Lê Trung" w:date="2024-12-23T18:40:00Z" w16du:dateUtc="2024-12-23T11:40:00Z">
          <w:pPr/>
        </w:pPrChange>
      </w:pPr>
      <w:del w:id="344" w:author="Kiên Lê Trung" w:date="2024-12-23T18:40:00Z" w16du:dateUtc="2024-12-23T11:40:00Z">
        <w:r w:rsidDel="009475DC">
          <w:rPr>
            <w:noProof/>
          </w:rPr>
          <w:drawing>
            <wp:inline distT="114300" distB="114300" distL="114300" distR="114300" wp14:anchorId="3D5ABEE2" wp14:editId="5677C56E">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731200" cy="3505200"/>
                      </a:xfrm>
                      <a:prstGeom prst="rect">
                        <a:avLst/>
                      </a:prstGeom>
                      <a:ln/>
                    </pic:spPr>
                  </pic:pic>
                </a:graphicData>
              </a:graphic>
            </wp:inline>
          </w:drawing>
        </w:r>
      </w:del>
    </w:p>
    <w:p w14:paraId="62D3F89E" w14:textId="0410DE94" w:rsidR="007569A2" w:rsidDel="009475DC" w:rsidRDefault="007569A2">
      <w:pPr>
        <w:rPr>
          <w:del w:id="345" w:author="Kiên Lê Trung" w:date="2024-12-23T18:40:00Z" w16du:dateUtc="2024-12-23T11:40:00Z"/>
          <w:sz w:val="28"/>
          <w:szCs w:val="28"/>
        </w:rPr>
      </w:pPr>
    </w:p>
    <w:p w14:paraId="2780AF0D" w14:textId="77777777" w:rsidR="007569A2" w:rsidRDefault="007569A2">
      <w:pPr>
        <w:rPr>
          <w:sz w:val="28"/>
          <w:szCs w:val="28"/>
        </w:rPr>
      </w:pPr>
    </w:p>
    <w:p w14:paraId="46FC4A0D" w14:textId="77777777" w:rsidR="007569A2" w:rsidRDefault="007569A2">
      <w:pPr>
        <w:rPr>
          <w:sz w:val="28"/>
          <w:szCs w:val="28"/>
        </w:rPr>
      </w:pPr>
    </w:p>
    <w:p w14:paraId="0A130B9D" w14:textId="422EE4CC" w:rsidR="007569A2" w:rsidRPr="00C60A20" w:rsidRDefault="002638DF" w:rsidP="00C34B1C">
      <w:pPr>
        <w:pStyle w:val="ListParagraph"/>
        <w:numPr>
          <w:ilvl w:val="0"/>
          <w:numId w:val="2"/>
        </w:numPr>
        <w:ind w:left="567"/>
        <w:rPr>
          <w:rFonts w:ascii="Times New Roman"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57D30417" w:rsidRPr="00C60A20">
        <w:rPr>
          <w:rFonts w:ascii="Times New Roman" w:hAnsi="Times New Roman" w:cs="Times New Roman"/>
          <w:sz w:val="26"/>
          <w:szCs w:val="26"/>
        </w:rPr>
        <w:t>Quản lý đơn hàng</w:t>
      </w:r>
      <w:r w:rsidR="00C34B1C">
        <w:rPr>
          <w:rFonts w:ascii="Times New Roman" w:hAnsi="Times New Roman" w:cs="Times New Roman"/>
          <w:sz w:val="26"/>
          <w:szCs w:val="26"/>
          <w:lang w:val="vi-VN"/>
        </w:rPr>
        <w:t>”</w:t>
      </w:r>
    </w:p>
    <w:p w14:paraId="6CC1DEC2" w14:textId="117FC646" w:rsidR="00C34B1C" w:rsidRPr="00C60A20" w:rsidRDefault="00C34B1C" w:rsidP="00C60A20">
      <w:pPr>
        <w:pStyle w:val="ListParagraph"/>
        <w:numPr>
          <w:ilvl w:val="0"/>
          <w:numId w:val="126"/>
        </w:numPr>
        <w:ind w:left="567"/>
        <w:rPr>
          <w:rFonts w:ascii="Times New Roman" w:hAnsi="Times New Roman" w:cs="Times New Roman"/>
          <w:sz w:val="26"/>
          <w:szCs w:val="26"/>
        </w:rPr>
      </w:pPr>
      <w:r>
        <w:rPr>
          <w:rFonts w:ascii="Times New Roman" w:hAnsi="Times New Roman" w:cs="Times New Roman"/>
          <w:sz w:val="26"/>
          <w:szCs w:val="26"/>
        </w:rPr>
        <w:t>Khách</w:t>
      </w:r>
      <w:r>
        <w:rPr>
          <w:rFonts w:ascii="Times New Roman" w:hAnsi="Times New Roman" w:cs="Times New Roman"/>
          <w:sz w:val="26"/>
          <w:szCs w:val="26"/>
          <w:lang w:val="vi-VN"/>
        </w:rPr>
        <w:t xml:space="preserve"> hàng</w:t>
      </w:r>
    </w:p>
    <w:p w14:paraId="12FDE839" w14:textId="63266C26" w:rsidR="2895571A" w:rsidRDefault="2895571A" w:rsidP="2895571A">
      <w:pPr>
        <w:rPr>
          <w:sz w:val="28"/>
          <w:szCs w:val="28"/>
        </w:rPr>
      </w:pPr>
    </w:p>
    <w:p w14:paraId="6947284A" w14:textId="4610CDB9" w:rsidR="2895571A" w:rsidRDefault="2895571A" w:rsidP="2895571A"/>
    <w:p w14:paraId="6E852E68" w14:textId="2248FBB2" w:rsidR="03EE1238" w:rsidDel="00B229E0" w:rsidRDefault="03EE1238" w:rsidP="00B229E0">
      <w:pPr>
        <w:rPr>
          <w:del w:id="346" w:author="Kiên Lê Trung" w:date="2024-12-23T23:02:00Z" w16du:dateUtc="2024-12-23T16:02:00Z"/>
        </w:rPr>
        <w:pPrChange w:id="347" w:author="Kiên Lê Trung" w:date="2024-12-23T23:02:00Z" w16du:dateUtc="2024-12-23T16:02:00Z">
          <w:pPr/>
        </w:pPrChange>
      </w:pPr>
      <w:r>
        <w:rPr>
          <w:noProof/>
        </w:rPr>
        <w:drawing>
          <wp:inline distT="0" distB="0" distL="0" distR="0" wp14:anchorId="33177A8F" wp14:editId="34A7D55E">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4DC2ECC6" w14:textId="64ECB307" w:rsidR="007569A2" w:rsidRPr="00B229E0" w:rsidDel="00B229E0" w:rsidRDefault="00CE686F" w:rsidP="00B229E0">
      <w:pPr>
        <w:rPr>
          <w:del w:id="348" w:author="Kiên Lê Trung" w:date="2024-12-23T23:02:00Z" w16du:dateUtc="2024-12-23T16:02:00Z"/>
          <w:lang w:val="en-US"/>
          <w:rPrChange w:id="349" w:author="Kiên Lê Trung" w:date="2024-12-23T23:02:00Z" w16du:dateUtc="2024-12-23T16:02:00Z">
            <w:rPr>
              <w:del w:id="350" w:author="Kiên Lê Trung" w:date="2024-12-23T23:02:00Z" w16du:dateUtc="2024-12-23T16:02:00Z"/>
            </w:rPr>
          </w:rPrChange>
        </w:rPr>
        <w:pPrChange w:id="351" w:author="Kiên Lê Trung" w:date="2024-12-23T23:02:00Z" w16du:dateUtc="2024-12-23T16:02:00Z">
          <w:pPr/>
        </w:pPrChange>
      </w:pPr>
      <w:del w:id="352" w:author="Kiên Lê Trung" w:date="2024-12-23T23:02:00Z" w16du:dateUtc="2024-12-23T16:02:00Z">
        <w:r w:rsidDel="00B229E0">
          <w:rPr>
            <w:noProof/>
          </w:rPr>
          <w:drawing>
            <wp:inline distT="114300" distB="114300" distL="114300" distR="114300" wp14:anchorId="2C70C50A" wp14:editId="76AF736C">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1200" cy="5981700"/>
                      </a:xfrm>
                      <a:prstGeom prst="rect">
                        <a:avLst/>
                      </a:prstGeom>
                      <a:ln/>
                    </pic:spPr>
                  </pic:pic>
                </a:graphicData>
              </a:graphic>
            </wp:inline>
          </w:drawing>
        </w:r>
      </w:del>
    </w:p>
    <w:p w14:paraId="79796693" w14:textId="14226CE9" w:rsidR="007569A2" w:rsidRPr="00C60A20" w:rsidRDefault="00C34B1C" w:rsidP="00B229E0">
      <w:pPr>
        <w:rPr>
          <w:rFonts w:ascii="Times New Roman" w:hAnsi="Times New Roman" w:cs="Times New Roman"/>
          <w:sz w:val="26"/>
          <w:szCs w:val="26"/>
        </w:rPr>
        <w:pPrChange w:id="353" w:author="Kiên Lê Trung" w:date="2024-12-23T23:02:00Z" w16du:dateUtc="2024-12-23T16:02:00Z">
          <w:pPr>
            <w:pStyle w:val="ListParagraph"/>
            <w:numPr>
              <w:numId w:val="126"/>
            </w:numPr>
            <w:ind w:left="426" w:hanging="360"/>
          </w:pPr>
        </w:pPrChange>
      </w:pPr>
      <w:r w:rsidRPr="00C60A20">
        <w:rPr>
          <w:rFonts w:ascii="Times New Roman" w:hAnsi="Times New Roman" w:cs="Times New Roman"/>
          <w:sz w:val="26"/>
          <w:szCs w:val="26"/>
        </w:rPr>
        <w:t>Người</w:t>
      </w:r>
      <w:r w:rsidRPr="00C60A20">
        <w:rPr>
          <w:rFonts w:ascii="Times New Roman" w:hAnsi="Times New Roman" w:cs="Times New Roman"/>
          <w:sz w:val="26"/>
          <w:szCs w:val="26"/>
          <w:lang w:val="vi-VN"/>
        </w:rPr>
        <w:t xml:space="preserve"> bán</w:t>
      </w:r>
    </w:p>
    <w:p w14:paraId="47297C67" w14:textId="4729AC83" w:rsidR="007569A2" w:rsidRDefault="00CE686F">
      <w:pPr>
        <w:rPr>
          <w:sz w:val="28"/>
          <w:szCs w:val="28"/>
        </w:rPr>
      </w:pPr>
      <w:del w:id="354" w:author="Kiên Lê Trung" w:date="2024-12-23T23:02:00Z" w16du:dateUtc="2024-12-23T16:02:00Z">
        <w:r w:rsidDel="00B229E0">
          <w:rPr>
            <w:noProof/>
            <w:sz w:val="28"/>
            <w:szCs w:val="28"/>
          </w:rPr>
          <w:drawing>
            <wp:inline distT="114300" distB="114300" distL="114300" distR="114300" wp14:anchorId="1C56C6B9" wp14:editId="040D9A49">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731200" cy="4800600"/>
                      </a:xfrm>
                      <a:prstGeom prst="rect">
                        <a:avLst/>
                      </a:prstGeom>
                      <a:ln/>
                    </pic:spPr>
                  </pic:pic>
                </a:graphicData>
              </a:graphic>
            </wp:inline>
          </w:drawing>
        </w:r>
      </w:del>
      <w:ins w:id="355" w:author="Kiên Lê Trung" w:date="2024-12-23T23:02:00Z" w16du:dateUtc="2024-12-23T16:02:00Z">
        <w:r w:rsidR="00B229E0" w:rsidRPr="00B229E0">
          <w:rPr>
            <w:noProof/>
          </w:rPr>
          <w:t xml:space="preserve"> </w:t>
        </w:r>
        <w:r w:rsidR="00B229E0" w:rsidRPr="00B229E0">
          <w:rPr>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61"/>
                      <a:stretch>
                        <a:fillRect/>
                      </a:stretch>
                    </pic:blipFill>
                    <pic:spPr>
                      <a:xfrm>
                        <a:off x="0" y="0"/>
                        <a:ext cx="5733415" cy="3100705"/>
                      </a:xfrm>
                      <a:prstGeom prst="rect">
                        <a:avLst/>
                      </a:prstGeom>
                    </pic:spPr>
                  </pic:pic>
                </a:graphicData>
              </a:graphic>
            </wp:inline>
          </w:drawing>
        </w:r>
      </w:ins>
    </w:p>
    <w:p w14:paraId="701A7B44" w14:textId="061023E2" w:rsidR="002C3FD0" w:rsidRPr="00C60A20" w:rsidRDefault="002C3FD0" w:rsidP="00C60A20">
      <w:pPr>
        <w:pStyle w:val="ListParagraph"/>
        <w:numPr>
          <w:ilvl w:val="0"/>
          <w:numId w:val="196"/>
        </w:numPr>
        <w:ind w:left="567"/>
        <w:rPr>
          <w:rFonts w:cs="Times New Roman"/>
          <w:b/>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Xem chi tiết sản </w:t>
      </w:r>
      <w:r w:rsidRPr="00C60A20" w:rsidDel="002C3FD0">
        <w:rPr>
          <w:rFonts w:ascii="Times New Roman" w:hAnsi="Times New Roman" w:cs="Times New Roman"/>
          <w:b/>
          <w:sz w:val="26"/>
          <w:szCs w:val="26"/>
        </w:rPr>
        <w:t>phẩm</w:t>
      </w:r>
      <w:r>
        <w:rPr>
          <w:rFonts w:ascii="Times New Roman" w:hAnsi="Times New Roman" w:cs="Times New Roman"/>
          <w:sz w:val="26"/>
          <w:szCs w:val="26"/>
          <w:lang w:val="vi-VN"/>
        </w:rPr>
        <w:t>”</w:t>
      </w:r>
    </w:p>
    <w:p w14:paraId="022C56DD" w14:textId="7F62871F" w:rsidR="007569A2" w:rsidRDefault="00CE686F" w:rsidP="00C60A20">
      <w:r>
        <w:br/>
      </w:r>
      <w:del w:id="356" w:author="Kiên Lê Trung" w:date="2024-12-23T23:06:00Z" w16du:dateUtc="2024-12-23T16:06:00Z">
        <w:r w:rsidR="0F8305DA" w:rsidDel="002447A0">
          <w:rPr>
            <w:noProof/>
          </w:rPr>
          <w:drawing>
            <wp:inline distT="0" distB="0" distL="0" distR="0" wp14:anchorId="6FBDCC59" wp14:editId="744CEF21">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sidDel="002447A0">
          <w:rPr>
            <w:noProof/>
          </w:rPr>
          <w:drawing>
            <wp:inline distT="0" distB="0" distL="0" distR="0" wp14:anchorId="2DB221A4" wp14:editId="70AAF9F9">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5731200" cy="2095500"/>
                      </a:xfrm>
                      <a:prstGeom prst="rect">
                        <a:avLst/>
                      </a:prstGeom>
                      <a:ln/>
                    </pic:spPr>
                  </pic:pic>
                </a:graphicData>
              </a:graphic>
            </wp:inline>
          </w:drawing>
        </w:r>
      </w:del>
      <w:ins w:id="357" w:author="Kiên Lê Trung" w:date="2024-12-23T23:06:00Z" w16du:dateUtc="2024-12-23T16:06:00Z">
        <w:r w:rsidR="002447A0" w:rsidRPr="002447A0">
          <w:rPr>
            <w:noProof/>
          </w:rPr>
          <w:t xml:space="preserve"> </w:t>
        </w:r>
        <w:r w:rsidR="002447A0" w:rsidRPr="002447A0">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64"/>
                      <a:stretch>
                        <a:fillRect/>
                      </a:stretch>
                    </pic:blipFill>
                    <pic:spPr>
                      <a:xfrm>
                        <a:off x="0" y="0"/>
                        <a:ext cx="5733415" cy="2486660"/>
                      </a:xfrm>
                      <a:prstGeom prst="rect">
                        <a:avLst/>
                      </a:prstGeom>
                    </pic:spPr>
                  </pic:pic>
                </a:graphicData>
              </a:graphic>
            </wp:inline>
          </w:drawing>
        </w:r>
      </w:ins>
    </w:p>
    <w:p w14:paraId="0D0F65EB" w14:textId="2DF688DD" w:rsidR="002C3FD0" w:rsidRPr="00C60A20" w:rsidRDefault="002C3FD0" w:rsidP="00C60A20">
      <w:pPr>
        <w:pStyle w:val="ListParagraph"/>
        <w:numPr>
          <w:ilvl w:val="0"/>
          <w:numId w:val="197"/>
        </w:numPr>
        <w:ind w:left="284"/>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Thêm mã khuyến </w:t>
      </w:r>
      <w:r w:rsidRPr="00C60A20" w:rsidDel="002C3FD0">
        <w:rPr>
          <w:rFonts w:ascii="Times New Roman" w:hAnsi="Times New Roman" w:cs="Times New Roman"/>
          <w:b/>
          <w:sz w:val="26"/>
          <w:szCs w:val="26"/>
        </w:rPr>
        <w:t>mãi</w:t>
      </w:r>
      <w:r>
        <w:rPr>
          <w:rFonts w:ascii="Times New Roman" w:hAnsi="Times New Roman" w:cs="Times New Roman"/>
          <w:sz w:val="26"/>
          <w:szCs w:val="26"/>
          <w:lang w:val="vi-VN"/>
        </w:rPr>
        <w:t>”</w:t>
      </w:r>
    </w:p>
    <w:p w14:paraId="048740F3" w14:textId="3AAD143E" w:rsidR="007569A2" w:rsidRDefault="4DD52258" w:rsidP="5A64F9FC">
      <w:pPr>
        <w:ind w:left="720"/>
        <w:rPr>
          <w:rFonts w:ascii="Calibri" w:eastAsia="Calibri" w:hAnsi="Calibri" w:cs="Calibri"/>
        </w:rPr>
      </w:pPr>
      <w:r>
        <w:rPr>
          <w:noProof/>
        </w:rPr>
        <w:drawing>
          <wp:inline distT="0" distB="0" distL="0" distR="0" wp14:anchorId="4F551CD6" wp14:editId="67D4881C">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del w:id="358" w:author="Kiên Lê Trung" w:date="2024-12-23T23:06:00Z" w16du:dateUtc="2024-12-23T16:06:00Z">
        <w:r w:rsidR="00CE686F" w:rsidDel="005939DE">
          <w:rPr>
            <w:rFonts w:ascii="Calibri" w:eastAsia="Calibri" w:hAnsi="Calibri" w:cs="Calibri"/>
            <w:noProof/>
          </w:rPr>
          <w:drawing>
            <wp:inline distT="114300" distB="114300" distL="114300" distR="114300" wp14:anchorId="1F153769" wp14:editId="1CEE599B">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731200" cy="3111500"/>
                      </a:xfrm>
                      <a:prstGeom prst="rect">
                        <a:avLst/>
                      </a:prstGeom>
                      <a:ln/>
                    </pic:spPr>
                  </pic:pic>
                </a:graphicData>
              </a:graphic>
            </wp:inline>
          </w:drawing>
        </w:r>
      </w:del>
    </w:p>
    <w:p w14:paraId="01AB4F90" w14:textId="6226DA77" w:rsidR="007569A2" w:rsidRPr="00C60A20" w:rsidRDefault="002C3FD0" w:rsidP="005C5FA5">
      <w:pPr>
        <w:pStyle w:val="ListParagraph"/>
        <w:numPr>
          <w:ilvl w:val="0"/>
          <w:numId w:val="4"/>
        </w:numPr>
        <w:rPr>
          <w:rFonts w:ascii="Times New Roman" w:eastAsia="Calibri"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eastAsia="Calibri" w:hAnsi="Times New Roman" w:cs="Times New Roman"/>
          <w:sz w:val="26"/>
          <w:szCs w:val="26"/>
          <w:lang w:val="vi-VN"/>
        </w:rPr>
        <w:t xml:space="preserve"> </w:t>
      </w:r>
      <w:r w:rsidR="1831646D" w:rsidRPr="00C60A20">
        <w:rPr>
          <w:rFonts w:ascii="Times New Roman" w:eastAsia="Calibri" w:hAnsi="Times New Roman" w:cs="Times New Roman"/>
          <w:b/>
          <w:sz w:val="26"/>
          <w:szCs w:val="26"/>
        </w:rPr>
        <w:t xml:space="preserve">Thêm danh </w:t>
      </w:r>
      <w:r w:rsidR="1831646D" w:rsidRPr="00C60A20" w:rsidDel="002C3FD0">
        <w:rPr>
          <w:rFonts w:ascii="Times New Roman" w:eastAsia="Calibri" w:hAnsi="Times New Roman" w:cs="Times New Roman"/>
          <w:b/>
          <w:sz w:val="26"/>
          <w:szCs w:val="26"/>
        </w:rPr>
        <w:t>mục</w:t>
      </w:r>
      <w:r>
        <w:rPr>
          <w:rFonts w:ascii="Times New Roman" w:eastAsia="Calibri" w:hAnsi="Times New Roman" w:cs="Times New Roman"/>
          <w:sz w:val="26"/>
          <w:szCs w:val="26"/>
          <w:lang w:val="vi-VN"/>
        </w:rPr>
        <w:t>”</w:t>
      </w:r>
    </w:p>
    <w:p w14:paraId="65AA7C5F" w14:textId="0797F60E" w:rsidR="002C3FD0" w:rsidRDefault="1831646D" w:rsidP="002C3FD0">
      <w:pPr>
        <w:pStyle w:val="ListParagraph"/>
        <w:rPr>
          <w:lang w:val="vi-VN"/>
        </w:rPr>
      </w:pPr>
      <w:r>
        <w:rPr>
          <w:noProof/>
        </w:rPr>
        <w:drawing>
          <wp:inline distT="0" distB="0" distL="0" distR="0" wp14:anchorId="1049CACF" wp14:editId="1C996977">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p>
    <w:p w14:paraId="1C80698A" w14:textId="77777777" w:rsidR="002C3FD0" w:rsidRPr="002C3FD0" w:rsidRDefault="002C3FD0" w:rsidP="002C3FD0">
      <w:pPr>
        <w:pStyle w:val="ListParagraph"/>
        <w:rPr>
          <w:lang w:val="vi-VN"/>
        </w:rPr>
      </w:pPr>
    </w:p>
    <w:p w14:paraId="1AE8B4B9" w14:textId="30FECFFC" w:rsidR="007569A2" w:rsidRPr="00C60A20" w:rsidRDefault="002C3FD0" w:rsidP="00C60A20">
      <w:pPr>
        <w:pStyle w:val="ListParagraph"/>
        <w:numPr>
          <w:ilvl w:val="0"/>
          <w:numId w:val="198"/>
        </w:numPr>
        <w:ind w:left="1134"/>
        <w:rPr>
          <w:rFonts w:ascii="Times New Roman" w:eastAsia="Calibri"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1831646D" w:rsidRPr="00C60A20">
        <w:rPr>
          <w:rFonts w:ascii="Times New Roman" w:hAnsi="Times New Roman" w:cs="Times New Roman"/>
          <w:b/>
          <w:sz w:val="26"/>
          <w:szCs w:val="26"/>
        </w:rPr>
        <w:t>Thêm nhãn hiệu</w:t>
      </w:r>
      <w:r w:rsidR="1831646D" w:rsidRPr="00C60A20">
        <w:rPr>
          <w:rFonts w:ascii="Times New Roman" w:hAnsi="Times New Roman" w:cs="Times New Roman"/>
          <w:sz w:val="26"/>
          <w:szCs w:val="26"/>
        </w:rPr>
        <w:t xml:space="preserve"> </w:t>
      </w:r>
      <w:r>
        <w:rPr>
          <w:rFonts w:ascii="Times New Roman" w:hAnsi="Times New Roman" w:cs="Times New Roman"/>
          <w:sz w:val="26"/>
          <w:szCs w:val="26"/>
          <w:lang w:val="vi-VN"/>
        </w:rPr>
        <w:t>“</w:t>
      </w:r>
    </w:p>
    <w:p w14:paraId="51371A77" w14:textId="26416489" w:rsidR="007569A2" w:rsidRDefault="1831646D" w:rsidP="5A64F9FC">
      <w:pPr>
        <w:ind w:left="720"/>
        <w:rPr>
          <w:rFonts w:ascii="Calibri" w:eastAsia="Calibri" w:hAnsi="Calibri" w:cs="Calibri"/>
        </w:rPr>
      </w:pPr>
      <w:r>
        <w:rPr>
          <w:noProof/>
        </w:rPr>
        <w:drawing>
          <wp:inline distT="0" distB="0" distL="0" distR="0" wp14:anchorId="1FE148DB" wp14:editId="16A4A51F">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A64F9FC">
        <w:rPr>
          <w:rFonts w:ascii="Calibri" w:eastAsia="Calibri" w:hAnsi="Calibri" w:cs="Calibri"/>
        </w:rPr>
        <w:t xml:space="preserve"> </w:t>
      </w:r>
    </w:p>
    <w:p w14:paraId="732434A0" w14:textId="711D8188" w:rsidR="007569A2" w:rsidRDefault="00CE686F">
      <w:del w:id="359" w:author="Kiên Lê Trung" w:date="2024-12-23T23:06:00Z" w16du:dateUtc="2024-12-23T16:06:00Z">
        <w:r w:rsidDel="005939DE">
          <w:rPr>
            <w:noProof/>
          </w:rPr>
          <w:drawing>
            <wp:inline distT="114300" distB="114300" distL="114300" distR="114300" wp14:anchorId="145F58BB" wp14:editId="13FF2DAE">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731200" cy="3086100"/>
                      </a:xfrm>
                      <a:prstGeom prst="rect">
                        <a:avLst/>
                      </a:prstGeom>
                      <a:ln/>
                    </pic:spPr>
                  </pic:pic>
                </a:graphicData>
              </a:graphic>
            </wp:inline>
          </w:drawing>
        </w:r>
      </w:del>
    </w:p>
    <w:p w14:paraId="48685749" w14:textId="0F6C0206" w:rsidR="007569A2" w:rsidRPr="00C60A20" w:rsidRDefault="002C3FD0" w:rsidP="00C60A20">
      <w:pPr>
        <w:pStyle w:val="ListParagraph"/>
        <w:numPr>
          <w:ilvl w:val="0"/>
          <w:numId w:val="199"/>
        </w:numPr>
        <w:ind w:left="567"/>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commentRangeStart w:id="360"/>
      <w:r w:rsidR="00CE686F" w:rsidRPr="00C60A20">
        <w:rPr>
          <w:rFonts w:ascii="Times New Roman" w:hAnsi="Times New Roman" w:cs="Times New Roman"/>
          <w:b/>
          <w:sz w:val="26"/>
          <w:szCs w:val="26"/>
        </w:rPr>
        <w:t>Đánh giá sản phẩm</w:t>
      </w:r>
      <w:commentRangeEnd w:id="360"/>
      <w:r w:rsidR="00CC7109" w:rsidRPr="00C60A20">
        <w:rPr>
          <w:rStyle w:val="CommentReference"/>
          <w:rFonts w:ascii="Times New Roman" w:hAnsi="Times New Roman" w:cs="Times New Roman"/>
          <w:b/>
          <w:sz w:val="26"/>
          <w:szCs w:val="26"/>
        </w:rPr>
        <w:commentReference w:id="360"/>
      </w:r>
      <w:r>
        <w:rPr>
          <w:rFonts w:ascii="Times New Roman" w:hAnsi="Times New Roman" w:cs="Times New Roman"/>
          <w:sz w:val="26"/>
          <w:szCs w:val="26"/>
          <w:lang w:val="vi-VN"/>
        </w:rPr>
        <w:t>”</w:t>
      </w:r>
    </w:p>
    <w:p w14:paraId="2328BB07" w14:textId="77777777" w:rsidR="007569A2" w:rsidRDefault="00CE686F">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5731200" cy="5765800"/>
                    </a:xfrm>
                    <a:prstGeom prst="rect">
                      <a:avLst/>
                    </a:prstGeom>
                    <a:ln/>
                  </pic:spPr>
                </pic:pic>
              </a:graphicData>
            </a:graphic>
          </wp:inline>
        </w:drawing>
      </w:r>
    </w:p>
    <w:p w14:paraId="75DECDA0" w14:textId="50B05F64" w:rsidR="002C3FD0" w:rsidRPr="00C60A20" w:rsidRDefault="002C3FD0" w:rsidP="00C60A20">
      <w:pPr>
        <w:pStyle w:val="ListParagraph"/>
        <w:numPr>
          <w:ilvl w:val="0"/>
          <w:numId w:val="200"/>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Xem danh sách các sản phẩm gợi </w:t>
      </w:r>
      <w:r w:rsidRPr="00C60A20" w:rsidDel="002C3FD0">
        <w:rPr>
          <w:rFonts w:ascii="Times New Roman" w:hAnsi="Times New Roman" w:cs="Times New Roman"/>
          <w:b/>
          <w:sz w:val="26"/>
          <w:szCs w:val="26"/>
        </w:rPr>
        <w:t>ý</w:t>
      </w:r>
      <w:r>
        <w:rPr>
          <w:rFonts w:ascii="Times New Roman" w:hAnsi="Times New Roman" w:cs="Times New Roman"/>
          <w:sz w:val="26"/>
          <w:szCs w:val="26"/>
          <w:lang w:val="vi-VN"/>
        </w:rPr>
        <w:t>”</w:t>
      </w:r>
    </w:p>
    <w:p w14:paraId="256AC6DA" w14:textId="77777777" w:rsidR="007569A2" w:rsidRDefault="00CE686F">
      <w:pPr>
        <w:spacing w:after="160" w:line="259" w:lineRule="auto"/>
        <w:ind w:left="720"/>
        <w:rPr>
          <w:rFonts w:ascii="Calibri" w:eastAsia="Calibri" w:hAnsi="Calibri" w:cs="Calibri"/>
        </w:rPr>
      </w:pPr>
      <w:r>
        <w:rPr>
          <w:rFonts w:ascii="Calibri" w:eastAsia="Calibri" w:hAnsi="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31200" cy="2603500"/>
                    </a:xfrm>
                    <a:prstGeom prst="rect">
                      <a:avLst/>
                    </a:prstGeom>
                    <a:ln/>
                  </pic:spPr>
                </pic:pic>
              </a:graphicData>
            </a:graphic>
          </wp:inline>
        </w:drawing>
      </w:r>
    </w:p>
    <w:p w14:paraId="5612B3B2" w14:textId="194869CE" w:rsidR="007569A2" w:rsidRPr="00C60A20" w:rsidRDefault="002C3FD0" w:rsidP="00C60A20">
      <w:pPr>
        <w:pStyle w:val="ListParagraph"/>
        <w:numPr>
          <w:ilvl w:val="0"/>
          <w:numId w:val="201"/>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commentRangeStart w:id="361"/>
      <w:commentRangeStart w:id="362"/>
      <w:r w:rsidR="00CE686F" w:rsidRPr="00C60A20">
        <w:rPr>
          <w:rFonts w:ascii="Times New Roman" w:hAnsi="Times New Roman" w:cs="Times New Roman"/>
          <w:b/>
          <w:sz w:val="26"/>
          <w:szCs w:val="26"/>
        </w:rPr>
        <w:t>Khách hàng thêm sản phẩm vào giỏ hàng</w:t>
      </w:r>
      <w:commentRangeEnd w:id="361"/>
      <w:r w:rsidR="00CE686F" w:rsidRPr="00C60A20">
        <w:rPr>
          <w:rStyle w:val="CommentReference"/>
          <w:rFonts w:ascii="Times New Roman" w:hAnsi="Times New Roman" w:cs="Times New Roman"/>
          <w:b/>
          <w:sz w:val="26"/>
          <w:szCs w:val="26"/>
        </w:rPr>
        <w:commentReference w:id="361"/>
      </w:r>
      <w:commentRangeEnd w:id="362"/>
      <w:r w:rsidR="00CE686F" w:rsidRPr="00C60A20">
        <w:rPr>
          <w:rStyle w:val="CommentReference"/>
          <w:rFonts w:ascii="Times New Roman" w:hAnsi="Times New Roman" w:cs="Times New Roman"/>
          <w:b/>
          <w:sz w:val="26"/>
          <w:szCs w:val="26"/>
        </w:rPr>
        <w:commentReference w:id="362"/>
      </w:r>
      <w:r>
        <w:rPr>
          <w:rFonts w:ascii="Times New Roman" w:hAnsi="Times New Roman" w:cs="Times New Roman"/>
          <w:sz w:val="26"/>
          <w:szCs w:val="26"/>
          <w:lang w:val="vi-VN"/>
        </w:rPr>
        <w:t>”</w:t>
      </w:r>
    </w:p>
    <w:p w14:paraId="38AA98D6" w14:textId="6F0C56DE" w:rsidR="007569A2" w:rsidRDefault="00CE686F" w:rsidP="5A64F9FC">
      <w:pPr>
        <w:spacing w:after="160" w:line="259" w:lineRule="auto"/>
        <w:ind w:left="720"/>
      </w:pPr>
      <w:r>
        <w:rPr>
          <w:rFonts w:ascii="Calibri" w:eastAsia="Calibri" w:hAnsi="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731200" cy="2857500"/>
                    </a:xfrm>
                    <a:prstGeom prst="rect">
                      <a:avLst/>
                    </a:prstGeom>
                    <a:ln/>
                  </pic:spPr>
                </pic:pic>
              </a:graphicData>
            </a:graphic>
          </wp:inline>
        </w:drawing>
      </w:r>
      <w:r w:rsidR="2CF51122">
        <w:rPr>
          <w:noProof/>
        </w:rPr>
        <w:drawing>
          <wp:inline distT="0" distB="0" distL="0" distR="0" wp14:anchorId="6D92C655" wp14:editId="567529E1">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0BBC0C90" w14:textId="0A0FBB96" w:rsidR="007569A2" w:rsidRDefault="002C3FD0" w:rsidP="00C60A20">
      <w:pPr>
        <w:pStyle w:val="ListParagraph"/>
        <w:numPr>
          <w:ilvl w:val="0"/>
          <w:numId w:val="202"/>
        </w:numPr>
        <w:ind w:left="567"/>
        <w:rPr>
          <w:lang w:val="en-US"/>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commentRangeStart w:id="363"/>
      <w:commentRangeStart w:id="364"/>
      <w:r w:rsidR="00CE686F" w:rsidRPr="00C60A20">
        <w:rPr>
          <w:rFonts w:ascii="Times New Roman" w:hAnsi="Times New Roman" w:cs="Times New Roman"/>
          <w:b/>
          <w:sz w:val="26"/>
          <w:szCs w:val="26"/>
        </w:rPr>
        <w:t>Xoá sản phẩm khỏi giỏ hàng</w:t>
      </w:r>
      <w:commentRangeEnd w:id="363"/>
      <w:r w:rsidR="00CE686F" w:rsidRPr="00C60A20">
        <w:rPr>
          <w:rStyle w:val="CommentReference"/>
          <w:rFonts w:ascii="Times New Roman" w:hAnsi="Times New Roman" w:cs="Times New Roman"/>
          <w:b/>
          <w:sz w:val="26"/>
          <w:szCs w:val="26"/>
        </w:rPr>
        <w:commentReference w:id="363"/>
      </w:r>
      <w:commentRangeEnd w:id="364"/>
      <w:r w:rsidR="00CE686F" w:rsidRPr="00C60A20">
        <w:rPr>
          <w:rStyle w:val="CommentReference"/>
          <w:rFonts w:ascii="Times New Roman" w:hAnsi="Times New Roman" w:cs="Times New Roman"/>
          <w:b/>
          <w:sz w:val="26"/>
          <w:szCs w:val="26"/>
        </w:rPr>
        <w:commentReference w:id="364"/>
      </w:r>
      <w:r>
        <w:rPr>
          <w:rFonts w:ascii="Times New Roman" w:hAnsi="Times New Roman" w:cs="Times New Roman"/>
          <w:sz w:val="26"/>
          <w:szCs w:val="26"/>
          <w:lang w:val="vi-VN"/>
        </w:rPr>
        <w:t>”</w:t>
      </w:r>
      <w:r w:rsidR="00CE686F">
        <w:br/>
      </w:r>
      <w:r w:rsidR="6A7FBFC6">
        <w:rPr>
          <w:noProof/>
        </w:rPr>
        <w:drawing>
          <wp:inline distT="0" distB="0" distL="0" distR="0" wp14:anchorId="57F817B5" wp14:editId="4D2228F4">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1A249173" w14:textId="77777777" w:rsidR="005B396B" w:rsidRDefault="005B396B" w:rsidP="005C5FA5">
      <w:pPr>
        <w:spacing w:after="160" w:line="259" w:lineRule="auto"/>
        <w:rPr>
          <w:b/>
          <w:bCs/>
          <w:lang w:val="en-US"/>
        </w:rPr>
      </w:pPr>
    </w:p>
    <w:p w14:paraId="7957FCDB" w14:textId="5C17B836" w:rsidR="005B396B" w:rsidRPr="00C60A20" w:rsidRDefault="002C3FD0" w:rsidP="00C60A20">
      <w:pPr>
        <w:pStyle w:val="ListParagraph"/>
        <w:numPr>
          <w:ilvl w:val="0"/>
          <w:numId w:val="203"/>
        </w:numPr>
        <w:ind w:left="567"/>
        <w:rPr>
          <w:rFonts w:ascii="Times New Roman" w:hAnsi="Times New Roman"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005B396B" w:rsidRPr="00C60A20">
        <w:rPr>
          <w:rFonts w:ascii="Times New Roman" w:hAnsi="Times New Roman" w:cs="Times New Roman"/>
          <w:b/>
          <w:sz w:val="26"/>
          <w:szCs w:val="26"/>
        </w:rPr>
        <w:t xml:space="preserve">Quản lý mã khuyến </w:t>
      </w:r>
      <w:r w:rsidR="005B396B" w:rsidRPr="00C60A20" w:rsidDel="002C3FD0">
        <w:rPr>
          <w:rFonts w:ascii="Times New Roman" w:hAnsi="Times New Roman" w:cs="Times New Roman"/>
          <w:b/>
          <w:sz w:val="26"/>
          <w:szCs w:val="26"/>
        </w:rPr>
        <w:t>mãi</w:t>
      </w:r>
      <w:r>
        <w:rPr>
          <w:rFonts w:ascii="Times New Roman" w:hAnsi="Times New Roman" w:cs="Times New Roman"/>
          <w:sz w:val="26"/>
          <w:szCs w:val="26"/>
          <w:lang w:val="vi-VN"/>
        </w:rPr>
        <w:t>”</w:t>
      </w:r>
    </w:p>
    <w:p w14:paraId="665A1408" w14:textId="77777777" w:rsidR="007569A2" w:rsidRDefault="007569A2"/>
    <w:p w14:paraId="71049383" w14:textId="77777777" w:rsidR="007569A2" w:rsidRDefault="00CE686F" w:rsidP="5A64F9FC">
      <w:pPr>
        <w:spacing w:before="80"/>
        <w:ind w:left="720"/>
        <w:rPr>
          <w:b/>
          <w:bCs/>
          <w:sz w:val="26"/>
          <w:szCs w:val="26"/>
        </w:rPr>
      </w:pPr>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5731200" cy="2984500"/>
                    </a:xfrm>
                    <a:prstGeom prst="rect">
                      <a:avLst/>
                    </a:prstGeom>
                    <a:ln/>
                  </pic:spPr>
                </pic:pic>
              </a:graphicData>
            </a:graphic>
          </wp:inline>
        </w:drawing>
      </w:r>
    </w:p>
    <w:p w14:paraId="4D16AC41" w14:textId="77777777" w:rsidR="007569A2" w:rsidRDefault="00CE686F">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731200" cy="3835400"/>
                    </a:xfrm>
                    <a:prstGeom prst="rect">
                      <a:avLst/>
                    </a:prstGeom>
                    <a:ln/>
                  </pic:spPr>
                </pic:pic>
              </a:graphicData>
            </a:graphic>
          </wp:inline>
        </w:drawing>
      </w:r>
    </w:p>
    <w:p w14:paraId="12A4EA11" w14:textId="77777777" w:rsidR="007569A2" w:rsidRDefault="007569A2"/>
    <w:p w14:paraId="364F495C" w14:textId="765DCE8C" w:rsidR="007569A2" w:rsidRDefault="007569A2" w:rsidP="00C60A20">
      <w:pPr>
        <w:pStyle w:val="ListParagraph"/>
      </w:pPr>
    </w:p>
    <w:p w14:paraId="5A1EA135" w14:textId="77777777" w:rsidR="007569A2" w:rsidRDefault="00CE686F">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7"/>
                    <a:srcRect/>
                    <a:stretch>
                      <a:fillRect/>
                    </a:stretch>
                  </pic:blipFill>
                  <pic:spPr>
                    <a:xfrm>
                      <a:off x="0" y="0"/>
                      <a:ext cx="5731200" cy="4254500"/>
                    </a:xfrm>
                    <a:prstGeom prst="rect">
                      <a:avLst/>
                    </a:prstGeom>
                    <a:ln/>
                  </pic:spPr>
                </pic:pic>
              </a:graphicData>
            </a:graphic>
          </wp:inline>
        </w:drawing>
      </w:r>
    </w:p>
    <w:p w14:paraId="0202C5B9" w14:textId="76592573" w:rsidR="002C3FD0" w:rsidRPr="00C60A20" w:rsidRDefault="002C3FD0" w:rsidP="00C60A20">
      <w:pPr>
        <w:pStyle w:val="ListParagraph"/>
        <w:numPr>
          <w:ilvl w:val="0"/>
          <w:numId w:val="204"/>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Thêm sản phẩm </w:t>
      </w:r>
      <w:r w:rsidRPr="00C60A20" w:rsidDel="002C3FD0">
        <w:rPr>
          <w:rFonts w:ascii="Times New Roman" w:hAnsi="Times New Roman" w:cs="Times New Roman"/>
          <w:b/>
          <w:sz w:val="26"/>
          <w:szCs w:val="26"/>
        </w:rPr>
        <w:t>mới</w:t>
      </w:r>
      <w:r>
        <w:rPr>
          <w:rFonts w:ascii="Times New Roman" w:hAnsi="Times New Roman" w:cs="Times New Roman"/>
          <w:sz w:val="26"/>
          <w:szCs w:val="26"/>
          <w:lang w:val="vi-VN"/>
        </w:rPr>
        <w:t>”</w:t>
      </w:r>
    </w:p>
    <w:p w14:paraId="58717D39" w14:textId="75AE3B2C" w:rsidR="007569A2" w:rsidRDefault="72F719AF" w:rsidP="5A64F9FC">
      <w:pPr>
        <w:spacing w:before="60"/>
        <w:ind w:left="600"/>
        <w:rPr>
          <w:b/>
          <w:bCs/>
          <w:sz w:val="26"/>
          <w:szCs w:val="26"/>
        </w:rPr>
      </w:pPr>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r w:rsidR="00CE686F">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a:stretch>
                      <a:fillRect/>
                    </a:stretch>
                  </pic:blipFill>
                  <pic:spPr>
                    <a:xfrm>
                      <a:off x="0" y="0"/>
                      <a:ext cx="5731200" cy="3378200"/>
                    </a:xfrm>
                    <a:prstGeom prst="rect">
                      <a:avLst/>
                    </a:prstGeom>
                    <a:ln/>
                  </pic:spPr>
                </pic:pic>
              </a:graphicData>
            </a:graphic>
          </wp:inline>
        </w:drawing>
      </w:r>
    </w:p>
    <w:p w14:paraId="189C5BD8" w14:textId="517A274C" w:rsidR="007569A2" w:rsidRPr="00C60A20" w:rsidRDefault="002C3FD0" w:rsidP="00C60A20">
      <w:pPr>
        <w:pStyle w:val="ListParagraph"/>
        <w:numPr>
          <w:ilvl w:val="0"/>
          <w:numId w:val="205"/>
        </w:numPr>
        <w:ind w:left="709"/>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630CF71F" w:rsidRPr="00C60A20">
        <w:rPr>
          <w:rFonts w:ascii="Times New Roman" w:hAnsi="Times New Roman" w:cs="Times New Roman"/>
          <w:b/>
          <w:sz w:val="26"/>
          <w:szCs w:val="26"/>
        </w:rPr>
        <w:t>Cập nhật sản phẩm</w:t>
      </w:r>
      <w:r>
        <w:rPr>
          <w:rFonts w:ascii="Times New Roman" w:hAnsi="Times New Roman" w:cs="Times New Roman"/>
          <w:sz w:val="26"/>
          <w:szCs w:val="26"/>
          <w:lang w:val="vi-VN"/>
        </w:rPr>
        <w:t xml:space="preserve"> “</w:t>
      </w:r>
    </w:p>
    <w:p w14:paraId="5338A720" w14:textId="2B500ABB" w:rsidR="007569A2" w:rsidRDefault="2876012A" w:rsidP="2895571A">
      <w:pPr>
        <w:rPr>
          <w:rFonts w:ascii="Times New Roman" w:eastAsia="Times New Roman" w:hAnsi="Times New Roman" w:cs="Times New Roman"/>
          <w:sz w:val="26"/>
          <w:szCs w:val="26"/>
        </w:rPr>
      </w:pPr>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r w:rsidR="00CE686F">
        <w:rPr>
          <w:rFonts w:ascii="Times New Roman" w:eastAsia="Times New Roman" w:hAnsi="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5731200" cy="4229100"/>
                    </a:xfrm>
                    <a:prstGeom prst="rect">
                      <a:avLst/>
                    </a:prstGeom>
                    <a:ln/>
                  </pic:spPr>
                </pic:pic>
              </a:graphicData>
            </a:graphic>
          </wp:inline>
        </w:drawing>
      </w:r>
    </w:p>
    <w:p w14:paraId="156A6281" w14:textId="77777777" w:rsidR="007569A2" w:rsidRDefault="00CE686F">
      <w:pPr>
        <w:spacing w:after="240"/>
        <w:rPr>
          <w:b/>
          <w:sz w:val="5"/>
          <w:szCs w:val="5"/>
        </w:rPr>
      </w:pPr>
      <w:r>
        <w:rPr>
          <w:b/>
          <w:sz w:val="5"/>
          <w:szCs w:val="5"/>
        </w:rPr>
        <w:t xml:space="preserve"> </w:t>
      </w:r>
    </w:p>
    <w:p w14:paraId="1FB37F22" w14:textId="4A5260B3" w:rsidR="002C3FD0" w:rsidRPr="00C60A20" w:rsidRDefault="002C3FD0" w:rsidP="00C60A20">
      <w:pPr>
        <w:pStyle w:val="ListParagraph"/>
        <w:numPr>
          <w:ilvl w:val="0"/>
          <w:numId w:val="206"/>
        </w:numPr>
        <w:ind w:left="709"/>
        <w:rPr>
          <w:rFonts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Xoá sản </w:t>
      </w:r>
      <w:r w:rsidRPr="00C60A20" w:rsidDel="002C3FD0">
        <w:rPr>
          <w:rFonts w:ascii="Times New Roman" w:hAnsi="Times New Roman" w:cs="Times New Roman"/>
          <w:b/>
          <w:sz w:val="26"/>
          <w:szCs w:val="26"/>
        </w:rPr>
        <w:t>phẩm</w:t>
      </w:r>
      <w:r>
        <w:rPr>
          <w:rFonts w:ascii="Times New Roman" w:hAnsi="Times New Roman" w:cs="Times New Roman"/>
          <w:sz w:val="26"/>
          <w:szCs w:val="26"/>
          <w:lang w:val="vi-VN"/>
        </w:rPr>
        <w:t xml:space="preserve"> “</w:t>
      </w:r>
    </w:p>
    <w:p w14:paraId="61DAA4D5" w14:textId="77777777" w:rsidR="007569A2" w:rsidRDefault="007569A2">
      <w:pPr>
        <w:spacing w:before="100"/>
        <w:ind w:left="600"/>
        <w:rPr>
          <w:b/>
          <w:sz w:val="26"/>
          <w:szCs w:val="26"/>
        </w:rPr>
      </w:pPr>
    </w:p>
    <w:p w14:paraId="2AEAF47F" w14:textId="77777777" w:rsidR="007569A2" w:rsidRDefault="00CE686F">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731200" cy="3695700"/>
                    </a:xfrm>
                    <a:prstGeom prst="rect">
                      <a:avLst/>
                    </a:prstGeom>
                    <a:ln/>
                  </pic:spPr>
                </pic:pic>
              </a:graphicData>
            </a:graphic>
          </wp:inline>
        </w:drawing>
      </w:r>
    </w:p>
    <w:p w14:paraId="3C806F0D" w14:textId="55548539" w:rsidR="002C3FD0" w:rsidRPr="00C60A20" w:rsidRDefault="002C3FD0" w:rsidP="00C60A20">
      <w:pPr>
        <w:pStyle w:val="ListParagraph"/>
        <w:numPr>
          <w:ilvl w:val="0"/>
          <w:numId w:val="207"/>
        </w:numPr>
        <w:ind w:left="709"/>
        <w:rPr>
          <w:rFonts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Nhập hàng tồn </w:t>
      </w:r>
      <w:r w:rsidRPr="00C60A20" w:rsidDel="002C3FD0">
        <w:rPr>
          <w:rFonts w:ascii="Times New Roman" w:hAnsi="Times New Roman" w:cs="Times New Roman"/>
          <w:b/>
          <w:sz w:val="26"/>
          <w:szCs w:val="26"/>
        </w:rPr>
        <w:t>kho</w:t>
      </w:r>
      <w:r>
        <w:rPr>
          <w:rFonts w:ascii="Times New Roman" w:hAnsi="Times New Roman" w:cs="Times New Roman"/>
          <w:sz w:val="26"/>
          <w:szCs w:val="26"/>
          <w:lang w:val="vi-VN"/>
        </w:rPr>
        <w:t>”</w:t>
      </w:r>
    </w:p>
    <w:p w14:paraId="281B37BA" w14:textId="77777777" w:rsidR="007569A2" w:rsidRDefault="007569A2">
      <w:pPr>
        <w:ind w:left="720"/>
        <w:rPr>
          <w:rFonts w:ascii="Times New Roman" w:eastAsia="Times New Roman" w:hAnsi="Times New Roman" w:cs="Times New Roman"/>
          <w:sz w:val="26"/>
          <w:szCs w:val="26"/>
        </w:rPr>
      </w:pPr>
    </w:p>
    <w:p w14:paraId="20876B09" w14:textId="77777777" w:rsidR="007569A2" w:rsidRDefault="00CE686F">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200" cy="3022600"/>
                    </a:xfrm>
                    <a:prstGeom prst="rect">
                      <a:avLst/>
                    </a:prstGeom>
                    <a:ln/>
                  </pic:spPr>
                </pic:pic>
              </a:graphicData>
            </a:graphic>
          </wp:inline>
        </w:drawing>
      </w:r>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365" w:name="_Toc185764377"/>
      <w:r>
        <w:t>2.2.2 Biểu đồ lớp thiết kế</w:t>
      </w:r>
      <w:bookmarkEnd w:id="365"/>
      <w:r>
        <w:t xml:space="preserve">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56960D01" w:rsidR="007569A2" w:rsidRDefault="00FA558A">
      <w:pPr>
        <w:rPr>
          <w:rFonts w:ascii="Times New Roman" w:eastAsia="Times New Roman" w:hAnsi="Times New Roman" w:cs="Times New Roman"/>
          <w:sz w:val="24"/>
          <w:szCs w:val="24"/>
        </w:rPr>
      </w:pPr>
      <w:r w:rsidRPr="00FA558A">
        <w:rPr>
          <w:rFonts w:ascii="Times New Roman" w:eastAsia="Times New Roman" w:hAnsi="Times New Roman" w:cs="Times New Roman"/>
          <w:noProof/>
          <w:sz w:val="24"/>
          <w:szCs w:val="24"/>
        </w:rPr>
        <w:drawing>
          <wp:inline distT="0" distB="0" distL="0" distR="0" wp14:anchorId="557DC26B" wp14:editId="62C2C91D">
            <wp:extent cx="5733415" cy="3702685"/>
            <wp:effectExtent l="0" t="0" r="635" b="0"/>
            <wp:docPr id="492768964"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8964" name="Picture 1" descr="A computer screen shot of a computer flowchart&#10;&#10;Description automatically generated"/>
                    <pic:cNvPicPr/>
                  </pic:nvPicPr>
                  <pic:blipFill>
                    <a:blip r:embed="rId84"/>
                    <a:stretch>
                      <a:fillRect/>
                    </a:stretch>
                  </pic:blipFill>
                  <pic:spPr>
                    <a:xfrm>
                      <a:off x="0" y="0"/>
                      <a:ext cx="5733415" cy="3702685"/>
                    </a:xfrm>
                    <a:prstGeom prst="rect">
                      <a:avLst/>
                    </a:prstGeom>
                  </pic:spPr>
                </pic:pic>
              </a:graphicData>
            </a:graphic>
          </wp:inline>
        </w:drawing>
      </w:r>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366" w:name="_Toc185764378"/>
      <w:r>
        <w:t>2.2.3 Thiết kế cơ sở dữ liệu</w:t>
      </w:r>
      <w:bookmarkEnd w:id="366"/>
      <w:r>
        <w:t xml:space="preserve">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85"/>
                    <a:srcRect/>
                    <a:stretch>
                      <a:fillRect/>
                    </a:stretch>
                  </pic:blipFill>
                  <pic:spPr>
                    <a:xfrm>
                      <a:off x="0" y="0"/>
                      <a:ext cx="5731200" cy="4025900"/>
                    </a:xfrm>
                    <a:prstGeom prst="rect">
                      <a:avLst/>
                    </a:prstGeom>
                    <a:ln/>
                  </pic:spPr>
                </pic:pic>
              </a:graphicData>
            </a:graphic>
          </wp:inline>
        </w:drawing>
      </w:r>
    </w:p>
    <w:p w14:paraId="781DF2CB" w14:textId="77777777" w:rsidR="007569A2" w:rsidRDefault="007569A2">
      <w:pPr>
        <w:rPr>
          <w:rFonts w:ascii="Times New Roman" w:eastAsia="Times New Roman" w:hAnsi="Times New Roman" w:cs="Times New Roman"/>
          <w:sz w:val="24"/>
          <w:szCs w:val="24"/>
        </w:rPr>
      </w:pPr>
    </w:p>
    <w:p w14:paraId="1BCFA941" w14:textId="77777777" w:rsidR="007569A2" w:rsidRDefault="00CE686F">
      <w:pPr>
        <w:pStyle w:val="Heading2"/>
      </w:pPr>
      <w:bookmarkStart w:id="367" w:name="_Toc185764379"/>
      <w:r>
        <w:t>2.3 Kết luận chương</w:t>
      </w:r>
      <w:bookmarkEnd w:id="367"/>
    </w:p>
    <w:p w14:paraId="16788234" w14:textId="77777777" w:rsidR="007569A2" w:rsidRDefault="007569A2">
      <w:pPr>
        <w:rPr>
          <w:rFonts w:ascii="Times New Roman" w:eastAsia="Times New Roman" w:hAnsi="Times New Roman" w:cs="Times New Roman"/>
          <w:sz w:val="24"/>
          <w:szCs w:val="24"/>
        </w:rPr>
      </w:pPr>
    </w:p>
    <w:p w14:paraId="57A6A0F0" w14:textId="77777777" w:rsidR="007569A2" w:rsidRDefault="007569A2">
      <w:pPr>
        <w:rPr>
          <w:rFonts w:ascii="Times New Roman" w:eastAsia="Times New Roman" w:hAnsi="Times New Roman" w:cs="Times New Roman"/>
          <w:sz w:val="24"/>
          <w:szCs w:val="24"/>
        </w:rPr>
      </w:pPr>
    </w:p>
    <w:p w14:paraId="7DF0CA62" w14:textId="77777777" w:rsidR="007569A2" w:rsidRDefault="007569A2">
      <w:pPr>
        <w:rPr>
          <w:rFonts w:ascii="Times New Roman" w:eastAsia="Times New Roman" w:hAnsi="Times New Roman" w:cs="Times New Roman"/>
          <w:sz w:val="24"/>
          <w:szCs w:val="24"/>
        </w:rPr>
      </w:pPr>
    </w:p>
    <w:p w14:paraId="44BA3426" w14:textId="77777777" w:rsidR="007569A2" w:rsidRDefault="007569A2">
      <w:pPr>
        <w:rPr>
          <w:rFonts w:ascii="Times New Roman" w:eastAsia="Times New Roman" w:hAnsi="Times New Roman" w:cs="Times New Roman"/>
          <w:sz w:val="24"/>
          <w:szCs w:val="24"/>
        </w:rPr>
      </w:pPr>
    </w:p>
    <w:p w14:paraId="38173B19" w14:textId="77777777" w:rsidR="007569A2" w:rsidRDefault="00CE686F">
      <w:pPr>
        <w:pStyle w:val="Heading1"/>
      </w:pPr>
      <w:bookmarkStart w:id="368" w:name="_Toc185764380"/>
      <w:r>
        <w:t>CHƯƠNG 3: CÀI ĐẶT VÀ THỬ NGHIỆM HỆ THỐNG</w:t>
      </w:r>
      <w:bookmarkEnd w:id="368"/>
      <w:r>
        <w:t xml:space="preserve"> </w:t>
      </w:r>
    </w:p>
    <w:p w14:paraId="6CFF1D1A" w14:textId="77777777" w:rsidR="007569A2" w:rsidRDefault="00CE686F">
      <w:pPr>
        <w:pStyle w:val="Heading2"/>
      </w:pPr>
      <w:bookmarkStart w:id="369" w:name="_Toc185764381"/>
      <w:r>
        <w:t>3.1 Kiến trúc hệ thống</w:t>
      </w:r>
      <w:bookmarkEnd w:id="369"/>
      <w:r>
        <w:t xml:space="preserve"> </w:t>
      </w:r>
    </w:p>
    <w:p w14:paraId="175D53C2" w14:textId="77777777" w:rsidR="007569A2" w:rsidRDefault="007569A2">
      <w:pPr>
        <w:rPr>
          <w:rFonts w:ascii="Times New Roman" w:eastAsia="Times New Roman" w:hAnsi="Times New Roman" w:cs="Times New Roman"/>
          <w:sz w:val="24"/>
          <w:szCs w:val="24"/>
        </w:rPr>
      </w:pPr>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RDefault="00CE686F">
      <w:pPr>
        <w:pStyle w:val="Heading2"/>
      </w:pPr>
      <w:bookmarkStart w:id="370" w:name="_Toc185764382"/>
      <w:r>
        <w:t>3.2 Một số hình ảnh về giao diện hệ thống</w:t>
      </w:r>
      <w:bookmarkEnd w:id="370"/>
      <w:r>
        <w:t xml:space="preserve"> </w:t>
      </w:r>
    </w:p>
    <w:p w14:paraId="711A9A35" w14:textId="77777777" w:rsidR="007569A2" w:rsidRDefault="007569A2">
      <w:pPr>
        <w:rPr>
          <w:rFonts w:ascii="Times New Roman" w:eastAsia="Times New Roman" w:hAnsi="Times New Roman" w:cs="Times New Roman"/>
          <w:sz w:val="24"/>
          <w:szCs w:val="24"/>
        </w:rPr>
      </w:pPr>
    </w:p>
    <w:p w14:paraId="4EE333D4" w14:textId="77777777" w:rsidR="007569A2" w:rsidRDefault="007569A2">
      <w:pPr>
        <w:rPr>
          <w:rFonts w:ascii="Times New Roman" w:eastAsia="Times New Roman" w:hAnsi="Times New Roman" w:cs="Times New Roman"/>
          <w:sz w:val="24"/>
          <w:szCs w:val="24"/>
        </w:rPr>
      </w:pPr>
    </w:p>
    <w:p w14:paraId="0D6BC734" w14:textId="77777777" w:rsidR="007569A2" w:rsidRDefault="007569A2">
      <w:pPr>
        <w:rPr>
          <w:rFonts w:ascii="Times New Roman" w:eastAsia="Times New Roman" w:hAnsi="Times New Roman" w:cs="Times New Roman"/>
          <w:sz w:val="24"/>
          <w:szCs w:val="24"/>
        </w:rPr>
      </w:pPr>
    </w:p>
    <w:p w14:paraId="6215A786" w14:textId="77777777" w:rsidR="007569A2" w:rsidRDefault="00CE686F">
      <w:pPr>
        <w:pStyle w:val="Heading3"/>
      </w:pPr>
      <w:bookmarkStart w:id="371" w:name="_Toc185764383"/>
      <w:r>
        <w:t>3.2.1 Một số giao diện cho người dùng hệ thống</w:t>
      </w:r>
      <w:bookmarkEnd w:id="371"/>
      <w:r>
        <w:t xml:space="preserve"> </w:t>
      </w:r>
    </w:p>
    <w:p w14:paraId="34A104AC" w14:textId="77777777" w:rsidR="007569A2" w:rsidRDefault="007569A2">
      <w:pPr>
        <w:rPr>
          <w:rFonts w:ascii="Times New Roman" w:eastAsia="Times New Roman" w:hAnsi="Times New Roman" w:cs="Times New Roman"/>
          <w:sz w:val="24"/>
          <w:szCs w:val="24"/>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77777777" w:rsidR="007569A2" w:rsidRDefault="00CE686F">
      <w:pPr>
        <w:pStyle w:val="Heading3"/>
      </w:pPr>
      <w:bookmarkStart w:id="372" w:name="_Toc185764384"/>
      <w:r>
        <w:t>3.2.2 Một số giao diện cho người quản trị</w:t>
      </w:r>
      <w:bookmarkEnd w:id="372"/>
    </w:p>
    <w:p w14:paraId="3F82752B" w14:textId="77777777" w:rsidR="007569A2" w:rsidRDefault="007569A2">
      <w:pPr>
        <w:rPr>
          <w:rFonts w:ascii="Times New Roman" w:eastAsia="Times New Roman" w:hAnsi="Times New Roman" w:cs="Times New Roman"/>
          <w:sz w:val="24"/>
          <w:szCs w:val="24"/>
        </w:rPr>
      </w:pPr>
    </w:p>
    <w:p w14:paraId="6CA203BD" w14:textId="77777777" w:rsidR="007569A2" w:rsidRDefault="007569A2">
      <w:pPr>
        <w:rPr>
          <w:rFonts w:ascii="Times New Roman" w:eastAsia="Times New Roman" w:hAnsi="Times New Roman" w:cs="Times New Roman"/>
          <w:sz w:val="24"/>
          <w:szCs w:val="24"/>
        </w:rPr>
      </w:pPr>
    </w:p>
    <w:p w14:paraId="1EEB5C65" w14:textId="77777777" w:rsidR="007569A2" w:rsidRDefault="007569A2">
      <w:pPr>
        <w:rPr>
          <w:rFonts w:ascii="Times New Roman" w:eastAsia="Times New Roman" w:hAnsi="Times New Roman" w:cs="Times New Roman"/>
          <w:sz w:val="24"/>
          <w:szCs w:val="24"/>
        </w:rPr>
      </w:pPr>
    </w:p>
    <w:p w14:paraId="3470352D" w14:textId="77777777" w:rsidR="007569A2" w:rsidRDefault="00CE686F">
      <w:pPr>
        <w:pStyle w:val="Heading3"/>
      </w:pPr>
      <w:bookmarkStart w:id="373" w:name="_Toc185764385"/>
      <w:r>
        <w:t>3.2.3 Một số giao diện cho người bán hàng</w:t>
      </w:r>
      <w:bookmarkEnd w:id="373"/>
    </w:p>
    <w:p w14:paraId="27EFE50A" w14:textId="77777777" w:rsidR="007569A2" w:rsidRDefault="007569A2">
      <w:pPr>
        <w:rPr>
          <w:rFonts w:ascii="Times New Roman" w:eastAsia="Times New Roman" w:hAnsi="Times New Roman" w:cs="Times New Roman"/>
          <w:sz w:val="24"/>
          <w:szCs w:val="24"/>
        </w:rPr>
      </w:pPr>
    </w:p>
    <w:p w14:paraId="44D1216F" w14:textId="77777777" w:rsidR="007569A2" w:rsidRDefault="007569A2">
      <w:pPr>
        <w:rPr>
          <w:rFonts w:ascii="Times New Roman" w:eastAsia="Times New Roman" w:hAnsi="Times New Roman" w:cs="Times New Roman"/>
          <w:sz w:val="24"/>
          <w:szCs w:val="24"/>
        </w:rPr>
      </w:pPr>
    </w:p>
    <w:p w14:paraId="536F3880" w14:textId="77777777" w:rsidR="007569A2" w:rsidRDefault="00CE686F">
      <w:pPr>
        <w:pStyle w:val="Heading2"/>
      </w:pPr>
      <w:bookmarkStart w:id="374" w:name="_Toc185764386"/>
      <w:r>
        <w:t>3.3 Kết luận chương</w:t>
      </w:r>
      <w:bookmarkEnd w:id="374"/>
    </w:p>
    <w:p w14:paraId="3517F98F" w14:textId="77777777" w:rsidR="007569A2" w:rsidRDefault="007569A2">
      <w:pPr>
        <w:rPr>
          <w:rFonts w:ascii="Times New Roman" w:eastAsia="Times New Roman" w:hAnsi="Times New Roman" w:cs="Times New Roman"/>
          <w:sz w:val="24"/>
          <w:szCs w:val="24"/>
        </w:rPr>
      </w:pPr>
    </w:p>
    <w:p w14:paraId="296393BC" w14:textId="77777777" w:rsidR="007569A2" w:rsidRDefault="00CE686F">
      <w:pPr>
        <w:pStyle w:val="Heading1"/>
      </w:pPr>
      <w:bookmarkStart w:id="375" w:name="_Toc185764387"/>
      <w:r>
        <w:t>KẾT LUẬN</w:t>
      </w:r>
      <w:bookmarkEnd w:id="375"/>
      <w:r>
        <w:t xml:space="preserve"> </w:t>
      </w:r>
    </w:p>
    <w:p w14:paraId="6F0AAE85" w14:textId="77777777" w:rsidR="007569A2" w:rsidRDefault="00CE686F">
      <w:pPr>
        <w:pStyle w:val="Heading1"/>
      </w:pPr>
      <w:bookmarkStart w:id="376" w:name="_Toc185764388"/>
      <w:r>
        <w:t>DANH MỤC TÀI LIỆU THAM KHẢO</w:t>
      </w:r>
      <w:bookmarkEnd w:id="376"/>
      <w:r>
        <w:t xml:space="preserve"> </w:t>
      </w:r>
    </w:p>
    <w:p w14:paraId="6622D774" w14:textId="77777777" w:rsidR="00F01381" w:rsidRPr="00F01381" w:rsidRDefault="00F01381" w:rsidP="00C60A20">
      <w:bookmarkStart w:id="377" w:name="_xlst6qevj1hv" w:colFirst="0" w:colLast="0"/>
      <w:bookmarkEnd w:id="377"/>
      <w:r w:rsidRPr="00F01381">
        <w:t>[1] Trần Đình Quế, Phân tích và thiết kế Hệ Thống Thông Tin, Học Viện Công Nghệ Bưu Chính Viễn Thông, 2015.</w:t>
      </w:r>
    </w:p>
    <w:p w14:paraId="34223B45" w14:textId="115B7408" w:rsidR="007569A2" w:rsidRPr="00034C0F" w:rsidRDefault="00F01381" w:rsidP="00C60A20">
      <w:pPr>
        <w:rPr>
          <w:lang w:val="en-US"/>
        </w:rPr>
      </w:pPr>
      <w:r w:rsidRPr="00F01381">
        <w:t>[2] Trần Đình Quế &amp; Nguyễn Mạnh Hùng, Nhập môn Công nghệ phần mềm, Học Viện Công Nghệ Bưu Chính Viễn Thông, 2016</w:t>
      </w:r>
      <w:r>
        <w:rPr>
          <w:lang w:val="en-US"/>
        </w:rPr>
        <w:t>.</w:t>
      </w:r>
    </w:p>
    <w:p w14:paraId="539CD7A1" w14:textId="77777777" w:rsidR="007569A2" w:rsidRDefault="007569A2" w:rsidP="00B842E5">
      <w:pPr>
        <w:rPr>
          <w:sz w:val="28"/>
          <w:szCs w:val="28"/>
        </w:rPr>
      </w:pPr>
    </w:p>
    <w:p w14:paraId="6A9A2604" w14:textId="77777777" w:rsidR="007569A2" w:rsidRDefault="007569A2">
      <w:pPr>
        <w:rPr>
          <w:sz w:val="28"/>
          <w:szCs w:val="28"/>
        </w:rPr>
      </w:pPr>
    </w:p>
    <w:p w14:paraId="3DD220FA" w14:textId="77777777" w:rsidR="007569A2" w:rsidRDefault="007569A2"/>
    <w:sectPr w:rsidR="007569A2" w:rsidSect="00062456">
      <w:footerReference w:type="default" r:id="rId86"/>
      <w:footerReference w:type="first" r:id="rId87"/>
      <w:type w:val="continuous"/>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5" w:author="Việt Lương" w:date="2024-12-19T21:26:00Z" w:initials="VL">
    <w:p w14:paraId="3BCAE4A5" w14:textId="23DCFD0F" w:rsidR="00EB5287" w:rsidRDefault="00EB5287">
      <w:r>
        <w:annotationRef/>
      </w:r>
      <w:r w:rsidRPr="5EE9C798">
        <w:t>Vẽ lại sau cùng</w:t>
      </w:r>
    </w:p>
  </w:comment>
  <w:comment w:id="57"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59"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58"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61"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62"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64"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68"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69"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70" w:author="Việt Lương" w:date="2024-12-19T21:25:00Z" w:initials="VL">
    <w:p w14:paraId="794BBA5B" w14:textId="16670CC4" w:rsidR="00EB5287" w:rsidRDefault="00EB5287">
      <w:r>
        <w:annotationRef/>
      </w:r>
      <w:r w:rsidRPr="495B820D">
        <w:t>Cần xem lại</w:t>
      </w:r>
    </w:p>
  </w:comment>
  <w:comment w:id="71"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74"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86"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96"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109"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140"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159" w:author="khanh pham" w:date="2024-12-22T21:13:00Z" w:initials="kp">
    <w:p w14:paraId="304649D2" w14:textId="77777777" w:rsidR="00090574" w:rsidRDefault="00090574" w:rsidP="00090574">
      <w:pPr>
        <w:pStyle w:val="CommentText"/>
      </w:pPr>
      <w:r>
        <w:rPr>
          <w:rStyle w:val="CommentReference"/>
        </w:rPr>
        <w:annotationRef/>
      </w:r>
      <w:r>
        <w:t>Chưa cần đăng nhập vẫn vào được web nhưng thêm phải đăng nhập</w:t>
      </w:r>
    </w:p>
  </w:comment>
  <w:comment w:id="164"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209"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262"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284"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295" w:author="khanh pham" w:date="2024-12-22T21:18:00Z" w:initials="kp">
    <w:p w14:paraId="41E05868" w14:textId="77777777" w:rsidR="006F73D5" w:rsidRDefault="006F73D5" w:rsidP="006F73D5">
      <w:pPr>
        <w:pStyle w:val="CommentText"/>
      </w:pPr>
      <w:r>
        <w:rPr>
          <w:rStyle w:val="CommentReference"/>
        </w:rPr>
        <w:annotationRef/>
      </w:r>
      <w:r>
        <w:t>Giống mẫu</w:t>
      </w:r>
    </w:p>
  </w:comment>
  <w:comment w:id="330" w:author="khanh pham" w:date="2024-12-22T22:10:00Z" w:initials="kp">
    <w:p w14:paraId="1D6315E3" w14:textId="77777777" w:rsidR="00783D59" w:rsidRDefault="00783D59" w:rsidP="00783D59">
      <w:pPr>
        <w:pStyle w:val="CommentText"/>
      </w:pPr>
      <w:r>
        <w:rPr>
          <w:rStyle w:val="CommentReference"/>
        </w:rPr>
        <w:annotationRef/>
      </w:r>
      <w:r>
        <w:t>Thêm đoạn nhập mã otp</w:t>
      </w:r>
    </w:p>
  </w:comment>
  <w:comment w:id="360"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361"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362"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363"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364"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304649D2" w15:done="0"/>
  <w15:commentEx w15:paraId="2B646F05" w15:done="0"/>
  <w15:commentEx w15:paraId="22D0BA5C" w15:done="0"/>
  <w15:commentEx w15:paraId="473C3AC3" w15:done="0"/>
  <w15:commentEx w15:paraId="26AC25E6" w15:done="0"/>
  <w15:commentEx w15:paraId="41E05868" w15:done="0"/>
  <w15:commentEx w15:paraId="1D6315E3"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68B9C8CF" w16cex:dateUtc="2024-12-22T14:1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689A1F8" w16cex:dateUtc="2024-12-22T14:18:00Z"/>
  <w16cex:commentExtensible w16cex:durableId="560C7542" w16cex:dateUtc="2024-12-22T15:10: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304649D2" w16cid:durableId="68B9C8CF"/>
  <w16cid:commentId w16cid:paraId="2B646F05" w16cid:durableId="572EA9AE"/>
  <w16cid:commentId w16cid:paraId="22D0BA5C" w16cid:durableId="7715C520"/>
  <w16cid:commentId w16cid:paraId="473C3AC3" w16cid:durableId="05EB4A1D"/>
  <w16cid:commentId w16cid:paraId="26AC25E6" w16cid:durableId="231D5CAA"/>
  <w16cid:commentId w16cid:paraId="41E05868" w16cid:durableId="7689A1F8"/>
  <w16cid:commentId w16cid:paraId="1D6315E3" w16cid:durableId="560C7542"/>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36FE0" w14:textId="77777777" w:rsidR="00BD6A19" w:rsidRDefault="00BD6A19">
      <w:pPr>
        <w:spacing w:line="240" w:lineRule="auto"/>
      </w:pPr>
      <w:r>
        <w:separator/>
      </w:r>
    </w:p>
  </w:endnote>
  <w:endnote w:type="continuationSeparator" w:id="0">
    <w:p w14:paraId="416C764E" w14:textId="77777777" w:rsidR="00BD6A19" w:rsidRDefault="00BD6A19">
      <w:pPr>
        <w:spacing w:line="240" w:lineRule="auto"/>
      </w:pPr>
      <w:r>
        <w:continuationSeparator/>
      </w:r>
    </w:p>
  </w:endnote>
  <w:endnote w:type="continuationNotice" w:id="1">
    <w:p w14:paraId="107E9204" w14:textId="77777777" w:rsidR="00BD6A19" w:rsidRDefault="00BD6A1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FF8CC9" w14:textId="77777777" w:rsidR="00B00DDA" w:rsidRDefault="00B00DDA">
    <w:pPr>
      <w:pStyle w:val="Footer"/>
    </w:pPr>
  </w:p>
  <w:p w14:paraId="0EEC0EC6" w14:textId="77777777" w:rsidR="0092396B" w:rsidRDefault="0092396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8ECAA" w14:textId="77777777" w:rsidR="0092396B" w:rsidRDefault="0092396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3D3E2" w14:textId="77777777" w:rsidR="0092396B" w:rsidRDefault="0092396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53D00" w14:textId="77777777" w:rsidR="005C5C32" w:rsidRDefault="005C5C3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0C2" w14:textId="3BB21340" w:rsidR="00062456" w:rsidRDefault="0006245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6924714"/>
      <w:docPartObj>
        <w:docPartGallery w:val="Page Numbers (Bottom of Page)"/>
        <w:docPartUnique/>
      </w:docPartObj>
    </w:sdtPr>
    <w:sdtEndPr>
      <w:rPr>
        <w:noProof/>
      </w:rPr>
    </w:sdtEndPr>
    <w:sdtContent>
      <w:p w14:paraId="2F891632" w14:textId="7FA20871" w:rsidR="00062456" w:rsidRDefault="000624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E0E4E2" w14:textId="70DF8180" w:rsidR="00495FA8" w:rsidRDefault="00495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602A3" w14:textId="77777777" w:rsidR="00BD6A19" w:rsidRDefault="00BD6A19">
      <w:pPr>
        <w:spacing w:line="240" w:lineRule="auto"/>
      </w:pPr>
      <w:r>
        <w:separator/>
      </w:r>
    </w:p>
  </w:footnote>
  <w:footnote w:type="continuationSeparator" w:id="0">
    <w:p w14:paraId="1FD1F7D0" w14:textId="77777777" w:rsidR="00BD6A19" w:rsidRDefault="00BD6A19">
      <w:pPr>
        <w:spacing w:line="240" w:lineRule="auto"/>
      </w:pPr>
      <w:r>
        <w:continuationSeparator/>
      </w:r>
    </w:p>
  </w:footnote>
  <w:footnote w:type="continuationNotice" w:id="1">
    <w:p w14:paraId="4814435C" w14:textId="77777777" w:rsidR="00BD6A19" w:rsidRDefault="00BD6A1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24F515A" w14:paraId="49DEA270" w14:textId="77777777" w:rsidTr="224F515A">
      <w:trPr>
        <w:trHeight w:val="300"/>
      </w:trPr>
      <w:tc>
        <w:tcPr>
          <w:tcW w:w="3005" w:type="dxa"/>
        </w:tcPr>
        <w:p w14:paraId="010DDEB4" w14:textId="178258BF" w:rsidR="224F515A" w:rsidRDefault="224F515A" w:rsidP="224F515A">
          <w:pPr>
            <w:pStyle w:val="Header"/>
            <w:ind w:left="-115"/>
          </w:pPr>
        </w:p>
      </w:tc>
      <w:tc>
        <w:tcPr>
          <w:tcW w:w="3005" w:type="dxa"/>
        </w:tcPr>
        <w:p w14:paraId="451C513C" w14:textId="43D30495" w:rsidR="224F515A" w:rsidRDefault="224F515A" w:rsidP="224F515A">
          <w:pPr>
            <w:pStyle w:val="Header"/>
            <w:jc w:val="center"/>
          </w:pPr>
        </w:p>
      </w:tc>
      <w:tc>
        <w:tcPr>
          <w:tcW w:w="3005" w:type="dxa"/>
        </w:tcPr>
        <w:p w14:paraId="4FD0F7C0" w14:textId="34958C2E" w:rsidR="224F515A" w:rsidRDefault="224F515A" w:rsidP="224F515A">
          <w:pPr>
            <w:pStyle w:val="Header"/>
            <w:ind w:right="-115"/>
            <w:jc w:val="right"/>
          </w:pPr>
        </w:p>
      </w:tc>
    </w:tr>
  </w:tbl>
  <w:p w14:paraId="578BAA05" w14:textId="535B68CB" w:rsidR="224F515A" w:rsidRDefault="224F515A" w:rsidP="224F51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10E" w14:textId="265E12F4" w:rsidR="007569A2" w:rsidRDefault="007569A2">
    <w:pPr>
      <w:pStyle w:val="Header"/>
    </w:pPr>
  </w:p>
  <w:p w14:paraId="0712D03C" w14:textId="3C2F5C55" w:rsidR="0049473F" w:rsidRDefault="0049473F"/>
</w:hdr>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0"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7"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48"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0"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1"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2"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75"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87"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97"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15"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20"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36"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40"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42"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44"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49"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0"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61"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62"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63" w15:restartNumberingAfterBreak="0">
    <w:nsid w:val="66E534A4"/>
    <w:multiLevelType w:val="hybridMultilevel"/>
    <w:tmpl w:val="89AE410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65"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67"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71"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75"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76"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9"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82"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87"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03"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19"/>
  </w:num>
  <w:num w:numId="2" w16cid:durableId="1866092661">
    <w:abstractNumId w:val="47"/>
  </w:num>
  <w:num w:numId="3" w16cid:durableId="1894079865">
    <w:abstractNumId w:val="174"/>
  </w:num>
  <w:num w:numId="4" w16cid:durableId="1169174952">
    <w:abstractNumId w:val="50"/>
  </w:num>
  <w:num w:numId="5" w16cid:durableId="541212300">
    <w:abstractNumId w:val="139"/>
  </w:num>
  <w:num w:numId="6" w16cid:durableId="367029766">
    <w:abstractNumId w:val="181"/>
  </w:num>
  <w:num w:numId="7" w16cid:durableId="475102382">
    <w:abstractNumId w:val="135"/>
  </w:num>
  <w:num w:numId="8" w16cid:durableId="1657415017">
    <w:abstractNumId w:val="143"/>
  </w:num>
  <w:num w:numId="9" w16cid:durableId="1648631810">
    <w:abstractNumId w:val="161"/>
  </w:num>
  <w:num w:numId="10" w16cid:durableId="859050559">
    <w:abstractNumId w:val="86"/>
  </w:num>
  <w:num w:numId="11" w16cid:durableId="1734889097">
    <w:abstractNumId w:val="141"/>
  </w:num>
  <w:num w:numId="12" w16cid:durableId="1799909674">
    <w:abstractNumId w:val="9"/>
  </w:num>
  <w:num w:numId="13" w16cid:durableId="865600503">
    <w:abstractNumId w:val="114"/>
  </w:num>
  <w:num w:numId="14" w16cid:durableId="1921482043">
    <w:abstractNumId w:val="49"/>
  </w:num>
  <w:num w:numId="15" w16cid:durableId="145173467">
    <w:abstractNumId w:val="160"/>
  </w:num>
  <w:num w:numId="16" w16cid:durableId="682247338">
    <w:abstractNumId w:val="202"/>
  </w:num>
  <w:num w:numId="17" w16cid:durableId="1733112495">
    <w:abstractNumId w:val="162"/>
  </w:num>
  <w:num w:numId="18" w16cid:durableId="1866753057">
    <w:abstractNumId w:val="175"/>
  </w:num>
  <w:num w:numId="19" w16cid:durableId="1436637415">
    <w:abstractNumId w:val="61"/>
  </w:num>
  <w:num w:numId="20" w16cid:durableId="1749382451">
    <w:abstractNumId w:val="148"/>
  </w:num>
  <w:num w:numId="21" w16cid:durableId="1115517615">
    <w:abstractNumId w:val="80"/>
  </w:num>
  <w:num w:numId="22" w16cid:durableId="1290238626">
    <w:abstractNumId w:val="186"/>
  </w:num>
  <w:num w:numId="23" w16cid:durableId="27220015">
    <w:abstractNumId w:val="96"/>
  </w:num>
  <w:num w:numId="24" w16cid:durableId="2119255100">
    <w:abstractNumId w:val="74"/>
  </w:num>
  <w:num w:numId="25" w16cid:durableId="2128087789">
    <w:abstractNumId w:val="164"/>
  </w:num>
  <w:num w:numId="26" w16cid:durableId="557669333">
    <w:abstractNumId w:val="170"/>
  </w:num>
  <w:num w:numId="27" w16cid:durableId="1456483661">
    <w:abstractNumId w:val="166"/>
  </w:num>
  <w:num w:numId="28" w16cid:durableId="323901030">
    <w:abstractNumId w:val="0"/>
  </w:num>
  <w:num w:numId="29" w16cid:durableId="1555432511">
    <w:abstractNumId w:val="180"/>
  </w:num>
  <w:num w:numId="30" w16cid:durableId="1552301297">
    <w:abstractNumId w:val="7"/>
  </w:num>
  <w:num w:numId="31" w16cid:durableId="500240766">
    <w:abstractNumId w:val="8"/>
  </w:num>
  <w:num w:numId="32" w16cid:durableId="1582064583">
    <w:abstractNumId w:val="31"/>
  </w:num>
  <w:num w:numId="33" w16cid:durableId="1963918073">
    <w:abstractNumId w:val="94"/>
  </w:num>
  <w:num w:numId="34" w16cid:durableId="998312516">
    <w:abstractNumId w:val="25"/>
  </w:num>
  <w:num w:numId="35" w16cid:durableId="984775018">
    <w:abstractNumId w:val="206"/>
  </w:num>
  <w:num w:numId="36" w16cid:durableId="1919053297">
    <w:abstractNumId w:val="82"/>
  </w:num>
  <w:num w:numId="37" w16cid:durableId="181819693">
    <w:abstractNumId w:val="131"/>
  </w:num>
  <w:num w:numId="38" w16cid:durableId="1635524081">
    <w:abstractNumId w:val="75"/>
  </w:num>
  <w:num w:numId="39" w16cid:durableId="1311709723">
    <w:abstractNumId w:val="42"/>
  </w:num>
  <w:num w:numId="40" w16cid:durableId="1142773431">
    <w:abstractNumId w:val="168"/>
  </w:num>
  <w:num w:numId="41" w16cid:durableId="1078359685">
    <w:abstractNumId w:val="198"/>
  </w:num>
  <w:num w:numId="42" w16cid:durableId="1716542058">
    <w:abstractNumId w:val="43"/>
  </w:num>
  <w:num w:numId="43" w16cid:durableId="532113078">
    <w:abstractNumId w:val="83"/>
  </w:num>
  <w:num w:numId="44" w16cid:durableId="903610370">
    <w:abstractNumId w:val="121"/>
  </w:num>
  <w:num w:numId="45" w16cid:durableId="1940721210">
    <w:abstractNumId w:val="27"/>
  </w:num>
  <w:num w:numId="46" w16cid:durableId="856233084">
    <w:abstractNumId w:val="125"/>
  </w:num>
  <w:num w:numId="47" w16cid:durableId="31618735">
    <w:abstractNumId w:val="29"/>
  </w:num>
  <w:num w:numId="48" w16cid:durableId="1786584066">
    <w:abstractNumId w:val="95"/>
  </w:num>
  <w:num w:numId="49" w16cid:durableId="1225406819">
    <w:abstractNumId w:val="156"/>
  </w:num>
  <w:num w:numId="50" w16cid:durableId="118770928">
    <w:abstractNumId w:val="128"/>
  </w:num>
  <w:num w:numId="51" w16cid:durableId="1991402772">
    <w:abstractNumId w:val="176"/>
  </w:num>
  <w:num w:numId="52" w16cid:durableId="2004894678">
    <w:abstractNumId w:val="205"/>
  </w:num>
  <w:num w:numId="53" w16cid:durableId="1660234753">
    <w:abstractNumId w:val="73"/>
  </w:num>
  <w:num w:numId="54" w16cid:durableId="2136825054">
    <w:abstractNumId w:val="48"/>
  </w:num>
  <w:num w:numId="55" w16cid:durableId="2072537792">
    <w:abstractNumId w:val="5"/>
  </w:num>
  <w:num w:numId="56" w16cid:durableId="1933077651">
    <w:abstractNumId w:val="173"/>
  </w:num>
  <w:num w:numId="57" w16cid:durableId="39936756">
    <w:abstractNumId w:val="137"/>
  </w:num>
  <w:num w:numId="58" w16cid:durableId="420957159">
    <w:abstractNumId w:val="196"/>
  </w:num>
  <w:num w:numId="59" w16cid:durableId="1957826793">
    <w:abstractNumId w:val="184"/>
  </w:num>
  <w:num w:numId="60" w16cid:durableId="1679458095">
    <w:abstractNumId w:val="52"/>
  </w:num>
  <w:num w:numId="61" w16cid:durableId="620456696">
    <w:abstractNumId w:val="32"/>
  </w:num>
  <w:num w:numId="62" w16cid:durableId="1943104386">
    <w:abstractNumId w:val="1"/>
  </w:num>
  <w:num w:numId="63" w16cid:durableId="478964094">
    <w:abstractNumId w:val="21"/>
  </w:num>
  <w:num w:numId="64" w16cid:durableId="711729095">
    <w:abstractNumId w:val="77"/>
  </w:num>
  <w:num w:numId="65" w16cid:durableId="1554270777">
    <w:abstractNumId w:val="92"/>
  </w:num>
  <w:num w:numId="66" w16cid:durableId="995962486">
    <w:abstractNumId w:val="99"/>
  </w:num>
  <w:num w:numId="67" w16cid:durableId="379792046">
    <w:abstractNumId w:val="11"/>
  </w:num>
  <w:num w:numId="68" w16cid:durableId="1448088872">
    <w:abstractNumId w:val="177"/>
  </w:num>
  <w:num w:numId="69" w16cid:durableId="302388604">
    <w:abstractNumId w:val="189"/>
  </w:num>
  <w:num w:numId="70" w16cid:durableId="1198349968">
    <w:abstractNumId w:val="179"/>
  </w:num>
  <w:num w:numId="71" w16cid:durableId="1081441846">
    <w:abstractNumId w:val="155"/>
  </w:num>
  <w:num w:numId="72" w16cid:durableId="379598357">
    <w:abstractNumId w:val="88"/>
  </w:num>
  <w:num w:numId="73" w16cid:durableId="670374792">
    <w:abstractNumId w:val="90"/>
  </w:num>
  <w:num w:numId="74" w16cid:durableId="858011631">
    <w:abstractNumId w:val="65"/>
  </w:num>
  <w:num w:numId="75" w16cid:durableId="1137836443">
    <w:abstractNumId w:val="54"/>
  </w:num>
  <w:num w:numId="76" w16cid:durableId="671027875">
    <w:abstractNumId w:val="110"/>
  </w:num>
  <w:num w:numId="77" w16cid:durableId="778529097">
    <w:abstractNumId w:val="98"/>
  </w:num>
  <w:num w:numId="78" w16cid:durableId="1654145063">
    <w:abstractNumId w:val="37"/>
  </w:num>
  <w:num w:numId="79" w16cid:durableId="1818960076">
    <w:abstractNumId w:val="23"/>
  </w:num>
  <w:num w:numId="80" w16cid:durableId="127751532">
    <w:abstractNumId w:val="136"/>
  </w:num>
  <w:num w:numId="81" w16cid:durableId="112941406">
    <w:abstractNumId w:val="71"/>
  </w:num>
  <w:num w:numId="82" w16cid:durableId="938636840">
    <w:abstractNumId w:val="44"/>
  </w:num>
  <w:num w:numId="83" w16cid:durableId="1224177397">
    <w:abstractNumId w:val="195"/>
  </w:num>
  <w:num w:numId="84" w16cid:durableId="185753350">
    <w:abstractNumId w:val="64"/>
  </w:num>
  <w:num w:numId="85" w16cid:durableId="923732394">
    <w:abstractNumId w:val="199"/>
  </w:num>
  <w:num w:numId="86" w16cid:durableId="1848321171">
    <w:abstractNumId w:val="109"/>
  </w:num>
  <w:num w:numId="87" w16cid:durableId="261761048">
    <w:abstractNumId w:val="116"/>
  </w:num>
  <w:num w:numId="88" w16cid:durableId="157774317">
    <w:abstractNumId w:val="102"/>
  </w:num>
  <w:num w:numId="89" w16cid:durableId="1840609466">
    <w:abstractNumId w:val="118"/>
  </w:num>
  <w:num w:numId="90" w16cid:durableId="2121996436">
    <w:abstractNumId w:val="45"/>
  </w:num>
  <w:num w:numId="91" w16cid:durableId="2054619684">
    <w:abstractNumId w:val="172"/>
  </w:num>
  <w:num w:numId="92" w16cid:durableId="99423206">
    <w:abstractNumId w:val="145"/>
  </w:num>
  <w:num w:numId="93" w16cid:durableId="162203364">
    <w:abstractNumId w:val="57"/>
  </w:num>
  <w:num w:numId="94" w16cid:durableId="634263544">
    <w:abstractNumId w:val="122"/>
  </w:num>
  <w:num w:numId="95" w16cid:durableId="329910242">
    <w:abstractNumId w:val="60"/>
  </w:num>
  <w:num w:numId="96" w16cid:durableId="1602180287">
    <w:abstractNumId w:val="101"/>
  </w:num>
  <w:num w:numId="97" w16cid:durableId="1503354735">
    <w:abstractNumId w:val="154"/>
  </w:num>
  <w:num w:numId="98" w16cid:durableId="186064857">
    <w:abstractNumId w:val="201"/>
  </w:num>
  <w:num w:numId="99" w16cid:durableId="592708783">
    <w:abstractNumId w:val="129"/>
  </w:num>
  <w:num w:numId="100" w16cid:durableId="612128456">
    <w:abstractNumId w:val="22"/>
  </w:num>
  <w:num w:numId="101" w16cid:durableId="1572039026">
    <w:abstractNumId w:val="204"/>
  </w:num>
  <w:num w:numId="102" w16cid:durableId="1714958550">
    <w:abstractNumId w:val="84"/>
  </w:num>
  <w:num w:numId="103" w16cid:durableId="943077630">
    <w:abstractNumId w:val="58"/>
  </w:num>
  <w:num w:numId="104" w16cid:durableId="1330478424">
    <w:abstractNumId w:val="193"/>
  </w:num>
  <w:num w:numId="105" w16cid:durableId="1864708989">
    <w:abstractNumId w:val="106"/>
  </w:num>
  <w:num w:numId="106" w16cid:durableId="572085549">
    <w:abstractNumId w:val="10"/>
  </w:num>
  <w:num w:numId="107" w16cid:durableId="954991123">
    <w:abstractNumId w:val="115"/>
  </w:num>
  <w:num w:numId="108" w16cid:durableId="1024751219">
    <w:abstractNumId w:val="149"/>
  </w:num>
  <w:num w:numId="109" w16cid:durableId="842162999">
    <w:abstractNumId w:val="97"/>
  </w:num>
  <w:num w:numId="110" w16cid:durableId="1180923183">
    <w:abstractNumId w:val="85"/>
  </w:num>
  <w:num w:numId="111" w16cid:durableId="2070498676">
    <w:abstractNumId w:val="126"/>
  </w:num>
  <w:num w:numId="112" w16cid:durableId="1968655273">
    <w:abstractNumId w:val="108"/>
  </w:num>
  <w:num w:numId="113" w16cid:durableId="1823541804">
    <w:abstractNumId w:val="178"/>
  </w:num>
  <w:num w:numId="114" w16cid:durableId="942226905">
    <w:abstractNumId w:val="142"/>
  </w:num>
  <w:num w:numId="115" w16cid:durableId="372509472">
    <w:abstractNumId w:val="91"/>
  </w:num>
  <w:num w:numId="116" w16cid:durableId="958146805">
    <w:abstractNumId w:val="146"/>
  </w:num>
  <w:num w:numId="117" w16cid:durableId="1860120463">
    <w:abstractNumId w:val="140"/>
  </w:num>
  <w:num w:numId="118" w16cid:durableId="919368946">
    <w:abstractNumId w:val="157"/>
  </w:num>
  <w:num w:numId="119" w16cid:durableId="1916016557">
    <w:abstractNumId w:val="190"/>
  </w:num>
  <w:num w:numId="120" w16cid:durableId="343940558">
    <w:abstractNumId w:val="16"/>
  </w:num>
  <w:num w:numId="121" w16cid:durableId="1703288625">
    <w:abstractNumId w:val="127"/>
  </w:num>
  <w:num w:numId="122" w16cid:durableId="1182281873">
    <w:abstractNumId w:val="197"/>
  </w:num>
  <w:num w:numId="123" w16cid:durableId="1926455246">
    <w:abstractNumId w:val="39"/>
  </w:num>
  <w:num w:numId="124" w16cid:durableId="440413602">
    <w:abstractNumId w:val="111"/>
  </w:num>
  <w:num w:numId="125" w16cid:durableId="367265789">
    <w:abstractNumId w:val="46"/>
  </w:num>
  <w:num w:numId="126" w16cid:durableId="1211302503">
    <w:abstractNumId w:val="144"/>
  </w:num>
  <w:num w:numId="127" w16cid:durableId="844365897">
    <w:abstractNumId w:val="17"/>
  </w:num>
  <w:num w:numId="128" w16cid:durableId="1527980132">
    <w:abstractNumId w:val="134"/>
  </w:num>
  <w:num w:numId="129" w16cid:durableId="1068529926">
    <w:abstractNumId w:val="169"/>
  </w:num>
  <w:num w:numId="130" w16cid:durableId="2068607819">
    <w:abstractNumId w:val="158"/>
  </w:num>
  <w:num w:numId="131" w16cid:durableId="1865245154">
    <w:abstractNumId w:val="152"/>
  </w:num>
  <w:num w:numId="132" w16cid:durableId="233051345">
    <w:abstractNumId w:val="89"/>
  </w:num>
  <w:num w:numId="133" w16cid:durableId="2046755997">
    <w:abstractNumId w:val="51"/>
  </w:num>
  <w:num w:numId="134" w16cid:durableId="241642779">
    <w:abstractNumId w:val="133"/>
  </w:num>
  <w:num w:numId="135" w16cid:durableId="505486691">
    <w:abstractNumId w:val="35"/>
  </w:num>
  <w:num w:numId="136" w16cid:durableId="2078698984">
    <w:abstractNumId w:val="72"/>
  </w:num>
  <w:num w:numId="137" w16cid:durableId="413552742">
    <w:abstractNumId w:val="70"/>
  </w:num>
  <w:num w:numId="138" w16cid:durableId="691616609">
    <w:abstractNumId w:val="93"/>
  </w:num>
  <w:num w:numId="139" w16cid:durableId="1316762263">
    <w:abstractNumId w:val="26"/>
  </w:num>
  <w:num w:numId="140" w16cid:durableId="174194890">
    <w:abstractNumId w:val="182"/>
  </w:num>
  <w:num w:numId="141" w16cid:durableId="538203442">
    <w:abstractNumId w:val="59"/>
  </w:num>
  <w:num w:numId="142" w16cid:durableId="1816295441">
    <w:abstractNumId w:val="62"/>
  </w:num>
  <w:num w:numId="143" w16cid:durableId="590940391">
    <w:abstractNumId w:val="105"/>
  </w:num>
  <w:num w:numId="144" w16cid:durableId="1911234413">
    <w:abstractNumId w:val="138"/>
  </w:num>
  <w:num w:numId="145" w16cid:durableId="2112822176">
    <w:abstractNumId w:val="18"/>
  </w:num>
  <w:num w:numId="146" w16cid:durableId="1243947802">
    <w:abstractNumId w:val="165"/>
  </w:num>
  <w:num w:numId="147" w16cid:durableId="1186941083">
    <w:abstractNumId w:val="79"/>
  </w:num>
  <w:num w:numId="148" w16cid:durableId="300306026">
    <w:abstractNumId w:val="194"/>
  </w:num>
  <w:num w:numId="149" w16cid:durableId="278613598">
    <w:abstractNumId w:val="151"/>
  </w:num>
  <w:num w:numId="150" w16cid:durableId="1075008865">
    <w:abstractNumId w:val="53"/>
  </w:num>
  <w:num w:numId="151" w16cid:durableId="1073355156">
    <w:abstractNumId w:val="36"/>
  </w:num>
  <w:num w:numId="152" w16cid:durableId="307516882">
    <w:abstractNumId w:val="56"/>
  </w:num>
  <w:num w:numId="153" w16cid:durableId="473452521">
    <w:abstractNumId w:val="132"/>
  </w:num>
  <w:num w:numId="154" w16cid:durableId="1262494365">
    <w:abstractNumId w:val="28"/>
  </w:num>
  <w:num w:numId="155" w16cid:durableId="1176001762">
    <w:abstractNumId w:val="55"/>
  </w:num>
  <w:num w:numId="156" w16cid:durableId="1187330677">
    <w:abstractNumId w:val="167"/>
  </w:num>
  <w:num w:numId="157" w16cid:durableId="1814326244">
    <w:abstractNumId w:val="123"/>
  </w:num>
  <w:num w:numId="158" w16cid:durableId="624580443">
    <w:abstractNumId w:val="192"/>
  </w:num>
  <w:num w:numId="159" w16cid:durableId="1105272629">
    <w:abstractNumId w:val="159"/>
  </w:num>
  <w:num w:numId="160" w16cid:durableId="1518304809">
    <w:abstractNumId w:val="78"/>
  </w:num>
  <w:num w:numId="161" w16cid:durableId="1668828765">
    <w:abstractNumId w:val="20"/>
  </w:num>
  <w:num w:numId="162" w16cid:durableId="436826363">
    <w:abstractNumId w:val="13"/>
  </w:num>
  <w:num w:numId="163" w16cid:durableId="2144351485">
    <w:abstractNumId w:val="19"/>
  </w:num>
  <w:num w:numId="164" w16cid:durableId="240143464">
    <w:abstractNumId w:val="188"/>
  </w:num>
  <w:num w:numId="165" w16cid:durableId="1455322022">
    <w:abstractNumId w:val="191"/>
  </w:num>
  <w:num w:numId="166" w16cid:durableId="597373021">
    <w:abstractNumId w:val="34"/>
  </w:num>
  <w:num w:numId="167" w16cid:durableId="981692177">
    <w:abstractNumId w:val="76"/>
  </w:num>
  <w:num w:numId="168" w16cid:durableId="1555266990">
    <w:abstractNumId w:val="153"/>
  </w:num>
  <w:num w:numId="169" w16cid:durableId="848256259">
    <w:abstractNumId w:val="3"/>
  </w:num>
  <w:num w:numId="170" w16cid:durableId="286205900">
    <w:abstractNumId w:val="185"/>
  </w:num>
  <w:num w:numId="171" w16cid:durableId="1416049291">
    <w:abstractNumId w:val="103"/>
  </w:num>
  <w:num w:numId="172" w16cid:durableId="331419274">
    <w:abstractNumId w:val="203"/>
  </w:num>
  <w:num w:numId="173" w16cid:durableId="82192197">
    <w:abstractNumId w:val="67"/>
  </w:num>
  <w:num w:numId="174" w16cid:durableId="2094664053">
    <w:abstractNumId w:val="187"/>
  </w:num>
  <w:num w:numId="175" w16cid:durableId="151600183">
    <w:abstractNumId w:val="130"/>
  </w:num>
  <w:num w:numId="176" w16cid:durableId="770513437">
    <w:abstractNumId w:val="200"/>
  </w:num>
  <w:num w:numId="177" w16cid:durableId="1073117588">
    <w:abstractNumId w:val="2"/>
  </w:num>
  <w:num w:numId="178" w16cid:durableId="806095213">
    <w:abstractNumId w:val="117"/>
  </w:num>
  <w:num w:numId="179" w16cid:durableId="2060474732">
    <w:abstractNumId w:val="100"/>
  </w:num>
  <w:num w:numId="180" w16cid:durableId="150144286">
    <w:abstractNumId w:val="183"/>
  </w:num>
  <w:num w:numId="181" w16cid:durableId="1488477020">
    <w:abstractNumId w:val="63"/>
  </w:num>
  <w:num w:numId="182" w16cid:durableId="98064250">
    <w:abstractNumId w:val="68"/>
  </w:num>
  <w:num w:numId="183" w16cid:durableId="22946531">
    <w:abstractNumId w:val="24"/>
  </w:num>
  <w:num w:numId="184" w16cid:durableId="655760845">
    <w:abstractNumId w:val="4"/>
  </w:num>
  <w:num w:numId="185" w16cid:durableId="1168516604">
    <w:abstractNumId w:val="207"/>
  </w:num>
  <w:num w:numId="186" w16cid:durableId="197594146">
    <w:abstractNumId w:val="41"/>
  </w:num>
  <w:num w:numId="187" w16cid:durableId="158428858">
    <w:abstractNumId w:val="81"/>
  </w:num>
  <w:num w:numId="188" w16cid:durableId="1107239148">
    <w:abstractNumId w:val="87"/>
  </w:num>
  <w:num w:numId="189" w16cid:durableId="853573037">
    <w:abstractNumId w:val="69"/>
  </w:num>
  <w:num w:numId="190" w16cid:durableId="1282808175">
    <w:abstractNumId w:val="147"/>
  </w:num>
  <w:num w:numId="191" w16cid:durableId="22480312">
    <w:abstractNumId w:val="14"/>
  </w:num>
  <w:num w:numId="192" w16cid:durableId="107164757">
    <w:abstractNumId w:val="120"/>
  </w:num>
  <w:num w:numId="193" w16cid:durableId="804543390">
    <w:abstractNumId w:val="6"/>
  </w:num>
  <w:num w:numId="194" w16cid:durableId="464540272">
    <w:abstractNumId w:val="124"/>
  </w:num>
  <w:num w:numId="195" w16cid:durableId="662195653">
    <w:abstractNumId w:val="104"/>
  </w:num>
  <w:num w:numId="196" w16cid:durableId="320499191">
    <w:abstractNumId w:val="171"/>
  </w:num>
  <w:num w:numId="197" w16cid:durableId="44989431">
    <w:abstractNumId w:val="12"/>
  </w:num>
  <w:num w:numId="198" w16cid:durableId="1016884720">
    <w:abstractNumId w:val="150"/>
  </w:num>
  <w:num w:numId="199" w16cid:durableId="1598758393">
    <w:abstractNumId w:val="30"/>
  </w:num>
  <w:num w:numId="200" w16cid:durableId="921062977">
    <w:abstractNumId w:val="112"/>
  </w:num>
  <w:num w:numId="201" w16cid:durableId="1368485468">
    <w:abstractNumId w:val="40"/>
  </w:num>
  <w:num w:numId="202" w16cid:durableId="1528447784">
    <w:abstractNumId w:val="33"/>
  </w:num>
  <w:num w:numId="203" w16cid:durableId="1996882248">
    <w:abstractNumId w:val="107"/>
  </w:num>
  <w:num w:numId="204" w16cid:durableId="152374617">
    <w:abstractNumId w:val="113"/>
  </w:num>
  <w:num w:numId="205" w16cid:durableId="1536624927">
    <w:abstractNumId w:val="15"/>
  </w:num>
  <w:num w:numId="206" w16cid:durableId="1570966432">
    <w:abstractNumId w:val="38"/>
  </w:num>
  <w:num w:numId="207" w16cid:durableId="867764410">
    <w:abstractNumId w:val="163"/>
  </w:num>
  <w:num w:numId="208" w16cid:durableId="255721655">
    <w:abstractNumId w:val="66"/>
  </w:num>
  <w:numIdMacAtCleanup w:val="2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ên Lê Trung">
    <w15:presenceInfo w15:providerId="Windows Live" w15:userId="175aabc91ea22888"/>
  </w15:person>
  <w15:person w15:author="khanh pham">
    <w15:presenceInfo w15:providerId="Windows Live" w15:userId="a47c86323a20c7e8"/>
  </w15:person>
  <w15:person w15:author="Việt Lương">
    <w15:presenceInfo w15:providerId="Windows Live" w15:userId="a7b5a3119a6a52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2B9B"/>
    <w:rsid w:val="000036E2"/>
    <w:rsid w:val="000038EE"/>
    <w:rsid w:val="000062F4"/>
    <w:rsid w:val="000114D8"/>
    <w:rsid w:val="0001580C"/>
    <w:rsid w:val="00017DD6"/>
    <w:rsid w:val="00024937"/>
    <w:rsid w:val="000252E6"/>
    <w:rsid w:val="00026304"/>
    <w:rsid w:val="0002743C"/>
    <w:rsid w:val="00030B65"/>
    <w:rsid w:val="00031B5F"/>
    <w:rsid w:val="0003260D"/>
    <w:rsid w:val="0003460E"/>
    <w:rsid w:val="00034C0F"/>
    <w:rsid w:val="000368EC"/>
    <w:rsid w:val="00037044"/>
    <w:rsid w:val="00044F7F"/>
    <w:rsid w:val="0004797E"/>
    <w:rsid w:val="00052692"/>
    <w:rsid w:val="00052A79"/>
    <w:rsid w:val="00053AC8"/>
    <w:rsid w:val="000556F1"/>
    <w:rsid w:val="000567E8"/>
    <w:rsid w:val="00057FDC"/>
    <w:rsid w:val="00061479"/>
    <w:rsid w:val="00062456"/>
    <w:rsid w:val="000629F4"/>
    <w:rsid w:val="0006476B"/>
    <w:rsid w:val="000654F2"/>
    <w:rsid w:val="00070514"/>
    <w:rsid w:val="000749F5"/>
    <w:rsid w:val="00081A53"/>
    <w:rsid w:val="00082413"/>
    <w:rsid w:val="00082BAC"/>
    <w:rsid w:val="00082E98"/>
    <w:rsid w:val="00083538"/>
    <w:rsid w:val="000857B7"/>
    <w:rsid w:val="0008785C"/>
    <w:rsid w:val="000903BC"/>
    <w:rsid w:val="00090574"/>
    <w:rsid w:val="00091C84"/>
    <w:rsid w:val="00092083"/>
    <w:rsid w:val="00093A13"/>
    <w:rsid w:val="000943EE"/>
    <w:rsid w:val="000961D9"/>
    <w:rsid w:val="000A00EB"/>
    <w:rsid w:val="000A060D"/>
    <w:rsid w:val="000A06E7"/>
    <w:rsid w:val="000A0E69"/>
    <w:rsid w:val="000A1966"/>
    <w:rsid w:val="000B0BD2"/>
    <w:rsid w:val="000B2EF0"/>
    <w:rsid w:val="000B3897"/>
    <w:rsid w:val="000B67C7"/>
    <w:rsid w:val="000B6A96"/>
    <w:rsid w:val="000C28E4"/>
    <w:rsid w:val="000C679A"/>
    <w:rsid w:val="000D1C9B"/>
    <w:rsid w:val="000D3FC8"/>
    <w:rsid w:val="000E05BF"/>
    <w:rsid w:val="000E0BC1"/>
    <w:rsid w:val="000E0FD7"/>
    <w:rsid w:val="000E46EC"/>
    <w:rsid w:val="000E646E"/>
    <w:rsid w:val="000E6CBE"/>
    <w:rsid w:val="000E73F6"/>
    <w:rsid w:val="000F0D00"/>
    <w:rsid w:val="000F1D03"/>
    <w:rsid w:val="000F4131"/>
    <w:rsid w:val="000F476D"/>
    <w:rsid w:val="000F4979"/>
    <w:rsid w:val="000F4BA3"/>
    <w:rsid w:val="000F50E3"/>
    <w:rsid w:val="000F5D45"/>
    <w:rsid w:val="000F5F55"/>
    <w:rsid w:val="0010042F"/>
    <w:rsid w:val="0010105F"/>
    <w:rsid w:val="00106C9F"/>
    <w:rsid w:val="001144D4"/>
    <w:rsid w:val="0011513A"/>
    <w:rsid w:val="00115BD4"/>
    <w:rsid w:val="00116F08"/>
    <w:rsid w:val="001201C4"/>
    <w:rsid w:val="0012134D"/>
    <w:rsid w:val="00123A30"/>
    <w:rsid w:val="00126179"/>
    <w:rsid w:val="001272FA"/>
    <w:rsid w:val="00132ABF"/>
    <w:rsid w:val="00134AC3"/>
    <w:rsid w:val="00135786"/>
    <w:rsid w:val="00136D96"/>
    <w:rsid w:val="00143164"/>
    <w:rsid w:val="00144BB4"/>
    <w:rsid w:val="00146937"/>
    <w:rsid w:val="0014732A"/>
    <w:rsid w:val="00147DEB"/>
    <w:rsid w:val="00151C77"/>
    <w:rsid w:val="00153604"/>
    <w:rsid w:val="00154210"/>
    <w:rsid w:val="00154BBD"/>
    <w:rsid w:val="001565A5"/>
    <w:rsid w:val="001567CC"/>
    <w:rsid w:val="00156BC8"/>
    <w:rsid w:val="00162357"/>
    <w:rsid w:val="001637DD"/>
    <w:rsid w:val="0016683A"/>
    <w:rsid w:val="00173A78"/>
    <w:rsid w:val="00174675"/>
    <w:rsid w:val="00177238"/>
    <w:rsid w:val="0018010D"/>
    <w:rsid w:val="0018193D"/>
    <w:rsid w:val="00181E40"/>
    <w:rsid w:val="00184C69"/>
    <w:rsid w:val="001869E1"/>
    <w:rsid w:val="00187170"/>
    <w:rsid w:val="00190D8F"/>
    <w:rsid w:val="00190F62"/>
    <w:rsid w:val="00194CEC"/>
    <w:rsid w:val="001A1E74"/>
    <w:rsid w:val="001A2612"/>
    <w:rsid w:val="001A4464"/>
    <w:rsid w:val="001A59C7"/>
    <w:rsid w:val="001A638B"/>
    <w:rsid w:val="001A66A8"/>
    <w:rsid w:val="001B086B"/>
    <w:rsid w:val="001B094C"/>
    <w:rsid w:val="001B122D"/>
    <w:rsid w:val="001B2E71"/>
    <w:rsid w:val="001B41C3"/>
    <w:rsid w:val="001C51D5"/>
    <w:rsid w:val="001C7668"/>
    <w:rsid w:val="001D0595"/>
    <w:rsid w:val="001D0847"/>
    <w:rsid w:val="001D0EDA"/>
    <w:rsid w:val="001D1558"/>
    <w:rsid w:val="001D1973"/>
    <w:rsid w:val="001D19BE"/>
    <w:rsid w:val="001D53B4"/>
    <w:rsid w:val="001D7247"/>
    <w:rsid w:val="001D7EDB"/>
    <w:rsid w:val="001E0C3C"/>
    <w:rsid w:val="001E4DFB"/>
    <w:rsid w:val="001E768B"/>
    <w:rsid w:val="001F0512"/>
    <w:rsid w:val="001F2091"/>
    <w:rsid w:val="001F2D43"/>
    <w:rsid w:val="001F3148"/>
    <w:rsid w:val="001F6DCA"/>
    <w:rsid w:val="001F6F52"/>
    <w:rsid w:val="002008A9"/>
    <w:rsid w:val="00200FAB"/>
    <w:rsid w:val="00203D39"/>
    <w:rsid w:val="0020528D"/>
    <w:rsid w:val="00205917"/>
    <w:rsid w:val="0020797E"/>
    <w:rsid w:val="00212611"/>
    <w:rsid w:val="00214E58"/>
    <w:rsid w:val="002214F5"/>
    <w:rsid w:val="00221FC9"/>
    <w:rsid w:val="00222613"/>
    <w:rsid w:val="00222F40"/>
    <w:rsid w:val="00225000"/>
    <w:rsid w:val="00226ED6"/>
    <w:rsid w:val="00230806"/>
    <w:rsid w:val="002346B0"/>
    <w:rsid w:val="0023637A"/>
    <w:rsid w:val="00236B3B"/>
    <w:rsid w:val="00237548"/>
    <w:rsid w:val="00243DCF"/>
    <w:rsid w:val="002447A0"/>
    <w:rsid w:val="0025172A"/>
    <w:rsid w:val="0025330C"/>
    <w:rsid w:val="002547D0"/>
    <w:rsid w:val="00260206"/>
    <w:rsid w:val="002638DF"/>
    <w:rsid w:val="00266713"/>
    <w:rsid w:val="00271248"/>
    <w:rsid w:val="00271E1C"/>
    <w:rsid w:val="00271EBF"/>
    <w:rsid w:val="00271F97"/>
    <w:rsid w:val="00274C30"/>
    <w:rsid w:val="00275BFA"/>
    <w:rsid w:val="002854A5"/>
    <w:rsid w:val="00290601"/>
    <w:rsid w:val="00292F83"/>
    <w:rsid w:val="0029741B"/>
    <w:rsid w:val="00297EF3"/>
    <w:rsid w:val="002A05F8"/>
    <w:rsid w:val="002A09E2"/>
    <w:rsid w:val="002A16C1"/>
    <w:rsid w:val="002A26FC"/>
    <w:rsid w:val="002B2745"/>
    <w:rsid w:val="002B3E79"/>
    <w:rsid w:val="002B4F5C"/>
    <w:rsid w:val="002B5D2A"/>
    <w:rsid w:val="002B72A4"/>
    <w:rsid w:val="002B7AF4"/>
    <w:rsid w:val="002B7B73"/>
    <w:rsid w:val="002B7E69"/>
    <w:rsid w:val="002C0E01"/>
    <w:rsid w:val="002C2900"/>
    <w:rsid w:val="002C3294"/>
    <w:rsid w:val="002C3AA3"/>
    <w:rsid w:val="002C3FD0"/>
    <w:rsid w:val="002C3FFF"/>
    <w:rsid w:val="002C40F3"/>
    <w:rsid w:val="002C6B7C"/>
    <w:rsid w:val="002C6F52"/>
    <w:rsid w:val="002D1A25"/>
    <w:rsid w:val="002D3580"/>
    <w:rsid w:val="002D57D2"/>
    <w:rsid w:val="002D5B83"/>
    <w:rsid w:val="002E1752"/>
    <w:rsid w:val="002E2F35"/>
    <w:rsid w:val="002E3A5B"/>
    <w:rsid w:val="002E7B00"/>
    <w:rsid w:val="002F750C"/>
    <w:rsid w:val="00300311"/>
    <w:rsid w:val="003029CF"/>
    <w:rsid w:val="00302E58"/>
    <w:rsid w:val="003032D9"/>
    <w:rsid w:val="00305F08"/>
    <w:rsid w:val="00307DEF"/>
    <w:rsid w:val="00313762"/>
    <w:rsid w:val="0031495A"/>
    <w:rsid w:val="003166B9"/>
    <w:rsid w:val="00320D8E"/>
    <w:rsid w:val="00320EDF"/>
    <w:rsid w:val="00321252"/>
    <w:rsid w:val="00322EE6"/>
    <w:rsid w:val="003263E3"/>
    <w:rsid w:val="00326A10"/>
    <w:rsid w:val="00326C4E"/>
    <w:rsid w:val="00331C6D"/>
    <w:rsid w:val="0033342B"/>
    <w:rsid w:val="003347A8"/>
    <w:rsid w:val="00334F8E"/>
    <w:rsid w:val="00335217"/>
    <w:rsid w:val="00340D02"/>
    <w:rsid w:val="003413C7"/>
    <w:rsid w:val="003418FB"/>
    <w:rsid w:val="0034303E"/>
    <w:rsid w:val="00345582"/>
    <w:rsid w:val="00346716"/>
    <w:rsid w:val="0036048A"/>
    <w:rsid w:val="003607D2"/>
    <w:rsid w:val="00362332"/>
    <w:rsid w:val="00364F10"/>
    <w:rsid w:val="003720D1"/>
    <w:rsid w:val="003732EC"/>
    <w:rsid w:val="00375354"/>
    <w:rsid w:val="0037560C"/>
    <w:rsid w:val="00375838"/>
    <w:rsid w:val="00375E3E"/>
    <w:rsid w:val="00377A07"/>
    <w:rsid w:val="00377DCC"/>
    <w:rsid w:val="0038087D"/>
    <w:rsid w:val="00381834"/>
    <w:rsid w:val="0038525B"/>
    <w:rsid w:val="003864F9"/>
    <w:rsid w:val="00397441"/>
    <w:rsid w:val="003A0622"/>
    <w:rsid w:val="003A09EF"/>
    <w:rsid w:val="003A36DA"/>
    <w:rsid w:val="003B1891"/>
    <w:rsid w:val="003B1E09"/>
    <w:rsid w:val="003B1E56"/>
    <w:rsid w:val="003B3401"/>
    <w:rsid w:val="003B3A32"/>
    <w:rsid w:val="003B5071"/>
    <w:rsid w:val="003B5E3E"/>
    <w:rsid w:val="003B6EB6"/>
    <w:rsid w:val="003C2642"/>
    <w:rsid w:val="003C60DA"/>
    <w:rsid w:val="003D3ADC"/>
    <w:rsid w:val="003D42B9"/>
    <w:rsid w:val="003E0F28"/>
    <w:rsid w:val="003E39FA"/>
    <w:rsid w:val="003E72D4"/>
    <w:rsid w:val="003F18AB"/>
    <w:rsid w:val="003F3B76"/>
    <w:rsid w:val="003F77F0"/>
    <w:rsid w:val="0040045C"/>
    <w:rsid w:val="0040299D"/>
    <w:rsid w:val="00402AD3"/>
    <w:rsid w:val="00403A32"/>
    <w:rsid w:val="004040CC"/>
    <w:rsid w:val="00404AE8"/>
    <w:rsid w:val="0040561C"/>
    <w:rsid w:val="00405F3E"/>
    <w:rsid w:val="004067EA"/>
    <w:rsid w:val="00407A25"/>
    <w:rsid w:val="00407E6C"/>
    <w:rsid w:val="004104F3"/>
    <w:rsid w:val="004163A9"/>
    <w:rsid w:val="004230EB"/>
    <w:rsid w:val="004235B7"/>
    <w:rsid w:val="004273E2"/>
    <w:rsid w:val="00427789"/>
    <w:rsid w:val="00432817"/>
    <w:rsid w:val="00432E03"/>
    <w:rsid w:val="00434C34"/>
    <w:rsid w:val="0043508B"/>
    <w:rsid w:val="00435AD5"/>
    <w:rsid w:val="0043711B"/>
    <w:rsid w:val="00437A74"/>
    <w:rsid w:val="004407D9"/>
    <w:rsid w:val="0044160A"/>
    <w:rsid w:val="004503FA"/>
    <w:rsid w:val="00450D55"/>
    <w:rsid w:val="004512E0"/>
    <w:rsid w:val="004525E3"/>
    <w:rsid w:val="004560C0"/>
    <w:rsid w:val="004622A0"/>
    <w:rsid w:val="00462F88"/>
    <w:rsid w:val="00463341"/>
    <w:rsid w:val="004656B9"/>
    <w:rsid w:val="0047581A"/>
    <w:rsid w:val="00477299"/>
    <w:rsid w:val="00477334"/>
    <w:rsid w:val="004774CE"/>
    <w:rsid w:val="004807E9"/>
    <w:rsid w:val="00483822"/>
    <w:rsid w:val="00485464"/>
    <w:rsid w:val="00485F7F"/>
    <w:rsid w:val="0048787A"/>
    <w:rsid w:val="00487F32"/>
    <w:rsid w:val="004920DD"/>
    <w:rsid w:val="0049473F"/>
    <w:rsid w:val="0049480A"/>
    <w:rsid w:val="00494BA6"/>
    <w:rsid w:val="004959AA"/>
    <w:rsid w:val="00495FA8"/>
    <w:rsid w:val="00496F76"/>
    <w:rsid w:val="004A0490"/>
    <w:rsid w:val="004A271E"/>
    <w:rsid w:val="004A4132"/>
    <w:rsid w:val="004A4676"/>
    <w:rsid w:val="004A5614"/>
    <w:rsid w:val="004A5A02"/>
    <w:rsid w:val="004B0A36"/>
    <w:rsid w:val="004B0BB8"/>
    <w:rsid w:val="004B4D7E"/>
    <w:rsid w:val="004B58B4"/>
    <w:rsid w:val="004B750E"/>
    <w:rsid w:val="004B7AE4"/>
    <w:rsid w:val="004C3F56"/>
    <w:rsid w:val="004C79A7"/>
    <w:rsid w:val="004D22E4"/>
    <w:rsid w:val="004D340B"/>
    <w:rsid w:val="004D4AFB"/>
    <w:rsid w:val="004D5156"/>
    <w:rsid w:val="004D72FF"/>
    <w:rsid w:val="004DA512"/>
    <w:rsid w:val="004E4ECE"/>
    <w:rsid w:val="004E76B9"/>
    <w:rsid w:val="004F1248"/>
    <w:rsid w:val="004F36A6"/>
    <w:rsid w:val="004F54A0"/>
    <w:rsid w:val="005007CD"/>
    <w:rsid w:val="00507A4B"/>
    <w:rsid w:val="00510C41"/>
    <w:rsid w:val="00510F89"/>
    <w:rsid w:val="00517332"/>
    <w:rsid w:val="005211A5"/>
    <w:rsid w:val="00523636"/>
    <w:rsid w:val="005260B0"/>
    <w:rsid w:val="005278B7"/>
    <w:rsid w:val="005318B1"/>
    <w:rsid w:val="00532BB3"/>
    <w:rsid w:val="00532CA6"/>
    <w:rsid w:val="00537915"/>
    <w:rsid w:val="00543B1E"/>
    <w:rsid w:val="00547E0E"/>
    <w:rsid w:val="00554F79"/>
    <w:rsid w:val="0055682B"/>
    <w:rsid w:val="00556903"/>
    <w:rsid w:val="0055774F"/>
    <w:rsid w:val="00560672"/>
    <w:rsid w:val="00565F3B"/>
    <w:rsid w:val="00566BD6"/>
    <w:rsid w:val="00570DB9"/>
    <w:rsid w:val="005726A7"/>
    <w:rsid w:val="005734FC"/>
    <w:rsid w:val="00574278"/>
    <w:rsid w:val="00574D45"/>
    <w:rsid w:val="0057633B"/>
    <w:rsid w:val="005802C0"/>
    <w:rsid w:val="0058099C"/>
    <w:rsid w:val="00581734"/>
    <w:rsid w:val="00590107"/>
    <w:rsid w:val="00590221"/>
    <w:rsid w:val="005939DE"/>
    <w:rsid w:val="00594171"/>
    <w:rsid w:val="005965B2"/>
    <w:rsid w:val="005A0D66"/>
    <w:rsid w:val="005A2040"/>
    <w:rsid w:val="005A2DDD"/>
    <w:rsid w:val="005A62F4"/>
    <w:rsid w:val="005A6374"/>
    <w:rsid w:val="005A67CE"/>
    <w:rsid w:val="005A68FC"/>
    <w:rsid w:val="005A78EF"/>
    <w:rsid w:val="005B04FC"/>
    <w:rsid w:val="005B0937"/>
    <w:rsid w:val="005B0C0C"/>
    <w:rsid w:val="005B396B"/>
    <w:rsid w:val="005B6603"/>
    <w:rsid w:val="005B66CB"/>
    <w:rsid w:val="005C5C32"/>
    <w:rsid w:val="005C5FA3"/>
    <w:rsid w:val="005C5FA5"/>
    <w:rsid w:val="005D08B5"/>
    <w:rsid w:val="005D0F7D"/>
    <w:rsid w:val="005D1CED"/>
    <w:rsid w:val="005D3E7F"/>
    <w:rsid w:val="005D641E"/>
    <w:rsid w:val="005E0129"/>
    <w:rsid w:val="005E12D3"/>
    <w:rsid w:val="005E4FAE"/>
    <w:rsid w:val="005F342A"/>
    <w:rsid w:val="005F48D9"/>
    <w:rsid w:val="00600049"/>
    <w:rsid w:val="00601043"/>
    <w:rsid w:val="00607457"/>
    <w:rsid w:val="0061256E"/>
    <w:rsid w:val="00612B5A"/>
    <w:rsid w:val="00613F68"/>
    <w:rsid w:val="00615699"/>
    <w:rsid w:val="00620A3B"/>
    <w:rsid w:val="0063242D"/>
    <w:rsid w:val="00632CA2"/>
    <w:rsid w:val="00637B11"/>
    <w:rsid w:val="00646F54"/>
    <w:rsid w:val="00652EBC"/>
    <w:rsid w:val="00653003"/>
    <w:rsid w:val="006530B6"/>
    <w:rsid w:val="00655C81"/>
    <w:rsid w:val="00656B03"/>
    <w:rsid w:val="0065710D"/>
    <w:rsid w:val="00661002"/>
    <w:rsid w:val="00661CA1"/>
    <w:rsid w:val="00662DDE"/>
    <w:rsid w:val="00664DA9"/>
    <w:rsid w:val="00665B93"/>
    <w:rsid w:val="00666AD1"/>
    <w:rsid w:val="00667819"/>
    <w:rsid w:val="00670EAB"/>
    <w:rsid w:val="00673EBA"/>
    <w:rsid w:val="00673F78"/>
    <w:rsid w:val="00677107"/>
    <w:rsid w:val="006772EE"/>
    <w:rsid w:val="00677344"/>
    <w:rsid w:val="00677A6C"/>
    <w:rsid w:val="00677A92"/>
    <w:rsid w:val="00680D5D"/>
    <w:rsid w:val="00686312"/>
    <w:rsid w:val="006907A9"/>
    <w:rsid w:val="0069397D"/>
    <w:rsid w:val="00697EBD"/>
    <w:rsid w:val="006A0AAD"/>
    <w:rsid w:val="006A138B"/>
    <w:rsid w:val="006A3D03"/>
    <w:rsid w:val="006A772E"/>
    <w:rsid w:val="006B28AF"/>
    <w:rsid w:val="006B584C"/>
    <w:rsid w:val="006B6254"/>
    <w:rsid w:val="006B7B36"/>
    <w:rsid w:val="006C0442"/>
    <w:rsid w:val="006C057A"/>
    <w:rsid w:val="006C2B07"/>
    <w:rsid w:val="006C60C2"/>
    <w:rsid w:val="006C649F"/>
    <w:rsid w:val="006C6D73"/>
    <w:rsid w:val="006D36B4"/>
    <w:rsid w:val="006D3EEC"/>
    <w:rsid w:val="006D61E4"/>
    <w:rsid w:val="006D6705"/>
    <w:rsid w:val="006D69D6"/>
    <w:rsid w:val="006D79CA"/>
    <w:rsid w:val="006D7F72"/>
    <w:rsid w:val="006E4ECC"/>
    <w:rsid w:val="006F16FE"/>
    <w:rsid w:val="006F17A7"/>
    <w:rsid w:val="006F17CD"/>
    <w:rsid w:val="006F1C65"/>
    <w:rsid w:val="006F73D5"/>
    <w:rsid w:val="0070169A"/>
    <w:rsid w:val="007038A1"/>
    <w:rsid w:val="00706179"/>
    <w:rsid w:val="00710D86"/>
    <w:rsid w:val="00712B1D"/>
    <w:rsid w:val="007157C9"/>
    <w:rsid w:val="007158F7"/>
    <w:rsid w:val="007173A3"/>
    <w:rsid w:val="00720D1F"/>
    <w:rsid w:val="007218AB"/>
    <w:rsid w:val="00724285"/>
    <w:rsid w:val="007249A1"/>
    <w:rsid w:val="00727E47"/>
    <w:rsid w:val="00731D5B"/>
    <w:rsid w:val="00734B83"/>
    <w:rsid w:val="007366C1"/>
    <w:rsid w:val="00737980"/>
    <w:rsid w:val="00737DAD"/>
    <w:rsid w:val="00740283"/>
    <w:rsid w:val="00740A12"/>
    <w:rsid w:val="00741C11"/>
    <w:rsid w:val="0074349F"/>
    <w:rsid w:val="00744EC2"/>
    <w:rsid w:val="00745788"/>
    <w:rsid w:val="007460D8"/>
    <w:rsid w:val="00746754"/>
    <w:rsid w:val="00754FE0"/>
    <w:rsid w:val="007569A2"/>
    <w:rsid w:val="007579D8"/>
    <w:rsid w:val="00757B98"/>
    <w:rsid w:val="007628D2"/>
    <w:rsid w:val="00766177"/>
    <w:rsid w:val="0077101B"/>
    <w:rsid w:val="007719AD"/>
    <w:rsid w:val="0077271F"/>
    <w:rsid w:val="00777120"/>
    <w:rsid w:val="00777A41"/>
    <w:rsid w:val="007801FC"/>
    <w:rsid w:val="007805D2"/>
    <w:rsid w:val="00780A4E"/>
    <w:rsid w:val="00782792"/>
    <w:rsid w:val="00783D59"/>
    <w:rsid w:val="007876AE"/>
    <w:rsid w:val="00787702"/>
    <w:rsid w:val="00791EF4"/>
    <w:rsid w:val="00792D65"/>
    <w:rsid w:val="00793291"/>
    <w:rsid w:val="00795955"/>
    <w:rsid w:val="007A02B9"/>
    <w:rsid w:val="007A07EC"/>
    <w:rsid w:val="007A1B5D"/>
    <w:rsid w:val="007A1F32"/>
    <w:rsid w:val="007A2818"/>
    <w:rsid w:val="007A5633"/>
    <w:rsid w:val="007A59A8"/>
    <w:rsid w:val="007A74E5"/>
    <w:rsid w:val="007B3364"/>
    <w:rsid w:val="007B6178"/>
    <w:rsid w:val="007B6D21"/>
    <w:rsid w:val="007B71DA"/>
    <w:rsid w:val="007C00F4"/>
    <w:rsid w:val="007C04FE"/>
    <w:rsid w:val="007C7277"/>
    <w:rsid w:val="007D1ED0"/>
    <w:rsid w:val="007D25D6"/>
    <w:rsid w:val="007D3A12"/>
    <w:rsid w:val="007D5E79"/>
    <w:rsid w:val="007F0C50"/>
    <w:rsid w:val="007F232E"/>
    <w:rsid w:val="007F7FA2"/>
    <w:rsid w:val="00802DEB"/>
    <w:rsid w:val="00804542"/>
    <w:rsid w:val="00805347"/>
    <w:rsid w:val="00805FEF"/>
    <w:rsid w:val="0080716E"/>
    <w:rsid w:val="008138D3"/>
    <w:rsid w:val="00815AF4"/>
    <w:rsid w:val="00816C17"/>
    <w:rsid w:val="008173E4"/>
    <w:rsid w:val="0081763F"/>
    <w:rsid w:val="008204D4"/>
    <w:rsid w:val="0082171F"/>
    <w:rsid w:val="00824174"/>
    <w:rsid w:val="008261C1"/>
    <w:rsid w:val="0082683F"/>
    <w:rsid w:val="00826D33"/>
    <w:rsid w:val="00830ADE"/>
    <w:rsid w:val="00835014"/>
    <w:rsid w:val="0083512B"/>
    <w:rsid w:val="008402B6"/>
    <w:rsid w:val="00841569"/>
    <w:rsid w:val="00842B97"/>
    <w:rsid w:val="00847702"/>
    <w:rsid w:val="008510E9"/>
    <w:rsid w:val="008512FA"/>
    <w:rsid w:val="008515A6"/>
    <w:rsid w:val="00851FD7"/>
    <w:rsid w:val="00855512"/>
    <w:rsid w:val="0085723B"/>
    <w:rsid w:val="0085739E"/>
    <w:rsid w:val="00863608"/>
    <w:rsid w:val="00864BC0"/>
    <w:rsid w:val="008664A2"/>
    <w:rsid w:val="00867E7E"/>
    <w:rsid w:val="00873634"/>
    <w:rsid w:val="00873F7B"/>
    <w:rsid w:val="00876A53"/>
    <w:rsid w:val="00876F8C"/>
    <w:rsid w:val="00881DC0"/>
    <w:rsid w:val="008832C2"/>
    <w:rsid w:val="00883C59"/>
    <w:rsid w:val="00885BCD"/>
    <w:rsid w:val="008862DD"/>
    <w:rsid w:val="00886CDE"/>
    <w:rsid w:val="00887C32"/>
    <w:rsid w:val="008909F8"/>
    <w:rsid w:val="00891424"/>
    <w:rsid w:val="008918E9"/>
    <w:rsid w:val="008954BD"/>
    <w:rsid w:val="008A03B2"/>
    <w:rsid w:val="008A126D"/>
    <w:rsid w:val="008A1742"/>
    <w:rsid w:val="008A1C8B"/>
    <w:rsid w:val="008A2686"/>
    <w:rsid w:val="008A2850"/>
    <w:rsid w:val="008A2A71"/>
    <w:rsid w:val="008A5B89"/>
    <w:rsid w:val="008A607E"/>
    <w:rsid w:val="008A759F"/>
    <w:rsid w:val="008B1C6B"/>
    <w:rsid w:val="008B4F3F"/>
    <w:rsid w:val="008C233B"/>
    <w:rsid w:val="008C27F9"/>
    <w:rsid w:val="008C5F73"/>
    <w:rsid w:val="008C708C"/>
    <w:rsid w:val="008D6618"/>
    <w:rsid w:val="008D7821"/>
    <w:rsid w:val="008E0223"/>
    <w:rsid w:val="008E122F"/>
    <w:rsid w:val="008E258F"/>
    <w:rsid w:val="008E7CB3"/>
    <w:rsid w:val="008F01FC"/>
    <w:rsid w:val="008F2FAA"/>
    <w:rsid w:val="008F5DF0"/>
    <w:rsid w:val="008F6B1D"/>
    <w:rsid w:val="00901A88"/>
    <w:rsid w:val="0090313A"/>
    <w:rsid w:val="009036BA"/>
    <w:rsid w:val="00905C14"/>
    <w:rsid w:val="00906664"/>
    <w:rsid w:val="00906FF4"/>
    <w:rsid w:val="009079CB"/>
    <w:rsid w:val="009117BC"/>
    <w:rsid w:val="009155F8"/>
    <w:rsid w:val="00915891"/>
    <w:rsid w:val="00917A0B"/>
    <w:rsid w:val="0092396B"/>
    <w:rsid w:val="009241C3"/>
    <w:rsid w:val="009246DB"/>
    <w:rsid w:val="00927CDD"/>
    <w:rsid w:val="00927D27"/>
    <w:rsid w:val="009302AF"/>
    <w:rsid w:val="009313B4"/>
    <w:rsid w:val="00931D3C"/>
    <w:rsid w:val="00932AAF"/>
    <w:rsid w:val="00933ED9"/>
    <w:rsid w:val="00935D0A"/>
    <w:rsid w:val="00937993"/>
    <w:rsid w:val="009430C0"/>
    <w:rsid w:val="00944775"/>
    <w:rsid w:val="009475DC"/>
    <w:rsid w:val="00947AE6"/>
    <w:rsid w:val="00951029"/>
    <w:rsid w:val="00954E33"/>
    <w:rsid w:val="00962A33"/>
    <w:rsid w:val="00962C0B"/>
    <w:rsid w:val="00963031"/>
    <w:rsid w:val="0096600A"/>
    <w:rsid w:val="00966FDB"/>
    <w:rsid w:val="0096761C"/>
    <w:rsid w:val="00967DCB"/>
    <w:rsid w:val="00970395"/>
    <w:rsid w:val="00972062"/>
    <w:rsid w:val="00973CD2"/>
    <w:rsid w:val="00974F13"/>
    <w:rsid w:val="00980C1E"/>
    <w:rsid w:val="00981A75"/>
    <w:rsid w:val="00981B74"/>
    <w:rsid w:val="00982624"/>
    <w:rsid w:val="00982981"/>
    <w:rsid w:val="00983677"/>
    <w:rsid w:val="009859D3"/>
    <w:rsid w:val="00985A20"/>
    <w:rsid w:val="009865E1"/>
    <w:rsid w:val="00987196"/>
    <w:rsid w:val="00987FAD"/>
    <w:rsid w:val="00992A15"/>
    <w:rsid w:val="00992F21"/>
    <w:rsid w:val="009939AA"/>
    <w:rsid w:val="00994D0F"/>
    <w:rsid w:val="009A0595"/>
    <w:rsid w:val="009A2608"/>
    <w:rsid w:val="009B02AA"/>
    <w:rsid w:val="009B51D5"/>
    <w:rsid w:val="009B5B55"/>
    <w:rsid w:val="009B6F13"/>
    <w:rsid w:val="009D155B"/>
    <w:rsid w:val="009D18A1"/>
    <w:rsid w:val="009D1A8B"/>
    <w:rsid w:val="009D2417"/>
    <w:rsid w:val="009D2E7B"/>
    <w:rsid w:val="009D71A1"/>
    <w:rsid w:val="009E1A69"/>
    <w:rsid w:val="009E22FE"/>
    <w:rsid w:val="009E58A3"/>
    <w:rsid w:val="009E59BD"/>
    <w:rsid w:val="009E73A8"/>
    <w:rsid w:val="009E77E3"/>
    <w:rsid w:val="009F122F"/>
    <w:rsid w:val="009F31CD"/>
    <w:rsid w:val="009F4752"/>
    <w:rsid w:val="009F4BAF"/>
    <w:rsid w:val="00A05B59"/>
    <w:rsid w:val="00A11121"/>
    <w:rsid w:val="00A12FAD"/>
    <w:rsid w:val="00A14FDE"/>
    <w:rsid w:val="00A22D5A"/>
    <w:rsid w:val="00A24EF0"/>
    <w:rsid w:val="00A25601"/>
    <w:rsid w:val="00A26630"/>
    <w:rsid w:val="00A266DB"/>
    <w:rsid w:val="00A27647"/>
    <w:rsid w:val="00A27AD5"/>
    <w:rsid w:val="00A27CB0"/>
    <w:rsid w:val="00A31761"/>
    <w:rsid w:val="00A3338E"/>
    <w:rsid w:val="00A336C0"/>
    <w:rsid w:val="00A34C92"/>
    <w:rsid w:val="00A35E56"/>
    <w:rsid w:val="00A4162E"/>
    <w:rsid w:val="00A425C1"/>
    <w:rsid w:val="00A42F7C"/>
    <w:rsid w:val="00A435AD"/>
    <w:rsid w:val="00A43B3B"/>
    <w:rsid w:val="00A44519"/>
    <w:rsid w:val="00A44649"/>
    <w:rsid w:val="00A50FE8"/>
    <w:rsid w:val="00A52092"/>
    <w:rsid w:val="00A53120"/>
    <w:rsid w:val="00A5423A"/>
    <w:rsid w:val="00A54299"/>
    <w:rsid w:val="00A573CE"/>
    <w:rsid w:val="00A6167B"/>
    <w:rsid w:val="00A64745"/>
    <w:rsid w:val="00A65369"/>
    <w:rsid w:val="00A65E0A"/>
    <w:rsid w:val="00A70578"/>
    <w:rsid w:val="00A7228C"/>
    <w:rsid w:val="00A727CB"/>
    <w:rsid w:val="00A72FD7"/>
    <w:rsid w:val="00A7510C"/>
    <w:rsid w:val="00A80425"/>
    <w:rsid w:val="00A80CA2"/>
    <w:rsid w:val="00A80D7A"/>
    <w:rsid w:val="00A80DF1"/>
    <w:rsid w:val="00A836E4"/>
    <w:rsid w:val="00A8440D"/>
    <w:rsid w:val="00A84B65"/>
    <w:rsid w:val="00A901B4"/>
    <w:rsid w:val="00A9188C"/>
    <w:rsid w:val="00A91D2C"/>
    <w:rsid w:val="00A96C5E"/>
    <w:rsid w:val="00AA1E56"/>
    <w:rsid w:val="00AA40A1"/>
    <w:rsid w:val="00AA436E"/>
    <w:rsid w:val="00AA524B"/>
    <w:rsid w:val="00AA600B"/>
    <w:rsid w:val="00AB1BD8"/>
    <w:rsid w:val="00AB4906"/>
    <w:rsid w:val="00AB5F2F"/>
    <w:rsid w:val="00AC29A0"/>
    <w:rsid w:val="00AC4287"/>
    <w:rsid w:val="00AC43E9"/>
    <w:rsid w:val="00AC48D1"/>
    <w:rsid w:val="00AC4AE5"/>
    <w:rsid w:val="00AC5327"/>
    <w:rsid w:val="00AC54A5"/>
    <w:rsid w:val="00ACFBA6"/>
    <w:rsid w:val="00AD34B4"/>
    <w:rsid w:val="00AD4E8E"/>
    <w:rsid w:val="00AD6FEF"/>
    <w:rsid w:val="00AE00A7"/>
    <w:rsid w:val="00AE40C0"/>
    <w:rsid w:val="00AF01EC"/>
    <w:rsid w:val="00AF2ACD"/>
    <w:rsid w:val="00AF47C7"/>
    <w:rsid w:val="00AF687D"/>
    <w:rsid w:val="00AF7B4E"/>
    <w:rsid w:val="00B00DDA"/>
    <w:rsid w:val="00B02F4E"/>
    <w:rsid w:val="00B03358"/>
    <w:rsid w:val="00B06AD0"/>
    <w:rsid w:val="00B07C9B"/>
    <w:rsid w:val="00B14A99"/>
    <w:rsid w:val="00B16215"/>
    <w:rsid w:val="00B16529"/>
    <w:rsid w:val="00B229E0"/>
    <w:rsid w:val="00B25526"/>
    <w:rsid w:val="00B259A6"/>
    <w:rsid w:val="00B27D30"/>
    <w:rsid w:val="00B31A77"/>
    <w:rsid w:val="00B32271"/>
    <w:rsid w:val="00B341D4"/>
    <w:rsid w:val="00B416B4"/>
    <w:rsid w:val="00B416DA"/>
    <w:rsid w:val="00B435D0"/>
    <w:rsid w:val="00B45C3C"/>
    <w:rsid w:val="00B46EFC"/>
    <w:rsid w:val="00B50B20"/>
    <w:rsid w:val="00B513F5"/>
    <w:rsid w:val="00B51E8A"/>
    <w:rsid w:val="00B53529"/>
    <w:rsid w:val="00B5465F"/>
    <w:rsid w:val="00B54AF4"/>
    <w:rsid w:val="00B562D0"/>
    <w:rsid w:val="00B5766C"/>
    <w:rsid w:val="00B603B8"/>
    <w:rsid w:val="00B6147E"/>
    <w:rsid w:val="00B62235"/>
    <w:rsid w:val="00B634F3"/>
    <w:rsid w:val="00B702B1"/>
    <w:rsid w:val="00B708EE"/>
    <w:rsid w:val="00B717FE"/>
    <w:rsid w:val="00B72697"/>
    <w:rsid w:val="00B726B9"/>
    <w:rsid w:val="00B77E9F"/>
    <w:rsid w:val="00B803CB"/>
    <w:rsid w:val="00B82C8B"/>
    <w:rsid w:val="00B84166"/>
    <w:rsid w:val="00B842E5"/>
    <w:rsid w:val="00B91070"/>
    <w:rsid w:val="00B912F6"/>
    <w:rsid w:val="00B92851"/>
    <w:rsid w:val="00BA1379"/>
    <w:rsid w:val="00BA2A2C"/>
    <w:rsid w:val="00BA6819"/>
    <w:rsid w:val="00BB0C3D"/>
    <w:rsid w:val="00BB0E0B"/>
    <w:rsid w:val="00BB114F"/>
    <w:rsid w:val="00BB657E"/>
    <w:rsid w:val="00BC3BC1"/>
    <w:rsid w:val="00BC44A6"/>
    <w:rsid w:val="00BC5A03"/>
    <w:rsid w:val="00BD06CA"/>
    <w:rsid w:val="00BD191C"/>
    <w:rsid w:val="00BD2612"/>
    <w:rsid w:val="00BD2BF4"/>
    <w:rsid w:val="00BD3A85"/>
    <w:rsid w:val="00BD59CA"/>
    <w:rsid w:val="00BD66D1"/>
    <w:rsid w:val="00BD6A19"/>
    <w:rsid w:val="00BE2151"/>
    <w:rsid w:val="00BE355E"/>
    <w:rsid w:val="00BE565F"/>
    <w:rsid w:val="00C00D73"/>
    <w:rsid w:val="00C01716"/>
    <w:rsid w:val="00C05820"/>
    <w:rsid w:val="00C06347"/>
    <w:rsid w:val="00C10A6B"/>
    <w:rsid w:val="00C10CA4"/>
    <w:rsid w:val="00C17A35"/>
    <w:rsid w:val="00C2094A"/>
    <w:rsid w:val="00C222B1"/>
    <w:rsid w:val="00C26099"/>
    <w:rsid w:val="00C318E1"/>
    <w:rsid w:val="00C31CC6"/>
    <w:rsid w:val="00C32D09"/>
    <w:rsid w:val="00C34B1C"/>
    <w:rsid w:val="00C34E60"/>
    <w:rsid w:val="00C37C6D"/>
    <w:rsid w:val="00C46367"/>
    <w:rsid w:val="00C4689B"/>
    <w:rsid w:val="00C47EBC"/>
    <w:rsid w:val="00C5030D"/>
    <w:rsid w:val="00C529CD"/>
    <w:rsid w:val="00C52D61"/>
    <w:rsid w:val="00C531D4"/>
    <w:rsid w:val="00C5469A"/>
    <w:rsid w:val="00C54ADE"/>
    <w:rsid w:val="00C557B8"/>
    <w:rsid w:val="00C60A20"/>
    <w:rsid w:val="00C611F9"/>
    <w:rsid w:val="00C6196A"/>
    <w:rsid w:val="00C62E02"/>
    <w:rsid w:val="00C64471"/>
    <w:rsid w:val="00C661EE"/>
    <w:rsid w:val="00C70313"/>
    <w:rsid w:val="00C73D4D"/>
    <w:rsid w:val="00C74478"/>
    <w:rsid w:val="00C747E8"/>
    <w:rsid w:val="00C75F0F"/>
    <w:rsid w:val="00C77212"/>
    <w:rsid w:val="00C843B7"/>
    <w:rsid w:val="00C86098"/>
    <w:rsid w:val="00C862A4"/>
    <w:rsid w:val="00C87E44"/>
    <w:rsid w:val="00C92180"/>
    <w:rsid w:val="00C9790D"/>
    <w:rsid w:val="00CA2ACE"/>
    <w:rsid w:val="00CA4A97"/>
    <w:rsid w:val="00CB54D3"/>
    <w:rsid w:val="00CC0335"/>
    <w:rsid w:val="00CC176F"/>
    <w:rsid w:val="00CC7109"/>
    <w:rsid w:val="00CD1459"/>
    <w:rsid w:val="00CD2720"/>
    <w:rsid w:val="00CD44CD"/>
    <w:rsid w:val="00CD5835"/>
    <w:rsid w:val="00CE379D"/>
    <w:rsid w:val="00CE3AAF"/>
    <w:rsid w:val="00CE686F"/>
    <w:rsid w:val="00CE693E"/>
    <w:rsid w:val="00CF1CD4"/>
    <w:rsid w:val="00CF1D49"/>
    <w:rsid w:val="00CF41F4"/>
    <w:rsid w:val="00CF7BE3"/>
    <w:rsid w:val="00CF7FF4"/>
    <w:rsid w:val="00D047A4"/>
    <w:rsid w:val="00D07ACD"/>
    <w:rsid w:val="00D114FD"/>
    <w:rsid w:val="00D15650"/>
    <w:rsid w:val="00D169B1"/>
    <w:rsid w:val="00D17FA2"/>
    <w:rsid w:val="00D2149E"/>
    <w:rsid w:val="00D21696"/>
    <w:rsid w:val="00D217BF"/>
    <w:rsid w:val="00D225EA"/>
    <w:rsid w:val="00D2314F"/>
    <w:rsid w:val="00D24340"/>
    <w:rsid w:val="00D27259"/>
    <w:rsid w:val="00D33151"/>
    <w:rsid w:val="00D33D3E"/>
    <w:rsid w:val="00D3405F"/>
    <w:rsid w:val="00D37A33"/>
    <w:rsid w:val="00D41D3D"/>
    <w:rsid w:val="00D42FB6"/>
    <w:rsid w:val="00D43826"/>
    <w:rsid w:val="00D44BC5"/>
    <w:rsid w:val="00D45212"/>
    <w:rsid w:val="00D46B74"/>
    <w:rsid w:val="00D504A4"/>
    <w:rsid w:val="00D505F6"/>
    <w:rsid w:val="00D50AE0"/>
    <w:rsid w:val="00D52446"/>
    <w:rsid w:val="00D52805"/>
    <w:rsid w:val="00D54B83"/>
    <w:rsid w:val="00D54C1D"/>
    <w:rsid w:val="00D617D3"/>
    <w:rsid w:val="00D639AC"/>
    <w:rsid w:val="00D66A6D"/>
    <w:rsid w:val="00D66B96"/>
    <w:rsid w:val="00D7121F"/>
    <w:rsid w:val="00D714DE"/>
    <w:rsid w:val="00D72363"/>
    <w:rsid w:val="00D7239C"/>
    <w:rsid w:val="00D7288B"/>
    <w:rsid w:val="00D734AF"/>
    <w:rsid w:val="00D73F13"/>
    <w:rsid w:val="00D74F8E"/>
    <w:rsid w:val="00D75A6A"/>
    <w:rsid w:val="00D76480"/>
    <w:rsid w:val="00D8246B"/>
    <w:rsid w:val="00D847A9"/>
    <w:rsid w:val="00D870EE"/>
    <w:rsid w:val="00D921A8"/>
    <w:rsid w:val="00D92CC0"/>
    <w:rsid w:val="00D92FCA"/>
    <w:rsid w:val="00D937E2"/>
    <w:rsid w:val="00D93CEA"/>
    <w:rsid w:val="00D953D4"/>
    <w:rsid w:val="00DA249E"/>
    <w:rsid w:val="00DA4BB2"/>
    <w:rsid w:val="00DA64B1"/>
    <w:rsid w:val="00DA69C2"/>
    <w:rsid w:val="00DB36B4"/>
    <w:rsid w:val="00DB7F7C"/>
    <w:rsid w:val="00DC1ACE"/>
    <w:rsid w:val="00DC1C70"/>
    <w:rsid w:val="00DC2145"/>
    <w:rsid w:val="00DC2A08"/>
    <w:rsid w:val="00DC40C4"/>
    <w:rsid w:val="00DC6007"/>
    <w:rsid w:val="00DC65A4"/>
    <w:rsid w:val="00DC76E3"/>
    <w:rsid w:val="00DD0859"/>
    <w:rsid w:val="00DD7392"/>
    <w:rsid w:val="00DE18BD"/>
    <w:rsid w:val="00DE471D"/>
    <w:rsid w:val="00DE4790"/>
    <w:rsid w:val="00DE4943"/>
    <w:rsid w:val="00DE5738"/>
    <w:rsid w:val="00DF12E0"/>
    <w:rsid w:val="00DF1693"/>
    <w:rsid w:val="00DF2EB3"/>
    <w:rsid w:val="00DF3408"/>
    <w:rsid w:val="00DF5E04"/>
    <w:rsid w:val="00DF79C5"/>
    <w:rsid w:val="00E0241C"/>
    <w:rsid w:val="00E06584"/>
    <w:rsid w:val="00E12AE6"/>
    <w:rsid w:val="00E12F09"/>
    <w:rsid w:val="00E13575"/>
    <w:rsid w:val="00E159F3"/>
    <w:rsid w:val="00E17245"/>
    <w:rsid w:val="00E21430"/>
    <w:rsid w:val="00E21977"/>
    <w:rsid w:val="00E21E38"/>
    <w:rsid w:val="00E22A40"/>
    <w:rsid w:val="00E255AF"/>
    <w:rsid w:val="00E328C0"/>
    <w:rsid w:val="00E32A8C"/>
    <w:rsid w:val="00E33CFE"/>
    <w:rsid w:val="00E34547"/>
    <w:rsid w:val="00E36E1B"/>
    <w:rsid w:val="00E44F0B"/>
    <w:rsid w:val="00E45815"/>
    <w:rsid w:val="00E50D29"/>
    <w:rsid w:val="00E611FE"/>
    <w:rsid w:val="00E673EB"/>
    <w:rsid w:val="00E705E5"/>
    <w:rsid w:val="00E75856"/>
    <w:rsid w:val="00E76974"/>
    <w:rsid w:val="00E77577"/>
    <w:rsid w:val="00E77A38"/>
    <w:rsid w:val="00E82063"/>
    <w:rsid w:val="00E862AB"/>
    <w:rsid w:val="00E9062B"/>
    <w:rsid w:val="00E91509"/>
    <w:rsid w:val="00E93848"/>
    <w:rsid w:val="00E94346"/>
    <w:rsid w:val="00E9477A"/>
    <w:rsid w:val="00E96A0B"/>
    <w:rsid w:val="00E972F1"/>
    <w:rsid w:val="00EA07BE"/>
    <w:rsid w:val="00EA2DD8"/>
    <w:rsid w:val="00EA3BB0"/>
    <w:rsid w:val="00EA4A86"/>
    <w:rsid w:val="00EA69F9"/>
    <w:rsid w:val="00EA72A6"/>
    <w:rsid w:val="00EB2917"/>
    <w:rsid w:val="00EB5287"/>
    <w:rsid w:val="00EB5D3C"/>
    <w:rsid w:val="00EC4DCC"/>
    <w:rsid w:val="00EC4EDF"/>
    <w:rsid w:val="00EC64FD"/>
    <w:rsid w:val="00EC72CA"/>
    <w:rsid w:val="00EC7DDC"/>
    <w:rsid w:val="00ED2000"/>
    <w:rsid w:val="00ED2174"/>
    <w:rsid w:val="00ED3C15"/>
    <w:rsid w:val="00ED4565"/>
    <w:rsid w:val="00ED5696"/>
    <w:rsid w:val="00ED5CFD"/>
    <w:rsid w:val="00ED5E47"/>
    <w:rsid w:val="00EE00A5"/>
    <w:rsid w:val="00EE297D"/>
    <w:rsid w:val="00EE436A"/>
    <w:rsid w:val="00EE52FB"/>
    <w:rsid w:val="00EE65B6"/>
    <w:rsid w:val="00EE7201"/>
    <w:rsid w:val="00EF01CF"/>
    <w:rsid w:val="00EF3489"/>
    <w:rsid w:val="00EF5800"/>
    <w:rsid w:val="00EF5E2F"/>
    <w:rsid w:val="00EF5FE3"/>
    <w:rsid w:val="00F01381"/>
    <w:rsid w:val="00F03B0B"/>
    <w:rsid w:val="00F03EFF"/>
    <w:rsid w:val="00F05E10"/>
    <w:rsid w:val="00F06098"/>
    <w:rsid w:val="00F06D9B"/>
    <w:rsid w:val="00F0745D"/>
    <w:rsid w:val="00F100DC"/>
    <w:rsid w:val="00F122B1"/>
    <w:rsid w:val="00F13DB5"/>
    <w:rsid w:val="00F14059"/>
    <w:rsid w:val="00F1619E"/>
    <w:rsid w:val="00F17463"/>
    <w:rsid w:val="00F23909"/>
    <w:rsid w:val="00F23A72"/>
    <w:rsid w:val="00F24A84"/>
    <w:rsid w:val="00F260F8"/>
    <w:rsid w:val="00F3185E"/>
    <w:rsid w:val="00F34D33"/>
    <w:rsid w:val="00F3691B"/>
    <w:rsid w:val="00F4267E"/>
    <w:rsid w:val="00F46B7A"/>
    <w:rsid w:val="00F51664"/>
    <w:rsid w:val="00F51725"/>
    <w:rsid w:val="00F51E59"/>
    <w:rsid w:val="00F5552F"/>
    <w:rsid w:val="00F55B0D"/>
    <w:rsid w:val="00F618C3"/>
    <w:rsid w:val="00F623F3"/>
    <w:rsid w:val="00F62A5B"/>
    <w:rsid w:val="00F63115"/>
    <w:rsid w:val="00F66A71"/>
    <w:rsid w:val="00F72E4F"/>
    <w:rsid w:val="00F748EB"/>
    <w:rsid w:val="00F75FB6"/>
    <w:rsid w:val="00F82D00"/>
    <w:rsid w:val="00F84430"/>
    <w:rsid w:val="00F84575"/>
    <w:rsid w:val="00F86912"/>
    <w:rsid w:val="00F872A9"/>
    <w:rsid w:val="00F87F36"/>
    <w:rsid w:val="00F93068"/>
    <w:rsid w:val="00F93A67"/>
    <w:rsid w:val="00F94ADF"/>
    <w:rsid w:val="00F969F6"/>
    <w:rsid w:val="00F97F17"/>
    <w:rsid w:val="00FA1932"/>
    <w:rsid w:val="00FA2766"/>
    <w:rsid w:val="00FA3392"/>
    <w:rsid w:val="00FA3DED"/>
    <w:rsid w:val="00FA558A"/>
    <w:rsid w:val="00FA7E72"/>
    <w:rsid w:val="00FB021A"/>
    <w:rsid w:val="00FB0CD0"/>
    <w:rsid w:val="00FB3883"/>
    <w:rsid w:val="00FB501B"/>
    <w:rsid w:val="00FB553E"/>
    <w:rsid w:val="00FB6CB6"/>
    <w:rsid w:val="00FC1ABF"/>
    <w:rsid w:val="00FC245F"/>
    <w:rsid w:val="00FC297D"/>
    <w:rsid w:val="00FC30DB"/>
    <w:rsid w:val="00FC411A"/>
    <w:rsid w:val="00FC52DB"/>
    <w:rsid w:val="00FD2C4A"/>
    <w:rsid w:val="00FD609F"/>
    <w:rsid w:val="00FD613F"/>
    <w:rsid w:val="00FD65AA"/>
    <w:rsid w:val="00FD6A79"/>
    <w:rsid w:val="00FE003F"/>
    <w:rsid w:val="00FE0326"/>
    <w:rsid w:val="00FE1211"/>
    <w:rsid w:val="00FE216E"/>
    <w:rsid w:val="00FE3966"/>
    <w:rsid w:val="00FE4624"/>
    <w:rsid w:val="00FE5097"/>
    <w:rsid w:val="00FF3B28"/>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6609D593-58CD-41D2-861C-0927B7D00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D617D3"/>
    <w:pPr>
      <w:spacing w:after="200" w:line="240" w:lineRule="auto"/>
    </w:pPr>
    <w:rPr>
      <w:i/>
      <w:iCs/>
      <w:color w:val="1F497D" w:themeColor="text2"/>
      <w:sz w:val="18"/>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9.png"/><Relationship Id="rId89" Type="http://schemas.microsoft.com/office/2011/relationships/people" Target="people.xml"/><Relationship Id="rId16" Type="http://schemas.openxmlformats.org/officeDocument/2006/relationships/header" Target="header1.xml"/><Relationship Id="rId11" Type="http://schemas.openxmlformats.org/officeDocument/2006/relationships/hyperlink" Target="http://webtailieu.net/dien-dien-tu/"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webtailieu.net/dau-tu/" TargetMode="External"/><Relationship Id="rId22" Type="http://schemas.openxmlformats.org/officeDocument/2006/relationships/hyperlink" Target="https://www.thegioididong.com" TargetMode="External"/><Relationship Id="rId27" Type="http://schemas.microsoft.com/office/2011/relationships/commentsExtended" Target="commentsExtended.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g"/><Relationship Id="rId51" Type="http://schemas.openxmlformats.org/officeDocument/2006/relationships/image" Target="media/image25.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hyperlink" Target="http://webtailieu.net/xay-dung/" TargetMode="External"/><Relationship Id="rId17" Type="http://schemas.openxmlformats.org/officeDocument/2006/relationships/footer" Target="footer1.xml"/><Relationship Id="rId25" Type="http://schemas.openxmlformats.org/officeDocument/2006/relationships/image" Target="media/image3.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3.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thuong-mai/" TargetMode="External"/><Relationship Id="rId23" Type="http://schemas.openxmlformats.org/officeDocument/2006/relationships/hyperlink" Target="https://cellphones.com.vn/" TargetMode="External"/><Relationship Id="rId28" Type="http://schemas.microsoft.com/office/2016/09/relationships/commentsIds" Target="commentsIds.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hyperlink" Target="http://webtailieu.net/tin-hoc/" TargetMode="External"/><Relationship Id="rId18" Type="http://schemas.openxmlformats.org/officeDocument/2006/relationships/footer" Target="footer2.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hyperlink" Target="https://fptshop.com.vn/"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footer" Target="footer6.xml"/><Relationship Id="rId61" Type="http://schemas.openxmlformats.org/officeDocument/2006/relationships/image" Target="media/image35.png"/><Relationship Id="rId82" Type="http://schemas.openxmlformats.org/officeDocument/2006/relationships/image" Target="media/image57.png"/><Relationship Id="rId1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1</Pages>
  <Words>7784</Words>
  <Characters>44374</Characters>
  <Application>Microsoft Office Word</Application>
  <DocSecurity>4</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52054</CharactersWithSpaces>
  <SharedDoc>false</SharedDoc>
  <HLinks>
    <vt:vector size="288" baseType="variant">
      <vt:variant>
        <vt:i4>5701729</vt:i4>
      </vt:variant>
      <vt:variant>
        <vt:i4>261</vt:i4>
      </vt:variant>
      <vt:variant>
        <vt:i4>0</vt:i4>
      </vt:variant>
      <vt:variant>
        <vt:i4>5</vt:i4>
      </vt:variant>
      <vt:variant>
        <vt:lpwstr>mailto:kinltrung72@gmail.com</vt:lpwstr>
      </vt:variant>
      <vt:variant>
        <vt:lpwstr/>
      </vt:variant>
      <vt:variant>
        <vt:i4>8126514</vt:i4>
      </vt:variant>
      <vt:variant>
        <vt:i4>258</vt:i4>
      </vt:variant>
      <vt:variant>
        <vt:i4>0</vt:i4>
      </vt:variant>
      <vt:variant>
        <vt:i4>5</vt:i4>
      </vt:variant>
      <vt:variant>
        <vt:lpwstr>https://fptshop.com.vn/</vt:lpwstr>
      </vt:variant>
      <vt:variant>
        <vt:lpwstr/>
      </vt:variant>
      <vt:variant>
        <vt:i4>3801140</vt:i4>
      </vt:variant>
      <vt:variant>
        <vt:i4>255</vt:i4>
      </vt:variant>
      <vt:variant>
        <vt:i4>0</vt:i4>
      </vt:variant>
      <vt:variant>
        <vt:i4>5</vt:i4>
      </vt:variant>
      <vt:variant>
        <vt:lpwstr>https://cellphones.com.vn/</vt:lpwstr>
      </vt:variant>
      <vt:variant>
        <vt:lpwstr/>
      </vt:variant>
      <vt:variant>
        <vt:i4>2621502</vt:i4>
      </vt:variant>
      <vt:variant>
        <vt:i4>252</vt:i4>
      </vt:variant>
      <vt:variant>
        <vt:i4>0</vt:i4>
      </vt:variant>
      <vt:variant>
        <vt:i4>5</vt:i4>
      </vt:variant>
      <vt:variant>
        <vt:lpwstr>https://www.thegioididong.com/</vt:lpwstr>
      </vt:variant>
      <vt:variant>
        <vt:lpwstr/>
      </vt:variant>
      <vt:variant>
        <vt:i4>5636180</vt:i4>
      </vt:variant>
      <vt:variant>
        <vt:i4>249</vt:i4>
      </vt:variant>
      <vt:variant>
        <vt:i4>0</vt:i4>
      </vt:variant>
      <vt:variant>
        <vt:i4>5</vt:i4>
      </vt:variant>
      <vt:variant>
        <vt:lpwstr>http://webtailieu.net/thuong-mai/</vt:lpwstr>
      </vt:variant>
      <vt:variant>
        <vt:lpwstr/>
      </vt:variant>
      <vt:variant>
        <vt:i4>720914</vt:i4>
      </vt:variant>
      <vt:variant>
        <vt:i4>246</vt:i4>
      </vt:variant>
      <vt:variant>
        <vt:i4>0</vt:i4>
      </vt:variant>
      <vt:variant>
        <vt:i4>5</vt:i4>
      </vt:variant>
      <vt:variant>
        <vt:lpwstr>http://webtailieu.net/dau-tu/</vt:lpwstr>
      </vt:variant>
      <vt:variant>
        <vt:lpwstr/>
      </vt:variant>
      <vt:variant>
        <vt:i4>3539046</vt:i4>
      </vt:variant>
      <vt:variant>
        <vt:i4>243</vt:i4>
      </vt:variant>
      <vt:variant>
        <vt:i4>0</vt:i4>
      </vt:variant>
      <vt:variant>
        <vt:i4>5</vt:i4>
      </vt:variant>
      <vt:variant>
        <vt:lpwstr>http://webtailieu.net/tin-hoc/</vt:lpwstr>
      </vt:variant>
      <vt:variant>
        <vt:lpwstr/>
      </vt:variant>
      <vt:variant>
        <vt:i4>7078012</vt:i4>
      </vt:variant>
      <vt:variant>
        <vt:i4>240</vt:i4>
      </vt:variant>
      <vt:variant>
        <vt:i4>0</vt:i4>
      </vt:variant>
      <vt:variant>
        <vt:i4>5</vt:i4>
      </vt:variant>
      <vt:variant>
        <vt:lpwstr>http://webtailieu.net/xay-dung/</vt:lpwstr>
      </vt:variant>
      <vt:variant>
        <vt:lpwstr/>
      </vt:variant>
      <vt:variant>
        <vt:i4>7077928</vt:i4>
      </vt:variant>
      <vt:variant>
        <vt:i4>237</vt:i4>
      </vt:variant>
      <vt:variant>
        <vt:i4>0</vt:i4>
      </vt:variant>
      <vt:variant>
        <vt:i4>5</vt:i4>
      </vt:variant>
      <vt:variant>
        <vt:lpwstr>http://webtailieu.net/dien-dien-tu/</vt:lpwstr>
      </vt:variant>
      <vt:variant>
        <vt:lpwstr/>
      </vt:variant>
      <vt:variant>
        <vt:i4>1310769</vt:i4>
      </vt:variant>
      <vt:variant>
        <vt:i4>230</vt:i4>
      </vt:variant>
      <vt:variant>
        <vt:i4>0</vt:i4>
      </vt:variant>
      <vt:variant>
        <vt:i4>5</vt:i4>
      </vt:variant>
      <vt:variant>
        <vt:lpwstr/>
      </vt:variant>
      <vt:variant>
        <vt:lpwstr>_Toc185764388</vt:lpwstr>
      </vt:variant>
      <vt:variant>
        <vt:i4>1310769</vt:i4>
      </vt:variant>
      <vt:variant>
        <vt:i4>224</vt:i4>
      </vt:variant>
      <vt:variant>
        <vt:i4>0</vt:i4>
      </vt:variant>
      <vt:variant>
        <vt:i4>5</vt:i4>
      </vt:variant>
      <vt:variant>
        <vt:lpwstr/>
      </vt:variant>
      <vt:variant>
        <vt:lpwstr>_Toc185764387</vt:lpwstr>
      </vt:variant>
      <vt:variant>
        <vt:i4>1310769</vt:i4>
      </vt:variant>
      <vt:variant>
        <vt:i4>218</vt:i4>
      </vt:variant>
      <vt:variant>
        <vt:i4>0</vt:i4>
      </vt:variant>
      <vt:variant>
        <vt:i4>5</vt:i4>
      </vt:variant>
      <vt:variant>
        <vt:lpwstr/>
      </vt:variant>
      <vt:variant>
        <vt:lpwstr>_Toc185764386</vt:lpwstr>
      </vt:variant>
      <vt:variant>
        <vt:i4>1310769</vt:i4>
      </vt:variant>
      <vt:variant>
        <vt:i4>212</vt:i4>
      </vt:variant>
      <vt:variant>
        <vt:i4>0</vt:i4>
      </vt:variant>
      <vt:variant>
        <vt:i4>5</vt:i4>
      </vt:variant>
      <vt:variant>
        <vt:lpwstr/>
      </vt:variant>
      <vt:variant>
        <vt:lpwstr>_Toc185764385</vt:lpwstr>
      </vt:variant>
      <vt:variant>
        <vt:i4>1310769</vt:i4>
      </vt:variant>
      <vt:variant>
        <vt:i4>206</vt:i4>
      </vt:variant>
      <vt:variant>
        <vt:i4>0</vt:i4>
      </vt:variant>
      <vt:variant>
        <vt:i4>5</vt:i4>
      </vt:variant>
      <vt:variant>
        <vt:lpwstr/>
      </vt:variant>
      <vt:variant>
        <vt:lpwstr>_Toc185764384</vt:lpwstr>
      </vt:variant>
      <vt:variant>
        <vt:i4>1310769</vt:i4>
      </vt:variant>
      <vt:variant>
        <vt:i4>200</vt:i4>
      </vt:variant>
      <vt:variant>
        <vt:i4>0</vt:i4>
      </vt:variant>
      <vt:variant>
        <vt:i4>5</vt:i4>
      </vt:variant>
      <vt:variant>
        <vt:lpwstr/>
      </vt:variant>
      <vt:variant>
        <vt:lpwstr>_Toc185764383</vt:lpwstr>
      </vt:variant>
      <vt:variant>
        <vt:i4>1310769</vt:i4>
      </vt:variant>
      <vt:variant>
        <vt:i4>194</vt:i4>
      </vt:variant>
      <vt:variant>
        <vt:i4>0</vt:i4>
      </vt:variant>
      <vt:variant>
        <vt:i4>5</vt:i4>
      </vt:variant>
      <vt:variant>
        <vt:lpwstr/>
      </vt:variant>
      <vt:variant>
        <vt:lpwstr>_Toc185764382</vt:lpwstr>
      </vt:variant>
      <vt:variant>
        <vt:i4>1310769</vt:i4>
      </vt:variant>
      <vt:variant>
        <vt:i4>188</vt:i4>
      </vt:variant>
      <vt:variant>
        <vt:i4>0</vt:i4>
      </vt:variant>
      <vt:variant>
        <vt:i4>5</vt:i4>
      </vt:variant>
      <vt:variant>
        <vt:lpwstr/>
      </vt:variant>
      <vt:variant>
        <vt:lpwstr>_Toc185764381</vt:lpwstr>
      </vt:variant>
      <vt:variant>
        <vt:i4>1310769</vt:i4>
      </vt:variant>
      <vt:variant>
        <vt:i4>182</vt:i4>
      </vt:variant>
      <vt:variant>
        <vt:i4>0</vt:i4>
      </vt:variant>
      <vt:variant>
        <vt:i4>5</vt:i4>
      </vt:variant>
      <vt:variant>
        <vt:lpwstr/>
      </vt:variant>
      <vt:variant>
        <vt:lpwstr>_Toc185764380</vt:lpwstr>
      </vt:variant>
      <vt:variant>
        <vt:i4>1769521</vt:i4>
      </vt:variant>
      <vt:variant>
        <vt:i4>176</vt:i4>
      </vt:variant>
      <vt:variant>
        <vt:i4>0</vt:i4>
      </vt:variant>
      <vt:variant>
        <vt:i4>5</vt:i4>
      </vt:variant>
      <vt:variant>
        <vt:lpwstr/>
      </vt:variant>
      <vt:variant>
        <vt:lpwstr>_Toc185764379</vt:lpwstr>
      </vt:variant>
      <vt:variant>
        <vt:i4>1769521</vt:i4>
      </vt:variant>
      <vt:variant>
        <vt:i4>170</vt:i4>
      </vt:variant>
      <vt:variant>
        <vt:i4>0</vt:i4>
      </vt:variant>
      <vt:variant>
        <vt:i4>5</vt:i4>
      </vt:variant>
      <vt:variant>
        <vt:lpwstr/>
      </vt:variant>
      <vt:variant>
        <vt:lpwstr>_Toc185764378</vt:lpwstr>
      </vt:variant>
      <vt:variant>
        <vt:i4>1769521</vt:i4>
      </vt:variant>
      <vt:variant>
        <vt:i4>164</vt:i4>
      </vt:variant>
      <vt:variant>
        <vt:i4>0</vt:i4>
      </vt:variant>
      <vt:variant>
        <vt:i4>5</vt:i4>
      </vt:variant>
      <vt:variant>
        <vt:lpwstr/>
      </vt:variant>
      <vt:variant>
        <vt:lpwstr>_Toc185764377</vt:lpwstr>
      </vt:variant>
      <vt:variant>
        <vt:i4>1769521</vt:i4>
      </vt:variant>
      <vt:variant>
        <vt:i4>158</vt:i4>
      </vt:variant>
      <vt:variant>
        <vt:i4>0</vt:i4>
      </vt:variant>
      <vt:variant>
        <vt:i4>5</vt:i4>
      </vt:variant>
      <vt:variant>
        <vt:lpwstr/>
      </vt:variant>
      <vt:variant>
        <vt:lpwstr>_Toc185764376</vt:lpwstr>
      </vt:variant>
      <vt:variant>
        <vt:i4>1769521</vt:i4>
      </vt:variant>
      <vt:variant>
        <vt:i4>152</vt:i4>
      </vt:variant>
      <vt:variant>
        <vt:i4>0</vt:i4>
      </vt:variant>
      <vt:variant>
        <vt:i4>5</vt:i4>
      </vt:variant>
      <vt:variant>
        <vt:lpwstr/>
      </vt:variant>
      <vt:variant>
        <vt:lpwstr>_Toc185764375</vt:lpwstr>
      </vt:variant>
      <vt:variant>
        <vt:i4>1769521</vt:i4>
      </vt:variant>
      <vt:variant>
        <vt:i4>146</vt:i4>
      </vt:variant>
      <vt:variant>
        <vt:i4>0</vt:i4>
      </vt:variant>
      <vt:variant>
        <vt:i4>5</vt:i4>
      </vt:variant>
      <vt:variant>
        <vt:lpwstr/>
      </vt:variant>
      <vt:variant>
        <vt:lpwstr>_Toc185764374</vt:lpwstr>
      </vt:variant>
      <vt:variant>
        <vt:i4>1769521</vt:i4>
      </vt:variant>
      <vt:variant>
        <vt:i4>140</vt:i4>
      </vt:variant>
      <vt:variant>
        <vt:i4>0</vt:i4>
      </vt:variant>
      <vt:variant>
        <vt:i4>5</vt:i4>
      </vt:variant>
      <vt:variant>
        <vt:lpwstr/>
      </vt:variant>
      <vt:variant>
        <vt:lpwstr>_Toc185764373</vt:lpwstr>
      </vt:variant>
      <vt:variant>
        <vt:i4>1769521</vt:i4>
      </vt:variant>
      <vt:variant>
        <vt:i4>134</vt:i4>
      </vt:variant>
      <vt:variant>
        <vt:i4>0</vt:i4>
      </vt:variant>
      <vt:variant>
        <vt:i4>5</vt:i4>
      </vt:variant>
      <vt:variant>
        <vt:lpwstr/>
      </vt:variant>
      <vt:variant>
        <vt:lpwstr>_Toc185764372</vt:lpwstr>
      </vt:variant>
      <vt:variant>
        <vt:i4>1769521</vt:i4>
      </vt:variant>
      <vt:variant>
        <vt:i4>128</vt:i4>
      </vt:variant>
      <vt:variant>
        <vt:i4>0</vt:i4>
      </vt:variant>
      <vt:variant>
        <vt:i4>5</vt:i4>
      </vt:variant>
      <vt:variant>
        <vt:lpwstr/>
      </vt:variant>
      <vt:variant>
        <vt:lpwstr>_Toc185764371</vt:lpwstr>
      </vt:variant>
      <vt:variant>
        <vt:i4>1769521</vt:i4>
      </vt:variant>
      <vt:variant>
        <vt:i4>122</vt:i4>
      </vt:variant>
      <vt:variant>
        <vt:i4>0</vt:i4>
      </vt:variant>
      <vt:variant>
        <vt:i4>5</vt:i4>
      </vt:variant>
      <vt:variant>
        <vt:lpwstr/>
      </vt:variant>
      <vt:variant>
        <vt:lpwstr>_Toc185764370</vt:lpwstr>
      </vt:variant>
      <vt:variant>
        <vt:i4>1703985</vt:i4>
      </vt:variant>
      <vt:variant>
        <vt:i4>116</vt:i4>
      </vt:variant>
      <vt:variant>
        <vt:i4>0</vt:i4>
      </vt:variant>
      <vt:variant>
        <vt:i4>5</vt:i4>
      </vt:variant>
      <vt:variant>
        <vt:lpwstr/>
      </vt:variant>
      <vt:variant>
        <vt:lpwstr>_Toc185764369</vt:lpwstr>
      </vt:variant>
      <vt:variant>
        <vt:i4>1703985</vt:i4>
      </vt:variant>
      <vt:variant>
        <vt:i4>110</vt:i4>
      </vt:variant>
      <vt:variant>
        <vt:i4>0</vt:i4>
      </vt:variant>
      <vt:variant>
        <vt:i4>5</vt:i4>
      </vt:variant>
      <vt:variant>
        <vt:lpwstr/>
      </vt:variant>
      <vt:variant>
        <vt:lpwstr>_Toc185764368</vt:lpwstr>
      </vt:variant>
      <vt:variant>
        <vt:i4>1703985</vt:i4>
      </vt:variant>
      <vt:variant>
        <vt:i4>104</vt:i4>
      </vt:variant>
      <vt:variant>
        <vt:i4>0</vt:i4>
      </vt:variant>
      <vt:variant>
        <vt:i4>5</vt:i4>
      </vt:variant>
      <vt:variant>
        <vt:lpwstr/>
      </vt:variant>
      <vt:variant>
        <vt:lpwstr>_Toc185764367</vt:lpwstr>
      </vt:variant>
      <vt:variant>
        <vt:i4>1703985</vt:i4>
      </vt:variant>
      <vt:variant>
        <vt:i4>98</vt:i4>
      </vt:variant>
      <vt:variant>
        <vt:i4>0</vt:i4>
      </vt:variant>
      <vt:variant>
        <vt:i4>5</vt:i4>
      </vt:variant>
      <vt:variant>
        <vt:lpwstr/>
      </vt:variant>
      <vt:variant>
        <vt:lpwstr>_Toc185764366</vt:lpwstr>
      </vt:variant>
      <vt:variant>
        <vt:i4>1703985</vt:i4>
      </vt:variant>
      <vt:variant>
        <vt:i4>92</vt:i4>
      </vt:variant>
      <vt:variant>
        <vt:i4>0</vt:i4>
      </vt:variant>
      <vt:variant>
        <vt:i4>5</vt:i4>
      </vt:variant>
      <vt:variant>
        <vt:lpwstr/>
      </vt:variant>
      <vt:variant>
        <vt:lpwstr>_Toc185764365</vt:lpwstr>
      </vt:variant>
      <vt:variant>
        <vt:i4>1703985</vt:i4>
      </vt:variant>
      <vt:variant>
        <vt:i4>86</vt:i4>
      </vt:variant>
      <vt:variant>
        <vt:i4>0</vt:i4>
      </vt:variant>
      <vt:variant>
        <vt:i4>5</vt:i4>
      </vt:variant>
      <vt:variant>
        <vt:lpwstr/>
      </vt:variant>
      <vt:variant>
        <vt:lpwstr>_Toc185764364</vt:lpwstr>
      </vt:variant>
      <vt:variant>
        <vt:i4>1703985</vt:i4>
      </vt:variant>
      <vt:variant>
        <vt:i4>80</vt:i4>
      </vt:variant>
      <vt:variant>
        <vt:i4>0</vt:i4>
      </vt:variant>
      <vt:variant>
        <vt:i4>5</vt:i4>
      </vt:variant>
      <vt:variant>
        <vt:lpwstr/>
      </vt:variant>
      <vt:variant>
        <vt:lpwstr>_Toc185764363</vt:lpwstr>
      </vt:variant>
      <vt:variant>
        <vt:i4>1703985</vt:i4>
      </vt:variant>
      <vt:variant>
        <vt:i4>74</vt:i4>
      </vt:variant>
      <vt:variant>
        <vt:i4>0</vt:i4>
      </vt:variant>
      <vt:variant>
        <vt:i4>5</vt:i4>
      </vt:variant>
      <vt:variant>
        <vt:lpwstr/>
      </vt:variant>
      <vt:variant>
        <vt:lpwstr>_Toc185764362</vt:lpwstr>
      </vt:variant>
      <vt:variant>
        <vt:i4>1703985</vt:i4>
      </vt:variant>
      <vt:variant>
        <vt:i4>68</vt:i4>
      </vt:variant>
      <vt:variant>
        <vt:i4>0</vt:i4>
      </vt:variant>
      <vt:variant>
        <vt:i4>5</vt:i4>
      </vt:variant>
      <vt:variant>
        <vt:lpwstr/>
      </vt:variant>
      <vt:variant>
        <vt:lpwstr>_Toc185764361</vt:lpwstr>
      </vt:variant>
      <vt:variant>
        <vt:i4>1703985</vt:i4>
      </vt:variant>
      <vt:variant>
        <vt:i4>62</vt:i4>
      </vt:variant>
      <vt:variant>
        <vt:i4>0</vt:i4>
      </vt:variant>
      <vt:variant>
        <vt:i4>5</vt:i4>
      </vt:variant>
      <vt:variant>
        <vt:lpwstr/>
      </vt:variant>
      <vt:variant>
        <vt:lpwstr>_Toc185764360</vt:lpwstr>
      </vt:variant>
      <vt:variant>
        <vt:i4>1638449</vt:i4>
      </vt:variant>
      <vt:variant>
        <vt:i4>56</vt:i4>
      </vt:variant>
      <vt:variant>
        <vt:i4>0</vt:i4>
      </vt:variant>
      <vt:variant>
        <vt:i4>5</vt:i4>
      </vt:variant>
      <vt:variant>
        <vt:lpwstr/>
      </vt:variant>
      <vt:variant>
        <vt:lpwstr>_Toc185764359</vt:lpwstr>
      </vt:variant>
      <vt:variant>
        <vt:i4>1638449</vt:i4>
      </vt:variant>
      <vt:variant>
        <vt:i4>50</vt:i4>
      </vt:variant>
      <vt:variant>
        <vt:i4>0</vt:i4>
      </vt:variant>
      <vt:variant>
        <vt:i4>5</vt:i4>
      </vt:variant>
      <vt:variant>
        <vt:lpwstr/>
      </vt:variant>
      <vt:variant>
        <vt:lpwstr>_Toc185764358</vt:lpwstr>
      </vt:variant>
      <vt:variant>
        <vt:i4>1638449</vt:i4>
      </vt:variant>
      <vt:variant>
        <vt:i4>44</vt:i4>
      </vt:variant>
      <vt:variant>
        <vt:i4>0</vt:i4>
      </vt:variant>
      <vt:variant>
        <vt:i4>5</vt:i4>
      </vt:variant>
      <vt:variant>
        <vt:lpwstr/>
      </vt:variant>
      <vt:variant>
        <vt:lpwstr>_Toc185764357</vt:lpwstr>
      </vt:variant>
      <vt:variant>
        <vt:i4>1638449</vt:i4>
      </vt:variant>
      <vt:variant>
        <vt:i4>38</vt:i4>
      </vt:variant>
      <vt:variant>
        <vt:i4>0</vt:i4>
      </vt:variant>
      <vt:variant>
        <vt:i4>5</vt:i4>
      </vt:variant>
      <vt:variant>
        <vt:lpwstr/>
      </vt:variant>
      <vt:variant>
        <vt:lpwstr>_Toc185764356</vt:lpwstr>
      </vt:variant>
      <vt:variant>
        <vt:i4>1638449</vt:i4>
      </vt:variant>
      <vt:variant>
        <vt:i4>32</vt:i4>
      </vt:variant>
      <vt:variant>
        <vt:i4>0</vt:i4>
      </vt:variant>
      <vt:variant>
        <vt:i4>5</vt:i4>
      </vt:variant>
      <vt:variant>
        <vt:lpwstr/>
      </vt:variant>
      <vt:variant>
        <vt:lpwstr>_Toc185764355</vt:lpwstr>
      </vt:variant>
      <vt:variant>
        <vt:i4>1638449</vt:i4>
      </vt:variant>
      <vt:variant>
        <vt:i4>26</vt:i4>
      </vt:variant>
      <vt:variant>
        <vt:i4>0</vt:i4>
      </vt:variant>
      <vt:variant>
        <vt:i4>5</vt:i4>
      </vt:variant>
      <vt:variant>
        <vt:lpwstr/>
      </vt:variant>
      <vt:variant>
        <vt:lpwstr>_Toc185764354</vt:lpwstr>
      </vt:variant>
      <vt:variant>
        <vt:i4>1638449</vt:i4>
      </vt:variant>
      <vt:variant>
        <vt:i4>20</vt:i4>
      </vt:variant>
      <vt:variant>
        <vt:i4>0</vt:i4>
      </vt:variant>
      <vt:variant>
        <vt:i4>5</vt:i4>
      </vt:variant>
      <vt:variant>
        <vt:lpwstr/>
      </vt:variant>
      <vt:variant>
        <vt:lpwstr>_Toc185764353</vt:lpwstr>
      </vt:variant>
      <vt:variant>
        <vt:i4>1638449</vt:i4>
      </vt:variant>
      <vt:variant>
        <vt:i4>14</vt:i4>
      </vt:variant>
      <vt:variant>
        <vt:i4>0</vt:i4>
      </vt:variant>
      <vt:variant>
        <vt:i4>5</vt:i4>
      </vt:variant>
      <vt:variant>
        <vt:lpwstr/>
      </vt:variant>
      <vt:variant>
        <vt:lpwstr>_Toc185764352</vt:lpwstr>
      </vt:variant>
      <vt:variant>
        <vt:i4>1638449</vt:i4>
      </vt:variant>
      <vt:variant>
        <vt:i4>8</vt:i4>
      </vt:variant>
      <vt:variant>
        <vt:i4>0</vt:i4>
      </vt:variant>
      <vt:variant>
        <vt:i4>5</vt:i4>
      </vt:variant>
      <vt:variant>
        <vt:lpwstr/>
      </vt:variant>
      <vt:variant>
        <vt:lpwstr>_Toc185764351</vt:lpwstr>
      </vt:variant>
      <vt:variant>
        <vt:i4>1638449</vt:i4>
      </vt:variant>
      <vt:variant>
        <vt:i4>2</vt:i4>
      </vt:variant>
      <vt:variant>
        <vt:i4>0</vt:i4>
      </vt:variant>
      <vt:variant>
        <vt:i4>5</vt:i4>
      </vt:variant>
      <vt:variant>
        <vt:lpwstr/>
      </vt:variant>
      <vt:variant>
        <vt:lpwstr>_Toc185764350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466</cp:revision>
  <dcterms:created xsi:type="dcterms:W3CDTF">2024-12-22T07:57:00Z</dcterms:created>
  <dcterms:modified xsi:type="dcterms:W3CDTF">2024-12-23T16:07:00Z</dcterms:modified>
</cp:coreProperties>
</file>